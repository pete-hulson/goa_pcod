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328E3725" w14:textId="77777777" w:rsidR="004678F0" w:rsidRPr="005362B1" w:rsidRDefault="00A26229" w:rsidP="00A26229">
      <w:pPr>
        <w:pStyle w:val="Title"/>
      </w:pPr>
      <w:r w:rsidRPr="005362B1">
        <w:t xml:space="preserve">Chapter 2: Assessment of the Pacific cod stock </w:t>
      </w:r>
      <w:r w:rsidRPr="005362B1">
        <w:br/>
        <w:t>in the Gulf of Alaska</w:t>
      </w:r>
    </w:p>
    <w:p w14:paraId="65DD3242" w14:textId="5C31657E" w:rsidR="00A26229" w:rsidRPr="005362B1" w:rsidRDefault="00A26229" w:rsidP="005A7B77">
      <w:pPr>
        <w:spacing w:after="0"/>
        <w:jc w:val="center"/>
      </w:pPr>
      <w:r w:rsidRPr="005362B1">
        <w:t xml:space="preserve">Peter-John F. </w:t>
      </w:r>
      <w:proofErr w:type="spellStart"/>
      <w:r w:rsidRPr="005362B1">
        <w:t>Hulson</w:t>
      </w:r>
      <w:proofErr w:type="spellEnd"/>
      <w:r w:rsidRPr="005362B1">
        <w:t xml:space="preserve">, Steven </w:t>
      </w:r>
      <w:r w:rsidR="00460317" w:rsidRPr="005362B1">
        <w:t xml:space="preserve">J. </w:t>
      </w:r>
      <w:r w:rsidRPr="005362B1">
        <w:t>Barbeaux, Bridget Ferriss</w:t>
      </w:r>
      <w:r w:rsidR="005F4537" w:rsidRPr="005362B1">
        <w:t xml:space="preserve">, </w:t>
      </w:r>
      <w:r w:rsidR="00153194" w:rsidRPr="005362B1">
        <w:t xml:space="preserve">Katy </w:t>
      </w:r>
      <w:proofErr w:type="spellStart"/>
      <w:r w:rsidR="00153194" w:rsidRPr="005362B1">
        <w:t>Echave</w:t>
      </w:r>
      <w:proofErr w:type="spellEnd"/>
      <w:r w:rsidRPr="005362B1">
        <w:t>,</w:t>
      </w:r>
      <w:r w:rsidR="004C03F2" w:rsidRPr="005362B1">
        <w:t xml:space="preserve"> Julie Nielsen,</w:t>
      </w:r>
      <w:r w:rsidR="00777D47" w:rsidRPr="005362B1">
        <w:t xml:space="preserve"> Susanne McDermott,</w:t>
      </w:r>
      <w:r w:rsidR="00153194" w:rsidRPr="005362B1">
        <w:t xml:space="preserve"> Ben Laurel,</w:t>
      </w:r>
      <w:r w:rsidR="00777D47" w:rsidRPr="005362B1">
        <w:t xml:space="preserve"> Alisa </w:t>
      </w:r>
      <w:proofErr w:type="spellStart"/>
      <w:r w:rsidR="00777D47" w:rsidRPr="005362B1">
        <w:t>Abookire</w:t>
      </w:r>
      <w:proofErr w:type="spellEnd"/>
      <w:r w:rsidR="00777D47" w:rsidRPr="005362B1">
        <w:t>,</w:t>
      </w:r>
      <w:r w:rsidR="001F052F" w:rsidRPr="005362B1">
        <w:t xml:space="preserve"> </w:t>
      </w:r>
      <w:r w:rsidR="00C861C0" w:rsidRPr="005362B1">
        <w:t>Ingrid Spies</w:t>
      </w:r>
      <w:r w:rsidR="001F052F" w:rsidRPr="005362B1">
        <w:t xml:space="preserve"> and S. </w:t>
      </w:r>
      <w:proofErr w:type="spellStart"/>
      <w:r w:rsidR="001F052F" w:rsidRPr="005362B1">
        <w:t>Kalei</w:t>
      </w:r>
      <w:proofErr w:type="spellEnd"/>
      <w:r w:rsidR="001F052F" w:rsidRPr="005362B1">
        <w:t xml:space="preserve"> Shotwell</w:t>
      </w:r>
    </w:p>
    <w:p w14:paraId="71DDE950" w14:textId="77777777" w:rsidR="003518CA" w:rsidRPr="005362B1" w:rsidRDefault="003518CA" w:rsidP="003518CA">
      <w:pPr>
        <w:spacing w:after="0"/>
        <w:jc w:val="center"/>
      </w:pPr>
    </w:p>
    <w:p w14:paraId="08886254" w14:textId="5185C0B5" w:rsidR="00D07B5F" w:rsidRPr="005362B1" w:rsidRDefault="00156A59" w:rsidP="00460317">
      <w:pPr>
        <w:jc w:val="center"/>
      </w:pPr>
      <w:r>
        <w:t>November 2024</w:t>
      </w:r>
    </w:p>
    <w:p w14:paraId="7330F479" w14:textId="48E546F5" w:rsidR="00D07B5F" w:rsidRPr="005362B1" w:rsidRDefault="00D07B5F" w:rsidP="00D07B5F">
      <w:pPr>
        <w:spacing w:after="0"/>
        <w:jc w:val="center"/>
        <w:rPr>
          <w:vertAlign w:val="superscript"/>
        </w:rPr>
      </w:pPr>
    </w:p>
    <w:p w14:paraId="348F1566" w14:textId="6C8E1DF5" w:rsidR="00D07B5F" w:rsidRPr="005362B1" w:rsidRDefault="00D07B5F" w:rsidP="00C27DD0">
      <w:pPr>
        <w:spacing w:after="0"/>
        <w:rPr>
          <w:vertAlign w:val="superscript"/>
        </w:rPr>
      </w:pPr>
    </w:p>
    <w:p w14:paraId="7034CBE9" w14:textId="3EA65D58" w:rsidR="00D07B5F" w:rsidRPr="005362B1" w:rsidRDefault="009F3E03" w:rsidP="00D07B5F">
      <w:pPr>
        <w:spacing w:after="0"/>
        <w:jc w:val="center"/>
        <w:rPr>
          <w:vertAlign w:val="superscript"/>
        </w:rPr>
      </w:pPr>
      <w:r w:rsidRPr="009F3E03">
        <w:rPr>
          <w:noProof/>
          <w:vertAlign w:val="superscript"/>
        </w:rPr>
        <w:drawing>
          <wp:inline distT="0" distB="0" distL="0" distR="0" wp14:anchorId="584B6F18" wp14:editId="73D8A70F">
            <wp:extent cx="1866900" cy="1866900"/>
            <wp:effectExtent l="0" t="0" r="0" b="0"/>
            <wp:docPr id="62" name="Picture 62" descr="C:\AA - PH Stuff\Asmnts\goa_pcod\2024\safe\qr_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safe\qr_cod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inline>
        </w:drawing>
      </w:r>
    </w:p>
    <w:p w14:paraId="29722212" w14:textId="48ECF8AC" w:rsidR="00460317" w:rsidRPr="005362B1" w:rsidRDefault="00460317" w:rsidP="00D07B5F">
      <w:pPr>
        <w:spacing w:after="0"/>
        <w:jc w:val="center"/>
        <w:rPr>
          <w:vertAlign w:val="superscript"/>
        </w:rPr>
      </w:pPr>
    </w:p>
    <w:p w14:paraId="460CAB70" w14:textId="6F19B011" w:rsidR="00860833" w:rsidRPr="005362B1" w:rsidRDefault="00860833" w:rsidP="00D07B5F">
      <w:pPr>
        <w:spacing w:after="0"/>
        <w:jc w:val="center"/>
        <w:rPr>
          <w:vertAlign w:val="superscript"/>
        </w:rPr>
      </w:pPr>
    </w:p>
    <w:p w14:paraId="478467D9" w14:textId="3D90CA6C" w:rsidR="00860833" w:rsidRPr="005362B1" w:rsidRDefault="00860833" w:rsidP="00D07B5F">
      <w:pPr>
        <w:spacing w:after="0"/>
        <w:jc w:val="center"/>
        <w:rPr>
          <w:vertAlign w:val="superscript"/>
        </w:rPr>
      </w:pPr>
    </w:p>
    <w:p w14:paraId="76B25BDC" w14:textId="337B03D4" w:rsidR="00860833" w:rsidRPr="005362B1" w:rsidRDefault="00860833" w:rsidP="00D07B5F">
      <w:pPr>
        <w:spacing w:after="0"/>
        <w:jc w:val="center"/>
        <w:rPr>
          <w:vertAlign w:val="superscript"/>
        </w:rPr>
      </w:pPr>
    </w:p>
    <w:p w14:paraId="114EAE11" w14:textId="127871AF" w:rsidR="00860833" w:rsidRPr="005362B1" w:rsidRDefault="00860833" w:rsidP="00D07B5F">
      <w:pPr>
        <w:spacing w:after="0"/>
        <w:jc w:val="center"/>
        <w:rPr>
          <w:vertAlign w:val="superscript"/>
        </w:rPr>
      </w:pPr>
    </w:p>
    <w:p w14:paraId="31AE0032" w14:textId="7B4A4BC9" w:rsidR="00860833" w:rsidRPr="005362B1" w:rsidRDefault="00860833" w:rsidP="00D07B5F">
      <w:pPr>
        <w:spacing w:after="0"/>
        <w:jc w:val="center"/>
        <w:rPr>
          <w:vertAlign w:val="superscript"/>
        </w:rPr>
      </w:pPr>
    </w:p>
    <w:p w14:paraId="6C4A651D" w14:textId="7D15F68D" w:rsidR="00860833" w:rsidRPr="005362B1" w:rsidRDefault="00860833" w:rsidP="00D07B5F">
      <w:pPr>
        <w:spacing w:after="0"/>
        <w:jc w:val="center"/>
        <w:rPr>
          <w:vertAlign w:val="superscript"/>
        </w:rPr>
      </w:pPr>
    </w:p>
    <w:p w14:paraId="4EA08A84" w14:textId="7FEEB733" w:rsidR="00860833" w:rsidRPr="005362B1" w:rsidRDefault="00860833" w:rsidP="00D07B5F">
      <w:pPr>
        <w:spacing w:after="0"/>
        <w:jc w:val="center"/>
        <w:rPr>
          <w:vertAlign w:val="superscript"/>
        </w:rPr>
      </w:pPr>
    </w:p>
    <w:p w14:paraId="03F72A26" w14:textId="3C18A8C8" w:rsidR="00860833" w:rsidRPr="005362B1" w:rsidRDefault="00860833" w:rsidP="00D07B5F">
      <w:pPr>
        <w:spacing w:after="0"/>
        <w:jc w:val="center"/>
        <w:rPr>
          <w:vertAlign w:val="superscript"/>
        </w:rPr>
      </w:pPr>
    </w:p>
    <w:p w14:paraId="190FC43F" w14:textId="0CE85239" w:rsidR="00860833" w:rsidRPr="005362B1" w:rsidRDefault="00860833" w:rsidP="00D07B5F">
      <w:pPr>
        <w:spacing w:after="0"/>
        <w:jc w:val="center"/>
        <w:rPr>
          <w:vertAlign w:val="superscript"/>
        </w:rPr>
      </w:pPr>
    </w:p>
    <w:p w14:paraId="47A70410" w14:textId="6D53ABDB" w:rsidR="00860833" w:rsidRPr="005362B1" w:rsidRDefault="00860833" w:rsidP="00D07B5F">
      <w:pPr>
        <w:spacing w:after="0"/>
        <w:jc w:val="center"/>
        <w:rPr>
          <w:vertAlign w:val="superscript"/>
        </w:rPr>
      </w:pPr>
    </w:p>
    <w:p w14:paraId="3DF4ECCA" w14:textId="782CE183" w:rsidR="00860833" w:rsidRPr="005362B1" w:rsidRDefault="00860833" w:rsidP="00D07B5F">
      <w:pPr>
        <w:spacing w:after="0"/>
        <w:jc w:val="center"/>
        <w:rPr>
          <w:vertAlign w:val="superscript"/>
        </w:rPr>
      </w:pPr>
    </w:p>
    <w:p w14:paraId="6CD46083" w14:textId="2A878098" w:rsidR="00860833" w:rsidRPr="005362B1" w:rsidRDefault="00860833" w:rsidP="00D07B5F">
      <w:pPr>
        <w:spacing w:after="0"/>
        <w:jc w:val="center"/>
        <w:rPr>
          <w:vertAlign w:val="superscript"/>
        </w:rPr>
      </w:pPr>
    </w:p>
    <w:p w14:paraId="2B5D1C90" w14:textId="2E1D95E2" w:rsidR="00860833" w:rsidRPr="005362B1" w:rsidRDefault="00860833" w:rsidP="00D07B5F">
      <w:pPr>
        <w:spacing w:after="0"/>
        <w:jc w:val="center"/>
        <w:rPr>
          <w:vertAlign w:val="superscript"/>
        </w:rPr>
      </w:pPr>
    </w:p>
    <w:p w14:paraId="400BC336" w14:textId="1E4CCCBB" w:rsidR="00860833" w:rsidRPr="005362B1" w:rsidRDefault="00860833" w:rsidP="00D07B5F">
      <w:pPr>
        <w:spacing w:after="0"/>
        <w:jc w:val="center"/>
        <w:rPr>
          <w:vertAlign w:val="superscript"/>
        </w:rPr>
      </w:pPr>
    </w:p>
    <w:p w14:paraId="0356DACF" w14:textId="3614E581" w:rsidR="00860833" w:rsidRPr="005362B1" w:rsidRDefault="00860833" w:rsidP="00D07B5F">
      <w:pPr>
        <w:spacing w:after="0"/>
        <w:jc w:val="center"/>
        <w:rPr>
          <w:vertAlign w:val="superscript"/>
        </w:rPr>
      </w:pPr>
    </w:p>
    <w:p w14:paraId="5AB56971" w14:textId="7C9AFD3F" w:rsidR="00860833" w:rsidRPr="005362B1" w:rsidRDefault="00860833" w:rsidP="00D07B5F">
      <w:pPr>
        <w:spacing w:after="0"/>
        <w:jc w:val="center"/>
        <w:rPr>
          <w:vertAlign w:val="superscript"/>
        </w:rPr>
      </w:pPr>
    </w:p>
    <w:p w14:paraId="60F25AFD" w14:textId="4C99748D" w:rsidR="00860833" w:rsidRPr="005362B1" w:rsidRDefault="00860833" w:rsidP="00D07B5F">
      <w:pPr>
        <w:spacing w:after="0"/>
        <w:jc w:val="center"/>
        <w:rPr>
          <w:vertAlign w:val="superscript"/>
        </w:rPr>
      </w:pPr>
    </w:p>
    <w:p w14:paraId="36191A7E" w14:textId="7C1A225F" w:rsidR="00860833" w:rsidRPr="005362B1" w:rsidRDefault="00860833" w:rsidP="00D07B5F">
      <w:pPr>
        <w:spacing w:after="0"/>
        <w:jc w:val="center"/>
        <w:rPr>
          <w:vertAlign w:val="superscript"/>
        </w:rPr>
      </w:pPr>
    </w:p>
    <w:p w14:paraId="11A5851C" w14:textId="15F03A8C" w:rsidR="00860833" w:rsidRPr="005362B1" w:rsidRDefault="00860833" w:rsidP="00D07B5F">
      <w:pPr>
        <w:spacing w:after="0"/>
        <w:jc w:val="center"/>
        <w:rPr>
          <w:vertAlign w:val="superscript"/>
        </w:rPr>
      </w:pPr>
    </w:p>
    <w:p w14:paraId="3C02C941" w14:textId="77777777" w:rsidR="00860833" w:rsidRPr="005362B1" w:rsidRDefault="00860833" w:rsidP="00D07B5F">
      <w:pPr>
        <w:spacing w:after="0"/>
        <w:jc w:val="center"/>
        <w:rPr>
          <w:vertAlign w:val="superscript"/>
        </w:rPr>
      </w:pPr>
    </w:p>
    <w:p w14:paraId="661E1880" w14:textId="4E236371" w:rsidR="00460317" w:rsidRPr="005362B1" w:rsidRDefault="00460317" w:rsidP="00D07B5F">
      <w:pPr>
        <w:spacing w:after="0"/>
        <w:jc w:val="center"/>
        <w:rPr>
          <w:vertAlign w:val="superscript"/>
        </w:rPr>
      </w:pPr>
    </w:p>
    <w:p w14:paraId="105E3B0D" w14:textId="52E33D2E" w:rsidR="00460317" w:rsidRPr="005362B1" w:rsidRDefault="00460317" w:rsidP="00D07B5F">
      <w:pPr>
        <w:spacing w:after="0"/>
        <w:jc w:val="center"/>
        <w:rPr>
          <w:vertAlign w:val="superscript"/>
        </w:rPr>
      </w:pPr>
    </w:p>
    <w:p w14:paraId="1C2BAF0E" w14:textId="51EF8586" w:rsidR="00D07B5F" w:rsidRPr="005362B1" w:rsidRDefault="00D07B5F" w:rsidP="00860833">
      <w:pPr>
        <w:spacing w:after="0"/>
        <w:rPr>
          <w:vertAlign w:val="superscript"/>
        </w:rPr>
      </w:pPr>
    </w:p>
    <w:p w14:paraId="0EC1C334" w14:textId="3432FC79" w:rsidR="00D07B5F" w:rsidRPr="005362B1" w:rsidRDefault="00D07B5F" w:rsidP="001E0783">
      <w:pPr>
        <w:spacing w:after="0"/>
        <w:rPr>
          <w:i/>
        </w:rPr>
      </w:pPr>
      <w:commentRangeStart w:id="0"/>
    </w:p>
    <w:p w14:paraId="3A6A6181" w14:textId="77777777" w:rsidR="00D07B5F" w:rsidRPr="005362B1" w:rsidRDefault="00D07B5F" w:rsidP="00D07B5F">
      <w:pPr>
        <w:spacing w:after="0"/>
        <w:jc w:val="center"/>
        <w:rPr>
          <w:i/>
        </w:rPr>
      </w:pPr>
      <w:r w:rsidRPr="005362B1">
        <w:rPr>
          <w:i/>
        </w:rPr>
        <w:t>With contributions from:</w:t>
      </w:r>
    </w:p>
    <w:p w14:paraId="0BDA3249" w14:textId="657A6F3A" w:rsidR="00460317" w:rsidRPr="005362B1" w:rsidRDefault="00777D47" w:rsidP="00D07B5F">
      <w:pPr>
        <w:spacing w:after="0"/>
        <w:jc w:val="center"/>
      </w:pPr>
      <w:r w:rsidRPr="005362B1">
        <w:t>Mike Litzow</w:t>
      </w:r>
      <w:r w:rsidR="00153194" w:rsidRPr="005362B1">
        <w:t xml:space="preserve">, </w:t>
      </w:r>
      <w:r w:rsidR="00C861C0" w:rsidRPr="005362B1">
        <w:t xml:space="preserve">Kimberly Rand, Charlotte Levy, </w:t>
      </w:r>
      <w:r w:rsidRPr="005362B1">
        <w:t xml:space="preserve">and </w:t>
      </w:r>
      <w:proofErr w:type="spellStart"/>
      <w:r w:rsidR="00460317" w:rsidRPr="005362B1">
        <w:t>Muyin</w:t>
      </w:r>
      <w:proofErr w:type="spellEnd"/>
      <w:r w:rsidR="00460317" w:rsidRPr="005362B1">
        <w:t xml:space="preserve"> Wang</w:t>
      </w:r>
      <w:commentRangeEnd w:id="0"/>
      <w:r w:rsidR="00670E39">
        <w:rPr>
          <w:rStyle w:val="CommentReference"/>
        </w:rPr>
        <w:commentReference w:id="0"/>
      </w:r>
    </w:p>
    <w:p w14:paraId="26A5981C" w14:textId="5CC5859F" w:rsidR="00460317" w:rsidRPr="005362B1" w:rsidRDefault="00460317">
      <w:r w:rsidRPr="005362B1">
        <w:br w:type="page"/>
      </w:r>
    </w:p>
    <w:p w14:paraId="38A422EF" w14:textId="516281AA" w:rsidR="004678F0" w:rsidRPr="005362B1" w:rsidRDefault="00025D45">
      <w:pPr>
        <w:pStyle w:val="Heading1"/>
        <w:pBdr>
          <w:top w:val="nil"/>
          <w:left w:val="nil"/>
          <w:bottom w:val="nil"/>
          <w:right w:val="nil"/>
          <w:between w:val="nil"/>
        </w:pBdr>
      </w:pPr>
      <w:r w:rsidRPr="005362B1">
        <w:lastRenderedPageBreak/>
        <w:t>Executive Summary</w:t>
      </w:r>
    </w:p>
    <w:p w14:paraId="4B15401B" w14:textId="6D1E870F" w:rsidR="002D7F7F" w:rsidRPr="005362B1" w:rsidRDefault="002D7F7F" w:rsidP="002D7F7F">
      <w:r w:rsidRPr="005362B1">
        <w:t>Pacific cod in the Gulf of Alaska are assessed on an annual stock assessment schedule to coincide with the availability of new survey data. We use a statistical age-structured model as the primary assessment tool for Gulf of Alaska Pacific cod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w:t>
      </w:r>
      <w:r w:rsidR="00143EBA" w:rsidRPr="005362B1">
        <w:t xml:space="preserve"> All data and results (</w:t>
      </w:r>
      <w:r w:rsidR="00153194" w:rsidRPr="005362B1">
        <w:t xml:space="preserve">including </w:t>
      </w:r>
      <w:r w:rsidR="002D2482" w:rsidRPr="005362B1">
        <w:t>model input</w:t>
      </w:r>
      <w:r w:rsidR="00153194" w:rsidRPr="005362B1">
        <w:t xml:space="preserve"> files and</w:t>
      </w:r>
      <w:r w:rsidR="00143EBA" w:rsidRPr="005362B1">
        <w:t xml:space="preserve"> plots), as well as documents and presentations pertaining to this assessment can be found at this </w:t>
      </w:r>
      <w:hyperlink r:id="rId12" w:history="1">
        <w:r w:rsidR="00143EBA" w:rsidRPr="005362B1">
          <w:rPr>
            <w:rStyle w:val="Hyperlink"/>
          </w:rPr>
          <w:t>link</w:t>
        </w:r>
      </w:hyperlink>
      <w:r w:rsidR="00143EBA" w:rsidRPr="005362B1">
        <w:t>.</w:t>
      </w:r>
    </w:p>
    <w:p w14:paraId="0BDD0E7B" w14:textId="77777777" w:rsidR="004678F0" w:rsidRPr="005362B1" w:rsidRDefault="00025D45">
      <w:pPr>
        <w:pStyle w:val="Heading2"/>
        <w:pBdr>
          <w:top w:val="nil"/>
          <w:left w:val="nil"/>
          <w:bottom w:val="nil"/>
          <w:right w:val="nil"/>
          <w:between w:val="nil"/>
        </w:pBdr>
      </w:pPr>
      <w:r w:rsidRPr="005362B1">
        <w:t>Summary of Changes in Assessment Inputs</w:t>
      </w:r>
    </w:p>
    <w:p w14:paraId="3A814E7D" w14:textId="77777777" w:rsidR="00A26229" w:rsidRPr="005362B1" w:rsidRDefault="00A26229" w:rsidP="00A26229">
      <w:pPr>
        <w:jc w:val="both"/>
      </w:pPr>
      <w:r w:rsidRPr="005362B1">
        <w:t>Relative to last year’s assessment, the following changes have been made in the current assessment:</w:t>
      </w:r>
    </w:p>
    <w:p w14:paraId="0DACE80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input data</w:t>
      </w:r>
    </w:p>
    <w:p w14:paraId="3D4E2D7C" w14:textId="24FEC966" w:rsidR="00A26229" w:rsidRPr="005362B1" w:rsidRDefault="00A26229" w:rsidP="00FB5E5D">
      <w:pPr>
        <w:numPr>
          <w:ilvl w:val="0"/>
          <w:numId w:val="1"/>
        </w:numPr>
        <w:spacing w:after="60"/>
        <w:jc w:val="both"/>
      </w:pPr>
      <w:r w:rsidRPr="005362B1">
        <w:t>Feder</w:t>
      </w:r>
      <w:r w:rsidR="00375290" w:rsidRPr="005362B1">
        <w:t>al and state catch data for 2023</w:t>
      </w:r>
      <w:r w:rsidRPr="005362B1">
        <w:t xml:space="preserve"> were updated and preliminary feder</w:t>
      </w:r>
      <w:r w:rsidR="00375290" w:rsidRPr="005362B1">
        <w:t>al and state catch data for 2024</w:t>
      </w:r>
      <w:r w:rsidRPr="005362B1">
        <w:t xml:space="preserve"> were included;</w:t>
      </w:r>
    </w:p>
    <w:p w14:paraId="612F531F" w14:textId="558EE26C" w:rsidR="00B969F0" w:rsidRPr="005362B1" w:rsidRDefault="00A26229" w:rsidP="00375290">
      <w:pPr>
        <w:numPr>
          <w:ilvl w:val="0"/>
          <w:numId w:val="1"/>
        </w:numPr>
        <w:spacing w:after="60"/>
        <w:jc w:val="both"/>
      </w:pPr>
      <w:r w:rsidRPr="005362B1">
        <w:t>Commercial federal and state fisher</w:t>
      </w:r>
      <w:r w:rsidR="00375290" w:rsidRPr="005362B1">
        <w:t>y size composition data for 2023</w:t>
      </w:r>
      <w:r w:rsidRPr="005362B1">
        <w:t xml:space="preserve"> were updated, and preliminary commercial federal and state fisher</w:t>
      </w:r>
      <w:r w:rsidR="00375290" w:rsidRPr="005362B1">
        <w:t>y size composition data for 2024</w:t>
      </w:r>
      <w:r w:rsidRPr="005362B1">
        <w:t xml:space="preserve"> were included;</w:t>
      </w:r>
    </w:p>
    <w:p w14:paraId="40AE8742" w14:textId="7731B2BD" w:rsidR="00B969F0" w:rsidRPr="005362B1" w:rsidRDefault="00375290" w:rsidP="00FB5E5D">
      <w:pPr>
        <w:numPr>
          <w:ilvl w:val="0"/>
          <w:numId w:val="1"/>
        </w:numPr>
        <w:spacing w:after="60"/>
        <w:jc w:val="both"/>
      </w:pPr>
      <w:r w:rsidRPr="005362B1">
        <w:t>AFSC bottom trawl survey and c</w:t>
      </w:r>
      <w:r w:rsidR="00B969F0" w:rsidRPr="005362B1">
        <w:t>ommercial federal conditi</w:t>
      </w:r>
      <w:r w:rsidR="004C03F2" w:rsidRPr="005362B1">
        <w:t xml:space="preserve">onal </w:t>
      </w:r>
      <w:r w:rsidR="0041284F" w:rsidRPr="005362B1">
        <w:t>age-at-length</w:t>
      </w:r>
      <w:r w:rsidRPr="005362B1">
        <w:t xml:space="preserve"> data for 2023</w:t>
      </w:r>
      <w:r w:rsidR="00C5126E" w:rsidRPr="005362B1">
        <w:t xml:space="preserve"> were included;</w:t>
      </w:r>
    </w:p>
    <w:p w14:paraId="1F4F6A68" w14:textId="6870D78B" w:rsidR="00C5126E" w:rsidRPr="005362B1" w:rsidRDefault="00C5126E" w:rsidP="00FB5E5D">
      <w:pPr>
        <w:numPr>
          <w:ilvl w:val="0"/>
          <w:numId w:val="1"/>
        </w:numPr>
        <w:spacing w:after="60"/>
        <w:jc w:val="both"/>
      </w:pPr>
      <w:r w:rsidRPr="005362B1">
        <w:t>The input data file changes described in Appendix 2.2 were included;</w:t>
      </w:r>
    </w:p>
    <w:p w14:paraId="44078961" w14:textId="057AF637" w:rsidR="00C5126E" w:rsidRPr="005362B1" w:rsidRDefault="00C5126E" w:rsidP="00FB5E5D">
      <w:pPr>
        <w:numPr>
          <w:ilvl w:val="0"/>
          <w:numId w:val="1"/>
        </w:numPr>
        <w:spacing w:after="60"/>
        <w:jc w:val="both"/>
      </w:pPr>
      <w:r w:rsidRPr="005362B1">
        <w:t>Ageing error was updated with data through 2023 and pre-2007 ageing bias was updated and fixed, rather than estimated;</w:t>
      </w:r>
    </w:p>
    <w:p w14:paraId="3129133C" w14:textId="29172E5C" w:rsidR="00C5126E" w:rsidRPr="005362B1" w:rsidRDefault="00C5126E" w:rsidP="00FB5E5D">
      <w:pPr>
        <w:numPr>
          <w:ilvl w:val="0"/>
          <w:numId w:val="1"/>
        </w:numPr>
        <w:spacing w:after="60"/>
        <w:jc w:val="both"/>
      </w:pPr>
      <w:r w:rsidRPr="005362B1">
        <w:t>A new method for computing commercial fishery length composition that merges federal and state length observations was incorporated;</w:t>
      </w:r>
    </w:p>
    <w:p w14:paraId="787318B7" w14:textId="7C80D932" w:rsidR="00C5126E" w:rsidRPr="005362B1" w:rsidRDefault="00C5126E" w:rsidP="00FB5E5D">
      <w:pPr>
        <w:numPr>
          <w:ilvl w:val="0"/>
          <w:numId w:val="1"/>
        </w:numPr>
        <w:spacing w:after="60"/>
        <w:jc w:val="both"/>
      </w:pPr>
      <w:r w:rsidRPr="005362B1">
        <w:t>The length bins for length composition and conditional age-at-length were changed from 1 cm to 5 cm.</w:t>
      </w:r>
    </w:p>
    <w:p w14:paraId="4822F128" w14:textId="77777777" w:rsidR="00A26229" w:rsidRPr="005362B1" w:rsidRDefault="00A26229" w:rsidP="00A26229">
      <w:pPr>
        <w:pStyle w:val="Heading3"/>
        <w:keepLines w:val="0"/>
        <w:numPr>
          <w:ilvl w:val="2"/>
          <w:numId w:val="0"/>
        </w:numPr>
        <w:tabs>
          <w:tab w:val="num" w:pos="0"/>
        </w:tabs>
        <w:autoSpaceDE w:val="0"/>
        <w:autoSpaceDN w:val="0"/>
        <w:adjustRightInd w:val="0"/>
        <w:spacing w:before="240"/>
        <w:ind w:left="-720" w:firstLine="720"/>
        <w:rPr>
          <w:sz w:val="22"/>
          <w:szCs w:val="22"/>
        </w:rPr>
      </w:pPr>
      <w:r w:rsidRPr="005362B1">
        <w:rPr>
          <w:sz w:val="22"/>
          <w:szCs w:val="22"/>
        </w:rPr>
        <w:t>Changes in the methodology</w:t>
      </w:r>
    </w:p>
    <w:p w14:paraId="7F8A6225" w14:textId="6EDEADCF" w:rsidR="00A26229" w:rsidRPr="005362B1" w:rsidRDefault="002D7F7F" w:rsidP="00A26229">
      <w:pPr>
        <w:jc w:val="both"/>
      </w:pPr>
      <w:r w:rsidRPr="005362B1">
        <w:t>T</w:t>
      </w:r>
      <w:r w:rsidR="00C5126E" w:rsidRPr="005362B1">
        <w:t>he model used for 2024</w:t>
      </w:r>
      <w:r w:rsidRPr="005362B1">
        <w:t xml:space="preserve"> </w:t>
      </w:r>
      <w:r w:rsidR="00A26229" w:rsidRPr="005362B1">
        <w:t xml:space="preserve">is </w:t>
      </w:r>
      <w:r w:rsidR="00C5126E" w:rsidRPr="005362B1">
        <w:t xml:space="preserve">largely the same in terms of methodology as </w:t>
      </w:r>
      <w:r w:rsidR="00A26229" w:rsidRPr="005362B1">
        <w:t>last year’s accepted model (Mode</w:t>
      </w:r>
      <w:r w:rsidRPr="005362B1">
        <w:t>l 19.1</w:t>
      </w:r>
      <w:r w:rsidR="00C5126E" w:rsidRPr="005362B1">
        <w:t>b</w:t>
      </w:r>
      <w:r w:rsidRPr="005362B1">
        <w:t>)</w:t>
      </w:r>
      <w:r w:rsidR="00C5126E" w:rsidRPr="005362B1">
        <w:t xml:space="preserve">. However, given the large number of input data changes that are incorporated into the recommended model for the current assessment </w:t>
      </w:r>
      <w:r w:rsidR="004F25BE" w:rsidRPr="005362B1">
        <w:t xml:space="preserve">we rename this model as Model </w:t>
      </w:r>
      <w:r w:rsidR="00C5126E" w:rsidRPr="005362B1">
        <w:t>24</w:t>
      </w:r>
      <w:r w:rsidR="004F25BE" w:rsidRPr="005362B1">
        <w:t>.0</w:t>
      </w:r>
      <w:r w:rsidR="00C5126E" w:rsidRPr="005362B1">
        <w:t xml:space="preserve">. </w:t>
      </w:r>
      <w:r w:rsidRPr="005362B1">
        <w:t>T</w:t>
      </w:r>
      <w:r w:rsidR="00A26229" w:rsidRPr="005362B1">
        <w:t xml:space="preserve">here were no </w:t>
      </w:r>
      <w:r w:rsidRPr="005362B1">
        <w:t xml:space="preserve">other </w:t>
      </w:r>
      <w:r w:rsidR="00A26229" w:rsidRPr="005362B1">
        <w:t xml:space="preserve">model changes made in this year’s assessment. </w:t>
      </w:r>
    </w:p>
    <w:p w14:paraId="7AE424BE" w14:textId="77777777" w:rsidR="004678F0" w:rsidRPr="005362B1" w:rsidRDefault="00025D45">
      <w:pPr>
        <w:pStyle w:val="Heading2"/>
        <w:pBdr>
          <w:top w:val="nil"/>
          <w:left w:val="nil"/>
          <w:bottom w:val="nil"/>
          <w:right w:val="nil"/>
          <w:between w:val="nil"/>
        </w:pBdr>
      </w:pPr>
      <w:r w:rsidRPr="005362B1">
        <w:t>Summary of Results</w:t>
      </w:r>
    </w:p>
    <w:p w14:paraId="020FAF7E" w14:textId="586DD1CE" w:rsidR="00B969F0" w:rsidRPr="005362B1" w:rsidRDefault="004F25BE" w:rsidP="008F19A6">
      <w:pPr>
        <w:jc w:val="both"/>
      </w:pPr>
      <w:r w:rsidRPr="009D639F">
        <w:t>Model 24.0</w:t>
      </w:r>
      <w:r w:rsidR="00B969F0" w:rsidRPr="009D639F">
        <w:t xml:space="preserve"> indicates that the stock remains at low levels</w:t>
      </w:r>
      <w:r w:rsidR="008F19A6" w:rsidRPr="009D639F">
        <w:t xml:space="preserve"> but </w:t>
      </w:r>
      <w:r w:rsidR="007D3415" w:rsidRPr="009D639F">
        <w:t>is</w:t>
      </w:r>
      <w:r w:rsidR="008F19A6" w:rsidRPr="009D639F">
        <w:t xml:space="preserve"> above </w:t>
      </w:r>
      <w:r w:rsidR="008F19A6" w:rsidRPr="009D639F">
        <w:rPr>
          <w:i/>
        </w:rPr>
        <w:t>B</w:t>
      </w:r>
      <w:r w:rsidR="008F19A6" w:rsidRPr="009D639F">
        <w:rPr>
          <w:i/>
          <w:vertAlign w:val="subscript"/>
        </w:rPr>
        <w:t>20%</w:t>
      </w:r>
      <w:r w:rsidR="001D22FB" w:rsidRPr="009D639F">
        <w:t>; f</w:t>
      </w:r>
      <w:r w:rsidR="006E7370" w:rsidRPr="009D639F">
        <w:t>or 2025</w:t>
      </w:r>
      <w:r w:rsidR="008F19A6" w:rsidRPr="009D639F">
        <w:t xml:space="preserve"> the stock is estimated to be at </w:t>
      </w:r>
      <w:r w:rsidR="008F19A6" w:rsidRPr="009D639F">
        <w:rPr>
          <w:i/>
        </w:rPr>
        <w:t>B</w:t>
      </w:r>
      <w:r w:rsidR="009D639F" w:rsidRPr="009D639F">
        <w:rPr>
          <w:i/>
          <w:vertAlign w:val="subscript"/>
        </w:rPr>
        <w:t>28.7</w:t>
      </w:r>
      <w:r w:rsidR="008F19A6" w:rsidRPr="009D639F">
        <w:rPr>
          <w:i/>
          <w:vertAlign w:val="subscript"/>
        </w:rPr>
        <w:t>%</w:t>
      </w:r>
      <w:r w:rsidR="001D22FB" w:rsidRPr="009D639F">
        <w:t>, less than</w:t>
      </w:r>
      <w:r w:rsidR="001D22FB" w:rsidRPr="009D639F">
        <w:rPr>
          <w:i/>
        </w:rPr>
        <w:t xml:space="preserve"> B</w:t>
      </w:r>
      <w:r w:rsidR="001D22FB" w:rsidRPr="009D639F">
        <w:rPr>
          <w:i/>
          <w:vertAlign w:val="subscript"/>
        </w:rPr>
        <w:t>40%</w:t>
      </w:r>
      <w:r w:rsidR="001D22FB" w:rsidRPr="009D639F">
        <w:t>, placing it in sub-tier “b” of Tier 3</w:t>
      </w:r>
      <w:r w:rsidR="006E7370" w:rsidRPr="009D639F">
        <w:t>. For the 2025</w:t>
      </w:r>
      <w:r w:rsidR="008F19A6" w:rsidRPr="009D639F">
        <w:t xml:space="preserve"> fishery, we recommend the maximum allowable ABC of </w:t>
      </w:r>
      <w:r w:rsidR="009D639F" w:rsidRPr="009D639F">
        <w:t>32,141</w:t>
      </w:r>
      <w:r w:rsidR="006E7370" w:rsidRPr="009D639F">
        <w:t xml:space="preserve"> t. This ABC is </w:t>
      </w:r>
      <w:r w:rsidR="009D639F" w:rsidRPr="009D639F">
        <w:t>less than 1% different</w:t>
      </w:r>
      <w:r w:rsidR="006E7370" w:rsidRPr="009D639F">
        <w:t xml:space="preserve"> from the 2024 ABC of 32,272</w:t>
      </w:r>
      <w:r w:rsidR="007B2665" w:rsidRPr="009D639F">
        <w:t xml:space="preserve"> t. </w:t>
      </w:r>
      <w:r w:rsidR="006E7370" w:rsidRPr="009D639F">
        <w:t>The 2025</w:t>
      </w:r>
      <w:r w:rsidR="008F19A6" w:rsidRPr="009D639F">
        <w:t xml:space="preserve"> </w:t>
      </w:r>
      <w:r w:rsidR="009D639F" w:rsidRPr="009D639F">
        <w:t>ABC is 14</w:t>
      </w:r>
      <w:r w:rsidR="006E7370" w:rsidRPr="009D639F">
        <w:t>% larger than the 2025</w:t>
      </w:r>
      <w:r w:rsidR="008F19A6" w:rsidRPr="009D639F">
        <w:t xml:space="preserve"> ABC projected in last year’s assessment. </w:t>
      </w:r>
      <w:r w:rsidR="001D22FB" w:rsidRPr="009D639F">
        <w:t>The corresponding reference values are summarized in the following table, with the recommended ABC and OFL values in bold. The stock is not being subject to overfishing, is not currently overfished, nor is it approaching a condition of being overfished.</w:t>
      </w:r>
    </w:p>
    <w:tbl>
      <w:tblPr>
        <w:tblW w:w="0" w:type="auto"/>
        <w:tblBorders>
          <w:top w:val="single" w:sz="4" w:space="0" w:color="auto"/>
          <w:left w:val="single" w:sz="4" w:space="0" w:color="auto"/>
          <w:bottom w:val="single" w:sz="4" w:space="0" w:color="auto"/>
          <w:right w:val="single" w:sz="4" w:space="0" w:color="auto"/>
        </w:tblBorders>
        <w:tblCellMar>
          <w:left w:w="115" w:type="dxa"/>
          <w:right w:w="115" w:type="dxa"/>
        </w:tblCellMar>
        <w:tblLook w:val="00A0" w:firstRow="1" w:lastRow="0" w:firstColumn="1" w:lastColumn="0" w:noHBand="0" w:noVBand="0"/>
      </w:tblPr>
      <w:tblGrid>
        <w:gridCol w:w="3596"/>
        <w:gridCol w:w="1439"/>
        <w:gridCol w:w="1439"/>
        <w:gridCol w:w="1438"/>
        <w:gridCol w:w="1438"/>
      </w:tblGrid>
      <w:tr w:rsidR="006E7370" w:rsidRPr="005362B1" w14:paraId="0F3C54B6" w14:textId="77777777" w:rsidTr="005A55D7">
        <w:trPr>
          <w:trHeight w:val="288"/>
        </w:trPr>
        <w:tc>
          <w:tcPr>
            <w:tcW w:w="3596" w:type="dxa"/>
            <w:vMerge w:val="restart"/>
            <w:tcBorders>
              <w:top w:val="single" w:sz="4" w:space="0" w:color="auto"/>
              <w:bottom w:val="nil"/>
              <w:right w:val="single" w:sz="4" w:space="0" w:color="auto"/>
            </w:tcBorders>
            <w:shd w:val="clear" w:color="auto" w:fill="auto"/>
            <w:vAlign w:val="bottom"/>
          </w:tcPr>
          <w:p w14:paraId="3ECFFD21" w14:textId="77777777" w:rsidR="006E7370" w:rsidRPr="005362B1" w:rsidRDefault="006E7370" w:rsidP="005A55D7">
            <w:pPr>
              <w:keepNext/>
              <w:spacing w:after="0"/>
              <w:rPr>
                <w:b/>
              </w:rPr>
            </w:pPr>
            <w:r w:rsidRPr="005362B1">
              <w:rPr>
                <w:b/>
              </w:rPr>
              <w:lastRenderedPageBreak/>
              <w:t>Quantity</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4C2E9F53" w14:textId="77777777" w:rsidR="006E7370" w:rsidRPr="005362B1" w:rsidRDefault="006E7370" w:rsidP="005A55D7">
            <w:pPr>
              <w:keepNext/>
              <w:spacing w:after="0"/>
            </w:pPr>
            <w:r w:rsidRPr="005362B1">
              <w:t xml:space="preserve">As estimated or </w:t>
            </w:r>
            <w:r w:rsidRPr="005362B1">
              <w:rPr>
                <w:i/>
              </w:rPr>
              <w:t>specified 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3A2FFCE" w14:textId="77777777" w:rsidR="006E7370" w:rsidRPr="005362B1" w:rsidRDefault="006E7370" w:rsidP="005A55D7">
            <w:pPr>
              <w:keepNext/>
              <w:spacing w:after="0"/>
            </w:pPr>
            <w:r w:rsidRPr="005362B1">
              <w:t xml:space="preserve">As estimated or </w:t>
            </w:r>
            <w:r w:rsidRPr="005362B1">
              <w:rPr>
                <w:i/>
              </w:rPr>
              <w:t>specified this</w:t>
            </w:r>
            <w:r w:rsidRPr="005362B1">
              <w:t xml:space="preserve"> year for:</w:t>
            </w:r>
          </w:p>
        </w:tc>
      </w:tr>
      <w:tr w:rsidR="006E7370" w:rsidRPr="005362B1" w14:paraId="798BBDD9" w14:textId="77777777" w:rsidTr="005A55D7">
        <w:trPr>
          <w:trHeight w:hRule="exact" w:val="261"/>
        </w:trPr>
        <w:tc>
          <w:tcPr>
            <w:tcW w:w="3596" w:type="dxa"/>
            <w:vMerge/>
            <w:tcBorders>
              <w:top w:val="nil"/>
              <w:bottom w:val="single" w:sz="4" w:space="0" w:color="auto"/>
              <w:right w:val="single" w:sz="4" w:space="0" w:color="auto"/>
            </w:tcBorders>
            <w:shd w:val="clear" w:color="auto" w:fill="auto"/>
          </w:tcPr>
          <w:p w14:paraId="188A798D" w14:textId="77777777" w:rsidR="006E7370" w:rsidRPr="005362B1" w:rsidRDefault="006E7370" w:rsidP="005A55D7">
            <w:pPr>
              <w:keepNext/>
            </w:pPr>
          </w:p>
        </w:tc>
        <w:tc>
          <w:tcPr>
            <w:tcW w:w="1439" w:type="dxa"/>
            <w:tcBorders>
              <w:top w:val="nil"/>
              <w:left w:val="single" w:sz="4" w:space="0" w:color="auto"/>
              <w:bottom w:val="single" w:sz="4" w:space="0" w:color="auto"/>
            </w:tcBorders>
            <w:shd w:val="clear" w:color="auto" w:fill="BFBFBF" w:themeFill="background1" w:themeFillShade="BF"/>
            <w:vAlign w:val="center"/>
          </w:tcPr>
          <w:p w14:paraId="1365C8E1" w14:textId="314F8429" w:rsidR="006E7370" w:rsidRPr="005362B1" w:rsidRDefault="006E7370" w:rsidP="005A55D7">
            <w:pPr>
              <w:keepNext/>
              <w:spacing w:after="0"/>
              <w:jc w:val="right"/>
            </w:pPr>
            <w:r w:rsidRPr="005362B1">
              <w:rPr>
                <w:color w:val="000000"/>
              </w:rPr>
              <w:t>2024</w:t>
            </w:r>
          </w:p>
        </w:tc>
        <w:tc>
          <w:tcPr>
            <w:tcW w:w="1439" w:type="dxa"/>
            <w:tcBorders>
              <w:top w:val="nil"/>
              <w:bottom w:val="single" w:sz="4" w:space="0" w:color="auto"/>
              <w:right w:val="single" w:sz="4" w:space="0" w:color="auto"/>
            </w:tcBorders>
            <w:shd w:val="clear" w:color="auto" w:fill="BFBFBF" w:themeFill="background1" w:themeFillShade="BF"/>
            <w:vAlign w:val="center"/>
          </w:tcPr>
          <w:p w14:paraId="42D80B1F" w14:textId="74C17A1B" w:rsidR="006E7370" w:rsidRPr="005362B1" w:rsidRDefault="006E7370" w:rsidP="005A55D7">
            <w:pPr>
              <w:keepNext/>
              <w:spacing w:after="0"/>
              <w:jc w:val="right"/>
            </w:pPr>
            <w:r w:rsidRPr="005362B1">
              <w:rPr>
                <w:color w:val="000000"/>
              </w:rPr>
              <w:t>2025</w:t>
            </w:r>
          </w:p>
        </w:tc>
        <w:tc>
          <w:tcPr>
            <w:tcW w:w="1438" w:type="dxa"/>
            <w:tcBorders>
              <w:top w:val="nil"/>
              <w:left w:val="single" w:sz="4" w:space="0" w:color="auto"/>
              <w:bottom w:val="single" w:sz="4" w:space="0" w:color="auto"/>
            </w:tcBorders>
            <w:shd w:val="clear" w:color="auto" w:fill="auto"/>
            <w:vAlign w:val="center"/>
          </w:tcPr>
          <w:p w14:paraId="752F849E" w14:textId="15B830B0" w:rsidR="006E7370" w:rsidRPr="005362B1" w:rsidRDefault="006E7370" w:rsidP="005A55D7">
            <w:pPr>
              <w:keepNext/>
              <w:spacing w:after="0"/>
              <w:jc w:val="right"/>
            </w:pPr>
            <w:r w:rsidRPr="005362B1">
              <w:rPr>
                <w:color w:val="000000"/>
              </w:rPr>
              <w:t>2025</w:t>
            </w:r>
          </w:p>
        </w:tc>
        <w:tc>
          <w:tcPr>
            <w:tcW w:w="1438" w:type="dxa"/>
            <w:tcBorders>
              <w:top w:val="nil"/>
              <w:bottom w:val="single" w:sz="4" w:space="0" w:color="auto"/>
            </w:tcBorders>
            <w:shd w:val="clear" w:color="auto" w:fill="auto"/>
            <w:vAlign w:val="center"/>
          </w:tcPr>
          <w:p w14:paraId="3AFF91DE" w14:textId="00F8CC42" w:rsidR="006E7370" w:rsidRPr="005362B1" w:rsidRDefault="006E7370" w:rsidP="005A55D7">
            <w:pPr>
              <w:keepNext/>
              <w:spacing w:after="0"/>
              <w:jc w:val="right"/>
            </w:pPr>
            <w:r w:rsidRPr="005362B1">
              <w:rPr>
                <w:color w:val="000000"/>
              </w:rPr>
              <w:t>2026</w:t>
            </w:r>
          </w:p>
        </w:tc>
      </w:tr>
      <w:tr w:rsidR="00254710" w:rsidRPr="005362B1" w14:paraId="5B15249D"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00FF23A0" w14:textId="77777777" w:rsidR="00254710" w:rsidRPr="005362B1" w:rsidRDefault="00254710" w:rsidP="00254710">
            <w:pPr>
              <w:keepNext/>
              <w:rPr>
                <w:color w:val="000000"/>
              </w:rPr>
            </w:pPr>
            <w:r w:rsidRPr="005362B1">
              <w:rPr>
                <w:i/>
                <w:color w:val="000000"/>
              </w:rPr>
              <w:t>M</w:t>
            </w:r>
            <w:r w:rsidRPr="005362B1">
              <w:rPr>
                <w:color w:val="000000"/>
              </w:rPr>
              <w:t xml:space="preserve"> (natural mortality rate)</w:t>
            </w:r>
          </w:p>
        </w:tc>
        <w:tc>
          <w:tcPr>
            <w:tcW w:w="1439" w:type="dxa"/>
            <w:tcBorders>
              <w:top w:val="single" w:sz="4" w:space="0" w:color="auto"/>
              <w:left w:val="single" w:sz="4" w:space="0" w:color="auto"/>
            </w:tcBorders>
            <w:shd w:val="clear" w:color="auto" w:fill="BFBFBF" w:themeFill="background1" w:themeFillShade="BF"/>
            <w:vAlign w:val="bottom"/>
          </w:tcPr>
          <w:p w14:paraId="570652EB" w14:textId="4E0DCCEA" w:rsidR="00254710" w:rsidRPr="005362B1" w:rsidRDefault="00254710" w:rsidP="00254710">
            <w:pPr>
              <w:keepNext/>
              <w:jc w:val="right"/>
            </w:pPr>
            <w:r w:rsidRPr="005362B1">
              <w:rPr>
                <w:color w:val="000000"/>
              </w:rPr>
              <w:t>0.46*</w:t>
            </w:r>
          </w:p>
        </w:tc>
        <w:tc>
          <w:tcPr>
            <w:tcW w:w="1439" w:type="dxa"/>
            <w:tcBorders>
              <w:top w:val="single" w:sz="4" w:space="0" w:color="auto"/>
              <w:right w:val="single" w:sz="4" w:space="0" w:color="auto"/>
            </w:tcBorders>
            <w:shd w:val="clear" w:color="auto" w:fill="BFBFBF" w:themeFill="background1" w:themeFillShade="BF"/>
            <w:vAlign w:val="bottom"/>
          </w:tcPr>
          <w:p w14:paraId="28A7D824" w14:textId="468E6FD0" w:rsidR="00254710" w:rsidRPr="005362B1" w:rsidRDefault="00254710" w:rsidP="00254710">
            <w:pPr>
              <w:keepNext/>
              <w:jc w:val="right"/>
            </w:pPr>
            <w:r w:rsidRPr="005362B1">
              <w:rPr>
                <w:color w:val="000000"/>
              </w:rPr>
              <w:t>0.46*</w:t>
            </w:r>
          </w:p>
        </w:tc>
        <w:tc>
          <w:tcPr>
            <w:tcW w:w="1438" w:type="dxa"/>
            <w:tcBorders>
              <w:top w:val="single" w:sz="4" w:space="0" w:color="auto"/>
              <w:left w:val="single" w:sz="4" w:space="0" w:color="auto"/>
            </w:tcBorders>
            <w:shd w:val="clear" w:color="auto" w:fill="auto"/>
            <w:vAlign w:val="bottom"/>
          </w:tcPr>
          <w:p w14:paraId="4A1BA90E" w14:textId="10A70B87" w:rsidR="00254710" w:rsidRPr="00254710" w:rsidRDefault="00254710" w:rsidP="00254710">
            <w:pPr>
              <w:keepNext/>
              <w:jc w:val="right"/>
              <w:rPr>
                <w:highlight w:val="yellow"/>
              </w:rPr>
            </w:pPr>
            <w:r w:rsidRPr="00254710">
              <w:rPr>
                <w:color w:val="000000"/>
              </w:rPr>
              <w:t>0.49*</w:t>
            </w:r>
          </w:p>
        </w:tc>
        <w:tc>
          <w:tcPr>
            <w:tcW w:w="1438" w:type="dxa"/>
            <w:tcBorders>
              <w:top w:val="single" w:sz="4" w:space="0" w:color="auto"/>
            </w:tcBorders>
            <w:shd w:val="clear" w:color="auto" w:fill="auto"/>
            <w:vAlign w:val="bottom"/>
          </w:tcPr>
          <w:p w14:paraId="22315EF8" w14:textId="784F6F58" w:rsidR="00254710" w:rsidRPr="00254710" w:rsidRDefault="00254710" w:rsidP="00254710">
            <w:pPr>
              <w:keepNext/>
              <w:jc w:val="right"/>
              <w:rPr>
                <w:highlight w:val="yellow"/>
              </w:rPr>
            </w:pPr>
            <w:r w:rsidRPr="00254710">
              <w:rPr>
                <w:color w:val="000000"/>
              </w:rPr>
              <w:t>0.49*</w:t>
            </w:r>
          </w:p>
        </w:tc>
      </w:tr>
      <w:tr w:rsidR="00254710" w:rsidRPr="005362B1" w14:paraId="5D601401" w14:textId="77777777" w:rsidTr="005A55D7">
        <w:trPr>
          <w:trHeight w:hRule="exact" w:val="288"/>
        </w:trPr>
        <w:tc>
          <w:tcPr>
            <w:tcW w:w="3596" w:type="dxa"/>
            <w:tcBorders>
              <w:right w:val="single" w:sz="4" w:space="0" w:color="auto"/>
            </w:tcBorders>
            <w:shd w:val="clear" w:color="auto" w:fill="auto"/>
            <w:vAlign w:val="center"/>
          </w:tcPr>
          <w:p w14:paraId="552A70AD" w14:textId="77777777" w:rsidR="00254710" w:rsidRPr="005362B1" w:rsidRDefault="00254710" w:rsidP="00254710">
            <w:pPr>
              <w:keepNext/>
              <w:rPr>
                <w:color w:val="000000"/>
              </w:rPr>
            </w:pPr>
            <w:r w:rsidRPr="005362B1">
              <w:rPr>
                <w:color w:val="000000"/>
              </w:rPr>
              <w:t>Tier</w:t>
            </w:r>
          </w:p>
        </w:tc>
        <w:tc>
          <w:tcPr>
            <w:tcW w:w="1439" w:type="dxa"/>
            <w:tcBorders>
              <w:left w:val="single" w:sz="4" w:space="0" w:color="auto"/>
            </w:tcBorders>
            <w:shd w:val="clear" w:color="auto" w:fill="BFBFBF" w:themeFill="background1" w:themeFillShade="BF"/>
            <w:vAlign w:val="bottom"/>
          </w:tcPr>
          <w:p w14:paraId="58318E4A" w14:textId="0F55EE0F" w:rsidR="00254710" w:rsidRPr="005362B1" w:rsidRDefault="00254710" w:rsidP="00254710">
            <w:pPr>
              <w:keepNext/>
              <w:jc w:val="right"/>
            </w:pPr>
            <w:r w:rsidRPr="005362B1">
              <w:rPr>
                <w:color w:val="000000"/>
              </w:rPr>
              <w:t>3b</w:t>
            </w:r>
          </w:p>
        </w:tc>
        <w:tc>
          <w:tcPr>
            <w:tcW w:w="1439" w:type="dxa"/>
            <w:tcBorders>
              <w:right w:val="single" w:sz="4" w:space="0" w:color="auto"/>
            </w:tcBorders>
            <w:shd w:val="clear" w:color="auto" w:fill="BFBFBF" w:themeFill="background1" w:themeFillShade="BF"/>
            <w:vAlign w:val="bottom"/>
          </w:tcPr>
          <w:p w14:paraId="002C86E0" w14:textId="35E31052" w:rsidR="00254710" w:rsidRPr="005362B1" w:rsidRDefault="00254710" w:rsidP="00254710">
            <w:pPr>
              <w:keepNext/>
              <w:jc w:val="right"/>
            </w:pPr>
            <w:r w:rsidRPr="005362B1">
              <w:rPr>
                <w:color w:val="000000"/>
              </w:rPr>
              <w:t>3b</w:t>
            </w:r>
          </w:p>
        </w:tc>
        <w:tc>
          <w:tcPr>
            <w:tcW w:w="1438" w:type="dxa"/>
            <w:tcBorders>
              <w:left w:val="single" w:sz="4" w:space="0" w:color="auto"/>
            </w:tcBorders>
            <w:shd w:val="clear" w:color="auto" w:fill="auto"/>
            <w:vAlign w:val="bottom"/>
          </w:tcPr>
          <w:p w14:paraId="473EF89F" w14:textId="3F92A890" w:rsidR="00254710" w:rsidRPr="00254710" w:rsidRDefault="00254710" w:rsidP="00254710">
            <w:pPr>
              <w:keepNext/>
              <w:jc w:val="right"/>
              <w:rPr>
                <w:highlight w:val="yellow"/>
              </w:rPr>
            </w:pPr>
            <w:r w:rsidRPr="00254710">
              <w:rPr>
                <w:color w:val="000000"/>
              </w:rPr>
              <w:t>3b</w:t>
            </w:r>
          </w:p>
        </w:tc>
        <w:tc>
          <w:tcPr>
            <w:tcW w:w="1438" w:type="dxa"/>
            <w:shd w:val="clear" w:color="auto" w:fill="auto"/>
            <w:vAlign w:val="bottom"/>
          </w:tcPr>
          <w:p w14:paraId="55D4BCE9" w14:textId="1C8F16E7" w:rsidR="00254710" w:rsidRPr="00254710" w:rsidRDefault="00254710" w:rsidP="00254710">
            <w:pPr>
              <w:keepNext/>
              <w:jc w:val="right"/>
              <w:rPr>
                <w:highlight w:val="yellow"/>
              </w:rPr>
            </w:pPr>
            <w:r w:rsidRPr="00254710">
              <w:rPr>
                <w:color w:val="000000"/>
              </w:rPr>
              <w:t>3b</w:t>
            </w:r>
          </w:p>
        </w:tc>
      </w:tr>
      <w:tr w:rsidR="00254710" w:rsidRPr="005362B1" w14:paraId="50D4AB9D" w14:textId="77777777" w:rsidTr="005A55D7">
        <w:trPr>
          <w:trHeight w:hRule="exact" w:val="288"/>
        </w:trPr>
        <w:tc>
          <w:tcPr>
            <w:tcW w:w="3596" w:type="dxa"/>
            <w:tcBorders>
              <w:right w:val="single" w:sz="4" w:space="0" w:color="auto"/>
            </w:tcBorders>
            <w:shd w:val="clear" w:color="auto" w:fill="auto"/>
            <w:vAlign w:val="center"/>
          </w:tcPr>
          <w:p w14:paraId="49EC50A4" w14:textId="77777777" w:rsidR="00254710" w:rsidRPr="005362B1" w:rsidRDefault="00254710" w:rsidP="00254710">
            <w:pPr>
              <w:keepNext/>
              <w:rPr>
                <w:color w:val="000000"/>
              </w:rPr>
            </w:pPr>
            <w:r w:rsidRPr="005362B1">
              <w:rPr>
                <w:color w:val="000000"/>
              </w:rPr>
              <w:t>Projected total (age 0+) biomass (t)</w:t>
            </w:r>
          </w:p>
        </w:tc>
        <w:tc>
          <w:tcPr>
            <w:tcW w:w="1439" w:type="dxa"/>
            <w:tcBorders>
              <w:left w:val="single" w:sz="4" w:space="0" w:color="auto"/>
            </w:tcBorders>
            <w:shd w:val="clear" w:color="auto" w:fill="BFBFBF" w:themeFill="background1" w:themeFillShade="BF"/>
            <w:vAlign w:val="bottom"/>
          </w:tcPr>
          <w:p w14:paraId="09DE7B19" w14:textId="0DA6B1AB" w:rsidR="00254710" w:rsidRPr="005362B1" w:rsidRDefault="00254710" w:rsidP="00254710">
            <w:pPr>
              <w:jc w:val="right"/>
              <w:rPr>
                <w:color w:val="000000"/>
              </w:rPr>
            </w:pPr>
            <w:r w:rsidRPr="005362B1">
              <w:rPr>
                <w:color w:val="000000"/>
              </w:rPr>
              <w:t>184,242</w:t>
            </w:r>
          </w:p>
        </w:tc>
        <w:tc>
          <w:tcPr>
            <w:tcW w:w="1439" w:type="dxa"/>
            <w:tcBorders>
              <w:right w:val="single" w:sz="4" w:space="0" w:color="auto"/>
            </w:tcBorders>
            <w:shd w:val="clear" w:color="auto" w:fill="BFBFBF" w:themeFill="background1" w:themeFillShade="BF"/>
            <w:vAlign w:val="bottom"/>
          </w:tcPr>
          <w:p w14:paraId="3725278E" w14:textId="7E29B3AF" w:rsidR="00254710" w:rsidRPr="005362B1" w:rsidRDefault="00254710" w:rsidP="00254710">
            <w:pPr>
              <w:jc w:val="right"/>
              <w:rPr>
                <w:color w:val="000000"/>
              </w:rPr>
            </w:pPr>
            <w:r w:rsidRPr="005362B1">
              <w:rPr>
                <w:color w:val="000000"/>
              </w:rPr>
              <w:t>202,618</w:t>
            </w:r>
          </w:p>
        </w:tc>
        <w:tc>
          <w:tcPr>
            <w:tcW w:w="1438" w:type="dxa"/>
            <w:tcBorders>
              <w:left w:val="single" w:sz="4" w:space="0" w:color="auto"/>
            </w:tcBorders>
            <w:shd w:val="clear" w:color="auto" w:fill="auto"/>
            <w:vAlign w:val="bottom"/>
          </w:tcPr>
          <w:p w14:paraId="276B3247" w14:textId="7A6FECCB" w:rsidR="00254710" w:rsidRPr="00254710" w:rsidRDefault="00254710" w:rsidP="00254710">
            <w:pPr>
              <w:jc w:val="right"/>
              <w:rPr>
                <w:color w:val="000000"/>
                <w:highlight w:val="yellow"/>
              </w:rPr>
            </w:pPr>
            <w:r w:rsidRPr="00254710">
              <w:rPr>
                <w:color w:val="000000"/>
              </w:rPr>
              <w:t>177,497</w:t>
            </w:r>
          </w:p>
        </w:tc>
        <w:tc>
          <w:tcPr>
            <w:tcW w:w="1438" w:type="dxa"/>
            <w:shd w:val="clear" w:color="auto" w:fill="auto"/>
            <w:vAlign w:val="bottom"/>
          </w:tcPr>
          <w:p w14:paraId="56749067" w14:textId="40158822" w:rsidR="00254710" w:rsidRPr="00254710" w:rsidRDefault="00254710" w:rsidP="00254710">
            <w:pPr>
              <w:jc w:val="right"/>
              <w:rPr>
                <w:color w:val="000000"/>
                <w:highlight w:val="yellow"/>
              </w:rPr>
            </w:pPr>
            <w:r w:rsidRPr="00254710">
              <w:rPr>
                <w:color w:val="000000"/>
              </w:rPr>
              <w:t>200,521</w:t>
            </w:r>
          </w:p>
        </w:tc>
      </w:tr>
      <w:tr w:rsidR="00254710" w:rsidRPr="005362B1" w14:paraId="3D87EF6D" w14:textId="77777777" w:rsidTr="005A55D7">
        <w:trPr>
          <w:trHeight w:hRule="exact" w:val="288"/>
        </w:trPr>
        <w:tc>
          <w:tcPr>
            <w:tcW w:w="3596" w:type="dxa"/>
            <w:tcBorders>
              <w:right w:val="single" w:sz="4" w:space="0" w:color="auto"/>
            </w:tcBorders>
            <w:shd w:val="clear" w:color="auto" w:fill="auto"/>
            <w:vAlign w:val="center"/>
          </w:tcPr>
          <w:p w14:paraId="09C88AF8" w14:textId="77777777" w:rsidR="00254710" w:rsidRPr="005362B1" w:rsidRDefault="00254710" w:rsidP="00254710">
            <w:pPr>
              <w:keepNext/>
              <w:rPr>
                <w:color w:val="000000"/>
              </w:rPr>
            </w:pPr>
            <w:r w:rsidRPr="005362B1">
              <w:rPr>
                <w:color w:val="000000"/>
              </w:rPr>
              <w:t>Female spawning biomass (t)</w:t>
            </w:r>
          </w:p>
        </w:tc>
        <w:tc>
          <w:tcPr>
            <w:tcW w:w="1439" w:type="dxa"/>
            <w:tcBorders>
              <w:left w:val="single" w:sz="4" w:space="0" w:color="auto"/>
            </w:tcBorders>
            <w:shd w:val="clear" w:color="auto" w:fill="BFBFBF" w:themeFill="background1" w:themeFillShade="BF"/>
            <w:vAlign w:val="bottom"/>
          </w:tcPr>
          <w:p w14:paraId="6D87F2E7" w14:textId="6CC3BEFC" w:rsidR="00254710" w:rsidRPr="005362B1" w:rsidRDefault="00254710" w:rsidP="00254710">
            <w:pPr>
              <w:keepNext/>
              <w:jc w:val="right"/>
              <w:rPr>
                <w:color w:val="000000"/>
              </w:rPr>
            </w:pPr>
          </w:p>
        </w:tc>
        <w:tc>
          <w:tcPr>
            <w:tcW w:w="1439" w:type="dxa"/>
            <w:tcBorders>
              <w:right w:val="single" w:sz="4" w:space="0" w:color="auto"/>
            </w:tcBorders>
            <w:shd w:val="clear" w:color="auto" w:fill="BFBFBF" w:themeFill="background1" w:themeFillShade="BF"/>
            <w:vAlign w:val="bottom"/>
          </w:tcPr>
          <w:p w14:paraId="137E8B92" w14:textId="2C82AE7A" w:rsidR="00254710" w:rsidRPr="005362B1" w:rsidRDefault="00254710" w:rsidP="00254710">
            <w:pPr>
              <w:keepNext/>
              <w:jc w:val="right"/>
              <w:rPr>
                <w:color w:val="000000"/>
              </w:rPr>
            </w:pPr>
          </w:p>
        </w:tc>
        <w:tc>
          <w:tcPr>
            <w:tcW w:w="1438" w:type="dxa"/>
            <w:tcBorders>
              <w:left w:val="single" w:sz="4" w:space="0" w:color="auto"/>
            </w:tcBorders>
            <w:shd w:val="clear" w:color="auto" w:fill="auto"/>
            <w:vAlign w:val="bottom"/>
          </w:tcPr>
          <w:p w14:paraId="78BD190E" w14:textId="77777777" w:rsidR="00254710" w:rsidRPr="00254710" w:rsidRDefault="00254710" w:rsidP="00254710">
            <w:pPr>
              <w:keepNext/>
              <w:jc w:val="right"/>
              <w:rPr>
                <w:color w:val="000000"/>
                <w:highlight w:val="yellow"/>
              </w:rPr>
            </w:pPr>
          </w:p>
        </w:tc>
        <w:tc>
          <w:tcPr>
            <w:tcW w:w="1438" w:type="dxa"/>
            <w:shd w:val="clear" w:color="auto" w:fill="auto"/>
            <w:vAlign w:val="bottom"/>
          </w:tcPr>
          <w:p w14:paraId="0977370F" w14:textId="2C6C4B93" w:rsidR="00254710" w:rsidRPr="00254710" w:rsidRDefault="00254710" w:rsidP="00254710">
            <w:pPr>
              <w:keepNext/>
              <w:jc w:val="right"/>
              <w:rPr>
                <w:color w:val="000000"/>
                <w:highlight w:val="yellow"/>
              </w:rPr>
            </w:pPr>
          </w:p>
        </w:tc>
      </w:tr>
      <w:tr w:rsidR="00254710" w:rsidRPr="005362B1" w14:paraId="3529D7A1" w14:textId="77777777" w:rsidTr="005A55D7">
        <w:trPr>
          <w:trHeight w:hRule="exact" w:val="288"/>
        </w:trPr>
        <w:tc>
          <w:tcPr>
            <w:tcW w:w="3596" w:type="dxa"/>
            <w:tcBorders>
              <w:right w:val="single" w:sz="4" w:space="0" w:color="auto"/>
            </w:tcBorders>
            <w:shd w:val="clear" w:color="auto" w:fill="auto"/>
            <w:vAlign w:val="center"/>
          </w:tcPr>
          <w:p w14:paraId="22F8EC2F" w14:textId="77777777" w:rsidR="00254710" w:rsidRPr="005362B1" w:rsidRDefault="00254710" w:rsidP="00254710">
            <w:pPr>
              <w:keepNext/>
              <w:rPr>
                <w:color w:val="000000"/>
              </w:rPr>
            </w:pPr>
            <w:r w:rsidRPr="005362B1">
              <w:rPr>
                <w:color w:val="000000"/>
              </w:rPr>
              <w:t xml:space="preserve">  Projected</w:t>
            </w:r>
          </w:p>
        </w:tc>
        <w:tc>
          <w:tcPr>
            <w:tcW w:w="1439" w:type="dxa"/>
            <w:tcBorders>
              <w:left w:val="single" w:sz="4" w:space="0" w:color="auto"/>
            </w:tcBorders>
            <w:shd w:val="clear" w:color="auto" w:fill="BFBFBF" w:themeFill="background1" w:themeFillShade="BF"/>
            <w:vAlign w:val="bottom"/>
          </w:tcPr>
          <w:p w14:paraId="42899AC5" w14:textId="695D8C6E" w:rsidR="00254710" w:rsidRPr="005362B1" w:rsidRDefault="00254710" w:rsidP="00254710">
            <w:pPr>
              <w:jc w:val="right"/>
              <w:rPr>
                <w:color w:val="000000"/>
              </w:rPr>
            </w:pPr>
            <w:r w:rsidRPr="005362B1">
              <w:rPr>
                <w:color w:val="000000"/>
              </w:rPr>
              <w:t>51,959</w:t>
            </w:r>
          </w:p>
        </w:tc>
        <w:tc>
          <w:tcPr>
            <w:tcW w:w="1439" w:type="dxa"/>
            <w:tcBorders>
              <w:right w:val="single" w:sz="4" w:space="0" w:color="auto"/>
            </w:tcBorders>
            <w:shd w:val="clear" w:color="auto" w:fill="BFBFBF" w:themeFill="background1" w:themeFillShade="BF"/>
            <w:vAlign w:val="bottom"/>
          </w:tcPr>
          <w:p w14:paraId="34034D49" w14:textId="1453712F" w:rsidR="00254710" w:rsidRPr="005362B1" w:rsidRDefault="00254710" w:rsidP="00254710">
            <w:pPr>
              <w:jc w:val="right"/>
              <w:rPr>
                <w:color w:val="000000"/>
              </w:rPr>
            </w:pPr>
            <w:r w:rsidRPr="005362B1">
              <w:rPr>
                <w:color w:val="000000"/>
              </w:rPr>
              <w:t>47,698</w:t>
            </w:r>
          </w:p>
        </w:tc>
        <w:tc>
          <w:tcPr>
            <w:tcW w:w="1438" w:type="dxa"/>
            <w:tcBorders>
              <w:left w:val="single" w:sz="4" w:space="0" w:color="auto"/>
            </w:tcBorders>
            <w:shd w:val="clear" w:color="auto" w:fill="auto"/>
            <w:vAlign w:val="bottom"/>
          </w:tcPr>
          <w:p w14:paraId="7DB8BB90" w14:textId="46EF1154" w:rsidR="00254710" w:rsidRPr="00254710" w:rsidRDefault="00254710" w:rsidP="00254710">
            <w:pPr>
              <w:jc w:val="right"/>
              <w:rPr>
                <w:color w:val="000000"/>
                <w:highlight w:val="yellow"/>
              </w:rPr>
            </w:pPr>
            <w:r w:rsidRPr="00254710">
              <w:rPr>
                <w:color w:val="000000"/>
              </w:rPr>
              <w:t>46,920</w:t>
            </w:r>
          </w:p>
        </w:tc>
        <w:tc>
          <w:tcPr>
            <w:tcW w:w="1438" w:type="dxa"/>
            <w:shd w:val="clear" w:color="auto" w:fill="auto"/>
            <w:vAlign w:val="bottom"/>
          </w:tcPr>
          <w:p w14:paraId="33007F8B" w14:textId="1B0B544B" w:rsidR="00254710" w:rsidRPr="00254710" w:rsidRDefault="00254710" w:rsidP="00254710">
            <w:pPr>
              <w:jc w:val="right"/>
              <w:rPr>
                <w:color w:val="000000"/>
                <w:highlight w:val="yellow"/>
              </w:rPr>
            </w:pPr>
            <w:r w:rsidRPr="00254710">
              <w:rPr>
                <w:color w:val="000000"/>
              </w:rPr>
              <w:t>44,674</w:t>
            </w:r>
          </w:p>
        </w:tc>
      </w:tr>
      <w:tr w:rsidR="00254710" w:rsidRPr="005362B1" w14:paraId="037B66C6" w14:textId="77777777" w:rsidTr="005A55D7">
        <w:trPr>
          <w:trHeight w:hRule="exact" w:val="288"/>
        </w:trPr>
        <w:tc>
          <w:tcPr>
            <w:tcW w:w="3596" w:type="dxa"/>
            <w:tcBorders>
              <w:right w:val="single" w:sz="4" w:space="0" w:color="auto"/>
            </w:tcBorders>
            <w:shd w:val="clear" w:color="auto" w:fill="auto"/>
            <w:vAlign w:val="center"/>
          </w:tcPr>
          <w:p w14:paraId="2142170E" w14:textId="77777777" w:rsidR="00254710" w:rsidRPr="005362B1" w:rsidRDefault="00254710" w:rsidP="00254710">
            <w:pPr>
              <w:keepNext/>
              <w:rPr>
                <w:i/>
                <w:color w:val="000000"/>
              </w:rPr>
            </w:pPr>
          </w:p>
        </w:tc>
        <w:tc>
          <w:tcPr>
            <w:tcW w:w="1439" w:type="dxa"/>
            <w:tcBorders>
              <w:left w:val="single" w:sz="4" w:space="0" w:color="auto"/>
            </w:tcBorders>
            <w:shd w:val="clear" w:color="auto" w:fill="BFBFBF" w:themeFill="background1" w:themeFillShade="BF"/>
            <w:vAlign w:val="bottom"/>
          </w:tcPr>
          <w:p w14:paraId="7F7B2636" w14:textId="34A288D4" w:rsidR="00254710" w:rsidRPr="005362B1" w:rsidRDefault="00254710" w:rsidP="00254710">
            <w:pPr>
              <w:jc w:val="right"/>
              <w:rPr>
                <w:color w:val="000000"/>
              </w:rPr>
            </w:pPr>
          </w:p>
        </w:tc>
        <w:tc>
          <w:tcPr>
            <w:tcW w:w="1439" w:type="dxa"/>
            <w:tcBorders>
              <w:right w:val="single" w:sz="4" w:space="0" w:color="auto"/>
            </w:tcBorders>
            <w:shd w:val="clear" w:color="auto" w:fill="BFBFBF" w:themeFill="background1" w:themeFillShade="BF"/>
            <w:vAlign w:val="bottom"/>
          </w:tcPr>
          <w:p w14:paraId="3275D350" w14:textId="5A67F59F" w:rsidR="00254710" w:rsidRPr="005362B1" w:rsidRDefault="00254710" w:rsidP="00254710">
            <w:pPr>
              <w:jc w:val="right"/>
              <w:rPr>
                <w:color w:val="000000"/>
              </w:rPr>
            </w:pPr>
          </w:p>
        </w:tc>
        <w:tc>
          <w:tcPr>
            <w:tcW w:w="1438" w:type="dxa"/>
            <w:tcBorders>
              <w:left w:val="single" w:sz="4" w:space="0" w:color="auto"/>
            </w:tcBorders>
            <w:shd w:val="clear" w:color="auto" w:fill="auto"/>
            <w:vAlign w:val="bottom"/>
          </w:tcPr>
          <w:p w14:paraId="6D387AE7" w14:textId="77777777" w:rsidR="00254710" w:rsidRPr="00254710" w:rsidRDefault="00254710" w:rsidP="00254710">
            <w:pPr>
              <w:jc w:val="right"/>
              <w:rPr>
                <w:color w:val="000000"/>
                <w:highlight w:val="yellow"/>
              </w:rPr>
            </w:pPr>
          </w:p>
        </w:tc>
        <w:tc>
          <w:tcPr>
            <w:tcW w:w="1438" w:type="dxa"/>
            <w:shd w:val="clear" w:color="auto" w:fill="auto"/>
            <w:vAlign w:val="bottom"/>
          </w:tcPr>
          <w:p w14:paraId="2ACFDDC4" w14:textId="6146AEF9" w:rsidR="00254710" w:rsidRPr="00254710" w:rsidRDefault="00254710" w:rsidP="00254710">
            <w:pPr>
              <w:jc w:val="right"/>
              <w:rPr>
                <w:color w:val="000000"/>
                <w:highlight w:val="yellow"/>
              </w:rPr>
            </w:pPr>
          </w:p>
        </w:tc>
      </w:tr>
      <w:tr w:rsidR="00254710" w:rsidRPr="005362B1" w14:paraId="2EC17319" w14:textId="77777777" w:rsidTr="005A55D7">
        <w:trPr>
          <w:trHeight w:hRule="exact" w:val="288"/>
        </w:trPr>
        <w:tc>
          <w:tcPr>
            <w:tcW w:w="3596" w:type="dxa"/>
            <w:tcBorders>
              <w:right w:val="single" w:sz="4" w:space="0" w:color="auto"/>
            </w:tcBorders>
            <w:shd w:val="clear" w:color="auto" w:fill="auto"/>
            <w:vAlign w:val="center"/>
          </w:tcPr>
          <w:p w14:paraId="302260BE"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100%</w:t>
            </w:r>
          </w:p>
        </w:tc>
        <w:tc>
          <w:tcPr>
            <w:tcW w:w="1439" w:type="dxa"/>
            <w:tcBorders>
              <w:left w:val="single" w:sz="4" w:space="0" w:color="auto"/>
            </w:tcBorders>
            <w:shd w:val="clear" w:color="auto" w:fill="BFBFBF" w:themeFill="background1" w:themeFillShade="BF"/>
            <w:vAlign w:val="bottom"/>
          </w:tcPr>
          <w:p w14:paraId="31E6364F" w14:textId="5381673E" w:rsidR="00254710" w:rsidRPr="005362B1" w:rsidRDefault="00254710" w:rsidP="00254710">
            <w:pPr>
              <w:jc w:val="right"/>
              <w:rPr>
                <w:color w:val="000000"/>
              </w:rPr>
            </w:pPr>
            <w:r w:rsidRPr="005362B1">
              <w:rPr>
                <w:color w:val="000000"/>
              </w:rPr>
              <w:t>175,187</w:t>
            </w:r>
          </w:p>
        </w:tc>
        <w:tc>
          <w:tcPr>
            <w:tcW w:w="1439" w:type="dxa"/>
            <w:tcBorders>
              <w:right w:val="single" w:sz="4" w:space="0" w:color="auto"/>
            </w:tcBorders>
            <w:shd w:val="clear" w:color="auto" w:fill="BFBFBF" w:themeFill="background1" w:themeFillShade="BF"/>
            <w:vAlign w:val="bottom"/>
          </w:tcPr>
          <w:p w14:paraId="67BE5402" w14:textId="2CB2C503" w:rsidR="00254710" w:rsidRPr="005362B1" w:rsidRDefault="00254710" w:rsidP="00254710">
            <w:pPr>
              <w:jc w:val="right"/>
              <w:rPr>
                <w:color w:val="000000"/>
              </w:rPr>
            </w:pPr>
            <w:r w:rsidRPr="005362B1">
              <w:rPr>
                <w:color w:val="000000"/>
              </w:rPr>
              <w:t>175,187</w:t>
            </w:r>
          </w:p>
        </w:tc>
        <w:tc>
          <w:tcPr>
            <w:tcW w:w="1438" w:type="dxa"/>
            <w:tcBorders>
              <w:left w:val="single" w:sz="4" w:space="0" w:color="auto"/>
            </w:tcBorders>
            <w:shd w:val="clear" w:color="auto" w:fill="auto"/>
            <w:vAlign w:val="bottom"/>
          </w:tcPr>
          <w:p w14:paraId="0BA9AC5E" w14:textId="463B452E" w:rsidR="00254710" w:rsidRPr="00254710" w:rsidRDefault="00254710" w:rsidP="00254710">
            <w:pPr>
              <w:jc w:val="right"/>
              <w:rPr>
                <w:color w:val="000000"/>
                <w:highlight w:val="yellow"/>
              </w:rPr>
            </w:pPr>
            <w:r w:rsidRPr="00254710">
              <w:rPr>
                <w:color w:val="000000"/>
              </w:rPr>
              <w:t>163,585</w:t>
            </w:r>
          </w:p>
        </w:tc>
        <w:tc>
          <w:tcPr>
            <w:tcW w:w="1438" w:type="dxa"/>
            <w:shd w:val="clear" w:color="auto" w:fill="auto"/>
            <w:vAlign w:val="bottom"/>
          </w:tcPr>
          <w:p w14:paraId="07464B3F" w14:textId="40978A6C" w:rsidR="00254710" w:rsidRPr="00254710" w:rsidRDefault="00254710" w:rsidP="00254710">
            <w:pPr>
              <w:jc w:val="right"/>
              <w:rPr>
                <w:color w:val="000000"/>
                <w:highlight w:val="yellow"/>
              </w:rPr>
            </w:pPr>
            <w:r w:rsidRPr="00254710">
              <w:rPr>
                <w:color w:val="000000"/>
              </w:rPr>
              <w:t>163,585</w:t>
            </w:r>
          </w:p>
        </w:tc>
      </w:tr>
      <w:tr w:rsidR="00254710" w:rsidRPr="005362B1" w14:paraId="0FC7ECC4" w14:textId="77777777" w:rsidTr="005A55D7">
        <w:trPr>
          <w:trHeight w:hRule="exact" w:val="288"/>
        </w:trPr>
        <w:tc>
          <w:tcPr>
            <w:tcW w:w="3596" w:type="dxa"/>
            <w:tcBorders>
              <w:right w:val="single" w:sz="4" w:space="0" w:color="auto"/>
            </w:tcBorders>
            <w:shd w:val="clear" w:color="auto" w:fill="auto"/>
            <w:vAlign w:val="center"/>
          </w:tcPr>
          <w:p w14:paraId="4E695D4C"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40%</w:t>
            </w:r>
          </w:p>
        </w:tc>
        <w:tc>
          <w:tcPr>
            <w:tcW w:w="1439" w:type="dxa"/>
            <w:tcBorders>
              <w:left w:val="single" w:sz="4" w:space="0" w:color="auto"/>
            </w:tcBorders>
            <w:shd w:val="clear" w:color="auto" w:fill="BFBFBF" w:themeFill="background1" w:themeFillShade="BF"/>
            <w:vAlign w:val="bottom"/>
          </w:tcPr>
          <w:p w14:paraId="3B2D16EF" w14:textId="643396C4" w:rsidR="00254710" w:rsidRPr="005362B1" w:rsidRDefault="00254710" w:rsidP="00254710">
            <w:pPr>
              <w:jc w:val="right"/>
              <w:rPr>
                <w:color w:val="000000"/>
              </w:rPr>
            </w:pPr>
            <w:r w:rsidRPr="005362B1">
              <w:rPr>
                <w:color w:val="000000"/>
              </w:rPr>
              <w:t>70,075</w:t>
            </w:r>
          </w:p>
        </w:tc>
        <w:tc>
          <w:tcPr>
            <w:tcW w:w="1439" w:type="dxa"/>
            <w:tcBorders>
              <w:right w:val="single" w:sz="4" w:space="0" w:color="auto"/>
            </w:tcBorders>
            <w:shd w:val="clear" w:color="auto" w:fill="BFBFBF" w:themeFill="background1" w:themeFillShade="BF"/>
            <w:vAlign w:val="bottom"/>
          </w:tcPr>
          <w:p w14:paraId="4BD59EFF" w14:textId="6DD7279A" w:rsidR="00254710" w:rsidRPr="005362B1" w:rsidRDefault="00254710" w:rsidP="00254710">
            <w:pPr>
              <w:jc w:val="right"/>
              <w:rPr>
                <w:color w:val="000000"/>
              </w:rPr>
            </w:pPr>
            <w:r w:rsidRPr="005362B1">
              <w:rPr>
                <w:color w:val="000000"/>
              </w:rPr>
              <w:t>70,075</w:t>
            </w:r>
          </w:p>
        </w:tc>
        <w:tc>
          <w:tcPr>
            <w:tcW w:w="1438" w:type="dxa"/>
            <w:tcBorders>
              <w:left w:val="single" w:sz="4" w:space="0" w:color="auto"/>
            </w:tcBorders>
            <w:shd w:val="clear" w:color="auto" w:fill="auto"/>
            <w:vAlign w:val="bottom"/>
          </w:tcPr>
          <w:p w14:paraId="5D41841C" w14:textId="505F5A21" w:rsidR="00254710" w:rsidRPr="00254710" w:rsidRDefault="00254710" w:rsidP="00254710">
            <w:pPr>
              <w:jc w:val="right"/>
              <w:rPr>
                <w:highlight w:val="yellow"/>
              </w:rPr>
            </w:pPr>
            <w:r w:rsidRPr="00254710">
              <w:rPr>
                <w:color w:val="000000"/>
              </w:rPr>
              <w:t>65,434</w:t>
            </w:r>
          </w:p>
        </w:tc>
        <w:tc>
          <w:tcPr>
            <w:tcW w:w="1438" w:type="dxa"/>
            <w:shd w:val="clear" w:color="auto" w:fill="auto"/>
            <w:vAlign w:val="bottom"/>
          </w:tcPr>
          <w:p w14:paraId="35762075" w14:textId="3993D105" w:rsidR="00254710" w:rsidRPr="00254710" w:rsidRDefault="00254710" w:rsidP="00254710">
            <w:pPr>
              <w:jc w:val="right"/>
              <w:rPr>
                <w:highlight w:val="yellow"/>
              </w:rPr>
            </w:pPr>
            <w:r w:rsidRPr="00254710">
              <w:rPr>
                <w:color w:val="000000"/>
              </w:rPr>
              <w:t>65,434</w:t>
            </w:r>
          </w:p>
        </w:tc>
      </w:tr>
      <w:tr w:rsidR="00254710" w:rsidRPr="005362B1" w14:paraId="18A2965C" w14:textId="77777777" w:rsidTr="005A55D7">
        <w:trPr>
          <w:trHeight w:hRule="exact" w:val="288"/>
        </w:trPr>
        <w:tc>
          <w:tcPr>
            <w:tcW w:w="3596" w:type="dxa"/>
            <w:tcBorders>
              <w:right w:val="single" w:sz="4" w:space="0" w:color="auto"/>
            </w:tcBorders>
            <w:shd w:val="clear" w:color="auto" w:fill="auto"/>
            <w:vAlign w:val="center"/>
          </w:tcPr>
          <w:p w14:paraId="03D2E0E4" w14:textId="77777777" w:rsidR="00254710" w:rsidRPr="005362B1" w:rsidRDefault="00254710" w:rsidP="00254710">
            <w:pPr>
              <w:keepNext/>
              <w:rPr>
                <w:i/>
                <w:color w:val="000000"/>
              </w:rPr>
            </w:pPr>
            <w:r w:rsidRPr="005362B1">
              <w:rPr>
                <w:i/>
                <w:color w:val="000000"/>
              </w:rPr>
              <w:t xml:space="preserve">   B</w:t>
            </w:r>
            <w:r w:rsidRPr="005362B1">
              <w:rPr>
                <w:i/>
                <w:color w:val="000000"/>
                <w:vertAlign w:val="subscript"/>
              </w:rPr>
              <w:t>35%</w:t>
            </w:r>
          </w:p>
        </w:tc>
        <w:tc>
          <w:tcPr>
            <w:tcW w:w="1439" w:type="dxa"/>
            <w:tcBorders>
              <w:left w:val="single" w:sz="4" w:space="0" w:color="auto"/>
            </w:tcBorders>
            <w:shd w:val="clear" w:color="auto" w:fill="BFBFBF" w:themeFill="background1" w:themeFillShade="BF"/>
            <w:vAlign w:val="bottom"/>
          </w:tcPr>
          <w:p w14:paraId="4C0A3B75" w14:textId="37BAEE89" w:rsidR="00254710" w:rsidRPr="005362B1" w:rsidRDefault="00254710" w:rsidP="00254710">
            <w:pPr>
              <w:jc w:val="right"/>
              <w:rPr>
                <w:color w:val="000000"/>
              </w:rPr>
            </w:pPr>
            <w:r w:rsidRPr="005362B1">
              <w:rPr>
                <w:color w:val="000000"/>
              </w:rPr>
              <w:t>61,315</w:t>
            </w:r>
          </w:p>
        </w:tc>
        <w:tc>
          <w:tcPr>
            <w:tcW w:w="1439" w:type="dxa"/>
            <w:tcBorders>
              <w:right w:val="single" w:sz="4" w:space="0" w:color="auto"/>
            </w:tcBorders>
            <w:shd w:val="clear" w:color="auto" w:fill="BFBFBF" w:themeFill="background1" w:themeFillShade="BF"/>
            <w:vAlign w:val="bottom"/>
          </w:tcPr>
          <w:p w14:paraId="3F97CCEC" w14:textId="3CF7D1F2" w:rsidR="00254710" w:rsidRPr="005362B1" w:rsidRDefault="00254710" w:rsidP="00254710">
            <w:pPr>
              <w:jc w:val="right"/>
              <w:rPr>
                <w:color w:val="000000"/>
              </w:rPr>
            </w:pPr>
            <w:r w:rsidRPr="005362B1">
              <w:rPr>
                <w:color w:val="000000"/>
              </w:rPr>
              <w:t>61,315</w:t>
            </w:r>
          </w:p>
        </w:tc>
        <w:tc>
          <w:tcPr>
            <w:tcW w:w="1438" w:type="dxa"/>
            <w:tcBorders>
              <w:left w:val="single" w:sz="4" w:space="0" w:color="auto"/>
            </w:tcBorders>
            <w:shd w:val="clear" w:color="auto" w:fill="auto"/>
            <w:vAlign w:val="bottom"/>
          </w:tcPr>
          <w:p w14:paraId="3D9D5645" w14:textId="359C5592" w:rsidR="00254710" w:rsidRPr="00254710" w:rsidRDefault="00254710" w:rsidP="00254710">
            <w:pPr>
              <w:jc w:val="right"/>
              <w:rPr>
                <w:color w:val="000000"/>
                <w:highlight w:val="yellow"/>
              </w:rPr>
            </w:pPr>
            <w:r w:rsidRPr="00254710">
              <w:rPr>
                <w:color w:val="000000"/>
              </w:rPr>
              <w:t>57,255</w:t>
            </w:r>
          </w:p>
        </w:tc>
        <w:tc>
          <w:tcPr>
            <w:tcW w:w="1438" w:type="dxa"/>
            <w:shd w:val="clear" w:color="auto" w:fill="auto"/>
            <w:vAlign w:val="bottom"/>
          </w:tcPr>
          <w:p w14:paraId="58037B6B" w14:textId="0B8BDC8D" w:rsidR="00254710" w:rsidRPr="00254710" w:rsidRDefault="00254710" w:rsidP="00254710">
            <w:pPr>
              <w:jc w:val="right"/>
              <w:rPr>
                <w:color w:val="000000"/>
                <w:highlight w:val="yellow"/>
              </w:rPr>
            </w:pPr>
            <w:r w:rsidRPr="00254710">
              <w:rPr>
                <w:color w:val="000000"/>
              </w:rPr>
              <w:t>57,255</w:t>
            </w:r>
          </w:p>
        </w:tc>
      </w:tr>
      <w:tr w:rsidR="00254710" w:rsidRPr="005362B1" w14:paraId="34ABAC99" w14:textId="77777777" w:rsidTr="005A55D7">
        <w:trPr>
          <w:trHeight w:hRule="exact" w:val="288"/>
        </w:trPr>
        <w:tc>
          <w:tcPr>
            <w:tcW w:w="3596" w:type="dxa"/>
            <w:tcBorders>
              <w:right w:val="single" w:sz="4" w:space="0" w:color="auto"/>
            </w:tcBorders>
            <w:shd w:val="clear" w:color="auto" w:fill="auto"/>
            <w:vAlign w:val="center"/>
          </w:tcPr>
          <w:p w14:paraId="306EFCC6" w14:textId="77777777" w:rsidR="00254710" w:rsidRPr="005362B1" w:rsidRDefault="00254710" w:rsidP="00254710">
            <w:pPr>
              <w:keepNext/>
              <w:rPr>
                <w:i/>
                <w:color w:val="000000"/>
              </w:rPr>
            </w:pPr>
            <w:r w:rsidRPr="005362B1">
              <w:rPr>
                <w:i/>
                <w:color w:val="000000"/>
              </w:rPr>
              <w:t>F</w:t>
            </w:r>
            <w:r w:rsidRPr="005362B1">
              <w:rPr>
                <w:i/>
                <w:color w:val="000000"/>
                <w:vertAlign w:val="subscript"/>
              </w:rPr>
              <w:t>OFL</w:t>
            </w:r>
          </w:p>
        </w:tc>
        <w:tc>
          <w:tcPr>
            <w:tcW w:w="1439" w:type="dxa"/>
            <w:tcBorders>
              <w:left w:val="single" w:sz="4" w:space="0" w:color="auto"/>
            </w:tcBorders>
            <w:shd w:val="clear" w:color="auto" w:fill="BFBFBF" w:themeFill="background1" w:themeFillShade="BF"/>
            <w:vAlign w:val="bottom"/>
          </w:tcPr>
          <w:p w14:paraId="2CE3F7FF" w14:textId="33D7D7F7" w:rsidR="00254710" w:rsidRPr="005362B1" w:rsidRDefault="00254710" w:rsidP="00254710">
            <w:pPr>
              <w:keepNext/>
              <w:jc w:val="right"/>
              <w:rPr>
                <w:color w:val="000000"/>
              </w:rPr>
            </w:pPr>
            <w:r w:rsidRPr="005362B1">
              <w:rPr>
                <w:color w:val="000000"/>
              </w:rPr>
              <w:t>0.52</w:t>
            </w:r>
          </w:p>
        </w:tc>
        <w:tc>
          <w:tcPr>
            <w:tcW w:w="1439" w:type="dxa"/>
            <w:tcBorders>
              <w:right w:val="single" w:sz="4" w:space="0" w:color="auto"/>
            </w:tcBorders>
            <w:shd w:val="clear" w:color="auto" w:fill="BFBFBF" w:themeFill="background1" w:themeFillShade="BF"/>
            <w:vAlign w:val="bottom"/>
          </w:tcPr>
          <w:p w14:paraId="40ADB0BA" w14:textId="59AE314E" w:rsidR="00254710" w:rsidRPr="005362B1" w:rsidRDefault="00254710" w:rsidP="00254710">
            <w:pPr>
              <w:keepNext/>
              <w:jc w:val="right"/>
              <w:rPr>
                <w:color w:val="000000"/>
              </w:rPr>
            </w:pPr>
            <w:r w:rsidRPr="005362B1">
              <w:rPr>
                <w:color w:val="000000"/>
              </w:rPr>
              <w:t>0.48</w:t>
            </w:r>
          </w:p>
        </w:tc>
        <w:tc>
          <w:tcPr>
            <w:tcW w:w="1438" w:type="dxa"/>
            <w:tcBorders>
              <w:left w:val="single" w:sz="4" w:space="0" w:color="auto"/>
            </w:tcBorders>
            <w:shd w:val="clear" w:color="auto" w:fill="auto"/>
            <w:vAlign w:val="bottom"/>
          </w:tcPr>
          <w:p w14:paraId="6261A729" w14:textId="74980881" w:rsidR="00254710" w:rsidRPr="00254710" w:rsidRDefault="00254710" w:rsidP="00254710">
            <w:pPr>
              <w:jc w:val="right"/>
              <w:rPr>
                <w:highlight w:val="yellow"/>
              </w:rPr>
            </w:pPr>
            <w:r w:rsidRPr="00254710">
              <w:rPr>
                <w:color w:val="000000"/>
              </w:rPr>
              <w:t>0.57</w:t>
            </w:r>
          </w:p>
        </w:tc>
        <w:tc>
          <w:tcPr>
            <w:tcW w:w="1438" w:type="dxa"/>
            <w:shd w:val="clear" w:color="auto" w:fill="auto"/>
            <w:vAlign w:val="bottom"/>
          </w:tcPr>
          <w:p w14:paraId="5756B6B2" w14:textId="013A2361" w:rsidR="00254710" w:rsidRPr="00254710" w:rsidRDefault="00254710" w:rsidP="00254710">
            <w:pPr>
              <w:jc w:val="right"/>
              <w:rPr>
                <w:highlight w:val="yellow"/>
              </w:rPr>
            </w:pPr>
            <w:r w:rsidRPr="00254710">
              <w:rPr>
                <w:color w:val="000000"/>
              </w:rPr>
              <w:t>0.51</w:t>
            </w:r>
          </w:p>
        </w:tc>
      </w:tr>
      <w:tr w:rsidR="00254710" w:rsidRPr="005362B1" w14:paraId="7607D964" w14:textId="77777777" w:rsidTr="005A55D7">
        <w:trPr>
          <w:trHeight w:hRule="exact" w:val="288"/>
        </w:trPr>
        <w:tc>
          <w:tcPr>
            <w:tcW w:w="3596" w:type="dxa"/>
            <w:tcBorders>
              <w:right w:val="single" w:sz="4" w:space="0" w:color="auto"/>
            </w:tcBorders>
            <w:shd w:val="clear" w:color="auto" w:fill="auto"/>
            <w:vAlign w:val="center"/>
          </w:tcPr>
          <w:p w14:paraId="39092C92" w14:textId="77777777" w:rsidR="00254710" w:rsidRPr="005362B1" w:rsidRDefault="00254710" w:rsidP="00254710">
            <w:pPr>
              <w:keepNext/>
              <w:rPr>
                <w:i/>
                <w:color w:val="000000"/>
              </w:rPr>
            </w:pPr>
            <w:proofErr w:type="spellStart"/>
            <w:r w:rsidRPr="005362B1">
              <w:rPr>
                <w:i/>
                <w:color w:val="000000"/>
              </w:rPr>
              <w:t>maxF</w:t>
            </w:r>
            <w:r w:rsidRPr="005362B1">
              <w:rPr>
                <w:i/>
                <w:color w:val="000000"/>
                <w:vertAlign w:val="subscript"/>
              </w:rPr>
              <w:t>ABC</w:t>
            </w:r>
            <w:proofErr w:type="spellEnd"/>
          </w:p>
        </w:tc>
        <w:tc>
          <w:tcPr>
            <w:tcW w:w="1439" w:type="dxa"/>
            <w:tcBorders>
              <w:left w:val="single" w:sz="4" w:space="0" w:color="auto"/>
            </w:tcBorders>
            <w:shd w:val="clear" w:color="auto" w:fill="BFBFBF" w:themeFill="background1" w:themeFillShade="BF"/>
            <w:vAlign w:val="bottom"/>
          </w:tcPr>
          <w:p w14:paraId="2FFF9F5A" w14:textId="6ED46F35"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7C911004" w14:textId="38AE54B8"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64205EDD" w14:textId="7D4F3236"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48E43667" w14:textId="3D228DE2" w:rsidR="00254710" w:rsidRPr="00254710" w:rsidRDefault="00254710" w:rsidP="00254710">
            <w:pPr>
              <w:keepNext/>
              <w:jc w:val="right"/>
              <w:rPr>
                <w:color w:val="000000"/>
                <w:highlight w:val="yellow"/>
              </w:rPr>
            </w:pPr>
            <w:r w:rsidRPr="00254710">
              <w:rPr>
                <w:color w:val="000000"/>
              </w:rPr>
              <w:t>0.43</w:t>
            </w:r>
          </w:p>
        </w:tc>
      </w:tr>
      <w:tr w:rsidR="00254710" w:rsidRPr="005362B1" w14:paraId="706A387C" w14:textId="77777777" w:rsidTr="005A55D7">
        <w:trPr>
          <w:trHeight w:hRule="exact" w:val="288"/>
        </w:trPr>
        <w:tc>
          <w:tcPr>
            <w:tcW w:w="3596" w:type="dxa"/>
            <w:tcBorders>
              <w:right w:val="single" w:sz="4" w:space="0" w:color="auto"/>
            </w:tcBorders>
            <w:shd w:val="clear" w:color="auto" w:fill="auto"/>
            <w:vAlign w:val="center"/>
          </w:tcPr>
          <w:p w14:paraId="262BD893" w14:textId="77777777" w:rsidR="00254710" w:rsidRPr="005362B1" w:rsidRDefault="00254710" w:rsidP="00254710">
            <w:pPr>
              <w:keepNext/>
              <w:rPr>
                <w:i/>
                <w:color w:val="000000"/>
              </w:rPr>
            </w:pPr>
            <w:r w:rsidRPr="005362B1">
              <w:rPr>
                <w:i/>
                <w:color w:val="000000"/>
              </w:rPr>
              <w:t>F</w:t>
            </w:r>
            <w:r w:rsidRPr="005362B1">
              <w:rPr>
                <w:i/>
                <w:color w:val="000000"/>
                <w:vertAlign w:val="subscript"/>
              </w:rPr>
              <w:t>ABC</w:t>
            </w:r>
          </w:p>
        </w:tc>
        <w:tc>
          <w:tcPr>
            <w:tcW w:w="1439" w:type="dxa"/>
            <w:tcBorders>
              <w:left w:val="single" w:sz="4" w:space="0" w:color="auto"/>
            </w:tcBorders>
            <w:shd w:val="clear" w:color="auto" w:fill="BFBFBF" w:themeFill="background1" w:themeFillShade="BF"/>
            <w:vAlign w:val="bottom"/>
          </w:tcPr>
          <w:p w14:paraId="7B2053FE" w14:textId="5AF1E000" w:rsidR="00254710" w:rsidRPr="005362B1" w:rsidRDefault="00254710" w:rsidP="00254710">
            <w:pPr>
              <w:keepNext/>
              <w:jc w:val="right"/>
              <w:rPr>
                <w:color w:val="000000"/>
              </w:rPr>
            </w:pPr>
            <w:r w:rsidRPr="005362B1">
              <w:rPr>
                <w:color w:val="000000"/>
              </w:rPr>
              <w:t>0.42</w:t>
            </w:r>
          </w:p>
        </w:tc>
        <w:tc>
          <w:tcPr>
            <w:tcW w:w="1439" w:type="dxa"/>
            <w:tcBorders>
              <w:right w:val="single" w:sz="4" w:space="0" w:color="auto"/>
            </w:tcBorders>
            <w:shd w:val="clear" w:color="auto" w:fill="BFBFBF" w:themeFill="background1" w:themeFillShade="BF"/>
            <w:vAlign w:val="bottom"/>
          </w:tcPr>
          <w:p w14:paraId="22433A40" w14:textId="756A2FD4" w:rsidR="00254710" w:rsidRPr="005362B1" w:rsidRDefault="00254710" w:rsidP="00254710">
            <w:pPr>
              <w:keepNext/>
              <w:jc w:val="right"/>
              <w:rPr>
                <w:color w:val="000000"/>
              </w:rPr>
            </w:pPr>
            <w:r w:rsidRPr="005362B1">
              <w:rPr>
                <w:color w:val="000000"/>
              </w:rPr>
              <w:t>0.38</w:t>
            </w:r>
          </w:p>
        </w:tc>
        <w:tc>
          <w:tcPr>
            <w:tcW w:w="1438" w:type="dxa"/>
            <w:tcBorders>
              <w:left w:val="single" w:sz="4" w:space="0" w:color="auto"/>
            </w:tcBorders>
            <w:shd w:val="clear" w:color="auto" w:fill="auto"/>
            <w:vAlign w:val="bottom"/>
          </w:tcPr>
          <w:p w14:paraId="081E7036" w14:textId="1CB5DFF2" w:rsidR="00254710" w:rsidRPr="00254710" w:rsidRDefault="00254710" w:rsidP="00254710">
            <w:pPr>
              <w:keepNext/>
              <w:jc w:val="right"/>
              <w:rPr>
                <w:color w:val="000000"/>
                <w:highlight w:val="yellow"/>
              </w:rPr>
            </w:pPr>
            <w:r w:rsidRPr="00254710">
              <w:rPr>
                <w:color w:val="000000"/>
              </w:rPr>
              <w:t>0.46</w:t>
            </w:r>
          </w:p>
        </w:tc>
        <w:tc>
          <w:tcPr>
            <w:tcW w:w="1438" w:type="dxa"/>
            <w:shd w:val="clear" w:color="auto" w:fill="auto"/>
            <w:vAlign w:val="bottom"/>
          </w:tcPr>
          <w:p w14:paraId="12C37B9F" w14:textId="72F5D4E0" w:rsidR="00254710" w:rsidRPr="00254710" w:rsidRDefault="00254710" w:rsidP="00254710">
            <w:pPr>
              <w:keepNext/>
              <w:jc w:val="right"/>
              <w:rPr>
                <w:color w:val="000000"/>
                <w:highlight w:val="yellow"/>
              </w:rPr>
            </w:pPr>
            <w:r w:rsidRPr="00254710">
              <w:rPr>
                <w:color w:val="000000"/>
              </w:rPr>
              <w:t>0.43</w:t>
            </w:r>
          </w:p>
        </w:tc>
      </w:tr>
      <w:tr w:rsidR="00254710" w:rsidRPr="005362B1" w14:paraId="286648B5" w14:textId="77777777" w:rsidTr="005A55D7">
        <w:trPr>
          <w:trHeight w:hRule="exact" w:val="288"/>
        </w:trPr>
        <w:tc>
          <w:tcPr>
            <w:tcW w:w="3596" w:type="dxa"/>
            <w:tcBorders>
              <w:bottom w:val="nil"/>
              <w:right w:val="single" w:sz="4" w:space="0" w:color="auto"/>
            </w:tcBorders>
            <w:shd w:val="clear" w:color="auto" w:fill="auto"/>
            <w:vAlign w:val="center"/>
          </w:tcPr>
          <w:p w14:paraId="3605CFF4" w14:textId="77777777" w:rsidR="00254710" w:rsidRPr="005362B1" w:rsidRDefault="00254710" w:rsidP="00254710">
            <w:pPr>
              <w:keepNext/>
              <w:rPr>
                <w:color w:val="000000"/>
              </w:rPr>
            </w:pPr>
            <w:r w:rsidRPr="005362B1">
              <w:rPr>
                <w:color w:val="000000"/>
              </w:rPr>
              <w:t>OFL (t)</w:t>
            </w:r>
          </w:p>
        </w:tc>
        <w:tc>
          <w:tcPr>
            <w:tcW w:w="1439" w:type="dxa"/>
            <w:tcBorders>
              <w:left w:val="single" w:sz="4" w:space="0" w:color="auto"/>
              <w:bottom w:val="nil"/>
            </w:tcBorders>
            <w:shd w:val="clear" w:color="auto" w:fill="BFBFBF" w:themeFill="background1" w:themeFillShade="BF"/>
            <w:vAlign w:val="bottom"/>
          </w:tcPr>
          <w:p w14:paraId="1807947E" w14:textId="7A0F7820" w:rsidR="00254710" w:rsidRPr="005362B1" w:rsidRDefault="00254710" w:rsidP="00254710">
            <w:pPr>
              <w:jc w:val="right"/>
              <w:rPr>
                <w:color w:val="000000"/>
              </w:rPr>
            </w:pPr>
            <w:r w:rsidRPr="005362B1">
              <w:rPr>
                <w:color w:val="000000"/>
              </w:rPr>
              <w:t>38,712</w:t>
            </w:r>
          </w:p>
        </w:tc>
        <w:tc>
          <w:tcPr>
            <w:tcW w:w="1439" w:type="dxa"/>
            <w:tcBorders>
              <w:bottom w:val="nil"/>
              <w:right w:val="single" w:sz="4" w:space="0" w:color="auto"/>
            </w:tcBorders>
            <w:shd w:val="clear" w:color="auto" w:fill="BFBFBF" w:themeFill="background1" w:themeFillShade="BF"/>
            <w:vAlign w:val="bottom"/>
          </w:tcPr>
          <w:p w14:paraId="75D858DF" w14:textId="5EB92B61" w:rsidR="00254710" w:rsidRPr="005362B1" w:rsidRDefault="00254710" w:rsidP="00254710">
            <w:pPr>
              <w:jc w:val="right"/>
              <w:rPr>
                <w:color w:val="000000"/>
              </w:rPr>
            </w:pPr>
            <w:r w:rsidRPr="005362B1">
              <w:rPr>
                <w:color w:val="000000"/>
              </w:rPr>
              <w:t>33,970</w:t>
            </w:r>
          </w:p>
        </w:tc>
        <w:tc>
          <w:tcPr>
            <w:tcW w:w="1438" w:type="dxa"/>
            <w:tcBorders>
              <w:left w:val="single" w:sz="4" w:space="0" w:color="auto"/>
              <w:bottom w:val="nil"/>
            </w:tcBorders>
            <w:shd w:val="clear" w:color="auto" w:fill="auto"/>
            <w:vAlign w:val="bottom"/>
          </w:tcPr>
          <w:p w14:paraId="07D65E92" w14:textId="4FAB3111" w:rsidR="00254710" w:rsidRPr="00254710" w:rsidRDefault="00254710" w:rsidP="00254710">
            <w:pPr>
              <w:jc w:val="right"/>
              <w:rPr>
                <w:b/>
                <w:color w:val="000000"/>
                <w:highlight w:val="yellow"/>
              </w:rPr>
            </w:pPr>
            <w:r w:rsidRPr="00254710">
              <w:rPr>
                <w:b/>
                <w:color w:val="000000"/>
              </w:rPr>
              <w:t>38,688</w:t>
            </w:r>
          </w:p>
        </w:tc>
        <w:tc>
          <w:tcPr>
            <w:tcW w:w="1438" w:type="dxa"/>
            <w:tcBorders>
              <w:bottom w:val="nil"/>
            </w:tcBorders>
            <w:shd w:val="clear" w:color="auto" w:fill="auto"/>
            <w:vAlign w:val="bottom"/>
          </w:tcPr>
          <w:p w14:paraId="45F6CEBF" w14:textId="37EA176E" w:rsidR="00254710" w:rsidRPr="00254710" w:rsidRDefault="00254710" w:rsidP="00254710">
            <w:pPr>
              <w:jc w:val="right"/>
              <w:rPr>
                <w:color w:val="000000"/>
                <w:highlight w:val="yellow"/>
              </w:rPr>
            </w:pPr>
            <w:r w:rsidRPr="00254710">
              <w:rPr>
                <w:color w:val="000000"/>
              </w:rPr>
              <w:t>33,099</w:t>
            </w:r>
          </w:p>
        </w:tc>
      </w:tr>
      <w:tr w:rsidR="00254710" w:rsidRPr="005362B1" w14:paraId="51E2F7B1" w14:textId="77777777" w:rsidTr="005A55D7">
        <w:trPr>
          <w:trHeight w:hRule="exact" w:val="288"/>
        </w:trPr>
        <w:tc>
          <w:tcPr>
            <w:tcW w:w="3596" w:type="dxa"/>
            <w:tcBorders>
              <w:bottom w:val="nil"/>
              <w:right w:val="single" w:sz="4" w:space="0" w:color="auto"/>
            </w:tcBorders>
            <w:shd w:val="clear" w:color="auto" w:fill="auto"/>
            <w:vAlign w:val="center"/>
          </w:tcPr>
          <w:p w14:paraId="770020FE" w14:textId="77777777" w:rsidR="00254710" w:rsidRPr="005362B1" w:rsidRDefault="00254710" w:rsidP="00254710">
            <w:pPr>
              <w:keepNext/>
              <w:rPr>
                <w:color w:val="000000"/>
              </w:rPr>
            </w:pPr>
            <w:proofErr w:type="spellStart"/>
            <w:r w:rsidRPr="005362B1">
              <w:rPr>
                <w:color w:val="000000"/>
              </w:rPr>
              <w:t>maxABC</w:t>
            </w:r>
            <w:proofErr w:type="spellEnd"/>
            <w:r w:rsidRPr="005362B1">
              <w:rPr>
                <w:color w:val="000000"/>
              </w:rPr>
              <w:t xml:space="preserve"> (t)</w:t>
            </w:r>
          </w:p>
        </w:tc>
        <w:tc>
          <w:tcPr>
            <w:tcW w:w="1439" w:type="dxa"/>
            <w:tcBorders>
              <w:left w:val="single" w:sz="4" w:space="0" w:color="auto"/>
              <w:bottom w:val="nil"/>
            </w:tcBorders>
            <w:shd w:val="clear" w:color="auto" w:fill="BFBFBF" w:themeFill="background1" w:themeFillShade="BF"/>
            <w:vAlign w:val="bottom"/>
          </w:tcPr>
          <w:p w14:paraId="5AFE96ED" w14:textId="1ED29DDD" w:rsidR="00254710" w:rsidRPr="005362B1" w:rsidRDefault="00254710" w:rsidP="00254710">
            <w:pPr>
              <w:jc w:val="right"/>
              <w:rPr>
                <w:color w:val="000000"/>
              </w:rPr>
            </w:pPr>
            <w:r w:rsidRPr="005362B1">
              <w:rPr>
                <w:color w:val="000000"/>
              </w:rPr>
              <w:t>32,272</w:t>
            </w:r>
          </w:p>
        </w:tc>
        <w:tc>
          <w:tcPr>
            <w:tcW w:w="1439" w:type="dxa"/>
            <w:tcBorders>
              <w:bottom w:val="nil"/>
              <w:right w:val="single" w:sz="4" w:space="0" w:color="auto"/>
            </w:tcBorders>
            <w:shd w:val="clear" w:color="auto" w:fill="BFBFBF" w:themeFill="background1" w:themeFillShade="BF"/>
            <w:vAlign w:val="bottom"/>
          </w:tcPr>
          <w:p w14:paraId="73F0D63D" w14:textId="1EAC0EF7" w:rsidR="00254710" w:rsidRPr="005362B1" w:rsidRDefault="00254710" w:rsidP="00254710">
            <w:pPr>
              <w:jc w:val="right"/>
              <w:rPr>
                <w:color w:val="000000"/>
              </w:rPr>
            </w:pPr>
            <w:r w:rsidRPr="005362B1">
              <w:rPr>
                <w:color w:val="000000"/>
              </w:rPr>
              <w:t>28,184</w:t>
            </w:r>
          </w:p>
        </w:tc>
        <w:tc>
          <w:tcPr>
            <w:tcW w:w="1438" w:type="dxa"/>
            <w:tcBorders>
              <w:left w:val="single" w:sz="4" w:space="0" w:color="auto"/>
              <w:bottom w:val="nil"/>
            </w:tcBorders>
            <w:shd w:val="clear" w:color="auto" w:fill="auto"/>
            <w:vAlign w:val="bottom"/>
          </w:tcPr>
          <w:p w14:paraId="7957E1AF" w14:textId="2EBD623D" w:rsidR="00254710" w:rsidRPr="00254710" w:rsidRDefault="00254710" w:rsidP="00254710">
            <w:pPr>
              <w:jc w:val="right"/>
              <w:rPr>
                <w:color w:val="000000"/>
                <w:highlight w:val="yellow"/>
              </w:rPr>
            </w:pPr>
            <w:r w:rsidRPr="00254710">
              <w:rPr>
                <w:color w:val="000000"/>
              </w:rPr>
              <w:t>32,141</w:t>
            </w:r>
          </w:p>
        </w:tc>
        <w:tc>
          <w:tcPr>
            <w:tcW w:w="1438" w:type="dxa"/>
            <w:tcBorders>
              <w:bottom w:val="nil"/>
            </w:tcBorders>
            <w:shd w:val="clear" w:color="auto" w:fill="auto"/>
            <w:vAlign w:val="bottom"/>
          </w:tcPr>
          <w:p w14:paraId="3B79FCC5" w14:textId="53B3B8BF" w:rsidR="00254710" w:rsidRPr="00254710" w:rsidRDefault="00254710" w:rsidP="00254710">
            <w:pPr>
              <w:jc w:val="right"/>
              <w:rPr>
                <w:color w:val="000000"/>
                <w:highlight w:val="yellow"/>
              </w:rPr>
            </w:pPr>
            <w:r w:rsidRPr="00254710">
              <w:rPr>
                <w:color w:val="000000"/>
              </w:rPr>
              <w:t>30,193</w:t>
            </w:r>
          </w:p>
        </w:tc>
      </w:tr>
      <w:tr w:rsidR="00254710" w:rsidRPr="005362B1" w14:paraId="10939EBC" w14:textId="77777777" w:rsidTr="005A55D7">
        <w:trPr>
          <w:trHeight w:hRule="exact" w:val="288"/>
        </w:trPr>
        <w:tc>
          <w:tcPr>
            <w:tcW w:w="3596" w:type="dxa"/>
            <w:tcBorders>
              <w:top w:val="nil"/>
              <w:bottom w:val="single" w:sz="4" w:space="0" w:color="auto"/>
              <w:right w:val="single" w:sz="4" w:space="0" w:color="auto"/>
            </w:tcBorders>
            <w:shd w:val="clear" w:color="auto" w:fill="auto"/>
            <w:vAlign w:val="center"/>
          </w:tcPr>
          <w:p w14:paraId="0B45313F" w14:textId="77777777" w:rsidR="00254710" w:rsidRPr="005362B1" w:rsidRDefault="00254710" w:rsidP="00254710">
            <w:pPr>
              <w:keepNext/>
              <w:rPr>
                <w:color w:val="000000"/>
              </w:rPr>
            </w:pPr>
            <w:r w:rsidRPr="005362B1">
              <w:rPr>
                <w:color w:val="000000"/>
              </w:rPr>
              <w:t>ABC (t)</w:t>
            </w:r>
          </w:p>
        </w:tc>
        <w:tc>
          <w:tcPr>
            <w:tcW w:w="1439" w:type="dxa"/>
            <w:tcBorders>
              <w:top w:val="nil"/>
              <w:left w:val="single" w:sz="4" w:space="0" w:color="auto"/>
              <w:bottom w:val="single" w:sz="4" w:space="0" w:color="auto"/>
            </w:tcBorders>
            <w:shd w:val="clear" w:color="auto" w:fill="BFBFBF" w:themeFill="background1" w:themeFillShade="BF"/>
            <w:vAlign w:val="bottom"/>
          </w:tcPr>
          <w:p w14:paraId="787EFF99" w14:textId="02012D4F" w:rsidR="00254710" w:rsidRPr="005362B1" w:rsidRDefault="00254710" w:rsidP="00254710">
            <w:pPr>
              <w:jc w:val="right"/>
              <w:rPr>
                <w:color w:val="000000"/>
              </w:rPr>
            </w:pPr>
            <w:r w:rsidRPr="005362B1">
              <w:rPr>
                <w:color w:val="000000"/>
              </w:rPr>
              <w:t>32,272</w:t>
            </w:r>
          </w:p>
        </w:tc>
        <w:tc>
          <w:tcPr>
            <w:tcW w:w="1439" w:type="dxa"/>
            <w:tcBorders>
              <w:top w:val="nil"/>
              <w:bottom w:val="single" w:sz="4" w:space="0" w:color="auto"/>
              <w:right w:val="single" w:sz="4" w:space="0" w:color="auto"/>
            </w:tcBorders>
            <w:shd w:val="clear" w:color="auto" w:fill="BFBFBF" w:themeFill="background1" w:themeFillShade="BF"/>
            <w:vAlign w:val="bottom"/>
          </w:tcPr>
          <w:p w14:paraId="3B2075E3" w14:textId="1943622F" w:rsidR="00254710" w:rsidRPr="005362B1" w:rsidRDefault="00254710" w:rsidP="00254710">
            <w:pPr>
              <w:jc w:val="right"/>
              <w:rPr>
                <w:color w:val="000000"/>
              </w:rPr>
            </w:pPr>
            <w:r w:rsidRPr="005362B1">
              <w:rPr>
                <w:color w:val="000000"/>
              </w:rPr>
              <w:t>28,184</w:t>
            </w:r>
          </w:p>
        </w:tc>
        <w:tc>
          <w:tcPr>
            <w:tcW w:w="1438" w:type="dxa"/>
            <w:tcBorders>
              <w:top w:val="nil"/>
              <w:left w:val="single" w:sz="4" w:space="0" w:color="auto"/>
              <w:bottom w:val="single" w:sz="4" w:space="0" w:color="auto"/>
            </w:tcBorders>
            <w:shd w:val="clear" w:color="auto" w:fill="auto"/>
            <w:vAlign w:val="bottom"/>
          </w:tcPr>
          <w:p w14:paraId="67574F1E" w14:textId="509429CB" w:rsidR="00254710" w:rsidRPr="00254710" w:rsidRDefault="00254710" w:rsidP="00254710">
            <w:pPr>
              <w:jc w:val="right"/>
              <w:rPr>
                <w:b/>
                <w:color w:val="000000"/>
                <w:highlight w:val="yellow"/>
              </w:rPr>
            </w:pPr>
            <w:r w:rsidRPr="00254710">
              <w:rPr>
                <w:b/>
                <w:color w:val="000000"/>
              </w:rPr>
              <w:t>32,141</w:t>
            </w:r>
          </w:p>
        </w:tc>
        <w:tc>
          <w:tcPr>
            <w:tcW w:w="1438" w:type="dxa"/>
            <w:tcBorders>
              <w:top w:val="nil"/>
              <w:bottom w:val="single" w:sz="4" w:space="0" w:color="auto"/>
            </w:tcBorders>
            <w:shd w:val="clear" w:color="auto" w:fill="auto"/>
            <w:vAlign w:val="bottom"/>
          </w:tcPr>
          <w:p w14:paraId="1B8320F2" w14:textId="23F78B10" w:rsidR="00254710" w:rsidRPr="00254710" w:rsidRDefault="00254710" w:rsidP="00254710">
            <w:pPr>
              <w:jc w:val="right"/>
              <w:rPr>
                <w:color w:val="000000"/>
                <w:highlight w:val="yellow"/>
              </w:rPr>
            </w:pPr>
            <w:r w:rsidRPr="00254710">
              <w:rPr>
                <w:color w:val="000000"/>
              </w:rPr>
              <w:t>30,193</w:t>
            </w:r>
          </w:p>
        </w:tc>
      </w:tr>
      <w:tr w:rsidR="006E7370" w:rsidRPr="005362B1" w14:paraId="12CE95A7" w14:textId="77777777" w:rsidTr="005A55D7">
        <w:trPr>
          <w:trHeight w:hRule="exact" w:val="288"/>
        </w:trPr>
        <w:tc>
          <w:tcPr>
            <w:tcW w:w="3596" w:type="dxa"/>
            <w:vMerge w:val="restart"/>
            <w:tcBorders>
              <w:top w:val="single" w:sz="4" w:space="0" w:color="auto"/>
              <w:bottom w:val="nil"/>
              <w:right w:val="single" w:sz="4" w:space="0" w:color="auto"/>
            </w:tcBorders>
            <w:shd w:val="clear" w:color="auto" w:fill="auto"/>
          </w:tcPr>
          <w:p w14:paraId="0A3D5C54" w14:textId="77777777" w:rsidR="006E7370" w:rsidRPr="005362B1" w:rsidRDefault="006E7370" w:rsidP="005A55D7">
            <w:pPr>
              <w:keepNext/>
              <w:spacing w:after="0"/>
              <w:rPr>
                <w:b/>
              </w:rPr>
            </w:pPr>
            <w:r w:rsidRPr="005362B1">
              <w:rPr>
                <w:b/>
              </w:rPr>
              <w:t>Status</w:t>
            </w:r>
          </w:p>
        </w:tc>
        <w:tc>
          <w:tcPr>
            <w:tcW w:w="2878" w:type="dxa"/>
            <w:gridSpan w:val="2"/>
            <w:tcBorders>
              <w:top w:val="single" w:sz="4" w:space="0" w:color="auto"/>
              <w:left w:val="single" w:sz="4" w:space="0" w:color="auto"/>
              <w:bottom w:val="nil"/>
              <w:right w:val="single" w:sz="4" w:space="0" w:color="auto"/>
            </w:tcBorders>
            <w:shd w:val="clear" w:color="auto" w:fill="BFBFBF" w:themeFill="background1" w:themeFillShade="BF"/>
          </w:tcPr>
          <w:p w14:paraId="6F0BC7AC" w14:textId="77777777" w:rsidR="006E7370" w:rsidRPr="005362B1" w:rsidRDefault="006E7370" w:rsidP="005A55D7">
            <w:pPr>
              <w:keepNext/>
              <w:spacing w:after="0"/>
              <w:jc w:val="center"/>
            </w:pPr>
            <w:r w:rsidRPr="005362B1">
              <w:t xml:space="preserve">As determined </w:t>
            </w:r>
            <w:r w:rsidRPr="005362B1">
              <w:rPr>
                <w:i/>
              </w:rPr>
              <w:t>last</w:t>
            </w:r>
            <w:r w:rsidRPr="005362B1">
              <w:t xml:space="preserve"> year for:</w:t>
            </w:r>
          </w:p>
        </w:tc>
        <w:tc>
          <w:tcPr>
            <w:tcW w:w="2876" w:type="dxa"/>
            <w:gridSpan w:val="2"/>
            <w:tcBorders>
              <w:top w:val="single" w:sz="4" w:space="0" w:color="auto"/>
              <w:left w:val="single" w:sz="4" w:space="0" w:color="auto"/>
              <w:bottom w:val="nil"/>
            </w:tcBorders>
            <w:shd w:val="clear" w:color="auto" w:fill="auto"/>
          </w:tcPr>
          <w:p w14:paraId="31F8046D" w14:textId="77777777" w:rsidR="006E7370" w:rsidRPr="005362B1" w:rsidRDefault="006E7370" w:rsidP="005A55D7">
            <w:pPr>
              <w:pBdr>
                <w:top w:val="nil"/>
                <w:left w:val="nil"/>
                <w:bottom w:val="nil"/>
                <w:right w:val="nil"/>
                <w:between w:val="nil"/>
              </w:pBdr>
              <w:jc w:val="center"/>
            </w:pPr>
            <w:r w:rsidRPr="005362B1">
              <w:t xml:space="preserve">As determined </w:t>
            </w:r>
            <w:r w:rsidRPr="005362B1">
              <w:rPr>
                <w:i/>
              </w:rPr>
              <w:t>this</w:t>
            </w:r>
            <w:r w:rsidRPr="005362B1">
              <w:t xml:space="preserve"> year for:</w:t>
            </w:r>
          </w:p>
        </w:tc>
      </w:tr>
      <w:tr w:rsidR="006E7370" w:rsidRPr="005362B1" w14:paraId="1911E1C4" w14:textId="77777777" w:rsidTr="005A55D7">
        <w:trPr>
          <w:trHeight w:hRule="exact" w:val="243"/>
        </w:trPr>
        <w:tc>
          <w:tcPr>
            <w:tcW w:w="3596" w:type="dxa"/>
            <w:vMerge/>
            <w:tcBorders>
              <w:top w:val="nil"/>
              <w:bottom w:val="single" w:sz="4" w:space="0" w:color="auto"/>
              <w:right w:val="single" w:sz="4" w:space="0" w:color="auto"/>
            </w:tcBorders>
            <w:shd w:val="clear" w:color="auto" w:fill="auto"/>
          </w:tcPr>
          <w:p w14:paraId="1A4FE928" w14:textId="77777777" w:rsidR="006E7370" w:rsidRPr="005362B1" w:rsidRDefault="006E7370" w:rsidP="005A55D7">
            <w:pPr>
              <w:keepNext/>
              <w:spacing w:after="0"/>
            </w:pPr>
          </w:p>
        </w:tc>
        <w:tc>
          <w:tcPr>
            <w:tcW w:w="1439" w:type="dxa"/>
            <w:tcBorders>
              <w:top w:val="nil"/>
              <w:left w:val="single" w:sz="4" w:space="0" w:color="auto"/>
              <w:bottom w:val="single" w:sz="4" w:space="0" w:color="auto"/>
            </w:tcBorders>
            <w:shd w:val="clear" w:color="auto" w:fill="BFBFBF" w:themeFill="background1" w:themeFillShade="BF"/>
          </w:tcPr>
          <w:p w14:paraId="06B073EF" w14:textId="0EDA6BEF" w:rsidR="006E7370" w:rsidRPr="005362B1" w:rsidRDefault="006E7370" w:rsidP="005A55D7">
            <w:pPr>
              <w:keepNext/>
              <w:spacing w:after="0"/>
              <w:jc w:val="right"/>
            </w:pPr>
            <w:r w:rsidRPr="005362B1">
              <w:t>2022</w:t>
            </w:r>
          </w:p>
        </w:tc>
        <w:tc>
          <w:tcPr>
            <w:tcW w:w="1439" w:type="dxa"/>
            <w:tcBorders>
              <w:top w:val="nil"/>
              <w:bottom w:val="single" w:sz="4" w:space="0" w:color="auto"/>
              <w:right w:val="single" w:sz="4" w:space="0" w:color="auto"/>
            </w:tcBorders>
            <w:shd w:val="clear" w:color="auto" w:fill="BFBFBF" w:themeFill="background1" w:themeFillShade="BF"/>
          </w:tcPr>
          <w:p w14:paraId="3A5C477B" w14:textId="0747579C" w:rsidR="006E7370" w:rsidRPr="005362B1" w:rsidRDefault="006E7370" w:rsidP="005A55D7">
            <w:pPr>
              <w:keepNext/>
              <w:spacing w:after="0"/>
              <w:jc w:val="right"/>
            </w:pPr>
            <w:r w:rsidRPr="005362B1">
              <w:t>2023</w:t>
            </w:r>
          </w:p>
        </w:tc>
        <w:tc>
          <w:tcPr>
            <w:tcW w:w="1438" w:type="dxa"/>
            <w:tcBorders>
              <w:top w:val="nil"/>
              <w:left w:val="single" w:sz="4" w:space="0" w:color="auto"/>
              <w:bottom w:val="single" w:sz="4" w:space="0" w:color="auto"/>
            </w:tcBorders>
            <w:shd w:val="clear" w:color="auto" w:fill="auto"/>
          </w:tcPr>
          <w:p w14:paraId="012F013F" w14:textId="60A68F66" w:rsidR="006E7370" w:rsidRPr="005362B1" w:rsidRDefault="006E7370" w:rsidP="005A55D7">
            <w:pPr>
              <w:keepNext/>
              <w:spacing w:after="0"/>
              <w:jc w:val="right"/>
            </w:pPr>
            <w:r w:rsidRPr="005362B1">
              <w:t>2023</w:t>
            </w:r>
          </w:p>
        </w:tc>
        <w:tc>
          <w:tcPr>
            <w:tcW w:w="1438" w:type="dxa"/>
            <w:tcBorders>
              <w:top w:val="nil"/>
              <w:bottom w:val="single" w:sz="4" w:space="0" w:color="auto"/>
            </w:tcBorders>
            <w:shd w:val="clear" w:color="auto" w:fill="auto"/>
          </w:tcPr>
          <w:p w14:paraId="034F6CE9" w14:textId="3265E026" w:rsidR="006E7370" w:rsidRPr="005362B1" w:rsidRDefault="006E7370" w:rsidP="005A55D7">
            <w:pPr>
              <w:keepNext/>
              <w:spacing w:after="0"/>
              <w:jc w:val="right"/>
            </w:pPr>
            <w:r w:rsidRPr="005362B1">
              <w:t>2024</w:t>
            </w:r>
          </w:p>
        </w:tc>
      </w:tr>
      <w:tr w:rsidR="006E7370" w:rsidRPr="005362B1" w14:paraId="64F5A4A7" w14:textId="77777777" w:rsidTr="005A55D7">
        <w:trPr>
          <w:trHeight w:hRule="exact" w:val="288"/>
        </w:trPr>
        <w:tc>
          <w:tcPr>
            <w:tcW w:w="3596" w:type="dxa"/>
            <w:tcBorders>
              <w:top w:val="single" w:sz="4" w:space="0" w:color="auto"/>
              <w:right w:val="single" w:sz="4" w:space="0" w:color="auto"/>
            </w:tcBorders>
            <w:shd w:val="clear" w:color="auto" w:fill="auto"/>
            <w:vAlign w:val="center"/>
          </w:tcPr>
          <w:p w14:paraId="5E0EE73D" w14:textId="77777777" w:rsidR="006E7370" w:rsidRPr="005362B1" w:rsidRDefault="006E7370" w:rsidP="005A55D7">
            <w:pPr>
              <w:keepNext/>
              <w:rPr>
                <w:color w:val="000000"/>
              </w:rPr>
            </w:pPr>
            <w:r w:rsidRPr="005362B1">
              <w:rPr>
                <w:color w:val="000000"/>
              </w:rPr>
              <w:t>Overfishing</w:t>
            </w:r>
          </w:p>
        </w:tc>
        <w:tc>
          <w:tcPr>
            <w:tcW w:w="1439" w:type="dxa"/>
            <w:tcBorders>
              <w:top w:val="single" w:sz="4" w:space="0" w:color="auto"/>
              <w:left w:val="single" w:sz="4" w:space="0" w:color="auto"/>
            </w:tcBorders>
            <w:shd w:val="clear" w:color="auto" w:fill="BFBFBF" w:themeFill="background1" w:themeFillShade="BF"/>
            <w:vAlign w:val="center"/>
          </w:tcPr>
          <w:p w14:paraId="7CCA0834" w14:textId="77777777" w:rsidR="006E7370" w:rsidRPr="005362B1" w:rsidRDefault="006E7370" w:rsidP="005A55D7">
            <w:pPr>
              <w:keepNext/>
              <w:jc w:val="right"/>
            </w:pPr>
            <w:r w:rsidRPr="005362B1">
              <w:t>No</w:t>
            </w:r>
          </w:p>
        </w:tc>
        <w:tc>
          <w:tcPr>
            <w:tcW w:w="1439" w:type="dxa"/>
            <w:tcBorders>
              <w:top w:val="single" w:sz="4" w:space="0" w:color="auto"/>
              <w:right w:val="single" w:sz="4" w:space="0" w:color="auto"/>
            </w:tcBorders>
            <w:shd w:val="clear" w:color="auto" w:fill="BFBFBF" w:themeFill="background1" w:themeFillShade="BF"/>
            <w:vAlign w:val="center"/>
          </w:tcPr>
          <w:p w14:paraId="6DA9B0C5" w14:textId="77777777" w:rsidR="006E7370" w:rsidRPr="005362B1" w:rsidRDefault="006E7370" w:rsidP="005A55D7">
            <w:pPr>
              <w:keepNext/>
              <w:jc w:val="right"/>
            </w:pPr>
            <w:r w:rsidRPr="005362B1">
              <w:t>n/a</w:t>
            </w:r>
          </w:p>
        </w:tc>
        <w:tc>
          <w:tcPr>
            <w:tcW w:w="1438" w:type="dxa"/>
            <w:tcBorders>
              <w:top w:val="single" w:sz="4" w:space="0" w:color="auto"/>
              <w:left w:val="single" w:sz="4" w:space="0" w:color="auto"/>
            </w:tcBorders>
            <w:shd w:val="clear" w:color="auto" w:fill="auto"/>
            <w:vAlign w:val="center"/>
          </w:tcPr>
          <w:p w14:paraId="21EF5567" w14:textId="77777777" w:rsidR="006E7370" w:rsidRPr="005362B1" w:rsidRDefault="006E7370" w:rsidP="005A55D7">
            <w:pPr>
              <w:keepNext/>
              <w:jc w:val="right"/>
            </w:pPr>
            <w:r w:rsidRPr="005362B1">
              <w:t>No</w:t>
            </w:r>
          </w:p>
        </w:tc>
        <w:tc>
          <w:tcPr>
            <w:tcW w:w="1438" w:type="dxa"/>
            <w:tcBorders>
              <w:top w:val="single" w:sz="4" w:space="0" w:color="auto"/>
            </w:tcBorders>
            <w:shd w:val="clear" w:color="auto" w:fill="auto"/>
            <w:vAlign w:val="center"/>
          </w:tcPr>
          <w:p w14:paraId="75AC102E" w14:textId="77777777" w:rsidR="006E7370" w:rsidRPr="005362B1" w:rsidRDefault="006E7370" w:rsidP="005A55D7">
            <w:pPr>
              <w:keepNext/>
              <w:jc w:val="right"/>
            </w:pPr>
            <w:r w:rsidRPr="005362B1">
              <w:t>n/a</w:t>
            </w:r>
          </w:p>
        </w:tc>
      </w:tr>
      <w:tr w:rsidR="006E7370" w:rsidRPr="005362B1" w14:paraId="5C977764" w14:textId="77777777" w:rsidTr="005A55D7">
        <w:trPr>
          <w:trHeight w:hRule="exact" w:val="288"/>
        </w:trPr>
        <w:tc>
          <w:tcPr>
            <w:tcW w:w="3596" w:type="dxa"/>
            <w:tcBorders>
              <w:right w:val="single" w:sz="4" w:space="0" w:color="auto"/>
            </w:tcBorders>
            <w:shd w:val="clear" w:color="auto" w:fill="auto"/>
            <w:vAlign w:val="center"/>
          </w:tcPr>
          <w:p w14:paraId="3EBA82E5" w14:textId="77777777" w:rsidR="006E7370" w:rsidRPr="005362B1" w:rsidRDefault="006E7370" w:rsidP="005A55D7">
            <w:pPr>
              <w:keepNext/>
              <w:rPr>
                <w:color w:val="000000"/>
              </w:rPr>
            </w:pPr>
            <w:r w:rsidRPr="005362B1">
              <w:rPr>
                <w:color w:val="000000"/>
              </w:rPr>
              <w:t>Overfished</w:t>
            </w:r>
          </w:p>
        </w:tc>
        <w:tc>
          <w:tcPr>
            <w:tcW w:w="1439" w:type="dxa"/>
            <w:tcBorders>
              <w:left w:val="single" w:sz="4" w:space="0" w:color="auto"/>
            </w:tcBorders>
            <w:shd w:val="clear" w:color="auto" w:fill="BFBFBF" w:themeFill="background1" w:themeFillShade="BF"/>
            <w:vAlign w:val="center"/>
          </w:tcPr>
          <w:p w14:paraId="143C5812" w14:textId="77777777" w:rsidR="006E7370" w:rsidRPr="005362B1" w:rsidRDefault="006E7370" w:rsidP="005A55D7">
            <w:pPr>
              <w:keepNext/>
              <w:jc w:val="right"/>
            </w:pPr>
            <w:r w:rsidRPr="005362B1">
              <w:t>n/a</w:t>
            </w:r>
          </w:p>
        </w:tc>
        <w:tc>
          <w:tcPr>
            <w:tcW w:w="1439" w:type="dxa"/>
            <w:tcBorders>
              <w:right w:val="single" w:sz="4" w:space="0" w:color="auto"/>
            </w:tcBorders>
            <w:shd w:val="clear" w:color="auto" w:fill="BFBFBF" w:themeFill="background1" w:themeFillShade="BF"/>
            <w:vAlign w:val="center"/>
          </w:tcPr>
          <w:p w14:paraId="6A0B6BF3" w14:textId="77777777" w:rsidR="006E7370" w:rsidRPr="005362B1" w:rsidRDefault="006E7370" w:rsidP="005A55D7">
            <w:pPr>
              <w:keepNext/>
              <w:jc w:val="right"/>
            </w:pPr>
            <w:r w:rsidRPr="005362B1">
              <w:t>No</w:t>
            </w:r>
          </w:p>
        </w:tc>
        <w:tc>
          <w:tcPr>
            <w:tcW w:w="1438" w:type="dxa"/>
            <w:tcBorders>
              <w:left w:val="single" w:sz="4" w:space="0" w:color="auto"/>
            </w:tcBorders>
            <w:shd w:val="clear" w:color="auto" w:fill="auto"/>
            <w:vAlign w:val="center"/>
          </w:tcPr>
          <w:p w14:paraId="53393912" w14:textId="77777777" w:rsidR="006E7370" w:rsidRPr="005362B1" w:rsidRDefault="006E7370" w:rsidP="005A55D7">
            <w:pPr>
              <w:keepNext/>
              <w:jc w:val="right"/>
            </w:pPr>
            <w:r w:rsidRPr="005362B1">
              <w:t>n/a</w:t>
            </w:r>
          </w:p>
        </w:tc>
        <w:tc>
          <w:tcPr>
            <w:tcW w:w="1438" w:type="dxa"/>
            <w:shd w:val="clear" w:color="auto" w:fill="auto"/>
            <w:vAlign w:val="center"/>
          </w:tcPr>
          <w:p w14:paraId="554F41AD" w14:textId="77777777" w:rsidR="006E7370" w:rsidRPr="005362B1" w:rsidRDefault="006E7370" w:rsidP="005A55D7">
            <w:pPr>
              <w:keepNext/>
              <w:jc w:val="right"/>
            </w:pPr>
            <w:r w:rsidRPr="005362B1">
              <w:t>No</w:t>
            </w:r>
          </w:p>
        </w:tc>
      </w:tr>
      <w:tr w:rsidR="006E7370" w:rsidRPr="005362B1" w14:paraId="345C2D0E" w14:textId="77777777" w:rsidTr="005A55D7">
        <w:trPr>
          <w:trHeight w:hRule="exact" w:val="288"/>
        </w:trPr>
        <w:tc>
          <w:tcPr>
            <w:tcW w:w="3596" w:type="dxa"/>
            <w:tcBorders>
              <w:bottom w:val="single" w:sz="4" w:space="0" w:color="auto"/>
              <w:right w:val="single" w:sz="4" w:space="0" w:color="auto"/>
            </w:tcBorders>
            <w:shd w:val="clear" w:color="auto" w:fill="auto"/>
            <w:vAlign w:val="center"/>
          </w:tcPr>
          <w:p w14:paraId="39CC2699" w14:textId="77777777" w:rsidR="006E7370" w:rsidRPr="005362B1" w:rsidRDefault="006E7370" w:rsidP="005A55D7">
            <w:pPr>
              <w:keepNext/>
              <w:rPr>
                <w:color w:val="000000"/>
              </w:rPr>
            </w:pPr>
            <w:r w:rsidRPr="005362B1">
              <w:rPr>
                <w:color w:val="000000"/>
              </w:rPr>
              <w:t>Approaching overfished</w:t>
            </w:r>
          </w:p>
        </w:tc>
        <w:tc>
          <w:tcPr>
            <w:tcW w:w="1439" w:type="dxa"/>
            <w:tcBorders>
              <w:left w:val="single" w:sz="4" w:space="0" w:color="auto"/>
              <w:bottom w:val="single" w:sz="4" w:space="0" w:color="auto"/>
            </w:tcBorders>
            <w:shd w:val="clear" w:color="auto" w:fill="BFBFBF" w:themeFill="background1" w:themeFillShade="BF"/>
            <w:vAlign w:val="center"/>
          </w:tcPr>
          <w:p w14:paraId="67F18B4E" w14:textId="77777777" w:rsidR="006E7370" w:rsidRPr="005362B1" w:rsidRDefault="006E7370" w:rsidP="005A55D7">
            <w:pPr>
              <w:keepNext/>
              <w:jc w:val="right"/>
            </w:pPr>
            <w:r w:rsidRPr="005362B1">
              <w:t>n/a</w:t>
            </w:r>
          </w:p>
        </w:tc>
        <w:tc>
          <w:tcPr>
            <w:tcW w:w="1439" w:type="dxa"/>
            <w:tcBorders>
              <w:bottom w:val="single" w:sz="4" w:space="0" w:color="auto"/>
              <w:right w:val="single" w:sz="4" w:space="0" w:color="auto"/>
            </w:tcBorders>
            <w:shd w:val="clear" w:color="auto" w:fill="BFBFBF" w:themeFill="background1" w:themeFillShade="BF"/>
            <w:vAlign w:val="center"/>
          </w:tcPr>
          <w:p w14:paraId="387A135E" w14:textId="77777777" w:rsidR="006E7370" w:rsidRPr="005362B1" w:rsidRDefault="006E7370" w:rsidP="005A55D7">
            <w:pPr>
              <w:keepNext/>
              <w:jc w:val="right"/>
            </w:pPr>
            <w:r w:rsidRPr="005362B1">
              <w:t>No</w:t>
            </w:r>
          </w:p>
        </w:tc>
        <w:tc>
          <w:tcPr>
            <w:tcW w:w="1438" w:type="dxa"/>
            <w:tcBorders>
              <w:left w:val="single" w:sz="4" w:space="0" w:color="auto"/>
              <w:bottom w:val="single" w:sz="4" w:space="0" w:color="auto"/>
            </w:tcBorders>
            <w:shd w:val="clear" w:color="auto" w:fill="auto"/>
            <w:vAlign w:val="center"/>
          </w:tcPr>
          <w:p w14:paraId="3E45C36E" w14:textId="77777777" w:rsidR="006E7370" w:rsidRPr="005362B1" w:rsidRDefault="006E7370" w:rsidP="005A55D7">
            <w:pPr>
              <w:keepNext/>
              <w:jc w:val="right"/>
            </w:pPr>
            <w:r w:rsidRPr="005362B1">
              <w:t>n/a</w:t>
            </w:r>
          </w:p>
        </w:tc>
        <w:tc>
          <w:tcPr>
            <w:tcW w:w="1438" w:type="dxa"/>
            <w:tcBorders>
              <w:bottom w:val="single" w:sz="4" w:space="0" w:color="auto"/>
            </w:tcBorders>
            <w:shd w:val="clear" w:color="auto" w:fill="auto"/>
            <w:vAlign w:val="center"/>
          </w:tcPr>
          <w:p w14:paraId="15673B57" w14:textId="77777777" w:rsidR="006E7370" w:rsidRPr="005362B1" w:rsidRDefault="006E7370" w:rsidP="005A55D7">
            <w:pPr>
              <w:keepNext/>
              <w:jc w:val="right"/>
            </w:pPr>
            <w:r w:rsidRPr="005362B1">
              <w:t>No</w:t>
            </w:r>
          </w:p>
        </w:tc>
      </w:tr>
    </w:tbl>
    <w:p w14:paraId="4F39519E" w14:textId="3D802CBE" w:rsidR="006E7370" w:rsidRPr="005362B1" w:rsidRDefault="006E7370" w:rsidP="006E7370">
      <w:pPr>
        <w:spacing w:after="0"/>
        <w:jc w:val="both"/>
        <w:rPr>
          <w:rFonts w:eastAsia="Calibri"/>
          <w:i/>
          <w:sz w:val="16"/>
          <w:szCs w:val="16"/>
        </w:rPr>
      </w:pPr>
      <w:r w:rsidRPr="005362B1">
        <w:rPr>
          <w:rFonts w:eastAsia="Calibri"/>
          <w:i/>
          <w:sz w:val="16"/>
          <w:szCs w:val="16"/>
        </w:rPr>
        <w:t>*Base natural mortality M varies between 0.49 and 0.82</w:t>
      </w:r>
    </w:p>
    <w:p w14:paraId="64FD0AF0" w14:textId="7587CFBE" w:rsidR="006E7370" w:rsidRPr="005362B1" w:rsidRDefault="006E7370" w:rsidP="006E7370">
      <w:pPr>
        <w:spacing w:after="0"/>
        <w:jc w:val="both"/>
        <w:rPr>
          <w:rFonts w:eastAsia="Calibri"/>
          <w:i/>
          <w:sz w:val="16"/>
          <w:szCs w:val="16"/>
        </w:rPr>
      </w:pPr>
      <w:r w:rsidRPr="005362B1">
        <w:rPr>
          <w:rFonts w:eastAsia="Calibri"/>
          <w:i/>
          <w:sz w:val="16"/>
          <w:szCs w:val="16"/>
        </w:rPr>
        <w:t xml:space="preserve">** Assumed 2024 catch to be the 2024 ABC.  For 2026 projections the 2025 catch was assumed to be at the projected ABC. </w:t>
      </w:r>
    </w:p>
    <w:p w14:paraId="74411126" w14:textId="77777777" w:rsidR="004E73E4" w:rsidRPr="005362B1" w:rsidRDefault="004E73E4" w:rsidP="004E73E4">
      <w:pPr>
        <w:pStyle w:val="Heading2"/>
        <w:rPr>
          <w:rFonts w:eastAsia="Calibri"/>
        </w:rPr>
      </w:pPr>
      <w:r w:rsidRPr="005362B1">
        <w:rPr>
          <w:rFonts w:eastAsia="Calibri"/>
        </w:rPr>
        <w:t>Area apportionment</w:t>
      </w:r>
    </w:p>
    <w:p w14:paraId="7F3BE393" w14:textId="48381E7B" w:rsidR="004E73E4" w:rsidRPr="005362B1" w:rsidRDefault="004E73E4" w:rsidP="004E73E4">
      <w:pPr>
        <w:keepNext/>
        <w:jc w:val="both"/>
      </w:pPr>
      <w:r w:rsidRPr="005362B1">
        <w:t>Using the random effects model</w:t>
      </w:r>
      <w:r w:rsidR="00EF3B97" w:rsidRPr="005362B1">
        <w:t xml:space="preserve"> (</w:t>
      </w:r>
      <w:r w:rsidR="00153194" w:rsidRPr="005362B1">
        <w:t xml:space="preserve">as applied within the </w:t>
      </w:r>
      <w:proofErr w:type="spellStart"/>
      <w:r w:rsidR="00153194" w:rsidRPr="005362B1">
        <w:rPr>
          <w:i/>
        </w:rPr>
        <w:t>rema</w:t>
      </w:r>
      <w:proofErr w:type="spellEnd"/>
      <w:r w:rsidR="00EF3B97" w:rsidRPr="005362B1">
        <w:t xml:space="preserve"> R-package</w:t>
      </w:r>
      <w:r w:rsidR="00153194" w:rsidRPr="005362B1">
        <w:t xml:space="preserve">, Sullivan </w:t>
      </w:r>
      <w:r w:rsidR="00CF1DA3" w:rsidRPr="005362B1">
        <w:rPr>
          <w:i/>
        </w:rPr>
        <w:t>et al.</w:t>
      </w:r>
      <w:r w:rsidR="00153194" w:rsidRPr="005362B1">
        <w:t xml:space="preserve"> 2022</w:t>
      </w:r>
      <w:r w:rsidR="00EF3B97" w:rsidRPr="005362B1">
        <w:t>)</w:t>
      </w:r>
      <w:r w:rsidRPr="005362B1">
        <w:t xml:space="preserve"> with the trawl surve</w:t>
      </w:r>
      <w:r w:rsidR="00EF3B97" w:rsidRPr="005362B1">
        <w:t>y biomass estimates through 2023</w:t>
      </w:r>
      <w:r w:rsidRPr="005362B1">
        <w:t>, th</w:t>
      </w:r>
      <w:r w:rsidR="003518CA" w:rsidRPr="005362B1">
        <w:t>e area-apportioned ABCs are</w:t>
      </w:r>
      <w:r w:rsidRPr="005362B1">
        <w:t>:</w:t>
      </w: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4E73E4" w:rsidRPr="005362B1" w14:paraId="0C7A103C" w14:textId="77777777" w:rsidTr="00754567">
        <w:trPr>
          <w:jc w:val="center"/>
        </w:trPr>
        <w:tc>
          <w:tcPr>
            <w:tcW w:w="0" w:type="auto"/>
            <w:tcBorders>
              <w:top w:val="nil"/>
              <w:left w:val="nil"/>
              <w:bottom w:val="single" w:sz="4" w:space="0" w:color="auto"/>
              <w:right w:val="nil"/>
            </w:tcBorders>
            <w:shd w:val="clear" w:color="auto" w:fill="auto"/>
            <w:vAlign w:val="center"/>
          </w:tcPr>
          <w:p w14:paraId="37967983" w14:textId="77777777" w:rsidR="004E73E4" w:rsidRPr="005362B1" w:rsidRDefault="004E73E4" w:rsidP="003518CA">
            <w:pPr>
              <w:keepNext/>
              <w:spacing w:after="0"/>
            </w:pPr>
          </w:p>
        </w:tc>
        <w:tc>
          <w:tcPr>
            <w:tcW w:w="1206" w:type="dxa"/>
            <w:tcBorders>
              <w:top w:val="nil"/>
              <w:left w:val="nil"/>
              <w:bottom w:val="single" w:sz="4" w:space="0" w:color="auto"/>
              <w:right w:val="nil"/>
            </w:tcBorders>
            <w:shd w:val="clear" w:color="auto" w:fill="auto"/>
            <w:vAlign w:val="center"/>
          </w:tcPr>
          <w:p w14:paraId="22C05ADA" w14:textId="77777777" w:rsidR="004E73E4" w:rsidRPr="005362B1" w:rsidRDefault="004E73E4" w:rsidP="00754567">
            <w:pPr>
              <w:keepNext/>
              <w:spacing w:after="0"/>
              <w:jc w:val="center"/>
            </w:pPr>
            <w:r w:rsidRPr="005362B1">
              <w:t>Western</w:t>
            </w:r>
          </w:p>
        </w:tc>
        <w:tc>
          <w:tcPr>
            <w:tcW w:w="1316" w:type="dxa"/>
            <w:tcBorders>
              <w:top w:val="nil"/>
              <w:left w:val="nil"/>
              <w:bottom w:val="single" w:sz="4" w:space="0" w:color="auto"/>
              <w:right w:val="nil"/>
            </w:tcBorders>
            <w:shd w:val="clear" w:color="auto" w:fill="auto"/>
            <w:vAlign w:val="center"/>
          </w:tcPr>
          <w:p w14:paraId="486A22E1" w14:textId="77777777" w:rsidR="004E73E4" w:rsidRPr="005362B1" w:rsidRDefault="004E73E4" w:rsidP="00754567">
            <w:pPr>
              <w:keepNext/>
              <w:spacing w:after="0"/>
              <w:jc w:val="center"/>
            </w:pPr>
            <w:r w:rsidRPr="005362B1">
              <w:t>Central</w:t>
            </w:r>
          </w:p>
        </w:tc>
        <w:tc>
          <w:tcPr>
            <w:tcW w:w="1206" w:type="dxa"/>
            <w:tcBorders>
              <w:top w:val="nil"/>
              <w:left w:val="nil"/>
              <w:bottom w:val="single" w:sz="4" w:space="0" w:color="auto"/>
              <w:right w:val="nil"/>
            </w:tcBorders>
            <w:shd w:val="clear" w:color="auto" w:fill="auto"/>
            <w:vAlign w:val="center"/>
          </w:tcPr>
          <w:p w14:paraId="2AC8E8BB" w14:textId="77777777" w:rsidR="004E73E4" w:rsidRPr="005362B1" w:rsidRDefault="004E73E4" w:rsidP="00754567">
            <w:pPr>
              <w:keepNext/>
              <w:spacing w:after="0"/>
              <w:jc w:val="center"/>
            </w:pPr>
            <w:r w:rsidRPr="005362B1">
              <w:t>Eastern</w:t>
            </w:r>
          </w:p>
        </w:tc>
        <w:tc>
          <w:tcPr>
            <w:tcW w:w="1426" w:type="dxa"/>
            <w:tcBorders>
              <w:top w:val="nil"/>
              <w:left w:val="nil"/>
              <w:bottom w:val="single" w:sz="4" w:space="0" w:color="auto"/>
              <w:right w:val="nil"/>
            </w:tcBorders>
            <w:shd w:val="clear" w:color="auto" w:fill="auto"/>
            <w:vAlign w:val="center"/>
          </w:tcPr>
          <w:p w14:paraId="78952359" w14:textId="77777777" w:rsidR="004E73E4" w:rsidRPr="005362B1" w:rsidRDefault="004E73E4" w:rsidP="00754567">
            <w:pPr>
              <w:keepNext/>
              <w:spacing w:after="0"/>
              <w:jc w:val="center"/>
              <w:rPr>
                <w:sz w:val="20"/>
              </w:rPr>
            </w:pPr>
            <w:r w:rsidRPr="005362B1">
              <w:rPr>
                <w:sz w:val="20"/>
              </w:rPr>
              <w:t>Total</w:t>
            </w:r>
          </w:p>
        </w:tc>
      </w:tr>
      <w:tr w:rsidR="006E7370" w:rsidRPr="005362B1" w14:paraId="5A3BF317" w14:textId="77777777" w:rsidTr="005A55D7">
        <w:trPr>
          <w:jc w:val="center"/>
        </w:trPr>
        <w:tc>
          <w:tcPr>
            <w:tcW w:w="0" w:type="auto"/>
            <w:tcBorders>
              <w:top w:val="single" w:sz="4" w:space="0" w:color="auto"/>
              <w:left w:val="nil"/>
              <w:bottom w:val="nil"/>
              <w:right w:val="nil"/>
            </w:tcBorders>
            <w:shd w:val="clear" w:color="auto" w:fill="auto"/>
            <w:vAlign w:val="bottom"/>
          </w:tcPr>
          <w:p w14:paraId="41CD8DDC" w14:textId="488F4118" w:rsidR="006E7370" w:rsidRPr="005362B1" w:rsidRDefault="006E7370" w:rsidP="006E7370">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bottom"/>
          </w:tcPr>
          <w:p w14:paraId="05C81661" w14:textId="1C4AC971" w:rsidR="006E7370" w:rsidRPr="005362B1" w:rsidRDefault="006E7370" w:rsidP="006E7370">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bottom"/>
          </w:tcPr>
          <w:p w14:paraId="680F3877" w14:textId="41217FCA" w:rsidR="006E7370" w:rsidRPr="005362B1" w:rsidRDefault="006E7370" w:rsidP="006E7370">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bottom"/>
          </w:tcPr>
          <w:p w14:paraId="2AF61409" w14:textId="0015CEA0" w:rsidR="006E7370" w:rsidRPr="005362B1" w:rsidRDefault="006E7370" w:rsidP="006E7370">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bottom"/>
          </w:tcPr>
          <w:p w14:paraId="3D6B58D7" w14:textId="42B8DAE2" w:rsidR="006E7370" w:rsidRPr="005362B1" w:rsidRDefault="006E7370" w:rsidP="006E7370">
            <w:pPr>
              <w:spacing w:after="0"/>
              <w:jc w:val="center"/>
            </w:pPr>
            <w:r w:rsidRPr="005362B1">
              <w:rPr>
                <w:color w:val="000000"/>
              </w:rPr>
              <w:t>100%</w:t>
            </w:r>
          </w:p>
        </w:tc>
      </w:tr>
      <w:tr w:rsidR="009D639F" w:rsidRPr="005362B1" w14:paraId="22C5B1D9" w14:textId="77777777" w:rsidTr="005A55D7">
        <w:trPr>
          <w:jc w:val="center"/>
        </w:trPr>
        <w:tc>
          <w:tcPr>
            <w:tcW w:w="0" w:type="auto"/>
            <w:tcBorders>
              <w:top w:val="nil"/>
              <w:left w:val="nil"/>
              <w:bottom w:val="nil"/>
              <w:right w:val="nil"/>
            </w:tcBorders>
            <w:shd w:val="clear" w:color="auto" w:fill="auto"/>
            <w:vAlign w:val="bottom"/>
          </w:tcPr>
          <w:p w14:paraId="48E9A208" w14:textId="696BF69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45F9DD3B" w14:textId="40628A83"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1DA8EF7C" w14:textId="0C2A0E1A"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74F833B9" w14:textId="718CEC21"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70E52B94" w14:textId="5DF3BBBD" w:rsidR="009D639F" w:rsidRPr="009D639F" w:rsidRDefault="009D639F" w:rsidP="009D639F">
            <w:pPr>
              <w:spacing w:after="0"/>
              <w:jc w:val="center"/>
              <w:rPr>
                <w:highlight w:val="yellow"/>
              </w:rPr>
            </w:pPr>
            <w:r w:rsidRPr="009D639F">
              <w:rPr>
                <w:color w:val="000000"/>
              </w:rPr>
              <w:t>32,141</w:t>
            </w:r>
          </w:p>
        </w:tc>
      </w:tr>
      <w:tr w:rsidR="009D639F" w:rsidRPr="005362B1" w14:paraId="234BE3AC" w14:textId="77777777" w:rsidTr="005A55D7">
        <w:trPr>
          <w:jc w:val="center"/>
        </w:trPr>
        <w:tc>
          <w:tcPr>
            <w:tcW w:w="0" w:type="auto"/>
            <w:tcBorders>
              <w:top w:val="nil"/>
              <w:left w:val="nil"/>
              <w:bottom w:val="single" w:sz="4" w:space="0" w:color="auto"/>
              <w:right w:val="nil"/>
            </w:tcBorders>
            <w:shd w:val="clear" w:color="auto" w:fill="auto"/>
            <w:vAlign w:val="bottom"/>
          </w:tcPr>
          <w:p w14:paraId="154486A9" w14:textId="21E2D4B3"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00EEB70C" w14:textId="536B083E"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0F0FCEE" w14:textId="3B321222"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182431CC" w14:textId="7A221557"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3F971D4D" w14:textId="098B40EA" w:rsidR="009D639F" w:rsidRPr="009D639F" w:rsidRDefault="009D639F" w:rsidP="009D639F">
            <w:pPr>
              <w:spacing w:after="0"/>
              <w:jc w:val="center"/>
              <w:rPr>
                <w:highlight w:val="yellow"/>
              </w:rPr>
            </w:pPr>
            <w:r w:rsidRPr="009D639F">
              <w:rPr>
                <w:color w:val="000000"/>
              </w:rPr>
              <w:t>30,193</w:t>
            </w:r>
          </w:p>
        </w:tc>
      </w:tr>
    </w:tbl>
    <w:p w14:paraId="316A0903" w14:textId="77777777" w:rsidR="004E73E4" w:rsidRPr="005362B1" w:rsidRDefault="004E73E4" w:rsidP="004E73E4"/>
    <w:p w14:paraId="721E5A0E" w14:textId="77777777" w:rsidR="004E73E4" w:rsidRPr="005362B1" w:rsidRDefault="004E73E4">
      <w:pPr>
        <w:rPr>
          <w:sz w:val="20"/>
        </w:rPr>
      </w:pPr>
      <w:r w:rsidRPr="005362B1">
        <w:rPr>
          <w:sz w:val="20"/>
        </w:rPr>
        <w:br w:type="page"/>
      </w:r>
    </w:p>
    <w:p w14:paraId="1171C346" w14:textId="77777777" w:rsidR="004678F0" w:rsidRPr="005362B1" w:rsidRDefault="00025D45" w:rsidP="00B44A5D">
      <w:pPr>
        <w:pStyle w:val="Heading2"/>
        <w:pBdr>
          <w:top w:val="nil"/>
          <w:left w:val="nil"/>
          <w:bottom w:val="nil"/>
          <w:right w:val="nil"/>
          <w:between w:val="nil"/>
        </w:pBdr>
      </w:pPr>
      <w:r w:rsidRPr="005362B1">
        <w:lastRenderedPageBreak/>
        <w:t>Responses to SSC and Plan Team Comments on Assessments in General</w:t>
      </w:r>
    </w:p>
    <w:p w14:paraId="12974FEF" w14:textId="36F484E9" w:rsidR="0041087D" w:rsidRPr="005362B1" w:rsidRDefault="00B44A5D" w:rsidP="0041087D">
      <w:r w:rsidRPr="005362B1">
        <w:rPr>
          <w:i/>
        </w:rPr>
        <w:t xml:space="preserve"> </w:t>
      </w:r>
      <w:r w:rsidR="0041087D" w:rsidRPr="005362B1">
        <w:rPr>
          <w:i/>
        </w:rPr>
        <w:t>“The SSC requests that when Bayesian model output is reported, basic convergence diagnostics are also presented.”</w:t>
      </w:r>
      <w:r w:rsidR="0041087D" w:rsidRPr="005362B1">
        <w:t xml:space="preserve"> (SSC, Dec 2023)</w:t>
      </w:r>
    </w:p>
    <w:p w14:paraId="5D9BBC01" w14:textId="05982458" w:rsidR="00B44A5D" w:rsidRPr="005362B1" w:rsidRDefault="00B44A5D" w:rsidP="0041087D">
      <w:r w:rsidRPr="005362B1">
        <w:t xml:space="preserve">In Figure 2.37 we report ESS and </w:t>
      </w:r>
      <w:proofErr w:type="spellStart"/>
      <w:r w:rsidRPr="005362B1">
        <w:t>Rhat</w:t>
      </w:r>
      <w:proofErr w:type="spellEnd"/>
      <w:r w:rsidRPr="005362B1">
        <w:t xml:space="preserve"> values, as well as plot the mixing of the chains used in MCMC analysis.</w:t>
      </w:r>
    </w:p>
    <w:p w14:paraId="7E7CBE23" w14:textId="77777777" w:rsidR="0041087D" w:rsidRPr="005362B1" w:rsidRDefault="0041087D" w:rsidP="00725751"/>
    <w:p w14:paraId="120A89AD" w14:textId="77777777" w:rsidR="004678F0" w:rsidRPr="005362B1" w:rsidRDefault="00025D45">
      <w:pPr>
        <w:pStyle w:val="Heading2"/>
        <w:pBdr>
          <w:top w:val="nil"/>
          <w:left w:val="nil"/>
          <w:bottom w:val="nil"/>
          <w:right w:val="nil"/>
          <w:between w:val="nil"/>
        </w:pBdr>
      </w:pPr>
      <w:r w:rsidRPr="005362B1">
        <w:t>Responses to SSC and Plan Team Comments Specific to this Assessment</w:t>
      </w:r>
    </w:p>
    <w:p w14:paraId="4767038A" w14:textId="464DECF7" w:rsidR="006B7278" w:rsidRPr="005362B1" w:rsidRDefault="00B44A5D" w:rsidP="004C09BB">
      <w:r w:rsidRPr="005362B1">
        <w:rPr>
          <w:i/>
        </w:rPr>
        <w:t xml:space="preserve"> </w:t>
      </w:r>
      <w:r w:rsidR="006B7278" w:rsidRPr="005362B1">
        <w:rPr>
          <w:i/>
        </w:rPr>
        <w:t>“The SSC appreciates the preliminary evaluation of conditional age-at-length patterns and recommends further evaluation of growth-related issues, including updating the length-weight relationship with more recent data, evaluating if there have been significant growth changes, and examining empirical weight at age. The SSC encourages consistency with EBS and AI cod assessments in approaches to these and other issues, where possible.”</w:t>
      </w:r>
      <w:r w:rsidR="006B7278" w:rsidRPr="005362B1">
        <w:t xml:space="preserve"> (SSC, Dec 2022)</w:t>
      </w:r>
    </w:p>
    <w:p w14:paraId="006F45EF" w14:textId="55E2044A" w:rsidR="00A622CE" w:rsidRPr="005362B1" w:rsidRDefault="00A622CE" w:rsidP="00A622CE">
      <w:r w:rsidRPr="005362B1">
        <w:rPr>
          <w:i/>
        </w:rPr>
        <w:t>“The Team recommended that the data for length-weight relationships be reevaluated and examined for sensitivity to the trends over time and areas.”</w:t>
      </w:r>
      <w:r w:rsidRPr="005362B1">
        <w:t xml:space="preserve"> (Plan Team, Nov 2022)</w:t>
      </w:r>
    </w:p>
    <w:p w14:paraId="48C9D488" w14:textId="5929B48E" w:rsidR="00A622CE" w:rsidRPr="005362B1" w:rsidRDefault="00A622CE" w:rsidP="00A622CE">
      <w:r w:rsidRPr="005362B1">
        <w:rPr>
          <w:i/>
        </w:rPr>
        <w:t>“The Team recommended the authors look at the model-predicted mean weight-at-age (by gear type), and compare to the observed weight-at-age data to see if there are discernible spatial or temporal patterns that the model is missing.”</w:t>
      </w:r>
      <w:r w:rsidRPr="005362B1">
        <w:t xml:space="preserve"> (Plan Team, Nov 2022)</w:t>
      </w:r>
    </w:p>
    <w:p w14:paraId="20C0649D" w14:textId="77777777" w:rsidR="00FE1CE2" w:rsidRPr="005362B1" w:rsidRDefault="00FE1CE2" w:rsidP="00FE1CE2">
      <w:r w:rsidRPr="005362B1">
        <w:rPr>
          <w:i/>
        </w:rPr>
        <w:t>“The Team recommended that an evaluation comparing how growth changes may affect the residuals be pursued. The Team also recommended the author investigate whether size-based selectivity affects the patterns observed.”</w:t>
      </w:r>
      <w:r w:rsidRPr="005362B1">
        <w:t xml:space="preserve"> (Plan Team, Nov 2022)</w:t>
      </w:r>
    </w:p>
    <w:p w14:paraId="49F5C53A" w14:textId="478A7CA7" w:rsidR="006B7278" w:rsidRPr="005362B1" w:rsidRDefault="00A622CE" w:rsidP="004C09BB">
      <w:r w:rsidRPr="005362B1">
        <w:t xml:space="preserve">We respond to these combined SSC and Plan Team comments as </w:t>
      </w:r>
      <w:r w:rsidR="005A3441" w:rsidRPr="005362B1">
        <w:t xml:space="preserve">they relate to the same topic. </w:t>
      </w:r>
      <w:r w:rsidR="00AE5DD6" w:rsidRPr="005362B1">
        <w:t>We have obtained</w:t>
      </w:r>
      <w:r w:rsidRPr="005362B1">
        <w:t xml:space="preserve"> funding </w:t>
      </w:r>
      <w:r w:rsidR="00AE5DD6" w:rsidRPr="005362B1">
        <w:t>to hire</w:t>
      </w:r>
      <w:r w:rsidRPr="005362B1">
        <w:t xml:space="preserve"> a post doc that is investigating environmental links within this stock assessment, with growth being one of the important model estimates that will be investigated. Part of this work will include evaluation of growth changes over time and space, and the consistency of the GOA cod assessment with the EBS and AI cod assessments. </w:t>
      </w:r>
      <w:r w:rsidR="00FE1CE2" w:rsidRPr="005362B1">
        <w:t>As a precursor to this work, preliminary results investigating environmental links with growth were presented at the September 2022 Plan Team meeting, with indications that growth estimation within the assessment can be greatly improved through such environmental linkages.</w:t>
      </w:r>
      <w:r w:rsidR="00B44A5D" w:rsidRPr="005362B1">
        <w:t xml:space="preserve"> We will continue to include these comments in the SAFE until this work is completed and presented to the Plan Team and SSC.</w:t>
      </w:r>
    </w:p>
    <w:p w14:paraId="646BF9A7" w14:textId="77777777" w:rsidR="006B7278" w:rsidRPr="005362B1" w:rsidRDefault="006B7278" w:rsidP="006B7278">
      <w:r w:rsidRPr="005362B1">
        <w:rPr>
          <w:i/>
        </w:rPr>
        <w:t>“Based on recent tagging and genetic studies, the SSC encourages further exploration of fish movement as a potential major cause of population changes. Movement should be considered in concert with high natural mortality events for future models, and specifically consideration should be given to an Alaska-wide stock or GOA/EBS model.”</w:t>
      </w:r>
      <w:r w:rsidRPr="005362B1">
        <w:t xml:space="preserve"> (SSC, Dec 2022)</w:t>
      </w:r>
    </w:p>
    <w:p w14:paraId="23469290" w14:textId="08482E1A" w:rsidR="006B7278" w:rsidRPr="005362B1" w:rsidRDefault="00FE1CE2" w:rsidP="004C09BB">
      <w:r w:rsidRPr="005362B1">
        <w:t xml:space="preserve">We have recently obtained funding to pursue investigations into movement and developing a stock assessment model that takes into account exchange between the </w:t>
      </w:r>
      <w:r w:rsidR="00CF1DA3" w:rsidRPr="005362B1">
        <w:t>western</w:t>
      </w:r>
      <w:r w:rsidRPr="005362B1">
        <w:t xml:space="preserve"> GOA and EBS. We look forward to updating the SS</w:t>
      </w:r>
      <w:r w:rsidR="00B44A5D" w:rsidRPr="005362B1">
        <w:t>C on this work in years to come and we will continue to include this comments in the SAFE until this work is completed and presented to the Plan Team and SSC.</w:t>
      </w:r>
    </w:p>
    <w:p w14:paraId="2D0BD92D" w14:textId="4B3B36E3" w:rsidR="00352F97" w:rsidRPr="005362B1" w:rsidRDefault="00B44A5D" w:rsidP="006B7278">
      <w:pPr>
        <w:rPr>
          <w:color w:val="000000"/>
        </w:rPr>
      </w:pPr>
      <w:r w:rsidRPr="005362B1">
        <w:rPr>
          <w:i/>
          <w:color w:val="000000"/>
        </w:rPr>
        <w:t xml:space="preserve"> </w:t>
      </w:r>
      <w:r w:rsidR="00352F97" w:rsidRPr="005362B1">
        <w:rPr>
          <w:i/>
          <w:color w:val="000000"/>
        </w:rPr>
        <w:t xml:space="preserve">“The SSC reiterates its encouragement for the authors to consider whether information from the IPHC setline survey and NMFS longline survey, alongside the NMFS bottom trawl survey, may provide a </w:t>
      </w:r>
      <w:r w:rsidR="00352F97" w:rsidRPr="005362B1">
        <w:rPr>
          <w:i/>
          <w:color w:val="000000"/>
        </w:rPr>
        <w:lastRenderedPageBreak/>
        <w:t>superior basis for apportionment recommendations, perhaps through the use of an integrated spatiotemporal model or a multi-survey random effects model.”</w:t>
      </w:r>
      <w:r w:rsidR="00352F97" w:rsidRPr="005362B1">
        <w:rPr>
          <w:color w:val="000000"/>
        </w:rPr>
        <w:t xml:space="preserve"> (SSC, Dec 2023)</w:t>
      </w:r>
    </w:p>
    <w:p w14:paraId="63C432A2" w14:textId="68076757" w:rsidR="00352F97" w:rsidRPr="005362B1" w:rsidRDefault="00B44A5D" w:rsidP="006B7278">
      <w:pPr>
        <w:rPr>
          <w:color w:val="000000"/>
        </w:rPr>
      </w:pPr>
      <w:r w:rsidRPr="005362B1">
        <w:rPr>
          <w:color w:val="000000"/>
        </w:rPr>
        <w:t xml:space="preserve">Analysis of including the ASC longline survey index to apportionment was presented at the September 2024 Plan Team meeting. The recommendation from the author’s is to continue to develop the </w:t>
      </w:r>
      <w:proofErr w:type="spellStart"/>
      <w:r w:rsidRPr="005362B1">
        <w:rPr>
          <w:i/>
          <w:color w:val="000000"/>
        </w:rPr>
        <w:t>rema</w:t>
      </w:r>
      <w:proofErr w:type="spellEnd"/>
      <w:r w:rsidRPr="005362B1">
        <w:rPr>
          <w:color w:val="000000"/>
        </w:rPr>
        <w:t xml:space="preserve"> model framework in order to allow for an environmental link to be considered with the scaling coefficient between the AFSC bottom trawl and longline surveys. We will continue to monitor development of spatiotemporal models used for apportionment.</w:t>
      </w:r>
    </w:p>
    <w:p w14:paraId="0E8044D9" w14:textId="2F9EF9F6" w:rsidR="00352F97" w:rsidRPr="005362B1" w:rsidRDefault="00352F97" w:rsidP="006B7278">
      <w:pPr>
        <w:rPr>
          <w:color w:val="000000"/>
        </w:rPr>
      </w:pPr>
      <w:r w:rsidRPr="005362B1">
        <w:rPr>
          <w:i/>
          <w:color w:val="000000"/>
        </w:rPr>
        <w:t>“The SSC requests the authors evaluate the utility of the 14 forecast recruitment deviations. It is not clear where they are used in the document and whether they affect the estimation of other parameters.”</w:t>
      </w:r>
      <w:r w:rsidRPr="005362B1">
        <w:rPr>
          <w:color w:val="000000"/>
        </w:rPr>
        <w:t xml:space="preserve"> (SSC, Dec 2023)</w:t>
      </w:r>
    </w:p>
    <w:p w14:paraId="18FBB409" w14:textId="66E145DD" w:rsidR="00352F97" w:rsidRPr="005362B1" w:rsidRDefault="00B44A5D" w:rsidP="006B7278">
      <w:pPr>
        <w:rPr>
          <w:color w:val="000000"/>
        </w:rPr>
      </w:pPr>
      <w:r w:rsidRPr="005362B1">
        <w:rPr>
          <w:color w:val="000000"/>
        </w:rPr>
        <w:t>These forecast recruitments have been turned off in the author’s recommended model</w:t>
      </w:r>
      <w:r w:rsidR="00777D47" w:rsidRPr="005362B1">
        <w:rPr>
          <w:color w:val="000000"/>
        </w:rPr>
        <w:t>, and they had no effect on the estimation of other parameters</w:t>
      </w:r>
      <w:r w:rsidRPr="005362B1">
        <w:rPr>
          <w:color w:val="000000"/>
        </w:rPr>
        <w:t xml:space="preserve"> (see Appendix 2.2 for impacts of turning these parameters off).</w:t>
      </w:r>
    </w:p>
    <w:p w14:paraId="43567823" w14:textId="19124B86" w:rsidR="00352F97" w:rsidRPr="005362B1" w:rsidRDefault="00352F97" w:rsidP="006B7278">
      <w:r w:rsidRPr="005362B1">
        <w:rPr>
          <w:i/>
        </w:rPr>
        <w:t>“The Team recommended the author only bring forward their preferred model as “2024” in November, in addition to the base model used in the previous assessment.”</w:t>
      </w:r>
      <w:r w:rsidRPr="005362B1">
        <w:t xml:space="preserve"> (Plan Team, Sept 2024)</w:t>
      </w:r>
    </w:p>
    <w:p w14:paraId="519F427E" w14:textId="57B8094B" w:rsidR="00352F97" w:rsidRPr="005362B1" w:rsidRDefault="00777D47" w:rsidP="006B7278">
      <w:r w:rsidRPr="005362B1">
        <w:t>Model 24.0 has been brought forward as the recommended model for the 2024 assessment.</w:t>
      </w:r>
    </w:p>
    <w:p w14:paraId="157C7F54" w14:textId="13990AA3" w:rsidR="00352F97" w:rsidRPr="005362B1" w:rsidRDefault="00352F97" w:rsidP="006B7278">
      <w:r w:rsidRPr="005362B1">
        <w:rPr>
          <w:i/>
        </w:rPr>
        <w:t>“The Team recommended using Akaike Information Criterion (AIC) to inform selection of the aging error model.”</w:t>
      </w:r>
      <w:r w:rsidRPr="005362B1">
        <w:t xml:space="preserve"> (Plan Team, Sept 2024)</w:t>
      </w:r>
    </w:p>
    <w:p w14:paraId="2B81B892" w14:textId="73CF9AC3" w:rsidR="00352F97" w:rsidRPr="005362B1" w:rsidRDefault="00777D47" w:rsidP="006B7278">
      <w:r w:rsidRPr="005362B1">
        <w:t>AIC was used to select the linear method for ageing error, as this method was preferred over the spline model option.</w:t>
      </w:r>
    </w:p>
    <w:p w14:paraId="4F3A0B89" w14:textId="3A63A483" w:rsidR="00352F97" w:rsidRPr="005362B1" w:rsidRDefault="00352F97" w:rsidP="006B7278">
      <w:r w:rsidRPr="005362B1">
        <w:rPr>
          <w:i/>
        </w:rPr>
        <w:t xml:space="preserve">“The Team also noted that weight-at-age is produced as a standard output of this model (as it is needed to fit the catch biomass), and recommended comparing the model-estimated weight-at-age to empirical data on weight-at-age.” </w:t>
      </w:r>
      <w:r w:rsidRPr="005362B1">
        <w:t>(Plan Team, Sept 2024)</w:t>
      </w:r>
    </w:p>
    <w:p w14:paraId="1BAB0F5B" w14:textId="3D90C477" w:rsidR="00777D47" w:rsidRPr="005362B1" w:rsidRDefault="00777D47" w:rsidP="006B7278">
      <w:r w:rsidRPr="005362B1">
        <w:t>We have included the fit to empirical length-weight data (Fig. 2.16) and both empirical length-at-age and empirical weight-at-age (Fig. 2.29) in this year’s assessment.</w:t>
      </w:r>
    </w:p>
    <w:p w14:paraId="6B4221A0" w14:textId="77777777" w:rsidR="00777D47" w:rsidRPr="005362B1" w:rsidRDefault="00777D47" w:rsidP="00777D47">
      <w:pPr>
        <w:rPr>
          <w:color w:val="000000"/>
        </w:rPr>
      </w:pPr>
      <w:r w:rsidRPr="005362B1">
        <w:rPr>
          <w:i/>
          <w:color w:val="000000"/>
        </w:rPr>
        <w:t>“The SSC requests a thorough revaluation of the current modeling approach for survey selectivity and catchability, including alternatives to the current selectivity blocks in the trawl survey, and alternatives to a strongly dome-shaped selectivity in the longline survey, and whether selectivity rather than catchability is more appropriately modeled with a time-varying temperature covariate.”</w:t>
      </w:r>
      <w:r w:rsidRPr="005362B1">
        <w:rPr>
          <w:color w:val="000000"/>
        </w:rPr>
        <w:t xml:space="preserve"> (SSC, Dec 2023)</w:t>
      </w:r>
    </w:p>
    <w:p w14:paraId="50228777" w14:textId="4681391F" w:rsidR="00352F97" w:rsidRPr="005362B1" w:rsidRDefault="00777D47" w:rsidP="006B7278">
      <w:r w:rsidRPr="005362B1">
        <w:t>We are currently developing methods to support the evaluation of selectivity and catchability. When these developments and the analysis has been conducted, we will present the results to the Plan Team and SSC.</w:t>
      </w:r>
    </w:p>
    <w:p w14:paraId="266045EB" w14:textId="07AF381C" w:rsidR="00352F97" w:rsidRPr="005362B1" w:rsidRDefault="00352F97" w:rsidP="006B7278">
      <w:r w:rsidRPr="005362B1">
        <w:rPr>
          <w:i/>
        </w:rPr>
        <w:t>“The Team recommended that sufficient samples be processed and analyzed so that the resulting data can be used in the assessment.”</w:t>
      </w:r>
      <w:r w:rsidRPr="005362B1">
        <w:t xml:space="preserve"> (Plan Team, Nov 2023)</w:t>
      </w:r>
    </w:p>
    <w:p w14:paraId="1E23A723" w14:textId="77777777" w:rsidR="00777D47" w:rsidRPr="005362B1" w:rsidRDefault="00777D47" w:rsidP="00777D47">
      <w:pPr>
        <w:rPr>
          <w:color w:val="000000"/>
        </w:rPr>
      </w:pPr>
      <w:r w:rsidRPr="005362B1">
        <w:rPr>
          <w:i/>
          <w:color w:val="000000"/>
        </w:rPr>
        <w:t>“The SSC supports the GOA GPT recommendation to work up the backlog of maturity data, and further to evaluate trends in maturity, as well as relationships between growth and maturity.”</w:t>
      </w:r>
      <w:r w:rsidRPr="005362B1">
        <w:rPr>
          <w:color w:val="000000"/>
        </w:rPr>
        <w:t xml:space="preserve"> (SSC, Dec 2023)</w:t>
      </w:r>
    </w:p>
    <w:p w14:paraId="600C07A1" w14:textId="3B004359" w:rsidR="004E73E4" w:rsidRPr="005362B1" w:rsidRDefault="00777D47" w:rsidP="004C09BB">
      <w:r w:rsidRPr="005362B1">
        <w:t>We address both of these comments, as they pertain to the same topic. To date, there has been no updated maturity data shared with the author’s to inform this assessment.</w:t>
      </w:r>
      <w:r w:rsidR="004E73E4" w:rsidRPr="005362B1">
        <w:br w:type="page"/>
      </w:r>
    </w:p>
    <w:p w14:paraId="488D8986" w14:textId="77777777" w:rsidR="004678F0" w:rsidRPr="005362B1" w:rsidRDefault="00025D45">
      <w:pPr>
        <w:pStyle w:val="Heading1"/>
        <w:pBdr>
          <w:top w:val="nil"/>
          <w:left w:val="nil"/>
          <w:bottom w:val="nil"/>
          <w:right w:val="nil"/>
          <w:between w:val="nil"/>
        </w:pBdr>
      </w:pPr>
      <w:r w:rsidRPr="005362B1">
        <w:lastRenderedPageBreak/>
        <w:t>Introduction</w:t>
      </w:r>
    </w:p>
    <w:p w14:paraId="78E1B1F1" w14:textId="25B7AB02" w:rsidR="00E61A64" w:rsidRPr="005362B1" w:rsidRDefault="00E61A64" w:rsidP="00E61A64">
      <w:pPr>
        <w:rPr>
          <w:rFonts w:eastAsia="Calibri"/>
        </w:rPr>
      </w:pPr>
      <w:r w:rsidRPr="005362B1">
        <w:rPr>
          <w:rFonts w:eastAsia="Calibri"/>
        </w:rPr>
        <w:t>Pacific cod (</w:t>
      </w:r>
      <w:r w:rsidRPr="005362B1">
        <w:rPr>
          <w:rFonts w:eastAsia="Calibri"/>
          <w:i/>
        </w:rPr>
        <w:t>Gadus macrocephalus</w:t>
      </w:r>
      <w:r w:rsidRPr="005362B1">
        <w:rPr>
          <w:rFonts w:eastAsia="Calibri"/>
        </w:rPr>
        <w:t xml:space="preserve">) is a transoceanic species, occurring at depths from shoreline to 500 m. The southern limit of the species’ distribution is about 34° N latitude, with a northern limit of about 63° N latitude. Pacific cod is distributed widely over Gulf of Alaska (GOA), as well as the eastern Bering Sea (EBS) and the Aleutian Islands (AI) area. The Aleut word for Pacific cod, </w:t>
      </w:r>
      <w:proofErr w:type="spellStart"/>
      <w:r w:rsidRPr="005362B1">
        <w:rPr>
          <w:rFonts w:eastAsia="Calibri"/>
          <w:i/>
        </w:rPr>
        <w:t>atxidax</w:t>
      </w:r>
      <w:proofErr w:type="spellEnd"/>
      <w:r w:rsidRPr="005362B1">
        <w:rPr>
          <w:rFonts w:eastAsia="Calibri"/>
        </w:rPr>
        <w:t xml:space="preserve">, literally translates to “the fish that stops” (Betts </w:t>
      </w:r>
      <w:r w:rsidR="00CF1DA3" w:rsidRPr="005362B1">
        <w:rPr>
          <w:rFonts w:eastAsia="Calibri"/>
          <w:i/>
        </w:rPr>
        <w:t>et al.</w:t>
      </w:r>
      <w:r w:rsidRPr="005362B1">
        <w:rPr>
          <w:rFonts w:eastAsia="Calibri"/>
        </w:rPr>
        <w:t xml:space="preserve"> 2011). Recoveries from archeological </w:t>
      </w:r>
      <w:r w:rsidR="00CF1DA3" w:rsidRPr="005362B1">
        <w:rPr>
          <w:rFonts w:eastAsia="Calibri"/>
        </w:rPr>
        <w:t xml:space="preserve">middens on </w:t>
      </w:r>
      <w:proofErr w:type="spellStart"/>
      <w:r w:rsidR="00CF1DA3" w:rsidRPr="005362B1">
        <w:rPr>
          <w:rFonts w:eastAsia="Calibri"/>
        </w:rPr>
        <w:t>Sanak</w:t>
      </w:r>
      <w:proofErr w:type="spellEnd"/>
      <w:r w:rsidR="00CF1DA3" w:rsidRPr="005362B1">
        <w:rPr>
          <w:rFonts w:eastAsia="Calibri"/>
        </w:rPr>
        <w:t xml:space="preserve"> Island in the w</w:t>
      </w:r>
      <w:r w:rsidRPr="005362B1">
        <w:rPr>
          <w:rFonts w:eastAsia="Calibri"/>
        </w:rPr>
        <w:t>estern GOA show a long history (at least 6,000 years) of exploitation. Over this period, the archeological record reveals fluctuations in Pacific cod size distribution</w:t>
      </w:r>
      <w:r w:rsidR="00D22127" w:rsidRPr="005362B1">
        <w:rPr>
          <w:rFonts w:eastAsia="Calibri"/>
        </w:rPr>
        <w:t>,</w:t>
      </w:r>
      <w:r w:rsidRPr="005362B1">
        <w:rPr>
          <w:rFonts w:eastAsia="Calibri"/>
        </w:rPr>
        <w:t xml:space="preserve"> which Betts </w:t>
      </w:r>
      <w:r w:rsidR="00CF1DA3" w:rsidRPr="005362B1">
        <w:rPr>
          <w:rFonts w:eastAsia="Calibri"/>
          <w:i/>
        </w:rPr>
        <w:t>et al.</w:t>
      </w:r>
      <w:r w:rsidRPr="005362B1">
        <w:rPr>
          <w:rFonts w:eastAsia="Calibri"/>
        </w:rPr>
        <w:t xml:space="preserve"> (2011) tie to changes in abundance due to climate variability</w:t>
      </w:r>
      <w:r w:rsidR="003518CA" w:rsidRPr="005362B1">
        <w:rPr>
          <w:rFonts w:eastAsia="Calibri"/>
        </w:rPr>
        <w:t xml:space="preserve"> (</w:t>
      </w:r>
      <w:r w:rsidR="009D0B2A" w:rsidRPr="005362B1">
        <w:rPr>
          <w:rFonts w:eastAsia="Calibri"/>
        </w:rPr>
        <w:t>Fig.</w:t>
      </w:r>
      <w:r w:rsidR="003518CA" w:rsidRPr="005362B1">
        <w:rPr>
          <w:rFonts w:eastAsia="Calibri"/>
        </w:rPr>
        <w:t xml:space="preserve"> 2.1)</w:t>
      </w:r>
      <w:r w:rsidRPr="005362B1">
        <w:rPr>
          <w:rFonts w:eastAsia="Calibri"/>
        </w:rPr>
        <w:t xml:space="preserve">. Over this long period colder climate conditions appear to have consistently led to higher abundance with more small/young cod in the population and warmer conditions to lower abundance with fewer small/young cod in the population. Recent comparisons of Pacific cod length distributions extrapolated from bones retrieved from middens and those from the modern domestic fishery show a cline in size from larger fish in the west to smaller fish in the southeastern GOA that has been consistent for over 6,000 years (West </w:t>
      </w:r>
      <w:r w:rsidR="00CF1DA3" w:rsidRPr="005362B1">
        <w:rPr>
          <w:rFonts w:eastAsia="Calibri"/>
          <w:i/>
        </w:rPr>
        <w:t>et al.</w:t>
      </w:r>
      <w:r w:rsidRPr="005362B1">
        <w:rPr>
          <w:rFonts w:eastAsia="Calibri"/>
        </w:rPr>
        <w:t xml:space="preserve"> 2020). </w:t>
      </w:r>
    </w:p>
    <w:p w14:paraId="178BE205" w14:textId="77777777" w:rsidR="005A4EDC" w:rsidRPr="005362B1" w:rsidRDefault="005A4EDC" w:rsidP="005A4EDC">
      <w:r w:rsidRPr="005362B1">
        <w:t xml:space="preserve">Conventional tagging studies (e.g., Shimada and Kimura 1994) have found that Pacific cod migrate both within and between the EBS, AI, and GOA outside of their winter (January – April) spawning season. In 2021, a cooperative tagging study between the Alaska Fisheries Science Center (AFSC) and the Aleutians East Borough (AEB) was initiated to examine the seasonal movements of Pacific cod captured in the western GOA during the winter spawning season using pop-up satellite tags. Pop-up satellite tags are designed to release from the fish after a predetermined deployment time (e.g., 180 days) and transmit archived data to satellites after floating to the surface, whereas conventional tags require a platform of recovery such as a fishery. Pathways between release and pop-up locations can be reconstructed from archived depth, temperature, and light data recorded by the tags using a hidden Markov model. Satellite tags were released on Pacific cod in the western GOA in March 2021 and April 2022 to improve understanding of seasonal connectivity between winter spawning locations of Pacific cod in the western GOA and foraging locations in GOA and EBS during summer months when AFSC bottom- trawl surveys are conducted. In 2023 and 2024, the study was expanded to the central GOA to improve understanding of seasonal migration patterns for western and central GOA fish. During the expanded winter study, satellite tags were deployed at 10 release locations ranging from </w:t>
      </w:r>
      <w:proofErr w:type="spellStart"/>
      <w:r w:rsidRPr="005362B1">
        <w:t>Sanak</w:t>
      </w:r>
      <w:proofErr w:type="spellEnd"/>
      <w:r w:rsidRPr="005362B1">
        <w:t xml:space="preserve"> Island in the west to the entrance of Prince William Sound in the east. Winter release tags were programmed to popup after either 6 months (80% of tags) or 15 months (20% of tags). In 2023 and 2024, satellite tags were also released during the summer in the western and central GOA to better understand annual movement patterns and movement from summer foraging to winter spawning areas. Summer release tags were programmed to pop up after 12 months. To date, 194 satellite tags have been deployed in the GOA from 2021 to 2024 (Figure 2.2A). In the western GOA, 92 satellite tags were released on the winter cruise and 30 satellite tags were released during the summer. In the central GOA, 70 satellite tags were released on the winter cruise and 2 satellite tags were released during the summer. Pop-up locations for satellite tags deployed in the GOA to date (Figure 2.2B) indicate that seasonal connectivity exists between the western GOA (</w:t>
      </w:r>
      <w:proofErr w:type="spellStart"/>
      <w:r w:rsidRPr="005362B1">
        <w:t>Shumagin</w:t>
      </w:r>
      <w:proofErr w:type="spellEnd"/>
      <w:r w:rsidRPr="005362B1">
        <w:t xml:space="preserve"> Islands and westward), EBS, northern Bering Sea, western Bering Sea (Russia), and Chukchi Sea. Approximately 50% of cod tagged in the western GOA during the winter moved to summer foraging locations in the Bering Sea across all four years of tagging. However, fish tagged in the central GOA have not been observed to move into the EBS or AI. Within the central GOA, some tagged fish displayed considerable movement but largely remained within management areas. Partial migration (i.e., only part of the population undertakes seasonal migration) was evident in reconstructed pathways, as some fish remained in the vicinity of their release location year-round. Analyses to quantify and characterize movement </w:t>
      </w:r>
      <w:r w:rsidRPr="005362B1">
        <w:lastRenderedPageBreak/>
        <w:t>between management areas within the GOA and between the GOA and the Bering Sea are on-going. Additional satellite and conventional tag releases in the GOA are planned for March 2025.</w:t>
      </w:r>
    </w:p>
    <w:p w14:paraId="25EC7528" w14:textId="77777777" w:rsidR="007C1CF1" w:rsidRPr="005362B1" w:rsidRDefault="007C1CF1" w:rsidP="007C1CF1">
      <w:pPr>
        <w:shd w:val="clear" w:color="auto" w:fill="FFFFFF"/>
        <w:spacing w:after="240"/>
      </w:pPr>
      <w:r w:rsidRPr="005362B1">
        <w:rPr>
          <w:color w:val="222222"/>
        </w:rPr>
        <w:t xml:space="preserve">Recent research funded by the Pacific States Cod Disaster Fund includes evidence for distinct genetic differences among some juveniles found in the western Gulf of Alaska, which may be the result of differential spawn timing. In addition, we found mixing between eastern GOA and western GOA juvenile cod, indicating transport not only by the prevailing currents moving </w:t>
      </w:r>
      <w:proofErr w:type="spellStart"/>
      <w:r w:rsidRPr="005362B1">
        <w:rPr>
          <w:color w:val="222222"/>
        </w:rPr>
        <w:t>eGOA</w:t>
      </w:r>
      <w:proofErr w:type="spellEnd"/>
      <w:r w:rsidRPr="005362B1">
        <w:rPr>
          <w:color w:val="222222"/>
        </w:rPr>
        <w:t xml:space="preserve"> cod westward, but also eddies that likely move </w:t>
      </w:r>
      <w:proofErr w:type="spellStart"/>
      <w:r w:rsidRPr="005362B1">
        <w:rPr>
          <w:color w:val="222222"/>
        </w:rPr>
        <w:t>wGOA</w:t>
      </w:r>
      <w:proofErr w:type="spellEnd"/>
      <w:r w:rsidRPr="005362B1">
        <w:rPr>
          <w:color w:val="222222"/>
        </w:rPr>
        <w:t xml:space="preserve"> eastward (S. </w:t>
      </w:r>
      <w:proofErr w:type="spellStart"/>
      <w:r w:rsidRPr="005362B1">
        <w:rPr>
          <w:color w:val="222222"/>
        </w:rPr>
        <w:t>Schaal</w:t>
      </w:r>
      <w:proofErr w:type="spellEnd"/>
      <w:r w:rsidRPr="005362B1">
        <w:rPr>
          <w:color w:val="222222"/>
        </w:rPr>
        <w:t xml:space="preserve"> pers. comm.). The fate of juvenile cod transported long distances is unknown; however, it is unlikely they remain and successfully spawn in a new location because of the large genetic differentiation observed between eastern and western GOA spawning cod populations. Several transcriptomics experiments on age-0 and juvenile cod investigated mechanisms of mortality under increased temperatures and co-occurring acidification (S. Spencer pers. comm.).  Results indicated heightened immune response paired with lipid dysregulated under warming-associated mortality. Acidification slowed/impaired digestion, which may also contribute to larval condition. Finally, investigations are underway to evaluate whether there is a genetic difference between cod tagged in the western GOA that migrate into the EBS during summer months vs. those that remain stationary (L. Timm pers. comm.).</w:t>
      </w:r>
    </w:p>
    <w:p w14:paraId="7434F0CF" w14:textId="006FEBA4" w:rsidR="00E61A64" w:rsidRPr="005362B1" w:rsidRDefault="00E61A64" w:rsidP="00E61A64">
      <w:pPr>
        <w:rPr>
          <w:color w:val="222222"/>
        </w:rPr>
      </w:pPr>
      <w:r w:rsidRPr="005362B1">
        <w:rPr>
          <w:color w:val="222222"/>
        </w:rPr>
        <w:t>Although there appears to be some genetic differentiation within the GOA management area and some cross migrat</w:t>
      </w:r>
      <w:r w:rsidR="00CF1DA3" w:rsidRPr="005362B1">
        <w:rPr>
          <w:color w:val="222222"/>
        </w:rPr>
        <w:t>ion between the w</w:t>
      </w:r>
      <w:r w:rsidRPr="005362B1">
        <w:rPr>
          <w:color w:val="222222"/>
        </w:rPr>
        <w:t xml:space="preserve">estern GOA and </w:t>
      </w:r>
      <w:r w:rsidR="00CF1DA3" w:rsidRPr="005362B1">
        <w:rPr>
          <w:color w:val="222222"/>
        </w:rPr>
        <w:t xml:space="preserve">EBS </w:t>
      </w:r>
      <w:r w:rsidRPr="005362B1">
        <w:rPr>
          <w:color w:val="222222"/>
        </w:rPr>
        <w:t xml:space="preserve">that may vary seasonally, the Pacific cod stock in the GOA region is currently managed as a single stock. Further work is needed to understand the genetic stock structure of cod in the GOA and its relationship with the </w:t>
      </w:r>
      <w:r w:rsidR="00CF1DA3" w:rsidRPr="005362B1">
        <w:rPr>
          <w:color w:val="222222"/>
        </w:rPr>
        <w:t>EBS</w:t>
      </w:r>
      <w:r w:rsidRPr="005362B1">
        <w:rPr>
          <w:color w:val="222222"/>
        </w:rPr>
        <w:t xml:space="preserve"> stock of cod during spawning and feeding periods.</w:t>
      </w:r>
    </w:p>
    <w:p w14:paraId="2E07206C" w14:textId="599C1568" w:rsidR="00E61A64" w:rsidRPr="005362B1" w:rsidRDefault="00E61A64" w:rsidP="00E61A64">
      <w:pPr>
        <w:rPr>
          <w:rFonts w:eastAsia="Calibri"/>
        </w:rPr>
      </w:pPr>
      <w:r w:rsidRPr="005362B1">
        <w:rPr>
          <w:color w:val="222222"/>
        </w:rPr>
        <w:t xml:space="preserve">A detailed account of Pacific cod life history, environmental drivers, economic and social indicators can be found in the GOA Pacific cod ecosystem and </w:t>
      </w:r>
      <w:r w:rsidR="0041284F" w:rsidRPr="005362B1">
        <w:rPr>
          <w:color w:val="222222"/>
        </w:rPr>
        <w:t xml:space="preserve">socioeconomic </w:t>
      </w:r>
      <w:r w:rsidRPr="005362B1">
        <w:rPr>
          <w:color w:val="222222"/>
        </w:rPr>
        <w:t xml:space="preserve">processes (ESP) in the 2021 assessment (Barbeaux </w:t>
      </w:r>
      <w:r w:rsidR="00CF1DA3" w:rsidRPr="005362B1">
        <w:rPr>
          <w:i/>
          <w:color w:val="222222"/>
        </w:rPr>
        <w:t>et al.</w:t>
      </w:r>
      <w:r w:rsidRPr="005362B1">
        <w:rPr>
          <w:color w:val="222222"/>
        </w:rPr>
        <w:t xml:space="preserve"> 2021).</w:t>
      </w:r>
    </w:p>
    <w:p w14:paraId="6273A660" w14:textId="77777777" w:rsidR="004678F0" w:rsidRPr="005362B1" w:rsidRDefault="00025D45">
      <w:pPr>
        <w:pStyle w:val="Heading1"/>
        <w:pBdr>
          <w:top w:val="nil"/>
          <w:left w:val="nil"/>
          <w:bottom w:val="nil"/>
          <w:right w:val="nil"/>
          <w:between w:val="nil"/>
        </w:pBdr>
      </w:pPr>
      <w:r w:rsidRPr="005362B1">
        <w:t>Fishery</w:t>
      </w:r>
    </w:p>
    <w:p w14:paraId="09C2943C" w14:textId="77777777" w:rsidR="00407113" w:rsidRPr="005362B1" w:rsidRDefault="00407113" w:rsidP="00407113">
      <w:pPr>
        <w:pStyle w:val="Heading2"/>
      </w:pPr>
      <w:r w:rsidRPr="005362B1">
        <w:t>Fishery history and management measures</w:t>
      </w:r>
    </w:p>
    <w:p w14:paraId="6E71F58A" w14:textId="2D0BB947" w:rsidR="00407113" w:rsidRPr="005362B1" w:rsidRDefault="00C25445" w:rsidP="00407113">
      <w:r w:rsidRPr="005362B1">
        <w:t xml:space="preserve">For a full description of the fishery history and management measures see </w:t>
      </w:r>
      <w:proofErr w:type="spellStart"/>
      <w:r w:rsidRPr="005362B1">
        <w:t>Hulson</w:t>
      </w:r>
      <w:proofErr w:type="spellEnd"/>
      <w:r w:rsidRPr="005362B1">
        <w:t xml:space="preserve"> </w:t>
      </w:r>
      <w:r w:rsidR="00CF1DA3" w:rsidRPr="005362B1">
        <w:rPr>
          <w:i/>
        </w:rPr>
        <w:t>et al.</w:t>
      </w:r>
      <w:r w:rsidRPr="005362B1">
        <w:t xml:space="preserve"> 2022</w:t>
      </w:r>
      <w:r w:rsidR="00DE040E" w:rsidRPr="005362B1">
        <w:t>, here we summarize this section and refer to the relevant Tables and Figures</w:t>
      </w:r>
      <w:r w:rsidRPr="005362B1">
        <w:t xml:space="preserve">. Catches of Pacific cod since 1991 by gear type and jurisdiction are shown in Table 2.1; catches prior to that are listed in Thompson </w:t>
      </w:r>
      <w:r w:rsidR="00CF1DA3" w:rsidRPr="005362B1">
        <w:rPr>
          <w:i/>
        </w:rPr>
        <w:t>et al.</w:t>
      </w:r>
      <w:r w:rsidRPr="005362B1">
        <w:t xml:space="preserve"> (2011).</w:t>
      </w:r>
      <w:r w:rsidR="00DE040E" w:rsidRPr="005362B1">
        <w:t xml:space="preserve"> Presently, the Pacific cod stock is exploited by a multiple-gear fishery, including trawl, longline, pot, and jig components; </w:t>
      </w:r>
      <w:r w:rsidR="007C1CF1" w:rsidRPr="005362B1">
        <w:t>Figure 2.3</w:t>
      </w:r>
      <w:r w:rsidR="00DE040E" w:rsidRPr="005362B1">
        <w:t xml:space="preserve"> shows landings by gear since 1977. The history of </w:t>
      </w:r>
      <w:r w:rsidR="008B3273" w:rsidRPr="005362B1">
        <w:t>Total Allowable C</w:t>
      </w:r>
      <w:r w:rsidR="00DE040E" w:rsidRPr="005362B1">
        <w:t>atch (TAC)</w:t>
      </w:r>
      <w:r w:rsidR="007C1CF1" w:rsidRPr="005362B1">
        <w:t xml:space="preserve">, </w:t>
      </w:r>
      <w:r w:rsidR="008B3273" w:rsidRPr="005362B1">
        <w:t>Acceptable Biological C</w:t>
      </w:r>
      <w:r w:rsidR="007C1CF1" w:rsidRPr="005362B1">
        <w:t>atch (ABC)</w:t>
      </w:r>
      <w:r w:rsidR="008B3273" w:rsidRPr="005362B1">
        <w:t>, Overfishing L</w:t>
      </w:r>
      <w:r w:rsidR="007C1CF1" w:rsidRPr="005362B1">
        <w:t>evel</w:t>
      </w:r>
      <w:r w:rsidR="008B3273" w:rsidRPr="005362B1">
        <w:t xml:space="preserve"> (OFL)</w:t>
      </w:r>
      <w:r w:rsidR="007C1CF1" w:rsidRPr="005362B1">
        <w:t>, and State of Alaska Guideline Harvest Levels (GHL)</w:t>
      </w:r>
      <w:r w:rsidR="008B3273" w:rsidRPr="005362B1">
        <w:t xml:space="preserve"> are</w:t>
      </w:r>
      <w:r w:rsidR="00DE040E" w:rsidRPr="005362B1">
        <w:t xml:space="preserve"> summarized</w:t>
      </w:r>
      <w:r w:rsidR="008B3273" w:rsidRPr="005362B1">
        <w:t xml:space="preserve"> since 1991</w:t>
      </w:r>
      <w:r w:rsidR="00DE040E" w:rsidRPr="005362B1">
        <w:t xml:space="preserve"> and compared with the time series of aggregate commercial catches in Table 2.2</w:t>
      </w:r>
      <w:r w:rsidR="008B3273" w:rsidRPr="005362B1">
        <w:t xml:space="preserve"> (data prior</w:t>
      </w:r>
      <w:r w:rsidR="007C1CF1" w:rsidRPr="005362B1">
        <w:t xml:space="preserve"> </w:t>
      </w:r>
      <w:r w:rsidR="008B3273" w:rsidRPr="005362B1">
        <w:t xml:space="preserve">to 1991 are shown in </w:t>
      </w:r>
      <w:proofErr w:type="spellStart"/>
      <w:r w:rsidR="008B3273" w:rsidRPr="005362B1">
        <w:t>Hulson</w:t>
      </w:r>
      <w:proofErr w:type="spellEnd"/>
      <w:r w:rsidR="008B3273" w:rsidRPr="005362B1">
        <w:t xml:space="preserve"> </w:t>
      </w:r>
      <w:r w:rsidR="008B3273" w:rsidRPr="005362B1">
        <w:rPr>
          <w:i/>
        </w:rPr>
        <w:t xml:space="preserve">et al. </w:t>
      </w:r>
      <w:r w:rsidR="008B3273" w:rsidRPr="005362B1">
        <w:t>2022)</w:t>
      </w:r>
      <w:r w:rsidR="00DE040E" w:rsidRPr="005362B1">
        <w:t xml:space="preserve">. </w:t>
      </w:r>
      <w:r w:rsidR="00407113" w:rsidRPr="005362B1">
        <w:t>The complete history of allocation (in percentage terms) by regulatory area within the GOA is shown in Table 2.</w:t>
      </w:r>
      <w:r w:rsidR="00C461E7" w:rsidRPr="005362B1">
        <w:t>3</w:t>
      </w:r>
      <w:r w:rsidR="00407113" w:rsidRPr="005362B1">
        <w:t xml:space="preserve">. </w:t>
      </w:r>
      <w:r w:rsidR="008B3273" w:rsidRPr="005362B1">
        <w:t xml:space="preserve">Catch reported in </w:t>
      </w:r>
      <w:r w:rsidR="00407113" w:rsidRPr="005362B1">
        <w:t>Table</w:t>
      </w:r>
      <w:r w:rsidR="008B3273" w:rsidRPr="005362B1">
        <w:t>s</w:t>
      </w:r>
      <w:r w:rsidR="00407113" w:rsidRPr="005362B1">
        <w:t xml:space="preserve"> 2.</w:t>
      </w:r>
      <w:r w:rsidR="00C461E7" w:rsidRPr="005362B1">
        <w:t>1</w:t>
      </w:r>
      <w:r w:rsidR="008B3273" w:rsidRPr="005362B1">
        <w:t xml:space="preserve"> and </w:t>
      </w:r>
      <w:r w:rsidR="00407113" w:rsidRPr="005362B1">
        <w:t>2.</w:t>
      </w:r>
      <w:r w:rsidR="00C461E7" w:rsidRPr="005362B1">
        <w:t>2</w:t>
      </w:r>
      <w:r w:rsidR="00407113" w:rsidRPr="005362B1">
        <w:t xml:space="preserve"> include discarded Pacific cod, estimated retained and discarded amounts are shown in Table 2.</w:t>
      </w:r>
      <w:r w:rsidR="00C461E7" w:rsidRPr="005362B1">
        <w:t>4</w:t>
      </w:r>
      <w:r w:rsidR="00407113" w:rsidRPr="005362B1">
        <w:t xml:space="preserve">. </w:t>
      </w:r>
    </w:p>
    <w:p w14:paraId="2CE5162D" w14:textId="77777777" w:rsidR="00C461E7" w:rsidRPr="005362B1" w:rsidRDefault="00C461E7" w:rsidP="00C461E7">
      <w:pPr>
        <w:pStyle w:val="Heading2"/>
      </w:pPr>
      <w:r w:rsidRPr="005362B1">
        <w:t>Recent fishery performance</w:t>
      </w:r>
    </w:p>
    <w:p w14:paraId="6B908241" w14:textId="4FD25E1E" w:rsidR="00C461E7" w:rsidRPr="005362B1" w:rsidRDefault="00C461E7" w:rsidP="00C461E7">
      <w:r w:rsidRPr="005362B1">
        <w:t xml:space="preserve">Data for managing the </w:t>
      </w:r>
      <w:r w:rsidR="00CF1DA3" w:rsidRPr="005362B1">
        <w:t>GOA</w:t>
      </w:r>
      <w:r w:rsidRPr="005362B1">
        <w:t xml:space="preserve"> groundfish fisheries are collected in multiple ways. The primary source of catch composition data in the federally managed fisheries for Pacific cod are collected by on-board </w:t>
      </w:r>
      <w:r w:rsidRPr="005362B1">
        <w:lastRenderedPageBreak/>
        <w:t xml:space="preserve">observers (Faunce </w:t>
      </w:r>
      <w:r w:rsidR="00CF1DA3" w:rsidRPr="005362B1">
        <w:rPr>
          <w:i/>
        </w:rPr>
        <w:t>et al.</w:t>
      </w:r>
      <w:r w:rsidRPr="005362B1">
        <w:t xml:space="preserve"> 2017). The Alaska Department of Fish and Game (ADFG) sample individual deliveries for state managed fisheries (Nichols </w:t>
      </w:r>
      <w:r w:rsidR="00CF1DA3" w:rsidRPr="005362B1">
        <w:rPr>
          <w:i/>
        </w:rPr>
        <w:t>et al.</w:t>
      </w:r>
      <w:r w:rsidRPr="005362B1">
        <w:t xml:space="preserve"> 2015). Overall catch delivered is reported through a (historically) paper and electronic catch reporting system. Total catch is estimated through a blend of catch reporting, observer, and electronic monitoring data (</w:t>
      </w:r>
      <w:proofErr w:type="spellStart"/>
      <w:r w:rsidRPr="005362B1">
        <w:t>Cahalan</w:t>
      </w:r>
      <w:proofErr w:type="spellEnd"/>
      <w:r w:rsidRPr="005362B1">
        <w:rPr>
          <w:i/>
        </w:rPr>
        <w:t xml:space="preserve"> </w:t>
      </w:r>
      <w:r w:rsidR="00CF1DA3" w:rsidRPr="005362B1">
        <w:rPr>
          <w:i/>
        </w:rPr>
        <w:t>et al.</w:t>
      </w:r>
      <w:r w:rsidRPr="005362B1">
        <w:t xml:space="preserve"> 2014). </w:t>
      </w:r>
    </w:p>
    <w:p w14:paraId="21E1E383" w14:textId="146842A6" w:rsidR="00C461E7" w:rsidRPr="005362B1" w:rsidRDefault="00C461E7" w:rsidP="00C461E7">
      <w:r w:rsidRPr="005362B1">
        <w:t>The distribution of directed cod fishing is distinct to gear type, Figure 2.</w:t>
      </w:r>
      <w:r w:rsidR="008B3273" w:rsidRPr="005362B1">
        <w:t>4</w:t>
      </w:r>
      <w:r w:rsidRPr="005362B1">
        <w:t xml:space="preserve"> shows the </w:t>
      </w:r>
      <w:r w:rsidR="00DE040E" w:rsidRPr="005362B1">
        <w:t xml:space="preserve">recent </w:t>
      </w:r>
      <w:r w:rsidRPr="005362B1">
        <w:t xml:space="preserve">distribution of catch </w:t>
      </w:r>
      <w:r w:rsidR="00DE040E" w:rsidRPr="005362B1">
        <w:t xml:space="preserve">since </w:t>
      </w:r>
      <w:r w:rsidRPr="005362B1">
        <w:t>2015 for the three major gear types. Figure 2.</w:t>
      </w:r>
      <w:r w:rsidR="008B3273" w:rsidRPr="005362B1">
        <w:t>5</w:t>
      </w:r>
      <w:r w:rsidRPr="005362B1">
        <w:t xml:space="preserve"> show</w:t>
      </w:r>
      <w:r w:rsidR="00872F90" w:rsidRPr="005362B1">
        <w:t>s</w:t>
      </w:r>
      <w:r w:rsidRPr="005362B1">
        <w:t xml:space="preserve"> the distribution of observed catch for </w:t>
      </w:r>
      <w:r w:rsidR="00547113" w:rsidRPr="005362B1">
        <w:t xml:space="preserve">the most recent </w:t>
      </w:r>
      <w:r w:rsidR="00872F90" w:rsidRPr="005362B1">
        <w:t>year of catch data</w:t>
      </w:r>
      <w:r w:rsidRPr="005362B1">
        <w:t xml:space="preserve"> </w:t>
      </w:r>
      <w:r w:rsidR="00872F90" w:rsidRPr="005362B1">
        <w:t>(</w:t>
      </w:r>
      <w:r w:rsidR="008B3273" w:rsidRPr="005362B1">
        <w:t>2024</w:t>
      </w:r>
      <w:r w:rsidR="00872F90" w:rsidRPr="005362B1">
        <w:t xml:space="preserve">) </w:t>
      </w:r>
      <w:r w:rsidRPr="005362B1">
        <w:t>for the three major gear types</w:t>
      </w:r>
      <w:r w:rsidR="00547113" w:rsidRPr="005362B1">
        <w:t>, as well as the distinction between observed and electronic monitored catch</w:t>
      </w:r>
      <w:r w:rsidRPr="005362B1">
        <w:t xml:space="preserve">. </w:t>
      </w:r>
    </w:p>
    <w:p w14:paraId="1BA5E5BE" w14:textId="77777777" w:rsidR="0041284F" w:rsidRPr="005362B1" w:rsidRDefault="0041284F" w:rsidP="0041284F">
      <w:r w:rsidRPr="005362B1">
        <w:t xml:space="preserve">In 2015 combined state and federal catch was 79,480 t (23% below the ABC), while in 2016 combined catch was 64,054 t (35% below the ABC) and in 2017 catch was 48,727 t (45% below the ABC) (Table 2.1). The ABC was substantially reduced for 2018 to 18,000 t from 88,342 t in 2017, an 81% reduction. This was a 65% reduction from the realized 2017 catch.  In 2018 the total catch was 15,150 t. For 2019 the ABC was set below the maximum ABC at 17,000 t and combined fishery caught 15,715 t which was 91% of the ABC. </w:t>
      </w:r>
    </w:p>
    <w:p w14:paraId="466B7A46" w14:textId="4CFCC8DA" w:rsidR="0041284F" w:rsidRPr="005362B1" w:rsidRDefault="0041284F" w:rsidP="0041284F">
      <w:r w:rsidRPr="005362B1">
        <w:t>In 2020 the spawning stock biomass was projected to have dropped below 20% of the unfished spawning biomass (</w:t>
      </w:r>
      <w:r w:rsidRPr="005362B1">
        <w:rPr>
          <w:i/>
        </w:rPr>
        <w:t>B</w:t>
      </w:r>
      <w:r w:rsidRPr="005362B1">
        <w:rPr>
          <w:i/>
          <w:vertAlign w:val="subscript"/>
        </w:rPr>
        <w:t>20%</w:t>
      </w:r>
      <w:r w:rsidRPr="005362B1">
        <w:t xml:space="preserve">) and the federal Pacific cod fishery in the GOA was closed by regulation to directed Pacific cod fishing. </w:t>
      </w:r>
      <w:r w:rsidRPr="005362B1">
        <w:rPr>
          <w:i/>
        </w:rPr>
        <w:t>B</w:t>
      </w:r>
      <w:r w:rsidRPr="005362B1">
        <w:rPr>
          <w:i/>
          <w:vertAlign w:val="subscript"/>
        </w:rPr>
        <w:t>20%</w:t>
      </w:r>
      <w:r w:rsidRPr="005362B1">
        <w:t xml:space="preserve"> is a minimum spawning stock size threshold instituted to help ensure adequate forage for the endangered western stock of Steller sea lions. The State of Alaska directed Pacific cod fishery remained open and Pacific cod bycatch in other federally managed groundfish fisheries was allowed. The Pacific cod ABC for 2020 was set to 14,621 t, but the combined TAC and State of Alaska groundfish harvest level (GHL) was reduced to account for additional uncertainty. The State of Alaska managed fisheries are allocated 26.7% of the GOA Pacific cod ABC. The federal Pacific cod TAC was reduced by 40% from the maximum of 10,719 t as a further level of precaution to 6,431 t. ADF&amp;G also reduced their maximum prescribed harvest limit of 3,902 t by 35% to 2,537 t. This resulted in a total combined federal TAC and State of Alaska GHL of 8,968 t or 61% of the maximum ABC. In 2020 a total combined catch of 6,</w:t>
      </w:r>
      <w:r w:rsidR="001C75BB" w:rsidRPr="005362B1">
        <w:t>842</w:t>
      </w:r>
      <w:r w:rsidRPr="005362B1">
        <w:t xml:space="preserve"> t was harvested (Table 2.1), the state having taken 2,797 t (91% of the GHL) and federal fisheries haven taken 4,043 t (61% of the federal TAC). The catch in the federal fisheries were split primarily between the </w:t>
      </w:r>
      <w:proofErr w:type="spellStart"/>
      <w:r w:rsidRPr="005362B1">
        <w:t>arrowtooth</w:t>
      </w:r>
      <w:proofErr w:type="spellEnd"/>
      <w:r w:rsidRPr="005362B1">
        <w:t xml:space="preserve"> flounder (1,237 t), walleye pollock (1,040 t), and shallow water flatfish fisheries (938 t). In 2021 the stock was projected to be above</w:t>
      </w:r>
      <w:r w:rsidRPr="005362B1">
        <w:rPr>
          <w:i/>
        </w:rPr>
        <w:t xml:space="preserve"> B</w:t>
      </w:r>
      <w:r w:rsidRPr="005362B1">
        <w:rPr>
          <w:i/>
          <w:vertAlign w:val="subscript"/>
        </w:rPr>
        <w:t>20%</w:t>
      </w:r>
      <w:r w:rsidRPr="005362B1">
        <w:rPr>
          <w:vertAlign w:val="subscript"/>
        </w:rPr>
        <w:t xml:space="preserve"> </w:t>
      </w:r>
      <w:r w:rsidRPr="005362B1">
        <w:t>and the federal fishery was once again allowed to open.</w:t>
      </w:r>
    </w:p>
    <w:p w14:paraId="243E9783" w14:textId="2D58664E" w:rsidR="0041284F" w:rsidRPr="005362B1" w:rsidRDefault="00264996" w:rsidP="0041284F">
      <w:r w:rsidRPr="005362B1">
        <w:t>In 2024</w:t>
      </w:r>
      <w:r w:rsidR="0041284F" w:rsidRPr="005362B1">
        <w:t xml:space="preserve"> t</w:t>
      </w:r>
      <w:r w:rsidRPr="005362B1">
        <w:t>he federal TAC was set at 23,766 t and state GHL set at 8,506</w:t>
      </w:r>
      <w:r w:rsidR="0041284F" w:rsidRPr="005362B1">
        <w:t xml:space="preserve"> t (Table 2.2</w:t>
      </w:r>
      <w:r w:rsidRPr="005362B1">
        <w:t>). As of October 17, 2024</w:t>
      </w:r>
      <w:r w:rsidR="0041284F" w:rsidRPr="005362B1">
        <w:t xml:space="preserve"> a</w:t>
      </w:r>
      <w:r w:rsidRPr="005362B1">
        <w:t xml:space="preserve"> total of 23,171 t (72</w:t>
      </w:r>
      <w:r w:rsidR="0041284F" w:rsidRPr="005362B1">
        <w:t xml:space="preserve">% of the ABC) have been harvested (Table 2.1). State fisheries have harvested </w:t>
      </w:r>
      <w:r w:rsidRPr="005362B1">
        <w:t>6,311 t (74</w:t>
      </w:r>
      <w:r w:rsidR="0041284F" w:rsidRPr="005362B1">
        <w:t xml:space="preserve">% of the GHL) and federal fisheries </w:t>
      </w:r>
      <w:r w:rsidRPr="005362B1">
        <w:t>16,860 t (71% of the TAC). In 2024 38</w:t>
      </w:r>
      <w:r w:rsidR="0041284F" w:rsidRPr="005362B1">
        <w:t>% of the Pa</w:t>
      </w:r>
      <w:r w:rsidRPr="005362B1">
        <w:t>cific cod catch was by trawl, 32% by pot gear, and 28</w:t>
      </w:r>
      <w:r w:rsidR="0041284F" w:rsidRPr="005362B1">
        <w:t>% by longline, whil</w:t>
      </w:r>
      <w:r w:rsidRPr="005362B1">
        <w:t>e jig and other gear harvested 2</w:t>
      </w:r>
      <w:r w:rsidR="0041284F" w:rsidRPr="005362B1">
        <w:t xml:space="preserve">% (Table 2.1).   </w:t>
      </w:r>
    </w:p>
    <w:p w14:paraId="10474C64" w14:textId="25C0A0EC" w:rsidR="0041284F" w:rsidRPr="005362B1" w:rsidRDefault="0041284F" w:rsidP="0041284F">
      <w:r w:rsidRPr="005362B1">
        <w:t xml:space="preserve">The largest component of incidental catch of other targeted groundfish species in the GOA Pacific cod fisheries by weight are skate species in combination followed by walleye pollock, </w:t>
      </w:r>
      <w:proofErr w:type="spellStart"/>
      <w:r w:rsidRPr="005362B1">
        <w:t>arrowtooth</w:t>
      </w:r>
      <w:proofErr w:type="spellEnd"/>
      <w:r w:rsidRPr="005362B1">
        <w:t xml:space="preserve"> flounder,</w:t>
      </w:r>
      <w:r w:rsidR="00264996" w:rsidRPr="005362B1">
        <w:t xml:space="preserve"> sablefish,</w:t>
      </w:r>
      <w:r w:rsidRPr="005362B1">
        <w:t xml:space="preserve"> and octopus (Table 2.5). S</w:t>
      </w:r>
      <w:r w:rsidR="00C539E9" w:rsidRPr="005362B1">
        <w:t>hallow-water flatfish, sharks (predominantly s</w:t>
      </w:r>
      <w:r w:rsidRPr="005362B1">
        <w:t>piny dogfish</w:t>
      </w:r>
      <w:r w:rsidR="00C539E9" w:rsidRPr="005362B1">
        <w:t>)</w:t>
      </w:r>
      <w:r w:rsidRPr="005362B1">
        <w:t xml:space="preserve">, and </w:t>
      </w:r>
      <w:r w:rsidR="00C539E9" w:rsidRPr="005362B1">
        <w:t>demersal shelf rockfish</w:t>
      </w:r>
      <w:r w:rsidRPr="005362B1">
        <w:t xml:space="preserve"> also make up a major component of the bycatch in these fisheries.</w:t>
      </w:r>
      <w:r w:rsidR="00B83879" w:rsidRPr="005362B1">
        <w:t xml:space="preserve"> Prohibited species catch is shown in Table 2.6, and the largest component is </w:t>
      </w:r>
      <w:proofErr w:type="spellStart"/>
      <w:r w:rsidR="00B83879" w:rsidRPr="005362B1">
        <w:t>Bairdi</w:t>
      </w:r>
      <w:proofErr w:type="spellEnd"/>
      <w:r w:rsidR="00B83879" w:rsidRPr="005362B1">
        <w:t xml:space="preserve"> tanner crab, followed by halibut and Golden king crab.</w:t>
      </w:r>
      <w:r w:rsidRPr="005362B1">
        <w:t xml:space="preserve"> Incidental catch of non-target species in the GOA Pacific cod</w:t>
      </w:r>
      <w:r w:rsidR="00B83879" w:rsidRPr="005362B1">
        <w:t xml:space="preserve"> fishery are listed in Table 2.7</w:t>
      </w:r>
      <w:r w:rsidR="008E62BB" w:rsidRPr="005362B1">
        <w:t>.</w:t>
      </w:r>
    </w:p>
    <w:p w14:paraId="5A8B1DF9" w14:textId="77777777" w:rsidR="00AB6DCA" w:rsidRPr="005362B1" w:rsidRDefault="00AB6DCA" w:rsidP="00AB6DCA">
      <w:pPr>
        <w:pStyle w:val="Heading3"/>
      </w:pPr>
      <w:r w:rsidRPr="005362B1">
        <w:lastRenderedPageBreak/>
        <w:t>Trawl</w:t>
      </w:r>
    </w:p>
    <w:p w14:paraId="4583757D" w14:textId="77777777" w:rsidR="00AB6DCA" w:rsidRPr="005362B1" w:rsidRDefault="00AB6DCA" w:rsidP="00AB6DCA">
      <w:r w:rsidRPr="005362B1">
        <w:t xml:space="preserve">The distribution of catch from the trawl fishery since 2015 shows it has been widely distributed across the central and western GOA (Fig. 2.4) with the highest concentration of catch coming from southeast of Kodiak Island in the central GOA and around the </w:t>
      </w:r>
      <w:proofErr w:type="spellStart"/>
      <w:r w:rsidRPr="005362B1">
        <w:t>Shumigan</w:t>
      </w:r>
      <w:proofErr w:type="spellEnd"/>
      <w:r w:rsidRPr="005362B1">
        <w:t xml:space="preserve"> Islands in the western GOA. In 2016 trawl fishing in the western GOA shifted away from the </w:t>
      </w:r>
      <w:proofErr w:type="spellStart"/>
      <w:r w:rsidRPr="005362B1">
        <w:t>Shumigan</w:t>
      </w:r>
      <w:proofErr w:type="spellEnd"/>
      <w:r w:rsidRPr="005362B1">
        <w:t xml:space="preserve"> Islands further to the west around </w:t>
      </w:r>
      <w:proofErr w:type="spellStart"/>
      <w:r w:rsidRPr="005362B1">
        <w:t>Sanak</w:t>
      </w:r>
      <w:proofErr w:type="spellEnd"/>
      <w:r w:rsidRPr="005362B1">
        <w:t xml:space="preserve"> Island and near the Alaska Peninsula, this shift continued through 2017. Trawl fishing in 2018 for the A-season had a similar pattern as 2017 with large catches from around </w:t>
      </w:r>
      <w:proofErr w:type="spellStart"/>
      <w:r w:rsidRPr="005362B1">
        <w:t>Sanak</w:t>
      </w:r>
      <w:proofErr w:type="spellEnd"/>
      <w:r w:rsidRPr="005362B1">
        <w:t xml:space="preserve"> Island, but some increased effort on </w:t>
      </w:r>
      <w:proofErr w:type="spellStart"/>
      <w:r w:rsidRPr="005362B1">
        <w:t>Portlock</w:t>
      </w:r>
      <w:proofErr w:type="spellEnd"/>
      <w:r w:rsidRPr="005362B1">
        <w:t xml:space="preserve"> Bank to the southeast of Kodiak. There was substantially less catch and observed effort in 2018 and 2019 than previous years. Although the 2020 directed federal Pacific cod fishery was closed, there were observations of Pacific cod catch in other fisheries; these observations primarily surrounded Kodiak from the pollock and shallow water flatfish fisheries. In 2024, there were observed catches in the western GOA, but trawl catch of Pacific cod was primarily centered around Kodiak (Fig. 2.5). </w:t>
      </w:r>
    </w:p>
    <w:p w14:paraId="69EA3F4B" w14:textId="1798B74A" w:rsidR="00AB6DCA" w:rsidRPr="005362B1" w:rsidRDefault="00AB6DCA" w:rsidP="0041284F">
      <w:r w:rsidRPr="005362B1">
        <w:t>The trawl fishery generally catches a larger size range of fish than the other two gear types with fish as small as 10 cm appearing in the observed length composition samples (Fig. 2.</w:t>
      </w:r>
      <w:r w:rsidR="00E543E1" w:rsidRPr="005362B1">
        <w:t>6</w:t>
      </w:r>
      <w:r w:rsidRPr="005362B1">
        <w:t>).</w:t>
      </w:r>
      <w:r w:rsidR="00EF0B74" w:rsidRPr="005362B1">
        <w:t xml:space="preserve"> Vessel participation in the trawl fishery has generally increased since the directed fishery was closed in 2020 (Fig 2.7).</w:t>
      </w:r>
      <w:r w:rsidRPr="005362B1">
        <w:t xml:space="preserve"> Trawl catch in the western and central GOA in 2024 are similar to catches since 2021 (Fig 2.</w:t>
      </w:r>
      <w:r w:rsidR="00EF0B74" w:rsidRPr="005362B1">
        <w:t>8</w:t>
      </w:r>
      <w:r w:rsidRPr="005362B1">
        <w:t>). Due to bycatch in other fisheries trawl catch of Pacific cod in 2020 remained above 3,000 t despite the closure of the f</w:t>
      </w:r>
      <w:r w:rsidR="00EF0B74" w:rsidRPr="005362B1">
        <w:t xml:space="preserve">ederal directed fishery.       </w:t>
      </w:r>
    </w:p>
    <w:p w14:paraId="66E5E921" w14:textId="77777777" w:rsidR="00C461E7" w:rsidRPr="005362B1" w:rsidRDefault="00C461E7" w:rsidP="00C461E7">
      <w:pPr>
        <w:pStyle w:val="Heading3"/>
      </w:pPr>
      <w:r w:rsidRPr="005362B1">
        <w:t>Longline</w:t>
      </w:r>
    </w:p>
    <w:p w14:paraId="75551F4E" w14:textId="266825D7" w:rsidR="00DD0910" w:rsidRPr="005362B1" w:rsidRDefault="00F52476" w:rsidP="00C461E7">
      <w:r w:rsidRPr="005362B1">
        <w:t>Since 2015 the longline fishery has been</w:t>
      </w:r>
      <w:r w:rsidR="00C461E7" w:rsidRPr="005362B1">
        <w:t xml:space="preserve"> predominantl</w:t>
      </w:r>
      <w:r w:rsidR="008457C0" w:rsidRPr="005362B1">
        <w:t>y conducted on the border of</w:t>
      </w:r>
      <w:r w:rsidR="00C461E7" w:rsidRPr="005362B1">
        <w:t xml:space="preserve"> </w:t>
      </w:r>
      <w:r w:rsidR="00CF1DA3" w:rsidRPr="005362B1">
        <w:t>the central and w</w:t>
      </w:r>
      <w:r w:rsidR="008457C0" w:rsidRPr="005362B1">
        <w:t xml:space="preserve">estern GOA management areas, </w:t>
      </w:r>
      <w:r w:rsidR="00C461E7" w:rsidRPr="005362B1">
        <w:t xml:space="preserve">in deeper waters south of the </w:t>
      </w:r>
      <w:proofErr w:type="spellStart"/>
      <w:r w:rsidR="00C461E7" w:rsidRPr="005362B1">
        <w:t>Shumagin</w:t>
      </w:r>
      <w:proofErr w:type="spellEnd"/>
      <w:r w:rsidR="00C461E7" w:rsidRPr="005362B1">
        <w:t xml:space="preserve"> Islands</w:t>
      </w:r>
      <w:r w:rsidR="008457C0" w:rsidRPr="005362B1">
        <w:t>,</w:t>
      </w:r>
      <w:r w:rsidR="00C461E7" w:rsidRPr="005362B1">
        <w:t xml:space="preserve"> and South of Unimak Islan</w:t>
      </w:r>
      <w:r w:rsidR="008457C0" w:rsidRPr="005362B1">
        <w:t xml:space="preserve">d to the western edge of the </w:t>
      </w:r>
      <w:r w:rsidR="00CF1DA3" w:rsidRPr="005362B1">
        <w:t>western</w:t>
      </w:r>
      <w:r w:rsidR="00C461E7" w:rsidRPr="005362B1">
        <w:t xml:space="preserve"> GOA management area shelf.  </w:t>
      </w:r>
      <w:r w:rsidR="00B83879" w:rsidRPr="005362B1">
        <w:t>In 2024</w:t>
      </w:r>
      <w:r w:rsidR="00C461E7" w:rsidRPr="005362B1">
        <w:t xml:space="preserve"> observers and electronic monitoring show a large portion of the longline catch coming from near the </w:t>
      </w:r>
      <w:proofErr w:type="spellStart"/>
      <w:r w:rsidR="00C461E7" w:rsidRPr="005362B1">
        <w:t>Shumagin</w:t>
      </w:r>
      <w:proofErr w:type="spellEnd"/>
      <w:r w:rsidR="00C461E7" w:rsidRPr="005362B1">
        <w:t xml:space="preserve"> Islands in the </w:t>
      </w:r>
      <w:r w:rsidR="00CF1DA3" w:rsidRPr="005362B1">
        <w:t>western</w:t>
      </w:r>
      <w:r w:rsidR="00C461E7" w:rsidRPr="005362B1">
        <w:t xml:space="preserve"> GOA, and the southern edge of Kodiak Island and the southern edge of the Seward Peninsula in the </w:t>
      </w:r>
      <w:r w:rsidR="00CF1DA3" w:rsidRPr="005362B1">
        <w:t>central</w:t>
      </w:r>
      <w:r w:rsidR="00C461E7" w:rsidRPr="005362B1">
        <w:t xml:space="preserve"> GOA (</w:t>
      </w:r>
      <w:r w:rsidR="006758F6" w:rsidRPr="005362B1">
        <w:t>Fig. 2.5</w:t>
      </w:r>
      <w:r w:rsidR="00C2106D" w:rsidRPr="005362B1">
        <w:t>).</w:t>
      </w:r>
      <w:r w:rsidR="00EF0B74" w:rsidRPr="005362B1">
        <w:t xml:space="preserve"> In recent years, the size of Pacific cod caught in the longline fishery ranges from 50 cm to 75 cm (Fig. 2.6).</w:t>
      </w:r>
      <w:r w:rsidR="00C2106D" w:rsidRPr="005362B1">
        <w:t xml:space="preserve"> </w:t>
      </w:r>
      <w:r w:rsidR="00C461E7" w:rsidRPr="005362B1">
        <w:t>In 2018 and 2019 fewer boats participated in the fishery</w:t>
      </w:r>
      <w:r w:rsidR="006758F6" w:rsidRPr="005362B1">
        <w:t xml:space="preserve"> </w:t>
      </w:r>
      <w:r w:rsidR="00C461E7" w:rsidRPr="005362B1">
        <w:t>and</w:t>
      </w:r>
      <w:r w:rsidR="006758F6" w:rsidRPr="005362B1">
        <w:t xml:space="preserve"> </w:t>
      </w:r>
      <w:r w:rsidR="00C461E7" w:rsidRPr="005362B1">
        <w:t>this trend continued in 2020 when the federal fishery was closed</w:t>
      </w:r>
      <w:r w:rsidR="006758F6" w:rsidRPr="005362B1">
        <w:t xml:space="preserve"> (</w:t>
      </w:r>
      <w:r w:rsidR="00EF0B74" w:rsidRPr="005362B1">
        <w:t>Fig. 2.7</w:t>
      </w:r>
      <w:r w:rsidR="006758F6" w:rsidRPr="005362B1">
        <w:t>)</w:t>
      </w:r>
      <w:r w:rsidR="00C461E7" w:rsidRPr="005362B1">
        <w:t xml:space="preserve">. </w:t>
      </w:r>
      <w:r w:rsidR="009802D9" w:rsidRPr="005362B1">
        <w:t>There</w:t>
      </w:r>
      <w:r w:rsidR="00C461E7" w:rsidRPr="005362B1">
        <w:t xml:space="preserve"> was an increase in vessels participating in the Pacific cod longline fishery in the </w:t>
      </w:r>
      <w:r w:rsidR="00CF1DA3" w:rsidRPr="005362B1">
        <w:t>central</w:t>
      </w:r>
      <w:r w:rsidR="00C461E7" w:rsidRPr="005362B1">
        <w:t xml:space="preserve"> GOA from 3 in 2020 to </w:t>
      </w:r>
      <w:r w:rsidR="00C2106D" w:rsidRPr="005362B1">
        <w:t>greater than 30 since 2021.</w:t>
      </w:r>
      <w:r w:rsidRPr="005362B1">
        <w:t xml:space="preserve"> </w:t>
      </w:r>
      <w:r w:rsidR="00C461E7" w:rsidRPr="005362B1">
        <w:t xml:space="preserve">In both the </w:t>
      </w:r>
      <w:r w:rsidR="00CF1DA3" w:rsidRPr="005362B1">
        <w:t>central</w:t>
      </w:r>
      <w:r w:rsidR="00C461E7" w:rsidRPr="005362B1">
        <w:t xml:space="preserve"> and </w:t>
      </w:r>
      <w:r w:rsidR="00CF1DA3" w:rsidRPr="005362B1">
        <w:t>western</w:t>
      </w:r>
      <w:r w:rsidR="00C461E7" w:rsidRPr="005362B1">
        <w:t xml:space="preserve"> GOA catch in </w:t>
      </w:r>
      <w:r w:rsidR="006758F6" w:rsidRPr="005362B1">
        <w:t>2024</w:t>
      </w:r>
      <w:r w:rsidR="005F2F8D" w:rsidRPr="005362B1">
        <w:t xml:space="preserve"> was similar to </w:t>
      </w:r>
      <w:r w:rsidR="006758F6" w:rsidRPr="005362B1">
        <w:t>2022</w:t>
      </w:r>
      <w:r w:rsidR="00C461E7" w:rsidRPr="005362B1">
        <w:t xml:space="preserve"> (</w:t>
      </w:r>
      <w:r w:rsidR="00A85278" w:rsidRPr="005362B1">
        <w:t>Fig. 2.</w:t>
      </w:r>
      <w:r w:rsidR="00EF0B74" w:rsidRPr="005362B1">
        <w:t>8</w:t>
      </w:r>
      <w:r w:rsidR="00DD0910" w:rsidRPr="005362B1">
        <w:t xml:space="preserve">). </w:t>
      </w:r>
    </w:p>
    <w:p w14:paraId="5D9EE0A8" w14:textId="153723A1" w:rsidR="00C461E7" w:rsidRPr="005362B1" w:rsidRDefault="00C461E7" w:rsidP="00C461E7">
      <w:r w:rsidRPr="005362B1">
        <w:t>CPUE figures were produced for the longline fisheries in the GOA</w:t>
      </w:r>
      <w:r w:rsidR="00DD0910" w:rsidRPr="005362B1">
        <w:t xml:space="preserve"> in previous assessments</w:t>
      </w:r>
      <w:r w:rsidRPr="005362B1">
        <w:t xml:space="preserve"> (</w:t>
      </w:r>
      <w:r w:rsidR="00DD0910" w:rsidRPr="005362B1">
        <w:t xml:space="preserve">Barbeaux </w:t>
      </w:r>
      <w:r w:rsidR="00CF1DA3" w:rsidRPr="005362B1">
        <w:rPr>
          <w:i/>
        </w:rPr>
        <w:t>et al.</w:t>
      </w:r>
      <w:r w:rsidR="00DD0910" w:rsidRPr="005362B1">
        <w:t xml:space="preserve"> 2021</w:t>
      </w:r>
      <w:r w:rsidRPr="005362B1">
        <w:t>)</w:t>
      </w:r>
      <w:r w:rsidR="00565B34" w:rsidRPr="005362B1">
        <w:t>. However</w:t>
      </w:r>
      <w:r w:rsidRPr="005362B1">
        <w:t>, the consistency of the data are in question</w:t>
      </w:r>
      <w:r w:rsidR="00565B34" w:rsidRPr="005362B1">
        <w:t xml:space="preserve"> because of</w:t>
      </w:r>
      <w:r w:rsidRPr="005362B1">
        <w:t xml:space="preserve"> electronic monitoring reducing the available data and changes in observer coverage due to COVID-19. It should be noted that CPUE is not available from the EM monitored vessels as number of hooks retrieved and soak time are not recorded</w:t>
      </w:r>
      <w:r w:rsidR="00565B34" w:rsidRPr="005362B1">
        <w:t>. T</w:t>
      </w:r>
      <w:r w:rsidR="00DD0910" w:rsidRPr="005362B1">
        <w:t>hus, we do not present CPUE in this assessment but will continue to monitor developments in estimating CPUE.</w:t>
      </w:r>
    </w:p>
    <w:p w14:paraId="331D6779" w14:textId="77777777" w:rsidR="00C461E7" w:rsidRPr="005362B1" w:rsidRDefault="00C461E7" w:rsidP="00C461E7">
      <w:pPr>
        <w:pStyle w:val="Heading3"/>
      </w:pPr>
      <w:r w:rsidRPr="005362B1">
        <w:t>Pot</w:t>
      </w:r>
    </w:p>
    <w:p w14:paraId="0A1749A7" w14:textId="4A7DA847" w:rsidR="00C461E7" w:rsidRPr="005362B1" w:rsidRDefault="00C461E7" w:rsidP="00C461E7">
      <w:r w:rsidRPr="005362B1">
        <w:t xml:space="preserve">The pot fishery </w:t>
      </w:r>
      <w:r w:rsidR="006758F6" w:rsidRPr="005362B1">
        <w:t>started in the early 1990s</w:t>
      </w:r>
      <w:r w:rsidRPr="005362B1">
        <w:t xml:space="preserve"> (Table 2.</w:t>
      </w:r>
      <w:r w:rsidR="00DD0910" w:rsidRPr="005362B1">
        <w:t>1</w:t>
      </w:r>
      <w:r w:rsidR="006758F6" w:rsidRPr="005362B1">
        <w:t xml:space="preserve"> and Fig. 2.3</w:t>
      </w:r>
      <w:r w:rsidRPr="005362B1">
        <w:t xml:space="preserve">) and </w:t>
      </w:r>
      <w:r w:rsidR="006758F6" w:rsidRPr="005362B1">
        <w:t xml:space="preserve">is </w:t>
      </w:r>
      <w:r w:rsidRPr="005362B1">
        <w:t xml:space="preserve">predominately pursued using smaller catcher vessels. In the </w:t>
      </w:r>
      <w:r w:rsidR="005563F4" w:rsidRPr="005362B1">
        <w:t>State of Alaska</w:t>
      </w:r>
      <w:r w:rsidRPr="005362B1">
        <w:t xml:space="preserve"> managed fishery an average of 84% of the state catch comes from pot fishing vessels. In 2016, 60% of the overall GOA Pacific cod catch was removed using pots. Pot fishing occurs close to the major ports of Kodiak, Sand Point and on either side of the </w:t>
      </w:r>
      <w:r w:rsidR="00706E7A" w:rsidRPr="005362B1">
        <w:t>Kenai</w:t>
      </w:r>
      <w:r w:rsidRPr="005362B1">
        <w:t xml:space="preserve"> Peninsula (Fig. 2.</w:t>
      </w:r>
      <w:r w:rsidR="006758F6" w:rsidRPr="005362B1">
        <w:t>4</w:t>
      </w:r>
      <w:r w:rsidRPr="005362B1">
        <w:t>). In 2017, the observer coverage rate of pot fishing vessels was grea</w:t>
      </w:r>
      <w:r w:rsidR="00565B34" w:rsidRPr="005362B1">
        <w:t>tly reduced from 14% to ~4%, which</w:t>
      </w:r>
      <w:r w:rsidRPr="005362B1">
        <w:t xml:space="preserve"> impacted our ability to adequately identify the spatial distribution of the pot fishery. From the data collected there appears to have been less fishing to the southwest of Kodiak in 2017, </w:t>
      </w:r>
      <w:r w:rsidRPr="005362B1">
        <w:lastRenderedPageBreak/>
        <w:t xml:space="preserve">however this may be due to low observer coverage. In 2018 - 2020, there were few observed hauls throughout the GOA due to the lower TAC, low fishing levels, and </w:t>
      </w:r>
      <w:r w:rsidR="00565B34" w:rsidRPr="005362B1">
        <w:t xml:space="preserve">the </w:t>
      </w:r>
      <w:r w:rsidRPr="005362B1">
        <w:t>2020 directed federal fishery closure.</w:t>
      </w:r>
      <w:r w:rsidR="005F2F8D" w:rsidRPr="005362B1">
        <w:t xml:space="preserve"> </w:t>
      </w:r>
      <w:r w:rsidR="006758F6" w:rsidRPr="005362B1">
        <w:t>In 2024</w:t>
      </w:r>
      <w:r w:rsidR="005F2F8D" w:rsidRPr="005362B1">
        <w:t xml:space="preserve"> the majority of catch from the pot fishery was centered around Kodiak</w:t>
      </w:r>
      <w:r w:rsidR="00740F18" w:rsidRPr="005362B1">
        <w:t xml:space="preserve"> and the </w:t>
      </w:r>
      <w:proofErr w:type="spellStart"/>
      <w:r w:rsidR="00740F18" w:rsidRPr="005362B1">
        <w:t>Shumagin</w:t>
      </w:r>
      <w:proofErr w:type="spellEnd"/>
      <w:r w:rsidR="00740F18" w:rsidRPr="005362B1">
        <w:t xml:space="preserve"> Islands</w:t>
      </w:r>
      <w:r w:rsidR="006758F6" w:rsidRPr="005362B1">
        <w:t xml:space="preserve"> (Fig. 2.5</w:t>
      </w:r>
      <w:r w:rsidR="005F2F8D" w:rsidRPr="005362B1">
        <w:t>).</w:t>
      </w:r>
      <w:r w:rsidRPr="005362B1">
        <w:t xml:space="preserve"> </w:t>
      </w:r>
    </w:p>
    <w:p w14:paraId="27F97C56" w14:textId="2883750E" w:rsidR="00F52476" w:rsidRPr="005362B1" w:rsidRDefault="00A46120" w:rsidP="00C461E7">
      <w:r w:rsidRPr="005362B1">
        <w:t xml:space="preserve">The pot fishery generally catches fish greater than 50 cm (Fig. 2.6) and that are, on average, larger than the other two fisheries. </w:t>
      </w:r>
      <w:r w:rsidR="006758F6" w:rsidRPr="005362B1">
        <w:t>Since 2004, the majority of vessels that target GOA Pacific cod are in the pot fleet (</w:t>
      </w:r>
      <w:r w:rsidRPr="005362B1">
        <w:t>Fig. 2.7</w:t>
      </w:r>
      <w:r w:rsidR="006758F6" w:rsidRPr="005362B1">
        <w:t>). In 2020 pot fishing was greatly reduced with 15 vessels in the central GOA and 19 in the western GOA compared t</w:t>
      </w:r>
      <w:r w:rsidR="008E62BB" w:rsidRPr="005362B1">
        <w:t xml:space="preserve">o 27 and 33 the year previously. By </w:t>
      </w:r>
      <w:r w:rsidR="006758F6" w:rsidRPr="005362B1">
        <w:t xml:space="preserve">2022 the number of participating vessels increased again to pre-closure levels with 31 vessels in the central GOA and 41 in the western GOA. </w:t>
      </w:r>
      <w:r w:rsidR="00C461E7" w:rsidRPr="005362B1">
        <w:t xml:space="preserve">In the </w:t>
      </w:r>
      <w:r w:rsidR="00CF1DA3" w:rsidRPr="005362B1">
        <w:t>western</w:t>
      </w:r>
      <w:r w:rsidR="00194339" w:rsidRPr="005362B1">
        <w:t xml:space="preserve"> and </w:t>
      </w:r>
      <w:r w:rsidR="00CF1DA3" w:rsidRPr="005362B1">
        <w:t>central</w:t>
      </w:r>
      <w:r w:rsidR="00C461E7" w:rsidRPr="005362B1">
        <w:t xml:space="preserve"> GOA, </w:t>
      </w:r>
      <w:r w:rsidR="006758F6" w:rsidRPr="005362B1">
        <w:t>the large majority of catch taken by the</w:t>
      </w:r>
      <w:r w:rsidR="004D283B" w:rsidRPr="005362B1">
        <w:t xml:space="preserve"> pot fishery</w:t>
      </w:r>
      <w:r w:rsidR="006758F6" w:rsidRPr="005362B1">
        <w:t xml:space="preserve"> occurs prior to March, and was similar to catch levels taken in 2022</w:t>
      </w:r>
      <w:r w:rsidR="00C461E7" w:rsidRPr="005362B1">
        <w:t xml:space="preserve"> (</w:t>
      </w:r>
      <w:r w:rsidR="00A85278" w:rsidRPr="005362B1">
        <w:t>Fig. 2.</w:t>
      </w:r>
      <w:r w:rsidRPr="005362B1">
        <w:t>8</w:t>
      </w:r>
      <w:r w:rsidR="00C461E7" w:rsidRPr="005362B1">
        <w:t xml:space="preserve">). </w:t>
      </w:r>
    </w:p>
    <w:p w14:paraId="5AC6B4BE" w14:textId="4D16F418" w:rsidR="00F52476" w:rsidRPr="005362B1" w:rsidRDefault="00F52476" w:rsidP="00C461E7">
      <w:r w:rsidRPr="005362B1">
        <w:t xml:space="preserve">Like the longline fishery CPUE figures were produced for the pot fisheries in the GOA in previous assessments (Barbeaux </w:t>
      </w:r>
      <w:r w:rsidR="00CF1DA3" w:rsidRPr="005362B1">
        <w:rPr>
          <w:i/>
        </w:rPr>
        <w:t>et al.</w:t>
      </w:r>
      <w:r w:rsidRPr="005362B1">
        <w:t xml:space="preserve"> 2021), but similar consistency issues with the data exists. It should be noted that there were no data available for CPUE calculations in 2020 nor any CPUE data available for the </w:t>
      </w:r>
      <w:r w:rsidR="00CF1DA3" w:rsidRPr="005362B1">
        <w:t>western</w:t>
      </w:r>
      <w:r w:rsidRPr="005362B1">
        <w:t xml:space="preserve"> GOA in 2021.   </w:t>
      </w:r>
    </w:p>
    <w:p w14:paraId="69C2CD0D" w14:textId="77777777" w:rsidR="00C461E7" w:rsidRPr="005362B1" w:rsidRDefault="00C461E7" w:rsidP="00C461E7">
      <w:pPr>
        <w:pStyle w:val="Heading3"/>
      </w:pPr>
      <w:r w:rsidRPr="005362B1">
        <w:t>Other gear types, non-directed, and non-commercial catch</w:t>
      </w:r>
    </w:p>
    <w:p w14:paraId="71415B5D" w14:textId="1D1B8F64" w:rsidR="00C461E7" w:rsidRPr="005362B1" w:rsidRDefault="00C461E7" w:rsidP="00C461E7">
      <w:r w:rsidRPr="005362B1">
        <w:t xml:space="preserve">There is a small jig fishery </w:t>
      </w:r>
      <w:r w:rsidR="00565B34" w:rsidRPr="005362B1">
        <w:t>for Pacific cod in the GOA, which</w:t>
      </w:r>
      <w:r w:rsidRPr="005362B1">
        <w:t xml:space="preserve"> is a primarily state managed fishery and there is no observer data documenting distribution. This fishery has taken on average 2,400 t per year. In 2017 through 2020 the jig fishery remained low with catch at less than 500 t for all regions</w:t>
      </w:r>
      <w:r w:rsidR="00E57890" w:rsidRPr="005362B1">
        <w:t xml:space="preserve"> (Table 2.1</w:t>
      </w:r>
      <w:r w:rsidR="007E37C6" w:rsidRPr="005362B1">
        <w:t>). Since</w:t>
      </w:r>
      <w:r w:rsidR="00E57890" w:rsidRPr="005362B1">
        <w:t xml:space="preserve"> 2017</w:t>
      </w:r>
      <w:r w:rsidR="007E37C6" w:rsidRPr="005362B1">
        <w:t>, the number of</w:t>
      </w:r>
      <w:r w:rsidR="00E57890" w:rsidRPr="005362B1">
        <w:t xml:space="preserve"> j</w:t>
      </w:r>
      <w:r w:rsidRPr="005362B1">
        <w:t>ig vessels participating in the GOA Pacific cod fishery</w:t>
      </w:r>
      <w:r w:rsidR="007E37C6" w:rsidRPr="005362B1">
        <w:t xml:space="preserve"> ranged from </w:t>
      </w:r>
      <w:r w:rsidRPr="005362B1">
        <w:t>27</w:t>
      </w:r>
      <w:r w:rsidR="007E37C6" w:rsidRPr="005362B1">
        <w:t xml:space="preserve"> to 65</w:t>
      </w:r>
      <w:r w:rsidRPr="005362B1">
        <w:t xml:space="preserve"> vessels </w:t>
      </w:r>
      <w:r w:rsidR="00E57890" w:rsidRPr="005362B1">
        <w:t>(</w:t>
      </w:r>
      <w:r w:rsidR="00A46120" w:rsidRPr="005362B1">
        <w:t>Fig. 2.7</w:t>
      </w:r>
      <w:r w:rsidRPr="005362B1">
        <w:t xml:space="preserve">). </w:t>
      </w:r>
      <w:r w:rsidR="008E62BB" w:rsidRPr="005362B1">
        <w:t>The majority of catch from jig vessels comes from the Central GOA, where the catch in 2024 was larger than catch since 2020 (</w:t>
      </w:r>
      <w:r w:rsidR="00A46120" w:rsidRPr="005362B1">
        <w:t>Fig. 2.8</w:t>
      </w:r>
      <w:r w:rsidR="008E62BB" w:rsidRPr="005362B1">
        <w:t>).</w:t>
      </w:r>
    </w:p>
    <w:p w14:paraId="735AF159" w14:textId="54300768" w:rsidR="00C461E7" w:rsidRPr="005362B1" w:rsidRDefault="00C461E7" w:rsidP="00C461E7">
      <w:r w:rsidRPr="005362B1">
        <w:t xml:space="preserve">Pacific cod is also caught as bycatch in other commercial fisheries. Although historically the shallow water flatfish fishery caught </w:t>
      </w:r>
      <w:r w:rsidR="00B349E4" w:rsidRPr="005362B1">
        <w:t>the</w:t>
      </w:r>
      <w:r w:rsidR="008E62BB" w:rsidRPr="005362B1">
        <w:t xml:space="preserve"> most Pacific cod, since 2020</w:t>
      </w:r>
      <w:r w:rsidRPr="005362B1">
        <w:t xml:space="preserve">, </w:t>
      </w:r>
      <w:r w:rsidR="00B349E4" w:rsidRPr="005362B1">
        <w:t xml:space="preserve">the greatest sources of </w:t>
      </w:r>
      <w:r w:rsidRPr="005362B1">
        <w:t xml:space="preserve">Pacific cod bycatch </w:t>
      </w:r>
      <w:r w:rsidR="00B349E4" w:rsidRPr="005362B1">
        <w:t>have been the bottom</w:t>
      </w:r>
      <w:r w:rsidR="00565B34" w:rsidRPr="005362B1">
        <w:t xml:space="preserve"> walleye</w:t>
      </w:r>
      <w:r w:rsidR="00B349E4" w:rsidRPr="005362B1">
        <w:t xml:space="preserve"> pollock, </w:t>
      </w:r>
      <w:r w:rsidR="008E62BB" w:rsidRPr="005362B1">
        <w:t xml:space="preserve">halibut, </w:t>
      </w:r>
      <w:proofErr w:type="spellStart"/>
      <w:r w:rsidR="00B349E4" w:rsidRPr="005362B1">
        <w:t>arrowtooth</w:t>
      </w:r>
      <w:proofErr w:type="spellEnd"/>
      <w:r w:rsidR="00565B34" w:rsidRPr="005362B1">
        <w:t xml:space="preserve"> flounder</w:t>
      </w:r>
      <w:r w:rsidR="00B349E4" w:rsidRPr="005362B1">
        <w:t>, and rockfish fisheries</w:t>
      </w:r>
      <w:r w:rsidRPr="005362B1">
        <w:t xml:space="preserve"> (Table 2.</w:t>
      </w:r>
      <w:r w:rsidR="008E62BB" w:rsidRPr="005362B1">
        <w:t>8</w:t>
      </w:r>
      <w:r w:rsidR="00B349E4" w:rsidRPr="005362B1">
        <w:t>).</w:t>
      </w:r>
    </w:p>
    <w:p w14:paraId="2CD87475" w14:textId="17D34226" w:rsidR="008E62BB" w:rsidRPr="005362B1" w:rsidRDefault="00C461E7" w:rsidP="008E62BB">
      <w:r w:rsidRPr="005362B1">
        <w:t xml:space="preserve">Non-commercial catch of Pacific cod in the </w:t>
      </w:r>
      <w:r w:rsidR="00CF1DA3" w:rsidRPr="005362B1">
        <w:t>GOA</w:t>
      </w:r>
      <w:r w:rsidRPr="005362B1">
        <w:t xml:space="preserve"> is relatively small at less than 400 t;</w:t>
      </w:r>
      <w:r w:rsidR="007E37C6" w:rsidRPr="005362B1">
        <w:t xml:space="preserve"> data are available through 2022</w:t>
      </w:r>
      <w:r w:rsidRPr="005362B1">
        <w:t xml:space="preserve"> (Table 2.</w:t>
      </w:r>
      <w:r w:rsidR="008E62BB" w:rsidRPr="005362B1">
        <w:t>9</w:t>
      </w:r>
      <w:r w:rsidRPr="005362B1">
        <w:t>). The largest component of this catch comes from the recreational fishery, generally taking approximately one-third to one-half of the accounted for non-commercial catch</w:t>
      </w:r>
      <w:r w:rsidR="00565B34" w:rsidRPr="005362B1">
        <w:t>,</w:t>
      </w:r>
      <w:r w:rsidRPr="005362B1">
        <w:t xml:space="preserve"> and the IPHC A</w:t>
      </w:r>
      <w:r w:rsidR="00565B34" w:rsidRPr="005362B1">
        <w:t>nnual Longline survey also takes</w:t>
      </w:r>
      <w:r w:rsidRPr="005362B1">
        <w:t xml:space="preserve"> between one-third and one half of the acco</w:t>
      </w:r>
      <w:r w:rsidR="00565B34" w:rsidRPr="005362B1">
        <w:t>unted for non-commercial catch.</w:t>
      </w:r>
    </w:p>
    <w:p w14:paraId="603E225D" w14:textId="77777777" w:rsidR="00C461E7" w:rsidRPr="005362B1" w:rsidRDefault="00C461E7" w:rsidP="00C461E7">
      <w:pPr>
        <w:pStyle w:val="Heading3"/>
      </w:pPr>
      <w:r w:rsidRPr="005362B1">
        <w:t>Other fishery related indices for stock health</w:t>
      </w:r>
    </w:p>
    <w:p w14:paraId="532C2754" w14:textId="7AD5935B" w:rsidR="00EA50CC" w:rsidRPr="005362B1" w:rsidRDefault="00C461E7" w:rsidP="00CF6810">
      <w:r w:rsidRPr="005362B1">
        <w:t xml:space="preserve">Indices of fishery </w:t>
      </w:r>
      <w:r w:rsidR="00706E7A" w:rsidRPr="005362B1">
        <w:t>CPUE</w:t>
      </w:r>
      <w:r w:rsidRPr="005362B1">
        <w:t xml:space="preserve"> can be informative to the health of a stock, however CPUE in directed fisheries can be hyper-stable with CPUE remaining high even at low abundance (Walters 2003). This phenomenon is believed to have contributed to the decline of the Northern Atlantic cod (</w:t>
      </w:r>
      <w:r w:rsidRPr="005362B1">
        <w:rPr>
          <w:i/>
        </w:rPr>
        <w:t xml:space="preserve">Gadus </w:t>
      </w:r>
      <w:proofErr w:type="spellStart"/>
      <w:r w:rsidRPr="005362B1">
        <w:rPr>
          <w:i/>
        </w:rPr>
        <w:t>morhua</w:t>
      </w:r>
      <w:proofErr w:type="spellEnd"/>
      <w:r w:rsidRPr="005362B1">
        <w:t xml:space="preserve">) on the eastern coast of Canada (Rose and </w:t>
      </w:r>
      <w:proofErr w:type="spellStart"/>
      <w:r w:rsidRPr="005362B1">
        <w:t>Kulka</w:t>
      </w:r>
      <w:proofErr w:type="spellEnd"/>
      <w:r w:rsidRPr="005362B1">
        <w:t xml:space="preserve"> 1999). Instead </w:t>
      </w:r>
      <w:r w:rsidR="00565B34" w:rsidRPr="005362B1">
        <w:t xml:space="preserve">of showing directed CPUE, </w:t>
      </w:r>
      <w:r w:rsidRPr="005362B1">
        <w:t>the</w:t>
      </w:r>
      <w:r w:rsidR="00565B34" w:rsidRPr="005362B1">
        <w:t xml:space="preserve"> non-targeted catch </w:t>
      </w:r>
      <w:r w:rsidRPr="005362B1">
        <w:t>of Pacific cod in other directed fisheries</w:t>
      </w:r>
      <w:r w:rsidR="00565B34" w:rsidRPr="005362B1">
        <w:t xml:space="preserve"> is examined as an indicator of population trends</w:t>
      </w:r>
      <w:r w:rsidRPr="005362B1">
        <w:t>. We examine two disparate fisheries to evaluate trends in incidental catch of Pacific cod, the pelagic walleye pollock fishery and the bottom trawl shallow water flatfish fishery. The occurrence of Pacific cod in the pelagic pollock fishery appears to be an index of abundance that is particularly sensitive to 2 year old Pacific cod, which are thought to be more pelagic.</w:t>
      </w:r>
      <w:r w:rsidR="00CF6810" w:rsidRPr="005362B1">
        <w:t xml:space="preserve"> As an index of recruitment abundance, we track the</w:t>
      </w:r>
      <w:r w:rsidRPr="005362B1">
        <w:t xml:space="preserve"> incidence of occurrence as proportion of hauls with cod</w:t>
      </w:r>
      <w:r w:rsidR="00CF6810" w:rsidRPr="005362B1">
        <w:t xml:space="preserve"> in the Central GOA pollock A season. The shallow water flatfish fishery tracks a larger portion of the adult population of Pacific cod. As an index of the adul</w:t>
      </w:r>
      <w:del w:id="1" w:author="Steve Barbeaux" w:date="2024-11-01T14:54:00Z">
        <w:r w:rsidR="00CF6810" w:rsidRPr="005362B1" w:rsidDel="006E37D0">
          <w:delText>y</w:delText>
        </w:r>
      </w:del>
      <w:ins w:id="2" w:author="Steve Barbeaux" w:date="2024-11-01T14:54:00Z">
        <w:r w:rsidR="006E37D0">
          <w:t>t</w:t>
        </w:r>
      </w:ins>
      <w:r w:rsidR="00CF6810" w:rsidRPr="005362B1">
        <w:t xml:space="preserve"> </w:t>
      </w:r>
      <w:r w:rsidR="00CF6810" w:rsidRPr="005362B1">
        <w:lastRenderedPageBreak/>
        <w:t>population abundance we track</w:t>
      </w:r>
      <w:r w:rsidRPr="005362B1">
        <w:t xml:space="preserve"> the catch rates in tons of Pacific </w:t>
      </w:r>
      <w:r w:rsidR="00565B34" w:rsidRPr="005362B1">
        <w:t>cod per ton of all species caught</w:t>
      </w:r>
      <w:r w:rsidR="00CF6810" w:rsidRPr="005362B1">
        <w:t xml:space="preserve"> in the shallow water flatfish fishery</w:t>
      </w:r>
      <w:del w:id="3" w:author="Steve Barbeaux" w:date="2024-11-01T14:55:00Z">
        <w:r w:rsidR="00CF6810" w:rsidRPr="005362B1" w:rsidDel="006E37D0">
          <w:delText xml:space="preserve"> were examined</w:delText>
        </w:r>
      </w:del>
      <w:r w:rsidRPr="005362B1">
        <w:t xml:space="preserve">. For the </w:t>
      </w:r>
      <w:r w:rsidR="00565B34" w:rsidRPr="005362B1">
        <w:t xml:space="preserve">walleye </w:t>
      </w:r>
      <w:r w:rsidRPr="005362B1">
        <w:t xml:space="preserve">pollock fishery in </w:t>
      </w:r>
      <w:r w:rsidR="00B349E4" w:rsidRPr="005362B1">
        <w:t xml:space="preserve">the </w:t>
      </w:r>
      <w:r w:rsidR="00CF1DA3" w:rsidRPr="005362B1">
        <w:t>central</w:t>
      </w:r>
      <w:r w:rsidR="00B349E4" w:rsidRPr="005362B1">
        <w:t xml:space="preserve"> GOA</w:t>
      </w:r>
      <w:r w:rsidR="002B423B" w:rsidRPr="005362B1">
        <w:t xml:space="preserve">, </w:t>
      </w:r>
      <w:r w:rsidR="00CF6810" w:rsidRPr="005362B1">
        <w:t>abundance of small cod in pelagic trawls was larger in 2022 and 2024 as compared to 2021 and 2023 (</w:t>
      </w:r>
      <w:r w:rsidR="00A46120" w:rsidRPr="005362B1">
        <w:t>Fig. 2.9</w:t>
      </w:r>
      <w:r w:rsidR="00CF6810" w:rsidRPr="005362B1">
        <w:t>).</w:t>
      </w:r>
      <w:r w:rsidR="00B349E4" w:rsidRPr="005362B1">
        <w:t xml:space="preserve"> </w:t>
      </w:r>
      <w:r w:rsidRPr="005362B1">
        <w:t>The catch of Pacific cod in the shallow water flatfish fisheries</w:t>
      </w:r>
      <w:r w:rsidR="00B349E4" w:rsidRPr="005362B1">
        <w:t xml:space="preserve"> was the lowest in 2017 with a generally </w:t>
      </w:r>
      <w:r w:rsidRPr="005362B1">
        <w:t xml:space="preserve">increasing trend </w:t>
      </w:r>
      <w:r w:rsidR="00B349E4" w:rsidRPr="005362B1">
        <w:t>since</w:t>
      </w:r>
      <w:r w:rsidR="00CF6810" w:rsidRPr="005362B1">
        <w:t>, and the 2024 value is the largest in the recent time series and only smaller than the 2014 value since 2008 (</w:t>
      </w:r>
      <w:r w:rsidR="00A46120" w:rsidRPr="005362B1">
        <w:t>Fig. 2.9</w:t>
      </w:r>
      <w:r w:rsidR="00CF6810" w:rsidRPr="005362B1">
        <w:t>)</w:t>
      </w:r>
      <w:r w:rsidRPr="005362B1">
        <w:t>.</w:t>
      </w:r>
      <w:r w:rsidR="00836873" w:rsidRPr="005362B1">
        <w:t xml:space="preserve"> </w:t>
      </w:r>
      <w:r w:rsidRPr="005362B1">
        <w:t xml:space="preserve">It should be noted that none of these indices are controlled for gear, vessel, effort, or fishing practice changes. </w:t>
      </w:r>
    </w:p>
    <w:p w14:paraId="1D7DE020" w14:textId="77777777" w:rsidR="004678F0" w:rsidRPr="005362B1" w:rsidRDefault="00025D45">
      <w:pPr>
        <w:pStyle w:val="Heading1"/>
        <w:pBdr>
          <w:top w:val="nil"/>
          <w:left w:val="nil"/>
          <w:bottom w:val="nil"/>
          <w:right w:val="nil"/>
          <w:between w:val="nil"/>
        </w:pBdr>
      </w:pPr>
      <w:r w:rsidRPr="005362B1">
        <w:t xml:space="preserve">Data </w:t>
      </w:r>
    </w:p>
    <w:p w14:paraId="72557B50" w14:textId="59FE85C8" w:rsidR="00816616" w:rsidRPr="005362B1" w:rsidRDefault="00010C8B" w:rsidP="00816616">
      <w:pPr>
        <w:pStyle w:val="body"/>
      </w:pPr>
      <w:r w:rsidRPr="005362B1">
        <w:t xml:space="preserve">This section describes data used in the current assessment. It does not attempt to summarize all available data pertaining to Pacific cod in the GOA. All data used for </w:t>
      </w:r>
      <w:r w:rsidR="004F25BE" w:rsidRPr="005362B1">
        <w:t>Model 24.0</w:t>
      </w:r>
      <w:r w:rsidRPr="005362B1">
        <w:t xml:space="preserve"> are provided in Stock </w:t>
      </w:r>
      <w:r w:rsidR="009F5C05" w:rsidRPr="005362B1">
        <w:t>Synthesis</w:t>
      </w:r>
      <w:r w:rsidR="00AC1DDB" w:rsidRPr="005362B1">
        <w:t xml:space="preserve"> (SS3)</w:t>
      </w:r>
      <w:r w:rsidR="00904DF5" w:rsidRPr="005362B1">
        <w:t xml:space="preserve"> d</w:t>
      </w:r>
      <w:r w:rsidR="009F5C05" w:rsidRPr="005362B1">
        <w:t>ata files</w:t>
      </w:r>
      <w:r w:rsidR="00143EBA" w:rsidRPr="005362B1">
        <w:t xml:space="preserve"> as well as </w:t>
      </w:r>
      <w:r w:rsidR="00E45027" w:rsidRPr="005362B1">
        <w:t>in spreadsheet format</w:t>
      </w:r>
      <w:r w:rsidR="00C9707F" w:rsidRPr="005362B1">
        <w:t xml:space="preserve"> </w:t>
      </w:r>
      <w:r w:rsidR="00143EBA" w:rsidRPr="005362B1">
        <w:t xml:space="preserve">found at the link provided in the </w:t>
      </w:r>
      <w:r w:rsidR="00143EBA" w:rsidRPr="005362B1">
        <w:rPr>
          <w:i/>
        </w:rPr>
        <w:t>Executive Summary</w:t>
      </w:r>
      <w:r w:rsidR="00143EBA" w:rsidRPr="005362B1">
        <w:t xml:space="preserve"> section of this document.</w:t>
      </w:r>
    </w:p>
    <w:p w14:paraId="25A6E6CF" w14:textId="5BAC51BD" w:rsidR="00010C8B" w:rsidRPr="005362B1" w:rsidRDefault="00FF3434" w:rsidP="00816616">
      <w:pPr>
        <w:pStyle w:val="BodyText"/>
      </w:pPr>
      <w:r w:rsidRPr="005362B1">
        <w:t>The following table</w:t>
      </w:r>
      <w:r w:rsidR="0082513F" w:rsidRPr="005362B1">
        <w:t xml:space="preserve"> and </w:t>
      </w:r>
      <w:r w:rsidR="00A46120" w:rsidRPr="005362B1">
        <w:t>Figure 2.10</w:t>
      </w:r>
      <w:r w:rsidRPr="005362B1">
        <w:t xml:space="preserve"> presents the data in</w:t>
      </w:r>
      <w:r w:rsidR="004D7B57" w:rsidRPr="005362B1">
        <w:t>cluded in this assessment (the years</w:t>
      </w:r>
      <w:r w:rsidRPr="005362B1">
        <w:t xml:space="preserve"> shown in bold font are </w:t>
      </w:r>
      <w:r w:rsidR="004D7B57" w:rsidRPr="005362B1">
        <w:t>those that are new to this assessment</w:t>
      </w:r>
      <w:r w:rsidRPr="005362B1">
        <w:t>)</w:t>
      </w:r>
      <w:r w:rsidR="003F0123" w:rsidRPr="005362B1">
        <w:t>.</w:t>
      </w:r>
    </w:p>
    <w:p w14:paraId="295E74CC" w14:textId="77777777" w:rsidR="00816616" w:rsidRPr="005362B1" w:rsidRDefault="00816616" w:rsidP="00816616">
      <w:pPr>
        <w:pStyle w:val="BodyText"/>
      </w:pPr>
    </w:p>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010C8B" w:rsidRPr="005362B1" w14:paraId="6D5533FC" w14:textId="77777777" w:rsidTr="00816616">
        <w:trPr>
          <w:trHeight w:val="213"/>
        </w:trPr>
        <w:tc>
          <w:tcPr>
            <w:tcW w:w="4623" w:type="dxa"/>
            <w:shd w:val="clear" w:color="auto" w:fill="auto"/>
            <w:vAlign w:val="center"/>
          </w:tcPr>
          <w:p w14:paraId="0EF15417" w14:textId="77777777" w:rsidR="00010C8B" w:rsidRPr="005362B1" w:rsidRDefault="00010C8B" w:rsidP="00816616">
            <w:pPr>
              <w:pStyle w:val="BodyText"/>
              <w:rPr>
                <w:b/>
                <w:szCs w:val="22"/>
              </w:rPr>
            </w:pPr>
            <w:r w:rsidRPr="005362B1">
              <w:rPr>
                <w:b/>
                <w:szCs w:val="22"/>
              </w:rPr>
              <w:t>Data</w:t>
            </w:r>
          </w:p>
        </w:tc>
        <w:tc>
          <w:tcPr>
            <w:tcW w:w="1517" w:type="dxa"/>
            <w:shd w:val="clear" w:color="auto" w:fill="auto"/>
            <w:vAlign w:val="center"/>
          </w:tcPr>
          <w:p w14:paraId="5B33B55E" w14:textId="77777777" w:rsidR="00010C8B" w:rsidRPr="005362B1" w:rsidRDefault="00010C8B" w:rsidP="00816616">
            <w:pPr>
              <w:pStyle w:val="BodyText"/>
              <w:rPr>
                <w:b/>
                <w:szCs w:val="22"/>
              </w:rPr>
            </w:pPr>
            <w:r w:rsidRPr="005362B1">
              <w:rPr>
                <w:b/>
                <w:szCs w:val="22"/>
              </w:rPr>
              <w:t>Source</w:t>
            </w:r>
          </w:p>
        </w:tc>
        <w:tc>
          <w:tcPr>
            <w:tcW w:w="1781" w:type="dxa"/>
            <w:shd w:val="clear" w:color="auto" w:fill="auto"/>
            <w:vAlign w:val="center"/>
          </w:tcPr>
          <w:p w14:paraId="69C1CE22" w14:textId="77777777" w:rsidR="00010C8B" w:rsidRPr="005362B1" w:rsidRDefault="00010C8B" w:rsidP="00816616">
            <w:pPr>
              <w:pStyle w:val="BodyText"/>
              <w:rPr>
                <w:b/>
                <w:szCs w:val="22"/>
              </w:rPr>
            </w:pPr>
            <w:r w:rsidRPr="005362B1">
              <w:rPr>
                <w:b/>
                <w:szCs w:val="22"/>
              </w:rPr>
              <w:t>Type</w:t>
            </w:r>
          </w:p>
        </w:tc>
        <w:tc>
          <w:tcPr>
            <w:tcW w:w="1429" w:type="dxa"/>
            <w:shd w:val="clear" w:color="auto" w:fill="auto"/>
            <w:vAlign w:val="center"/>
          </w:tcPr>
          <w:p w14:paraId="4B0DD946" w14:textId="2D4A23F2" w:rsidR="00010C8B" w:rsidRPr="005362B1" w:rsidRDefault="003F0123" w:rsidP="00816616">
            <w:pPr>
              <w:pStyle w:val="BodyText"/>
              <w:rPr>
                <w:b/>
                <w:szCs w:val="22"/>
              </w:rPr>
            </w:pPr>
            <w:r w:rsidRPr="005362B1">
              <w:rPr>
                <w:b/>
                <w:szCs w:val="22"/>
              </w:rPr>
              <w:t>Years</w:t>
            </w:r>
          </w:p>
        </w:tc>
      </w:tr>
      <w:tr w:rsidR="00EE7378" w:rsidRPr="005362B1" w14:paraId="50564257" w14:textId="77777777" w:rsidTr="003F0123">
        <w:tc>
          <w:tcPr>
            <w:tcW w:w="4623" w:type="dxa"/>
            <w:shd w:val="clear" w:color="auto" w:fill="auto"/>
            <w:vAlign w:val="center"/>
          </w:tcPr>
          <w:p w14:paraId="78B8376A" w14:textId="31E5E3B3" w:rsidR="00EE7378" w:rsidRPr="005362B1" w:rsidRDefault="00EE7378" w:rsidP="00EE7378">
            <w:pPr>
              <w:pStyle w:val="BodyText"/>
              <w:rPr>
                <w:szCs w:val="22"/>
              </w:rPr>
            </w:pPr>
            <w:r w:rsidRPr="005362B1">
              <w:rPr>
                <w:szCs w:val="22"/>
              </w:rPr>
              <w:t>Federal and state fishery catch, by gear type (trawl, pot, and longline)</w:t>
            </w:r>
          </w:p>
        </w:tc>
        <w:tc>
          <w:tcPr>
            <w:tcW w:w="1517" w:type="dxa"/>
            <w:shd w:val="clear" w:color="auto" w:fill="auto"/>
            <w:vAlign w:val="center"/>
          </w:tcPr>
          <w:p w14:paraId="4E32DADD" w14:textId="35C3E717"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100325C8" w14:textId="0DA31F54" w:rsidR="00EE7378" w:rsidRPr="005362B1" w:rsidRDefault="00EE7378" w:rsidP="00EE7378">
            <w:pPr>
              <w:pStyle w:val="BodyText"/>
              <w:rPr>
                <w:szCs w:val="22"/>
              </w:rPr>
            </w:pPr>
            <w:r w:rsidRPr="005362B1">
              <w:rPr>
                <w:szCs w:val="22"/>
              </w:rPr>
              <w:t>Metric tons</w:t>
            </w:r>
          </w:p>
        </w:tc>
        <w:tc>
          <w:tcPr>
            <w:tcW w:w="1429" w:type="dxa"/>
            <w:shd w:val="clear" w:color="auto" w:fill="auto"/>
            <w:vAlign w:val="center"/>
          </w:tcPr>
          <w:p w14:paraId="63CD26CC" w14:textId="57804597" w:rsidR="00EE7378" w:rsidRPr="005362B1" w:rsidRDefault="00EE7378" w:rsidP="00EE7378">
            <w:pPr>
              <w:pStyle w:val="BodyText"/>
              <w:rPr>
                <w:szCs w:val="22"/>
              </w:rPr>
            </w:pPr>
            <w:r w:rsidRPr="005362B1">
              <w:rPr>
                <w:szCs w:val="22"/>
              </w:rPr>
              <w:t xml:space="preserve">1977 – </w:t>
            </w:r>
            <w:r w:rsidRPr="005362B1">
              <w:rPr>
                <w:b/>
                <w:szCs w:val="22"/>
              </w:rPr>
              <w:t>2024</w:t>
            </w:r>
          </w:p>
        </w:tc>
      </w:tr>
      <w:tr w:rsidR="00EE7378" w:rsidRPr="005362B1" w14:paraId="52A5547D" w14:textId="77777777" w:rsidTr="003F0123">
        <w:tc>
          <w:tcPr>
            <w:tcW w:w="4623" w:type="dxa"/>
            <w:shd w:val="clear" w:color="auto" w:fill="auto"/>
            <w:vAlign w:val="center"/>
          </w:tcPr>
          <w:p w14:paraId="183BE278" w14:textId="018A6AB8" w:rsidR="00EE7378" w:rsidRPr="005362B1" w:rsidRDefault="00EE7378" w:rsidP="00EE7378">
            <w:pPr>
              <w:pStyle w:val="BodyText"/>
              <w:rPr>
                <w:szCs w:val="22"/>
              </w:rPr>
            </w:pPr>
            <w:r w:rsidRPr="005362B1">
              <w:rPr>
                <w:szCs w:val="22"/>
              </w:rPr>
              <w:t xml:space="preserve">Federal and state fishery catch-at-length, by gear type </w:t>
            </w:r>
          </w:p>
        </w:tc>
        <w:tc>
          <w:tcPr>
            <w:tcW w:w="1517" w:type="dxa"/>
            <w:shd w:val="clear" w:color="auto" w:fill="auto"/>
            <w:vAlign w:val="center"/>
          </w:tcPr>
          <w:p w14:paraId="4C6BC76C" w14:textId="7AA4419F" w:rsidR="00EE7378" w:rsidRPr="005362B1" w:rsidRDefault="00EE7378" w:rsidP="00EE7378">
            <w:pPr>
              <w:pStyle w:val="BodyText"/>
              <w:rPr>
                <w:szCs w:val="22"/>
              </w:rPr>
            </w:pPr>
            <w:r w:rsidRPr="005362B1">
              <w:rPr>
                <w:szCs w:val="22"/>
              </w:rPr>
              <w:t>AKFIN, ADF&amp;G</w:t>
            </w:r>
          </w:p>
        </w:tc>
        <w:tc>
          <w:tcPr>
            <w:tcW w:w="1781" w:type="dxa"/>
            <w:shd w:val="clear" w:color="auto" w:fill="auto"/>
            <w:vAlign w:val="center"/>
          </w:tcPr>
          <w:p w14:paraId="5DCE4C0E" w14:textId="79C208F7" w:rsidR="00EE7378" w:rsidRPr="005362B1" w:rsidRDefault="00EE7378" w:rsidP="00EE7378">
            <w:pPr>
              <w:pStyle w:val="BodyText"/>
              <w:rPr>
                <w:szCs w:val="22"/>
              </w:rPr>
            </w:pPr>
            <w:r w:rsidRPr="005362B1">
              <w:rPr>
                <w:szCs w:val="22"/>
              </w:rPr>
              <w:t>Frequency observed at length (in cm)</w:t>
            </w:r>
          </w:p>
        </w:tc>
        <w:tc>
          <w:tcPr>
            <w:tcW w:w="1429" w:type="dxa"/>
            <w:shd w:val="clear" w:color="auto" w:fill="auto"/>
            <w:vAlign w:val="center"/>
          </w:tcPr>
          <w:p w14:paraId="4E489C69" w14:textId="40DCCD76" w:rsidR="00EE7378" w:rsidRPr="005362B1" w:rsidRDefault="00EE7378" w:rsidP="00EE7378">
            <w:pPr>
              <w:pStyle w:val="BodyText"/>
              <w:rPr>
                <w:szCs w:val="22"/>
              </w:rPr>
            </w:pPr>
            <w:r w:rsidRPr="005362B1">
              <w:rPr>
                <w:szCs w:val="22"/>
              </w:rPr>
              <w:t xml:space="preserve">1977 – </w:t>
            </w:r>
            <w:r w:rsidRPr="005362B1">
              <w:rPr>
                <w:b/>
                <w:szCs w:val="22"/>
              </w:rPr>
              <w:t>2024</w:t>
            </w:r>
          </w:p>
        </w:tc>
      </w:tr>
      <w:tr w:rsidR="00EE7378" w:rsidRPr="005362B1" w14:paraId="5B9D95EE" w14:textId="77777777" w:rsidTr="003F0123">
        <w:tc>
          <w:tcPr>
            <w:tcW w:w="4623" w:type="dxa"/>
            <w:shd w:val="clear" w:color="auto" w:fill="auto"/>
            <w:vAlign w:val="center"/>
          </w:tcPr>
          <w:p w14:paraId="5C8A5FBF" w14:textId="41DD55C3" w:rsidR="00EE7378" w:rsidRPr="005362B1" w:rsidRDefault="00EE7378" w:rsidP="00EE7378">
            <w:pPr>
              <w:pStyle w:val="BodyText"/>
              <w:rPr>
                <w:szCs w:val="22"/>
              </w:rPr>
            </w:pPr>
            <w:r w:rsidRPr="005362B1">
              <w:rPr>
                <w:szCs w:val="22"/>
              </w:rPr>
              <w:t>GOA NMFS bottom trawl survey abundance</w:t>
            </w:r>
          </w:p>
        </w:tc>
        <w:tc>
          <w:tcPr>
            <w:tcW w:w="1517" w:type="dxa"/>
            <w:shd w:val="clear" w:color="auto" w:fill="auto"/>
            <w:vAlign w:val="center"/>
          </w:tcPr>
          <w:p w14:paraId="43880704" w14:textId="375940D0"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5481FC1E" w14:textId="1D8CE22F" w:rsidR="00EE7378" w:rsidRPr="005362B1" w:rsidRDefault="00EE7378" w:rsidP="00EE7378">
            <w:pPr>
              <w:pStyle w:val="BodyText"/>
              <w:rPr>
                <w:szCs w:val="22"/>
              </w:rPr>
            </w:pPr>
            <w:r w:rsidRPr="005362B1">
              <w:rPr>
                <w:szCs w:val="22"/>
              </w:rPr>
              <w:t>Total numbers</w:t>
            </w:r>
          </w:p>
        </w:tc>
        <w:tc>
          <w:tcPr>
            <w:tcW w:w="1429" w:type="dxa"/>
            <w:shd w:val="clear" w:color="auto" w:fill="auto"/>
            <w:vAlign w:val="center"/>
          </w:tcPr>
          <w:p w14:paraId="19B1F8AC" w14:textId="1A70FE28" w:rsidR="00EE7378" w:rsidRPr="005362B1" w:rsidRDefault="00EE7378" w:rsidP="00EE7378">
            <w:pPr>
              <w:pStyle w:val="BodyText"/>
              <w:rPr>
                <w:szCs w:val="22"/>
              </w:rPr>
            </w:pPr>
            <w:r w:rsidRPr="005362B1">
              <w:rPr>
                <w:szCs w:val="22"/>
              </w:rPr>
              <w:t>1990 – 2023</w:t>
            </w:r>
          </w:p>
        </w:tc>
      </w:tr>
      <w:tr w:rsidR="00EE7378" w:rsidRPr="005362B1" w14:paraId="0DCC97CB" w14:textId="77777777" w:rsidTr="003F0123">
        <w:tc>
          <w:tcPr>
            <w:tcW w:w="4623" w:type="dxa"/>
            <w:shd w:val="clear" w:color="auto" w:fill="auto"/>
            <w:vAlign w:val="center"/>
          </w:tcPr>
          <w:p w14:paraId="478DB52F" w14:textId="32165E37" w:rsidR="00EE7378" w:rsidRPr="005362B1" w:rsidRDefault="00EE7378" w:rsidP="00EE7378">
            <w:pPr>
              <w:pStyle w:val="BodyText"/>
              <w:rPr>
                <w:szCs w:val="22"/>
              </w:rPr>
            </w:pPr>
            <w:r w:rsidRPr="005362B1">
              <w:rPr>
                <w:szCs w:val="22"/>
              </w:rPr>
              <w:t>AFSC Sablefish Longline survey Pacific cod Relative Population Numbers</w:t>
            </w:r>
          </w:p>
        </w:tc>
        <w:tc>
          <w:tcPr>
            <w:tcW w:w="1517" w:type="dxa"/>
            <w:shd w:val="clear" w:color="auto" w:fill="auto"/>
            <w:vAlign w:val="center"/>
          </w:tcPr>
          <w:p w14:paraId="226CB13B" w14:textId="3871776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3ED7E027" w14:textId="243C4F0F" w:rsidR="00EE7378" w:rsidRPr="005362B1" w:rsidRDefault="00EE7378" w:rsidP="00EE7378">
            <w:pPr>
              <w:pStyle w:val="BodyText"/>
              <w:rPr>
                <w:szCs w:val="22"/>
              </w:rPr>
            </w:pPr>
            <w:r w:rsidRPr="005362B1">
              <w:rPr>
                <w:szCs w:val="22"/>
              </w:rPr>
              <w:t>RPN</w:t>
            </w:r>
          </w:p>
        </w:tc>
        <w:tc>
          <w:tcPr>
            <w:tcW w:w="1429" w:type="dxa"/>
            <w:shd w:val="clear" w:color="auto" w:fill="auto"/>
            <w:vAlign w:val="center"/>
          </w:tcPr>
          <w:p w14:paraId="7ABF0916" w14:textId="7673007A" w:rsidR="00EE7378" w:rsidRPr="005362B1" w:rsidRDefault="00EE7378" w:rsidP="00EE7378">
            <w:pPr>
              <w:pStyle w:val="BodyText"/>
              <w:rPr>
                <w:szCs w:val="22"/>
              </w:rPr>
            </w:pPr>
            <w:r w:rsidRPr="005362B1">
              <w:rPr>
                <w:szCs w:val="22"/>
              </w:rPr>
              <w:t>1990 – 2023</w:t>
            </w:r>
          </w:p>
        </w:tc>
      </w:tr>
      <w:tr w:rsidR="00EE7378" w:rsidRPr="005362B1" w14:paraId="06AFC337" w14:textId="77777777" w:rsidTr="003F0123">
        <w:tc>
          <w:tcPr>
            <w:tcW w:w="4623" w:type="dxa"/>
            <w:shd w:val="clear" w:color="auto" w:fill="auto"/>
            <w:vAlign w:val="center"/>
          </w:tcPr>
          <w:p w14:paraId="7CE7F187" w14:textId="77777777" w:rsidR="00EE7378" w:rsidRPr="005362B1" w:rsidRDefault="00EE7378" w:rsidP="00EE7378">
            <w:pPr>
              <w:pStyle w:val="BodyText"/>
              <w:rPr>
                <w:szCs w:val="22"/>
              </w:rPr>
            </w:pPr>
            <w:r w:rsidRPr="005362B1">
              <w:rPr>
                <w:szCs w:val="22"/>
              </w:rPr>
              <w:t>GOA NMFS bottom trawl survey length composition</w:t>
            </w:r>
          </w:p>
        </w:tc>
        <w:tc>
          <w:tcPr>
            <w:tcW w:w="1517" w:type="dxa"/>
            <w:shd w:val="clear" w:color="auto" w:fill="auto"/>
            <w:vAlign w:val="center"/>
          </w:tcPr>
          <w:p w14:paraId="6929BD61" w14:textId="12CCC00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01531D77" w14:textId="451DEBC6" w:rsidR="00EE7378" w:rsidRPr="005362B1" w:rsidRDefault="00EE7378" w:rsidP="00EE7378">
            <w:pPr>
              <w:pStyle w:val="BodyText"/>
              <w:rPr>
                <w:szCs w:val="22"/>
              </w:rPr>
            </w:pPr>
            <w:r w:rsidRPr="005362B1">
              <w:rPr>
                <w:szCs w:val="22"/>
              </w:rPr>
              <w:t>Number at length (in cm)</w:t>
            </w:r>
          </w:p>
        </w:tc>
        <w:tc>
          <w:tcPr>
            <w:tcW w:w="1429" w:type="dxa"/>
            <w:shd w:val="clear" w:color="auto" w:fill="auto"/>
            <w:vAlign w:val="center"/>
          </w:tcPr>
          <w:p w14:paraId="6C9E0EEE" w14:textId="1FE63AF0" w:rsidR="00EE7378" w:rsidRPr="005362B1" w:rsidRDefault="00EE7378" w:rsidP="00EE7378">
            <w:pPr>
              <w:pStyle w:val="BodyText"/>
              <w:rPr>
                <w:szCs w:val="22"/>
              </w:rPr>
            </w:pPr>
            <w:r w:rsidRPr="005362B1">
              <w:rPr>
                <w:szCs w:val="22"/>
              </w:rPr>
              <w:t>1990 – 2023</w:t>
            </w:r>
          </w:p>
        </w:tc>
      </w:tr>
      <w:tr w:rsidR="00EE7378" w:rsidRPr="005362B1" w14:paraId="44714E76" w14:textId="77777777" w:rsidTr="003F0123">
        <w:tc>
          <w:tcPr>
            <w:tcW w:w="4623" w:type="dxa"/>
            <w:shd w:val="clear" w:color="auto" w:fill="auto"/>
            <w:vAlign w:val="center"/>
          </w:tcPr>
          <w:p w14:paraId="5E850098" w14:textId="42432E98" w:rsidR="00EE7378" w:rsidRPr="005362B1" w:rsidRDefault="00EE7378" w:rsidP="00EE7378">
            <w:pPr>
              <w:pStyle w:val="BodyText"/>
              <w:rPr>
                <w:szCs w:val="22"/>
              </w:rPr>
            </w:pPr>
            <w:r w:rsidRPr="005362B1">
              <w:rPr>
                <w:szCs w:val="22"/>
              </w:rPr>
              <w:t>GOA NMFS bottom trawl survey conditional age-at-length</w:t>
            </w:r>
          </w:p>
        </w:tc>
        <w:tc>
          <w:tcPr>
            <w:tcW w:w="1517" w:type="dxa"/>
            <w:shd w:val="clear" w:color="auto" w:fill="auto"/>
            <w:vAlign w:val="center"/>
          </w:tcPr>
          <w:p w14:paraId="2F74C0AE" w14:textId="7888348C"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2D10978C" w14:textId="7D660CEC"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7092A282" w14:textId="2A00D667" w:rsidR="00EE7378" w:rsidRPr="005362B1" w:rsidRDefault="00EE7378" w:rsidP="00EE7378">
            <w:pPr>
              <w:pStyle w:val="BodyText"/>
              <w:rPr>
                <w:szCs w:val="22"/>
              </w:rPr>
            </w:pPr>
            <w:r w:rsidRPr="005362B1">
              <w:rPr>
                <w:szCs w:val="22"/>
              </w:rPr>
              <w:t xml:space="preserve">1990 – </w:t>
            </w:r>
            <w:r w:rsidRPr="005362B1">
              <w:rPr>
                <w:b/>
                <w:szCs w:val="22"/>
              </w:rPr>
              <w:t>2023</w:t>
            </w:r>
          </w:p>
        </w:tc>
      </w:tr>
      <w:tr w:rsidR="00EE7378" w:rsidRPr="005362B1" w14:paraId="33E43448" w14:textId="77777777" w:rsidTr="003F0123">
        <w:tc>
          <w:tcPr>
            <w:tcW w:w="4623" w:type="dxa"/>
            <w:shd w:val="clear" w:color="auto" w:fill="auto"/>
            <w:vAlign w:val="center"/>
          </w:tcPr>
          <w:p w14:paraId="49DBDACF" w14:textId="77777777" w:rsidR="00EE7378" w:rsidRPr="005362B1" w:rsidRDefault="00EE7378" w:rsidP="00EE7378">
            <w:pPr>
              <w:pStyle w:val="BodyText"/>
              <w:rPr>
                <w:szCs w:val="22"/>
              </w:rPr>
            </w:pPr>
            <w:r w:rsidRPr="005362B1">
              <w:rPr>
                <w:szCs w:val="22"/>
              </w:rPr>
              <w:t>AFSC Sablefish Longline survey Pacific Cod length composition</w:t>
            </w:r>
          </w:p>
        </w:tc>
        <w:tc>
          <w:tcPr>
            <w:tcW w:w="1517" w:type="dxa"/>
            <w:shd w:val="clear" w:color="auto" w:fill="auto"/>
            <w:vAlign w:val="center"/>
          </w:tcPr>
          <w:p w14:paraId="12661E27" w14:textId="663C0402"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729F87AB" w14:textId="7685F178" w:rsidR="00EE7378" w:rsidRPr="005362B1" w:rsidRDefault="00EE7378" w:rsidP="00EE7378">
            <w:pPr>
              <w:pStyle w:val="BodyText"/>
              <w:rPr>
                <w:szCs w:val="22"/>
              </w:rPr>
            </w:pPr>
            <w:r w:rsidRPr="005362B1">
              <w:rPr>
                <w:szCs w:val="22"/>
              </w:rPr>
              <w:t>RPN at length (in cm)</w:t>
            </w:r>
          </w:p>
        </w:tc>
        <w:tc>
          <w:tcPr>
            <w:tcW w:w="1429" w:type="dxa"/>
            <w:shd w:val="clear" w:color="auto" w:fill="auto"/>
            <w:vAlign w:val="center"/>
          </w:tcPr>
          <w:p w14:paraId="6D24B297" w14:textId="044134D1" w:rsidR="00EE7378" w:rsidRPr="005362B1" w:rsidRDefault="00EE7378" w:rsidP="00EE7378">
            <w:pPr>
              <w:pStyle w:val="BodyText"/>
              <w:rPr>
                <w:szCs w:val="22"/>
              </w:rPr>
            </w:pPr>
            <w:r w:rsidRPr="005362B1">
              <w:rPr>
                <w:szCs w:val="22"/>
              </w:rPr>
              <w:t>1990 – 2023</w:t>
            </w:r>
          </w:p>
        </w:tc>
      </w:tr>
      <w:tr w:rsidR="00EE7378" w:rsidRPr="005362B1" w14:paraId="6F3AB992" w14:textId="77777777" w:rsidTr="003F0123">
        <w:tc>
          <w:tcPr>
            <w:tcW w:w="4623" w:type="dxa"/>
            <w:shd w:val="clear" w:color="auto" w:fill="auto"/>
            <w:vAlign w:val="center"/>
          </w:tcPr>
          <w:p w14:paraId="54B67783" w14:textId="77777777" w:rsidR="00EE7378" w:rsidRPr="005362B1" w:rsidRDefault="00EE7378" w:rsidP="00EE7378">
            <w:pPr>
              <w:pStyle w:val="BodyText"/>
              <w:rPr>
                <w:szCs w:val="22"/>
              </w:rPr>
            </w:pPr>
            <w:r w:rsidRPr="005362B1">
              <w:rPr>
                <w:szCs w:val="22"/>
              </w:rPr>
              <w:t>Federal fishery conditional age-at-length</w:t>
            </w:r>
          </w:p>
        </w:tc>
        <w:tc>
          <w:tcPr>
            <w:tcW w:w="1517" w:type="dxa"/>
            <w:shd w:val="clear" w:color="auto" w:fill="auto"/>
            <w:vAlign w:val="center"/>
          </w:tcPr>
          <w:p w14:paraId="7713AFC2" w14:textId="4E1F3ECB" w:rsidR="00EE7378" w:rsidRPr="005362B1" w:rsidRDefault="00EE7378" w:rsidP="00EE7378">
            <w:pPr>
              <w:pStyle w:val="BodyText"/>
              <w:rPr>
                <w:szCs w:val="22"/>
              </w:rPr>
            </w:pPr>
            <w:r w:rsidRPr="005362B1">
              <w:rPr>
                <w:szCs w:val="22"/>
              </w:rPr>
              <w:t>AKFIN</w:t>
            </w:r>
          </w:p>
        </w:tc>
        <w:tc>
          <w:tcPr>
            <w:tcW w:w="1781" w:type="dxa"/>
            <w:shd w:val="clear" w:color="auto" w:fill="auto"/>
            <w:vAlign w:val="center"/>
          </w:tcPr>
          <w:p w14:paraId="494A9724" w14:textId="0E2239C8" w:rsidR="00EE7378" w:rsidRPr="005362B1" w:rsidRDefault="00EE7378" w:rsidP="00EE7378">
            <w:pPr>
              <w:pStyle w:val="BodyText"/>
              <w:rPr>
                <w:szCs w:val="22"/>
              </w:rPr>
            </w:pPr>
            <w:r w:rsidRPr="005362B1">
              <w:rPr>
                <w:szCs w:val="22"/>
              </w:rPr>
              <w:t>proportion age at length</w:t>
            </w:r>
          </w:p>
        </w:tc>
        <w:tc>
          <w:tcPr>
            <w:tcW w:w="1429" w:type="dxa"/>
            <w:shd w:val="clear" w:color="auto" w:fill="auto"/>
            <w:vAlign w:val="center"/>
          </w:tcPr>
          <w:p w14:paraId="4D952F0C" w14:textId="4F358CF9" w:rsidR="00EE7378" w:rsidRPr="005362B1" w:rsidRDefault="00EE7378" w:rsidP="00EE7378">
            <w:pPr>
              <w:pStyle w:val="BodyText"/>
              <w:rPr>
                <w:szCs w:val="22"/>
              </w:rPr>
            </w:pPr>
            <w:r w:rsidRPr="005362B1">
              <w:rPr>
                <w:szCs w:val="22"/>
              </w:rPr>
              <w:t xml:space="preserve">2007 – </w:t>
            </w:r>
            <w:r w:rsidR="005A55D7" w:rsidRPr="005362B1">
              <w:rPr>
                <w:b/>
                <w:szCs w:val="22"/>
              </w:rPr>
              <w:t>2023</w:t>
            </w:r>
          </w:p>
        </w:tc>
      </w:tr>
      <w:tr w:rsidR="00010C8B" w:rsidRPr="005362B1" w14:paraId="49908F90" w14:textId="77777777" w:rsidTr="003F0123">
        <w:tc>
          <w:tcPr>
            <w:tcW w:w="4623" w:type="dxa"/>
            <w:shd w:val="clear" w:color="auto" w:fill="auto"/>
            <w:vAlign w:val="center"/>
          </w:tcPr>
          <w:p w14:paraId="0893063E" w14:textId="77777777" w:rsidR="00010C8B" w:rsidRPr="005362B1" w:rsidRDefault="00010C8B" w:rsidP="00816616">
            <w:pPr>
              <w:pStyle w:val="BodyText"/>
              <w:rPr>
                <w:szCs w:val="22"/>
              </w:rPr>
            </w:pPr>
            <w:r w:rsidRPr="005362B1">
              <w:rPr>
                <w:szCs w:val="22"/>
              </w:rPr>
              <w:t>CFSR bottom temperature indices</w:t>
            </w:r>
          </w:p>
        </w:tc>
        <w:tc>
          <w:tcPr>
            <w:tcW w:w="1517" w:type="dxa"/>
            <w:shd w:val="clear" w:color="auto" w:fill="auto"/>
            <w:vAlign w:val="center"/>
          </w:tcPr>
          <w:p w14:paraId="0B632901" w14:textId="77777777" w:rsidR="00010C8B" w:rsidRPr="005362B1" w:rsidRDefault="00010C8B" w:rsidP="00816616">
            <w:pPr>
              <w:pStyle w:val="BodyText"/>
              <w:rPr>
                <w:szCs w:val="22"/>
              </w:rPr>
            </w:pPr>
            <w:r w:rsidRPr="005362B1">
              <w:rPr>
                <w:szCs w:val="22"/>
              </w:rPr>
              <w:t>National Center for Atmospheric Research</w:t>
            </w:r>
          </w:p>
        </w:tc>
        <w:tc>
          <w:tcPr>
            <w:tcW w:w="1781" w:type="dxa"/>
            <w:shd w:val="clear" w:color="auto" w:fill="auto"/>
            <w:vAlign w:val="center"/>
          </w:tcPr>
          <w:p w14:paraId="7628D2D8" w14:textId="7C6F4B79" w:rsidR="00010C8B" w:rsidRPr="005362B1" w:rsidRDefault="00010C8B" w:rsidP="00816616">
            <w:pPr>
              <w:pStyle w:val="BodyText"/>
              <w:rPr>
                <w:szCs w:val="22"/>
              </w:rPr>
            </w:pPr>
            <w:r w:rsidRPr="005362B1">
              <w:rPr>
                <w:szCs w:val="22"/>
              </w:rPr>
              <w:t xml:space="preserve">temperature anomaly at </w:t>
            </w:r>
            <w:r w:rsidR="00731F0E" w:rsidRPr="005362B1">
              <w:rPr>
                <w:szCs w:val="22"/>
              </w:rPr>
              <w:t>mean depth for P. cod size bins</w:t>
            </w:r>
          </w:p>
        </w:tc>
        <w:tc>
          <w:tcPr>
            <w:tcW w:w="1429" w:type="dxa"/>
            <w:shd w:val="clear" w:color="auto" w:fill="auto"/>
            <w:vAlign w:val="center"/>
          </w:tcPr>
          <w:p w14:paraId="172D8D40" w14:textId="501A9BA9" w:rsidR="00010C8B" w:rsidRPr="005362B1" w:rsidRDefault="004D7B57" w:rsidP="00816616">
            <w:pPr>
              <w:pStyle w:val="BodyText"/>
              <w:rPr>
                <w:szCs w:val="22"/>
              </w:rPr>
            </w:pPr>
            <w:r w:rsidRPr="005362B1">
              <w:rPr>
                <w:szCs w:val="22"/>
              </w:rPr>
              <w:t xml:space="preserve">1979 – </w:t>
            </w:r>
            <w:r w:rsidR="005A55D7" w:rsidRPr="005362B1">
              <w:rPr>
                <w:b/>
                <w:szCs w:val="22"/>
              </w:rPr>
              <w:t>2024</w:t>
            </w:r>
          </w:p>
        </w:tc>
      </w:tr>
    </w:tbl>
    <w:p w14:paraId="33773B4F" w14:textId="77777777" w:rsidR="004678F0" w:rsidRPr="005362B1" w:rsidRDefault="00025D45">
      <w:pPr>
        <w:pStyle w:val="Heading2"/>
        <w:pBdr>
          <w:top w:val="nil"/>
          <w:left w:val="nil"/>
          <w:bottom w:val="nil"/>
          <w:right w:val="nil"/>
          <w:between w:val="nil"/>
        </w:pBdr>
      </w:pPr>
      <w:r w:rsidRPr="005362B1">
        <w:t>Fishery:</w:t>
      </w:r>
    </w:p>
    <w:p w14:paraId="21D3D685" w14:textId="77777777" w:rsidR="00B4367E" w:rsidRPr="005362B1" w:rsidRDefault="00B4367E" w:rsidP="003E5A05">
      <w:pPr>
        <w:pStyle w:val="Heading3"/>
      </w:pPr>
      <w:r w:rsidRPr="005362B1">
        <w:t>Catch Biomass</w:t>
      </w:r>
    </w:p>
    <w:p w14:paraId="56D9742C" w14:textId="61FA3A50" w:rsidR="00B4367E" w:rsidRPr="005362B1" w:rsidRDefault="005A55D7" w:rsidP="004A062A">
      <w:r w:rsidRPr="005362B1">
        <w:t>Catches for the period 1991-2024</w:t>
      </w:r>
      <w:r w:rsidR="00B4367E" w:rsidRPr="005362B1">
        <w:t xml:space="preserve"> are shown for the three main gear types in Table 2.1</w:t>
      </w:r>
      <w:r w:rsidRPr="005362B1">
        <w:t>, with the catches for 2024</w:t>
      </w:r>
      <w:r w:rsidR="00B4367E" w:rsidRPr="005362B1">
        <w:t xml:space="preserve"> presented through </w:t>
      </w:r>
      <w:r w:rsidRPr="005362B1">
        <w:t>October 17, 2024</w:t>
      </w:r>
      <w:r w:rsidR="00B4367E" w:rsidRPr="005362B1">
        <w:t xml:space="preserve">. For the assessment model the Oct-Dec catch was assumed </w:t>
      </w:r>
      <w:r w:rsidR="00B4367E" w:rsidRPr="005362B1">
        <w:lastRenderedPageBreak/>
        <w:t xml:space="preserve">to reach the </w:t>
      </w:r>
      <w:r w:rsidR="00EA50CC" w:rsidRPr="005362B1">
        <w:t xml:space="preserve">full TAC and state </w:t>
      </w:r>
      <w:commentRangeStart w:id="4"/>
      <w:r w:rsidR="00EA50CC" w:rsidRPr="005362B1">
        <w:t>GHL</w:t>
      </w:r>
      <w:commentRangeEnd w:id="4"/>
      <w:r w:rsidR="006E37D0">
        <w:rPr>
          <w:rStyle w:val="CommentReference"/>
        </w:rPr>
        <w:commentReference w:id="4"/>
      </w:r>
      <w:r w:rsidR="00EA50CC" w:rsidRPr="005362B1">
        <w:t>. Three fishery fleets</w:t>
      </w:r>
      <w:r w:rsidR="00B4367E" w:rsidRPr="005362B1">
        <w:t xml:space="preserve"> were modeled</w:t>
      </w:r>
      <w:r w:rsidR="00EA50CC" w:rsidRPr="005362B1">
        <w:t xml:space="preserve"> (by gear categories)</w:t>
      </w:r>
      <w:r w:rsidR="00B4367E" w:rsidRPr="005362B1">
        <w:t>; trawl (all trawl types), longl</w:t>
      </w:r>
      <w:r w:rsidR="00EA50CC" w:rsidRPr="005362B1">
        <w:t>ine (longline and jig) and pot.</w:t>
      </w:r>
    </w:p>
    <w:p w14:paraId="6F4A9D3D" w14:textId="23E527C9" w:rsidR="00B4367E" w:rsidRPr="005362B1" w:rsidRDefault="00BB6073" w:rsidP="003E5A05">
      <w:pPr>
        <w:pStyle w:val="Heading3"/>
      </w:pPr>
      <w:r w:rsidRPr="005362B1">
        <w:t>Length</w:t>
      </w:r>
      <w:r w:rsidR="00B4367E" w:rsidRPr="005362B1">
        <w:t xml:space="preserve"> Composition</w:t>
      </w:r>
    </w:p>
    <w:p w14:paraId="42CC8C08" w14:textId="7947B890" w:rsidR="0082513F" w:rsidRPr="005362B1" w:rsidRDefault="00B4367E" w:rsidP="004A062A">
      <w:r w:rsidRPr="005362B1">
        <w:t xml:space="preserve">Fishery </w:t>
      </w:r>
      <w:r w:rsidR="00BB6073" w:rsidRPr="005362B1">
        <w:t>length</w:t>
      </w:r>
      <w:r w:rsidRPr="005362B1">
        <w:t xml:space="preserve"> compositions are presently available by gear for at least one gear type in every year from 197</w:t>
      </w:r>
      <w:r w:rsidR="00731F0E" w:rsidRPr="005362B1">
        <w:t>7 through Oct</w:t>
      </w:r>
      <w:r w:rsidR="005A55D7" w:rsidRPr="005362B1">
        <w:t>ober of 2024</w:t>
      </w:r>
      <w:r w:rsidRPr="005362B1">
        <w:t>.</w:t>
      </w:r>
      <w:r w:rsidR="00A350EC" w:rsidRPr="005362B1">
        <w:t xml:space="preserve"> There are two methods employed within the GOA Pacific cod assessment to compute fishery length composition which are based upon different types of data available prior to 1991 and after 1991. Specifically, prior to 1991 there is no </w:t>
      </w:r>
      <w:r w:rsidR="00D24080" w:rsidRPr="005362B1">
        <w:t>Catch Accounting System (CAS) derived total catch weight and the foreign length frequency data is not associated with NMFS management areas.</w:t>
      </w:r>
    </w:p>
    <w:p w14:paraId="6B729AA7" w14:textId="7D8CC6EA" w:rsidR="00B4367E" w:rsidRPr="005362B1" w:rsidRDefault="00EA50CC" w:rsidP="00B4367E">
      <w:r w:rsidRPr="005362B1">
        <w:t xml:space="preserve">For length composition data prior to 1991, the </w:t>
      </w:r>
      <w:r w:rsidR="00B4367E" w:rsidRPr="005362B1">
        <w:t xml:space="preserve">fishery </w:t>
      </w:r>
      <w:r w:rsidR="00D24080" w:rsidRPr="005362B1">
        <w:t xml:space="preserve">haul-level </w:t>
      </w:r>
      <w:r w:rsidR="00B4367E" w:rsidRPr="005362B1">
        <w:t>length composition data</w:t>
      </w:r>
      <w:r w:rsidR="00A350EC" w:rsidRPr="005362B1">
        <w:t xml:space="preserve"> were available from both the foreign and domestic fisheries. The method to compute </w:t>
      </w:r>
      <w:r w:rsidR="00D24080" w:rsidRPr="005362B1">
        <w:t xml:space="preserve">gear-specific </w:t>
      </w:r>
      <w:r w:rsidR="00A350EC" w:rsidRPr="005362B1">
        <w:t xml:space="preserve">length composition data prior to 1991 were </w:t>
      </w:r>
      <w:r w:rsidR="00B4367E" w:rsidRPr="005362B1">
        <w:t>based on</w:t>
      </w:r>
      <w:r w:rsidR="00D24080" w:rsidRPr="005362B1">
        <w:t xml:space="preserve"> weighting the haul-level length frequency samples by</w:t>
      </w:r>
      <w:r w:rsidR="00B4367E" w:rsidRPr="005362B1">
        <w:t xml:space="preserve"> the extrapolated number of fish in each haul </w:t>
      </w:r>
      <w:r w:rsidRPr="005362B1">
        <w:t>as follows:</w:t>
      </w:r>
      <w:r w:rsidR="00B4367E" w:rsidRPr="005362B1">
        <w:t xml:space="preserve"> </w:t>
      </w:r>
    </w:p>
    <w:p w14:paraId="26A3EA7C" w14:textId="4B4B5377" w:rsidR="00B4367E" w:rsidRPr="005362B1" w:rsidRDefault="006E37D0" w:rsidP="006306BF">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l, g,y&lt;1991</m:t>
              </m:r>
            </m:sub>
          </m:sSub>
          <m:r>
            <w:rPr>
              <w:rFonts w:ascii="Cambria Math" w:hAnsi="Cambria Math"/>
            </w:rPr>
            <m:t>=</m:t>
          </m:r>
          <m:f>
            <m:fPr>
              <m:type m:val="lin"/>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m:t>
                  </m:r>
                </m:sub>
                <m:sup/>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l,g,h,y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l,g,h,y</m:t>
                              </m:r>
                            </m:sub>
                          </m:sSub>
                        </m:e>
                      </m:nary>
                    </m:den>
                  </m:f>
                  <m:sSub>
                    <m:sSubPr>
                      <m:ctrlPr>
                        <w:rPr>
                          <w:rFonts w:ascii="Cambria Math" w:hAnsi="Cambria Math"/>
                          <w:i/>
                        </w:rPr>
                      </m:ctrlPr>
                    </m:sSubPr>
                    <m:e>
                      <m:r>
                        <w:rPr>
                          <w:rFonts w:ascii="Cambria Math" w:hAnsi="Cambria Math"/>
                        </w:rPr>
                        <m:t>N</m:t>
                      </m:r>
                    </m:e>
                    <m:sub>
                      <m:r>
                        <w:rPr>
                          <w:rFonts w:ascii="Cambria Math" w:hAnsi="Cambria Math"/>
                        </w:rPr>
                        <m:t>h,g,y</m:t>
                      </m:r>
                    </m:sub>
                  </m:sSub>
                </m:e>
              </m:nary>
            </m:num>
            <m:den>
              <m:nary>
                <m:naryPr>
                  <m:chr m:val="∑"/>
                  <m:limLoc m:val="undOvr"/>
                  <m:supHide m:val="1"/>
                  <m:ctrlPr>
                    <w:rPr>
                      <w:rFonts w:ascii="Cambria Math" w:hAnsi="Cambria Math"/>
                      <w:i/>
                    </w:rPr>
                  </m:ctrlPr>
                </m:naryPr>
                <m:sub>
                  <m:r>
                    <w:rPr>
                      <w:rFonts w:ascii="Cambria Math" w:hAnsi="Cambria Math"/>
                    </w:rPr>
                    <m:t>h</m:t>
                  </m:r>
                </m:sub>
                <m:sup/>
                <m:e>
                  <m:sSub>
                    <m:sSubPr>
                      <m:ctrlPr>
                        <w:rPr>
                          <w:rFonts w:ascii="Cambria Math" w:hAnsi="Cambria Math"/>
                          <w:i/>
                        </w:rPr>
                      </m:ctrlPr>
                    </m:sSubPr>
                    <m:e>
                      <m:r>
                        <w:rPr>
                          <w:rFonts w:ascii="Cambria Math" w:hAnsi="Cambria Math"/>
                        </w:rPr>
                        <m:t>N</m:t>
                      </m:r>
                    </m:e>
                    <m:sub>
                      <m:r>
                        <w:rPr>
                          <w:rFonts w:ascii="Cambria Math" w:hAnsi="Cambria Math"/>
                        </w:rPr>
                        <m:t>h,g,y</m:t>
                      </m:r>
                    </m:sub>
                  </m:sSub>
                </m:e>
              </m:nary>
            </m:den>
          </m:f>
        </m:oMath>
      </m:oMathPara>
    </w:p>
    <w:p w14:paraId="79676D96" w14:textId="712B6165" w:rsidR="00B4367E" w:rsidRPr="005362B1" w:rsidRDefault="00EA50CC" w:rsidP="00B4367E">
      <w:r w:rsidRPr="005362B1">
        <w:t>w</w:t>
      </w:r>
      <w:r w:rsidR="00B4367E" w:rsidRPr="005362B1">
        <w:t xml:space="preserve">here </w:t>
      </w:r>
      <w:r w:rsidR="00B4367E" w:rsidRPr="005362B1">
        <w:rPr>
          <w:i/>
        </w:rPr>
        <w:t xml:space="preserve">p </w:t>
      </w:r>
      <w:r w:rsidR="00B4367E" w:rsidRPr="005362B1">
        <w:t>is the proportion of fish</w:t>
      </w:r>
      <w:r w:rsidR="00B4367E" w:rsidRPr="005362B1">
        <w:rPr>
          <w:i/>
        </w:rPr>
        <w:t xml:space="preserve"> </w:t>
      </w:r>
      <w:r w:rsidR="00B4367E" w:rsidRPr="005362B1">
        <w:t xml:space="preserve">at length </w:t>
      </w:r>
      <w:r w:rsidR="00B4367E" w:rsidRPr="005362B1">
        <w:rPr>
          <w:i/>
        </w:rPr>
        <w:t>l</w:t>
      </w:r>
      <w:r w:rsidR="00B4367E" w:rsidRPr="005362B1">
        <w:t xml:space="preserve"> for gear type </w:t>
      </w:r>
      <w:r w:rsidR="00B4367E" w:rsidRPr="005362B1">
        <w:rPr>
          <w:i/>
        </w:rPr>
        <w:t>g</w:t>
      </w:r>
      <w:r w:rsidR="00B4367E" w:rsidRPr="005362B1">
        <w:t xml:space="preserve"> in year </w:t>
      </w:r>
      <w:r w:rsidR="00B4367E" w:rsidRPr="005362B1">
        <w:rPr>
          <w:i/>
        </w:rPr>
        <w:t>y</w:t>
      </w:r>
      <w:r w:rsidR="00B4367E" w:rsidRPr="005362B1">
        <w:t xml:space="preserve">, </w:t>
      </w:r>
      <w:r w:rsidR="00B4367E" w:rsidRPr="005362B1">
        <w:rPr>
          <w:i/>
        </w:rPr>
        <w:t>n</w:t>
      </w:r>
      <w:r w:rsidR="00B4367E" w:rsidRPr="005362B1">
        <w:t xml:space="preserve"> is the number of </w:t>
      </w:r>
      <w:proofErr w:type="gramStart"/>
      <w:r w:rsidR="00B4367E" w:rsidRPr="005362B1">
        <w:t>fish</w:t>
      </w:r>
      <w:proofErr w:type="gramEnd"/>
      <w:r w:rsidR="00B4367E" w:rsidRPr="005362B1">
        <w:t xml:space="preserve"> measured in haul </w:t>
      </w:r>
      <w:r w:rsidR="00B4367E" w:rsidRPr="005362B1">
        <w:rPr>
          <w:i/>
        </w:rPr>
        <w:t>h</w:t>
      </w:r>
      <w:r w:rsidR="00B4367E" w:rsidRPr="005362B1">
        <w:t xml:space="preserve"> at length </w:t>
      </w:r>
      <w:r w:rsidR="00B4367E" w:rsidRPr="005362B1">
        <w:rPr>
          <w:i/>
        </w:rPr>
        <w:t>l</w:t>
      </w:r>
      <w:r w:rsidR="00B4367E" w:rsidRPr="005362B1">
        <w:t xml:space="preserve"> from gear type </w:t>
      </w:r>
      <w:r w:rsidR="00B4367E" w:rsidRPr="005362B1">
        <w:rPr>
          <w:i/>
        </w:rPr>
        <w:t>g</w:t>
      </w:r>
      <w:r w:rsidR="00B4367E" w:rsidRPr="005362B1">
        <w:t xml:space="preserve">, and year </w:t>
      </w:r>
      <w:r w:rsidR="00B4367E" w:rsidRPr="005362B1">
        <w:rPr>
          <w:i/>
        </w:rPr>
        <w:t xml:space="preserve">y </w:t>
      </w:r>
      <w:r w:rsidR="00B4367E" w:rsidRPr="005362B1">
        <w:t xml:space="preserve">and </w:t>
      </w:r>
      <w:r w:rsidR="00B4367E" w:rsidRPr="005362B1">
        <w:rPr>
          <w:i/>
        </w:rPr>
        <w:t>N</w:t>
      </w:r>
      <w:r w:rsidR="00B4367E" w:rsidRPr="005362B1">
        <w:t xml:space="preserve"> is the total extrapolated number of fish in haul </w:t>
      </w:r>
      <w:r w:rsidR="00B4367E" w:rsidRPr="005362B1">
        <w:rPr>
          <w:i/>
        </w:rPr>
        <w:t>h</w:t>
      </w:r>
      <w:r w:rsidR="00B4367E" w:rsidRPr="005362B1">
        <w:t xml:space="preserve"> for gear type </w:t>
      </w:r>
      <w:r w:rsidR="00B4367E" w:rsidRPr="005362B1">
        <w:rPr>
          <w:i/>
        </w:rPr>
        <w:t>g</w:t>
      </w:r>
      <w:r w:rsidR="00B4367E" w:rsidRPr="005362B1">
        <w:t xml:space="preserve">, and year </w:t>
      </w:r>
      <w:r w:rsidR="00B4367E" w:rsidRPr="005362B1">
        <w:rPr>
          <w:i/>
        </w:rPr>
        <w:t>y</w:t>
      </w:r>
      <w:r w:rsidR="00B4367E" w:rsidRPr="005362B1">
        <w:t>.</w:t>
      </w:r>
    </w:p>
    <w:p w14:paraId="67221BF1" w14:textId="2007EE4E" w:rsidR="00D24080" w:rsidRPr="005362B1" w:rsidRDefault="00D24080" w:rsidP="00B4367E">
      <w:r w:rsidRPr="005362B1">
        <w:t xml:space="preserve">In previous assessments the post-1991 gear-specific length composition was computed by weighting the </w:t>
      </w:r>
      <w:r w:rsidR="009C66B3" w:rsidRPr="005362B1">
        <w:t xml:space="preserve">federal </w:t>
      </w:r>
      <w:r w:rsidRPr="005362B1">
        <w:t xml:space="preserve">haul-level length frequency observations by weekly catch totals provided by CAS within a NMFS management area. </w:t>
      </w:r>
      <w:r w:rsidR="006306BF" w:rsidRPr="005362B1">
        <w:t xml:space="preserve">Hauls were removed from the length frequency data if there were less than 10 lengths sampled in a haul. </w:t>
      </w:r>
      <w:r w:rsidRPr="005362B1">
        <w:t>These gear- and area-specific weekly weighted length compositions were then expanded to the trimester-level</w:t>
      </w:r>
      <w:r w:rsidR="006306BF" w:rsidRPr="005362B1">
        <w:t xml:space="preserve">. </w:t>
      </w:r>
      <w:r w:rsidR="009C66B3" w:rsidRPr="005362B1">
        <w:t>ADF&amp;G port-sampled length frequency collections have also been collected and available to the GOA Pacific cod assessment since 1997. ADF&amp;G gear-specific length composition data was computed to the trimester- and area-level by weighting the length frequencies at the trimester- and area-level by the federal catch. If there were federal data missing at the trimester- and area-level then the expanded ADF&amp;G length composition was used, otherwise only the expanded federal length composition was used.</w:t>
      </w:r>
    </w:p>
    <w:p w14:paraId="7CFD744E" w14:textId="0823DEC0" w:rsidR="009C66B3" w:rsidRPr="005362B1" w:rsidRDefault="009C66B3" w:rsidP="00B4367E">
      <w:r w:rsidRPr="005362B1">
        <w:t>In the current assessment we employ a method to expand gear-specific fishery length composition that (1) aggregates and weights length frequency data at the monthly rather than</w:t>
      </w:r>
      <w:r w:rsidR="006306BF" w:rsidRPr="005362B1">
        <w:t xml:space="preserve"> weekly level, (2) removes the 1</w:t>
      </w:r>
      <w:r w:rsidRPr="005362B1">
        <w:t xml:space="preserve">0 lengths measured </w:t>
      </w:r>
      <w:r w:rsidR="006306BF" w:rsidRPr="005362B1">
        <w:t xml:space="preserve">per haul </w:t>
      </w:r>
      <w:r w:rsidRPr="005362B1">
        <w:t>filter, and (3) merges the ADF&amp;G length frequen</w:t>
      </w:r>
      <w:r w:rsidR="00AC458B" w:rsidRPr="005362B1">
        <w:t>cy data (s</w:t>
      </w:r>
      <w:r w:rsidR="006306BF" w:rsidRPr="005362B1">
        <w:t>ee Tables 2.2.1 and 2.2.2 in Appendix 2.2 regarding the amount of data filtered and ADF&amp;G data employed in the previous method</w:t>
      </w:r>
      <w:r w:rsidR="00AC458B" w:rsidRPr="005362B1">
        <w:t>)</w:t>
      </w:r>
      <w:r w:rsidR="006306BF" w:rsidRPr="005362B1">
        <w:t>. Length composition in the current assessment is computed as follows:</w:t>
      </w:r>
    </w:p>
    <w:p w14:paraId="3AA69311" w14:textId="5C77E68D" w:rsidR="00B4367E" w:rsidRPr="005362B1" w:rsidRDefault="006E37D0" w:rsidP="00B4367E">
      <m:oMathPara>
        <m:oMath>
          <m:sSub>
            <m:sSubPr>
              <m:ctrlPr>
                <w:rPr>
                  <w:rFonts w:ascii="Cambria Math" w:hAnsi="Cambria Math"/>
                  <w:i/>
                </w:rPr>
              </m:ctrlPr>
            </m:sSubPr>
            <m:e>
              <m:r>
                <w:rPr>
                  <w:rFonts w:ascii="Cambria Math" w:hAnsi="Cambria Math"/>
                </w:rPr>
                <m:t>p</m:t>
              </m:r>
            </m:e>
            <m:sub>
              <m:r>
                <w:rPr>
                  <w:rFonts w:ascii="Cambria Math" w:hAnsi="Cambria Math"/>
                </w:rPr>
                <m:t>l,g,y≥1991</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m,a</m:t>
              </m:r>
            </m:sub>
            <m:sup/>
            <m:e>
              <m:d>
                <m:dPr>
                  <m:ctrlPr>
                    <w:rPr>
                      <w:rFonts w:ascii="Cambria Math" w:hAnsi="Cambria Math"/>
                      <w:i/>
                    </w:rPr>
                  </m:ctrlPr>
                </m:dPr>
                <m:e>
                  <m:d>
                    <m:dPr>
                      <m:ctrlPr>
                        <w:rPr>
                          <w:rFonts w:ascii="Cambria Math" w:hAnsi="Cambria Math"/>
                          <w:i/>
                        </w:rPr>
                      </m:ctrlPr>
                    </m:dPr>
                    <m:e>
                      <m:f>
                        <m:fPr>
                          <m:type m:val="lin"/>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l,g,m,a,y</m:t>
                                  </m:r>
                                </m:sub>
                              </m:sSub>
                            </m:num>
                            <m:den>
                              <m:nary>
                                <m:naryPr>
                                  <m:chr m:val="∑"/>
                                  <m:limLoc m:val="undOvr"/>
                                  <m:supHide m:val="1"/>
                                  <m:ctrlPr>
                                    <w:rPr>
                                      <w:rFonts w:ascii="Cambria Math" w:hAnsi="Cambria Math"/>
                                      <w:i/>
                                    </w:rPr>
                                  </m:ctrlPr>
                                </m:naryPr>
                                <m:sub>
                                  <m:r>
                                    <w:rPr>
                                      <w:rFonts w:ascii="Cambria Math" w:hAnsi="Cambria Math"/>
                                    </w:rPr>
                                    <m:t>l</m:t>
                                  </m:r>
                                </m:sub>
                                <m:sup/>
                                <m:e>
                                  <m:sSub>
                                    <m:sSubPr>
                                      <m:ctrlPr>
                                        <w:rPr>
                                          <w:rFonts w:ascii="Cambria Math" w:hAnsi="Cambria Math"/>
                                          <w:i/>
                                        </w:rPr>
                                      </m:ctrlPr>
                                    </m:sSubPr>
                                    <m:e>
                                      <m:r>
                                        <w:rPr>
                                          <w:rFonts w:ascii="Cambria Math" w:hAnsi="Cambria Math"/>
                                        </w:rPr>
                                        <m:t>n</m:t>
                                      </m:r>
                                    </m:e>
                                    <m:sub>
                                      <m:r>
                                        <w:rPr>
                                          <w:rFonts w:ascii="Cambria Math" w:hAnsi="Cambria Math"/>
                                        </w:rPr>
                                        <m:t>l,g,m,a,y</m:t>
                                      </m:r>
                                    </m:sub>
                                  </m:sSub>
                                </m:e>
                              </m:nary>
                            </m:den>
                          </m:f>
                          <m:sSub>
                            <m:sSubPr>
                              <m:ctrlPr>
                                <w:rPr>
                                  <w:rFonts w:ascii="Cambria Math" w:hAnsi="Cambria Math"/>
                                  <w:i/>
                                </w:rPr>
                              </m:ctrlPr>
                            </m:sSubPr>
                            <m:e>
                              <m:r>
                                <w:rPr>
                                  <w:rFonts w:ascii="Cambria Math" w:hAnsi="Cambria Math"/>
                                </w:rPr>
                                <m:t>N</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N</m:t>
                                  </m:r>
                                </m:e>
                                <m:sub>
                                  <m:r>
                                    <w:rPr>
                                      <w:rFonts w:ascii="Cambria Math" w:hAnsi="Cambria Math"/>
                                    </w:rPr>
                                    <m:t>y,m,a,g</m:t>
                                  </m:r>
                                </m:sub>
                              </m:sSub>
                            </m:e>
                          </m:nary>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W</m:t>
                              </m:r>
                            </m:e>
                            <m:sub>
                              <m:r>
                                <w:rPr>
                                  <w:rFonts w:ascii="Cambria Math" w:hAnsi="Cambria Math"/>
                                </w:rPr>
                                <m:t>g,m,a,y</m:t>
                              </m:r>
                            </m:sub>
                          </m:sSub>
                        </m:num>
                        <m:den>
                          <m:nary>
                            <m:naryPr>
                              <m:chr m:val="∑"/>
                              <m:limLoc m:val="undOvr"/>
                              <m:supHide m:val="1"/>
                              <m:ctrlPr>
                                <w:rPr>
                                  <w:rFonts w:ascii="Cambria Math" w:hAnsi="Cambria Math"/>
                                  <w:i/>
                                </w:rPr>
                              </m:ctrlPr>
                            </m:naryPr>
                            <m:sub>
                              <m:r>
                                <w:rPr>
                                  <w:rFonts w:ascii="Cambria Math" w:hAnsi="Cambria Math"/>
                                </w:rPr>
                                <m:t>g,m,a</m:t>
                              </m:r>
                            </m:sub>
                            <m:sup/>
                            <m:e>
                              <m:sSub>
                                <m:sSubPr>
                                  <m:ctrlPr>
                                    <w:rPr>
                                      <w:rFonts w:ascii="Cambria Math" w:hAnsi="Cambria Math"/>
                                      <w:i/>
                                    </w:rPr>
                                  </m:ctrlPr>
                                </m:sSubPr>
                                <m:e>
                                  <m:r>
                                    <w:rPr>
                                      <w:rFonts w:ascii="Cambria Math" w:hAnsi="Cambria Math"/>
                                    </w:rPr>
                                    <m:t>W</m:t>
                                  </m:r>
                                </m:e>
                                <m:sub>
                                  <m:r>
                                    <w:rPr>
                                      <w:rFonts w:ascii="Cambria Math" w:hAnsi="Cambria Math"/>
                                    </w:rPr>
                                    <m:t>g,m,a,y</m:t>
                                  </m:r>
                                </m:sub>
                              </m:sSub>
                            </m:e>
                          </m:nary>
                        </m:den>
                      </m:f>
                    </m:e>
                  </m:d>
                </m:e>
              </m:d>
            </m:e>
          </m:nary>
        </m:oMath>
      </m:oMathPara>
    </w:p>
    <w:p w14:paraId="2364BEDB" w14:textId="24AC8BB6" w:rsidR="00B4367E" w:rsidRPr="005362B1" w:rsidRDefault="00B4367E" w:rsidP="00B4367E">
      <w:r w:rsidRPr="005362B1">
        <w:t xml:space="preserve">Where </w:t>
      </w:r>
      <w:r w:rsidRPr="005362B1">
        <w:rPr>
          <w:i/>
        </w:rPr>
        <w:t xml:space="preserve">p </w:t>
      </w:r>
      <w:r w:rsidRPr="005362B1">
        <w:t>is the proportion of fish</w:t>
      </w:r>
      <w:r w:rsidRPr="005362B1">
        <w:rPr>
          <w:i/>
        </w:rPr>
        <w:t xml:space="preserve"> </w:t>
      </w:r>
      <w:r w:rsidRPr="005362B1">
        <w:t xml:space="preserve">at length </w:t>
      </w:r>
      <w:r w:rsidRPr="005362B1">
        <w:rPr>
          <w:i/>
        </w:rPr>
        <w:t>l</w:t>
      </w:r>
      <w:r w:rsidRPr="005362B1">
        <w:t xml:space="preserve"> for gear type </w:t>
      </w:r>
      <w:r w:rsidRPr="005362B1">
        <w:rPr>
          <w:i/>
        </w:rPr>
        <w:t>g</w:t>
      </w:r>
      <w:r w:rsidRPr="005362B1">
        <w:t xml:space="preserve"> in year </w:t>
      </w:r>
      <w:r w:rsidRPr="005362B1">
        <w:rPr>
          <w:i/>
        </w:rPr>
        <w:t>y</w:t>
      </w:r>
      <w:r w:rsidRPr="005362B1">
        <w:t xml:space="preserve">, </w:t>
      </w:r>
      <w:r w:rsidRPr="005362B1">
        <w:rPr>
          <w:i/>
        </w:rPr>
        <w:t>n</w:t>
      </w:r>
      <w:r w:rsidRPr="005362B1">
        <w:t xml:space="preserve"> is the </w:t>
      </w:r>
      <w:r w:rsidR="004D149F" w:rsidRPr="005362B1">
        <w:t xml:space="preserve">total </w:t>
      </w:r>
      <w:r w:rsidRPr="005362B1">
        <w:t>number of</w:t>
      </w:r>
      <w:r w:rsidR="004D149F" w:rsidRPr="005362B1">
        <w:t xml:space="preserve"> federal and ADF&amp;G fish measured </w:t>
      </w:r>
      <w:r w:rsidRPr="005362B1">
        <w:t xml:space="preserve">at length </w:t>
      </w:r>
      <w:r w:rsidRPr="005362B1">
        <w:rPr>
          <w:i/>
        </w:rPr>
        <w:t>l</w:t>
      </w:r>
      <w:r w:rsidRPr="005362B1">
        <w:t xml:space="preserve"> </w:t>
      </w:r>
      <w:r w:rsidR="004D149F" w:rsidRPr="005362B1">
        <w:t>in</w:t>
      </w:r>
      <w:r w:rsidRPr="005362B1">
        <w:t xml:space="preserve"> gear type </w:t>
      </w:r>
      <w:r w:rsidRPr="005362B1">
        <w:rPr>
          <w:i/>
        </w:rPr>
        <w:t>g</w:t>
      </w:r>
      <w:r w:rsidRPr="005362B1">
        <w:t xml:space="preserve">, </w:t>
      </w:r>
      <w:r w:rsidR="004D149F" w:rsidRPr="005362B1">
        <w:t xml:space="preserve">month </w:t>
      </w:r>
      <w:r w:rsidR="004D149F" w:rsidRPr="005362B1">
        <w:rPr>
          <w:i/>
        </w:rPr>
        <w:t>m</w:t>
      </w:r>
      <w:r w:rsidR="004D149F" w:rsidRPr="005362B1">
        <w:t xml:space="preserve">, </w:t>
      </w:r>
      <w:r w:rsidRPr="005362B1">
        <w:t xml:space="preserve">NMFS area </w:t>
      </w:r>
      <w:r w:rsidRPr="005362B1">
        <w:rPr>
          <w:i/>
        </w:rPr>
        <w:t>a</w:t>
      </w:r>
      <w:r w:rsidRPr="005362B1">
        <w:t xml:space="preserve">, and year </w:t>
      </w:r>
      <w:r w:rsidRPr="005362B1">
        <w:rPr>
          <w:i/>
        </w:rPr>
        <w:t xml:space="preserve">y </w:t>
      </w:r>
      <w:r w:rsidRPr="005362B1">
        <w:t xml:space="preserve">and </w:t>
      </w:r>
      <w:r w:rsidRPr="005362B1">
        <w:rPr>
          <w:i/>
        </w:rPr>
        <w:t>N</w:t>
      </w:r>
      <w:r w:rsidRPr="005362B1">
        <w:t xml:space="preserve"> is the to</w:t>
      </w:r>
      <w:r w:rsidR="004D149F" w:rsidRPr="005362B1">
        <w:t>tal extrapolated number of fish from federal hauls</w:t>
      </w:r>
      <w:r w:rsidRPr="005362B1">
        <w:t xml:space="preserve"> </w:t>
      </w:r>
      <w:r w:rsidR="004D149F" w:rsidRPr="005362B1">
        <w:t>in</w:t>
      </w:r>
      <w:r w:rsidRPr="005362B1">
        <w:t xml:space="preserve"> gear type </w:t>
      </w:r>
      <w:r w:rsidRPr="005362B1">
        <w:rPr>
          <w:i/>
        </w:rPr>
        <w:t>g</w:t>
      </w:r>
      <w:r w:rsidRPr="005362B1">
        <w:t xml:space="preserve">, </w:t>
      </w:r>
      <w:r w:rsidR="004D149F" w:rsidRPr="005362B1">
        <w:t xml:space="preserve">month </w:t>
      </w:r>
      <w:r w:rsidR="004D149F" w:rsidRPr="005362B1">
        <w:rPr>
          <w:i/>
        </w:rPr>
        <w:t>m</w:t>
      </w:r>
      <w:r w:rsidR="004D149F" w:rsidRPr="005362B1">
        <w:t xml:space="preserve">, </w:t>
      </w:r>
      <w:r w:rsidRPr="005362B1">
        <w:t xml:space="preserve">NMFS area </w:t>
      </w:r>
      <w:r w:rsidRPr="005362B1">
        <w:rPr>
          <w:i/>
        </w:rPr>
        <w:t>a</w:t>
      </w:r>
      <w:r w:rsidRPr="005362B1">
        <w:t xml:space="preserve">, and year </w:t>
      </w:r>
      <w:r w:rsidRPr="005362B1">
        <w:rPr>
          <w:i/>
        </w:rPr>
        <w:t>y</w:t>
      </w:r>
      <w:r w:rsidRPr="005362B1">
        <w:t xml:space="preserve">. The </w:t>
      </w:r>
      <w:r w:rsidRPr="005362B1">
        <w:rPr>
          <w:i/>
        </w:rPr>
        <w:t>W</w:t>
      </w:r>
      <w:r w:rsidRPr="005362B1">
        <w:t xml:space="preserve"> terms come from the CAS database and represent total weight</w:t>
      </w:r>
      <w:r w:rsidR="00EA50CC" w:rsidRPr="005362B1">
        <w:t xml:space="preserve"> (in kg)</w:t>
      </w:r>
      <w:r w:rsidRPr="005362B1">
        <w:t xml:space="preserve"> </w:t>
      </w:r>
      <w:r w:rsidR="004D149F" w:rsidRPr="005362B1">
        <w:t>from</w:t>
      </w:r>
      <w:r w:rsidRPr="005362B1">
        <w:t xml:space="preserve"> gear type </w:t>
      </w:r>
      <w:r w:rsidRPr="005362B1">
        <w:rPr>
          <w:i/>
        </w:rPr>
        <w:t>g</w:t>
      </w:r>
      <w:r w:rsidRPr="005362B1">
        <w:t>,</w:t>
      </w:r>
      <w:r w:rsidR="004D149F" w:rsidRPr="005362B1">
        <w:t xml:space="preserve"> month </w:t>
      </w:r>
      <w:r w:rsidR="004D149F" w:rsidRPr="005362B1">
        <w:rPr>
          <w:i/>
        </w:rPr>
        <w:t>m</w:t>
      </w:r>
      <w:r w:rsidR="004D149F" w:rsidRPr="005362B1">
        <w:t xml:space="preserve">, </w:t>
      </w:r>
      <w:r w:rsidRPr="005362B1">
        <w:t xml:space="preserve"> NMFS area </w:t>
      </w:r>
      <w:r w:rsidRPr="005362B1">
        <w:rPr>
          <w:i/>
        </w:rPr>
        <w:t>a</w:t>
      </w:r>
      <w:r w:rsidRPr="005362B1">
        <w:t xml:space="preserve">, and year </w:t>
      </w:r>
      <w:r w:rsidRPr="005362B1">
        <w:rPr>
          <w:i/>
        </w:rPr>
        <w:t>y</w:t>
      </w:r>
      <w:r w:rsidRPr="005362B1">
        <w:t xml:space="preserve">. </w:t>
      </w:r>
      <w:r w:rsidR="00AC458B" w:rsidRPr="005362B1">
        <w:t xml:space="preserve">The current method to expand fishery length composition by simplifying the expansion </w:t>
      </w:r>
      <w:r w:rsidR="00AC458B" w:rsidRPr="005362B1">
        <w:lastRenderedPageBreak/>
        <w:t>method to weight length frequencies at the monthly rather than weekly level, removing the haul filter, and merging state data reduces variability in the resulting length composition data (see Fig. 2.2.2 in Appendix 2.2 using 2020 Pot fishery length composition as an example) and is consistent with the way catch is treated in the assessment, as both the federal and ADF&amp;G total catch for each fleet are combined within the catch time series</w:t>
      </w:r>
    </w:p>
    <w:p w14:paraId="11754C65" w14:textId="77777777" w:rsidR="00B4367E" w:rsidRPr="005362B1" w:rsidRDefault="00B4367E" w:rsidP="003E5A05">
      <w:pPr>
        <w:pStyle w:val="Heading3"/>
      </w:pPr>
      <w:r w:rsidRPr="005362B1">
        <w:t>Age composition</w:t>
      </w:r>
    </w:p>
    <w:p w14:paraId="5C008772" w14:textId="36A5DBC7" w:rsidR="00B4367E" w:rsidRPr="005362B1" w:rsidRDefault="00B4367E" w:rsidP="00B4367E">
      <w:r w:rsidRPr="005362B1">
        <w:t>Otoliths for fishery age composition have been collected since 1982. In 2017, the Age and Growth laboratory made a concerted effort to begin aging these data. These data have been processed in two ways, the first was to develop an age and gear specific age-length key which was then used in conjunction with the length composition data described above to create age composition distributions</w:t>
      </w:r>
      <w:r w:rsidR="00AE502B" w:rsidRPr="005362B1">
        <w:t xml:space="preserve">. </w:t>
      </w:r>
      <w:r w:rsidRPr="005362B1">
        <w:t>The age data was also used to develop an annual conditional length</w:t>
      </w:r>
      <w:r w:rsidR="0082513F" w:rsidRPr="005362B1">
        <w:t>-at-age matrix for each fishery.</w:t>
      </w:r>
    </w:p>
    <w:p w14:paraId="13C77A06" w14:textId="1BC0B5B5" w:rsidR="004678F0" w:rsidRPr="005362B1" w:rsidRDefault="00025D45">
      <w:pPr>
        <w:pStyle w:val="Heading2"/>
        <w:pBdr>
          <w:top w:val="nil"/>
          <w:left w:val="nil"/>
          <w:bottom w:val="nil"/>
          <w:right w:val="nil"/>
          <w:between w:val="nil"/>
        </w:pBdr>
      </w:pPr>
      <w:r w:rsidRPr="005362B1">
        <w:t>Survey</w:t>
      </w:r>
      <w:r w:rsidR="004A062A" w:rsidRPr="005362B1">
        <w:t>s</w:t>
      </w:r>
      <w:r w:rsidRPr="005362B1">
        <w:t>:</w:t>
      </w:r>
    </w:p>
    <w:p w14:paraId="175BF1ED" w14:textId="77777777" w:rsidR="00DD2C88" w:rsidRPr="005362B1" w:rsidRDefault="00DD2C88" w:rsidP="00DD2C88">
      <w:pPr>
        <w:pStyle w:val="Heading3"/>
      </w:pPr>
      <w:r w:rsidRPr="005362B1">
        <w:t>Bottom trawl survey</w:t>
      </w:r>
    </w:p>
    <w:p w14:paraId="3D5CD5CF" w14:textId="17F059CE" w:rsidR="00DD2C88" w:rsidRPr="005362B1" w:rsidRDefault="00DD2C88" w:rsidP="00DD2C88">
      <w:r w:rsidRPr="005362B1">
        <w:t xml:space="preserve">The AFSC has been conducting standardized bottom trawl surveys for groundfish and crab in the </w:t>
      </w:r>
      <w:r w:rsidR="00CF1DA3" w:rsidRPr="005362B1">
        <w:t>GOA</w:t>
      </w:r>
      <w:r w:rsidRPr="005362B1">
        <w:t xml:space="preserve"> since 1984. </w:t>
      </w:r>
      <w:r w:rsidR="00706E7A" w:rsidRPr="005362B1">
        <w:t xml:space="preserve">For a description of the historical survey see </w:t>
      </w:r>
      <w:proofErr w:type="spellStart"/>
      <w:r w:rsidR="00706E7A" w:rsidRPr="005362B1">
        <w:t>Hulson</w:t>
      </w:r>
      <w:proofErr w:type="spellEnd"/>
      <w:r w:rsidR="00706E7A" w:rsidRPr="005362B1">
        <w:t xml:space="preserve"> </w:t>
      </w:r>
      <w:r w:rsidR="00706E7A" w:rsidRPr="005362B1">
        <w:rPr>
          <w:i/>
        </w:rPr>
        <w:t xml:space="preserve">et al. </w:t>
      </w:r>
      <w:r w:rsidR="00706E7A" w:rsidRPr="005362B1">
        <w:t>(2022), here we focus on recent survey trends and results.</w:t>
      </w:r>
    </w:p>
    <w:p w14:paraId="2D832F55" w14:textId="5773CB53" w:rsidR="00DD2C88" w:rsidRPr="005362B1" w:rsidRDefault="00731F0E" w:rsidP="00DD2C88">
      <w:r w:rsidRPr="005362B1">
        <w:t>The 2023</w:t>
      </w:r>
      <w:r w:rsidR="00DD2C88" w:rsidRPr="005362B1">
        <w:t xml:space="preserve"> survey was conducted with two charter</w:t>
      </w:r>
      <w:r w:rsidRPr="005362B1">
        <w:t>ed vessels that accomplished 526</w:t>
      </w:r>
      <w:r w:rsidR="00DD2C88" w:rsidRPr="005362B1">
        <w:t xml:space="preserve"> stations following the protocols of Stauffer (2004) and von </w:t>
      </w:r>
      <w:proofErr w:type="spellStart"/>
      <w:r w:rsidR="00DD2C88" w:rsidRPr="005362B1">
        <w:t>Szalay</w:t>
      </w:r>
      <w:proofErr w:type="spellEnd"/>
      <w:r w:rsidR="00DD2C88" w:rsidRPr="005362B1">
        <w:t xml:space="preserve"> and Raring (2018). While the GOA Bottom Trawl Survey optimally employs three chartered vessels and target</w:t>
      </w:r>
      <w:r w:rsidRPr="005362B1">
        <w:t>s 825 stations, the reduced 2023</w:t>
      </w:r>
      <w:r w:rsidR="00DD2C88" w:rsidRPr="005362B1">
        <w:t xml:space="preserve"> survey likely captured the trend and magnitude of the co</w:t>
      </w:r>
      <w:r w:rsidRPr="005362B1">
        <w:t>d abundance in the GOA. The 2023</w:t>
      </w:r>
      <w:r w:rsidR="00DD2C88" w:rsidRPr="005362B1">
        <w:t xml:space="preserve"> sur</w:t>
      </w:r>
      <w:r w:rsidR="00EA50CC" w:rsidRPr="005362B1">
        <w:t>vey covered all strata; regions,</w:t>
      </w:r>
      <w:r w:rsidR="00DD2C88" w:rsidRPr="005362B1">
        <w:t xml:space="preserve"> and shelf, gully, and upper slope habitats to 700 m. The coefficient of variation of the </w:t>
      </w:r>
      <w:r w:rsidRPr="005362B1">
        <w:t>population</w:t>
      </w:r>
      <w:r w:rsidR="00DD2C88" w:rsidRPr="005362B1">
        <w:t xml:space="preserve"> </w:t>
      </w:r>
      <w:r w:rsidRPr="005362B1">
        <w:t>numbers estimate was 12.1</w:t>
      </w:r>
      <w:r w:rsidR="00DD2C88" w:rsidRPr="005362B1">
        <w:t>% and was lower t</w:t>
      </w:r>
      <w:r w:rsidRPr="005362B1">
        <w:t>han the historical average of 17%. The 2023</w:t>
      </w:r>
      <w:r w:rsidR="00DD2C88" w:rsidRPr="005362B1">
        <w:t xml:space="preserve"> survey design was comparable to the 2013, 2017,</w:t>
      </w:r>
      <w:r w:rsidR="00EF495A" w:rsidRPr="005362B1">
        <w:t xml:space="preserve"> 2019, and 2021</w:t>
      </w:r>
      <w:r w:rsidR="00DD2C88" w:rsidRPr="005362B1">
        <w:t xml:space="preserve"> surveys that were also conducted with two ve</w:t>
      </w:r>
      <w:r w:rsidR="00EF495A" w:rsidRPr="005362B1">
        <w:t>ssels and achieved 547, 534,</w:t>
      </w:r>
      <w:r w:rsidR="00DD2C88" w:rsidRPr="005362B1">
        <w:t xml:space="preserve"> 541</w:t>
      </w:r>
      <w:r w:rsidR="00EF495A" w:rsidRPr="005362B1">
        <w:t>, and 539</w:t>
      </w:r>
      <w:r w:rsidR="00DD2C88" w:rsidRPr="005362B1">
        <w:t xml:space="preserve"> stations, respectively. </w:t>
      </w:r>
    </w:p>
    <w:p w14:paraId="1CB9F933" w14:textId="032A10C8" w:rsidR="0082513F" w:rsidRPr="005362B1" w:rsidRDefault="0082513F" w:rsidP="00DD2C88">
      <w:r w:rsidRPr="005362B1">
        <w:t>The spatial distribution of Pacific cod in the survey has been highly variable (Fig. 2.</w:t>
      </w:r>
      <w:r w:rsidR="00A46120" w:rsidRPr="005362B1">
        <w:t>11</w:t>
      </w:r>
      <w:r w:rsidRPr="005362B1">
        <w:t>)</w:t>
      </w:r>
      <w:r w:rsidR="00A665E8" w:rsidRPr="005362B1">
        <w:t xml:space="preserve"> with inconsistent peaks in catch</w:t>
      </w:r>
      <w:r w:rsidRPr="005362B1">
        <w:t xml:space="preserve">. The 2019 survey showed an increase in cod in the area of the </w:t>
      </w:r>
      <w:r w:rsidR="00CF1DA3" w:rsidRPr="005362B1">
        <w:t>central</w:t>
      </w:r>
      <w:r w:rsidRPr="005362B1">
        <w:t xml:space="preserve"> GOA east of Kodiak Island on </w:t>
      </w:r>
      <w:proofErr w:type="spellStart"/>
      <w:r w:rsidRPr="005362B1">
        <w:t>Portlock</w:t>
      </w:r>
      <w:proofErr w:type="spellEnd"/>
      <w:r w:rsidRPr="005362B1">
        <w:t xml:space="preserve"> Bank and South of Marmot Island, but fewer cod in the </w:t>
      </w:r>
      <w:r w:rsidR="00CF1DA3" w:rsidRPr="005362B1">
        <w:t>eastern</w:t>
      </w:r>
      <w:r w:rsidRPr="005362B1">
        <w:t xml:space="preserve"> and </w:t>
      </w:r>
      <w:r w:rsidR="00CF1DA3" w:rsidRPr="005362B1">
        <w:t>western</w:t>
      </w:r>
      <w:r w:rsidRPr="005362B1">
        <w:t xml:space="preserve"> GOA. The distribution of cod in the 2021 survey is comparable to the 2019 survey except the peaks in CPUE east of Kodiak were not observed and more cod were encountered to the west of Kodiak Island and in the </w:t>
      </w:r>
      <w:r w:rsidR="00CF1DA3" w:rsidRPr="005362B1">
        <w:t>western</w:t>
      </w:r>
      <w:r w:rsidRPr="005362B1">
        <w:t xml:space="preserve"> GOA near the </w:t>
      </w:r>
      <w:proofErr w:type="spellStart"/>
      <w:r w:rsidRPr="005362B1">
        <w:t>Shumagin</w:t>
      </w:r>
      <w:proofErr w:type="spellEnd"/>
      <w:r w:rsidRPr="005362B1">
        <w:t xml:space="preserve"> Islands. </w:t>
      </w:r>
      <w:r w:rsidR="0027468E" w:rsidRPr="005362B1">
        <w:t>In the 2023 survey cod a</w:t>
      </w:r>
      <w:r w:rsidR="0041284F" w:rsidRPr="005362B1">
        <w:t>b</w:t>
      </w:r>
      <w:r w:rsidR="0027468E" w:rsidRPr="005362B1">
        <w:t xml:space="preserve">undance increased in the </w:t>
      </w:r>
      <w:r w:rsidR="00CF1DA3" w:rsidRPr="005362B1">
        <w:t>western</w:t>
      </w:r>
      <w:r w:rsidR="0027468E" w:rsidRPr="005362B1">
        <w:t xml:space="preserve"> and </w:t>
      </w:r>
      <w:r w:rsidR="00CF1DA3" w:rsidRPr="005362B1">
        <w:t>central</w:t>
      </w:r>
      <w:r w:rsidR="0027468E" w:rsidRPr="005362B1">
        <w:t xml:space="preserve"> GOA, with sporadic catches in the </w:t>
      </w:r>
      <w:r w:rsidR="00CF1DA3" w:rsidRPr="005362B1">
        <w:t>eastern</w:t>
      </w:r>
      <w:r w:rsidR="0027468E" w:rsidRPr="005362B1">
        <w:t xml:space="preserve"> GOA.</w:t>
      </w:r>
    </w:p>
    <w:p w14:paraId="7F457CEA" w14:textId="5EF2E631" w:rsidR="0082513F" w:rsidRPr="005362B1" w:rsidRDefault="0082513F" w:rsidP="0082513F">
      <w:pPr>
        <w:pStyle w:val="Heading4"/>
      </w:pPr>
      <w:r w:rsidRPr="005362B1">
        <w:t>Biomass and abundance estimates</w:t>
      </w:r>
    </w:p>
    <w:p w14:paraId="1CBB8E26" w14:textId="64FA2682" w:rsidR="00DD2C88" w:rsidRPr="005362B1" w:rsidRDefault="00DD2C88" w:rsidP="00DD2C88">
      <w:r w:rsidRPr="005362B1">
        <w:t>The Pacific cod biomass estimates from the bottom trawl survey are highly variable between survey year</w:t>
      </w:r>
      <w:r w:rsidR="00951F8E" w:rsidRPr="005362B1">
        <w:t>s (Table 2.10</w:t>
      </w:r>
      <w:r w:rsidR="00706E7A" w:rsidRPr="005362B1">
        <w:t xml:space="preserve">). For example, biomass </w:t>
      </w:r>
      <w:r w:rsidRPr="005362B1">
        <w:t>estimates dropped by 48% bet</w:t>
      </w:r>
      <w:r w:rsidR="00706E7A" w:rsidRPr="005362B1">
        <w:t>ween the 1996 and 1999</w:t>
      </w:r>
      <w:r w:rsidRPr="005362B1">
        <w:t>, but subsequent estimates were similar through 2005. The 2009 survey estimate spiked at 2 times the 2006 estimate, but w</w:t>
      </w:r>
      <w:r w:rsidR="007E68CB" w:rsidRPr="005362B1">
        <w:t xml:space="preserve">as </w:t>
      </w:r>
      <w:r w:rsidR="00552E12" w:rsidRPr="005362B1">
        <w:t xml:space="preserve">uncertain (CV = </w:t>
      </w:r>
      <w:r w:rsidR="00951F8E" w:rsidRPr="005362B1">
        <w:t>30.3</w:t>
      </w:r>
      <w:r w:rsidR="00552E12" w:rsidRPr="005362B1">
        <w:t>%</w:t>
      </w:r>
      <w:r w:rsidRPr="005362B1">
        <w:t xml:space="preserve">). Subsequent surveys showed a decline through 2017 </w:t>
      </w:r>
      <w:r w:rsidR="00EF495A" w:rsidRPr="005362B1">
        <w:t>with a slight uptick in 2019, a</w:t>
      </w:r>
      <w:r w:rsidRPr="005362B1">
        <w:t xml:space="preserve"> drop in 2021</w:t>
      </w:r>
      <w:r w:rsidR="00EF495A" w:rsidRPr="005362B1">
        <w:t>, and another uptick in 2023</w:t>
      </w:r>
      <w:r w:rsidRPr="005362B1">
        <w:t>. The 2017 esti</w:t>
      </w:r>
      <w:r w:rsidR="00706E7A" w:rsidRPr="005362B1">
        <w:t>mates for abundance and biomass</w:t>
      </w:r>
      <w:r w:rsidRPr="005362B1">
        <w:t xml:space="preserve"> were the lowest in the time series (a 71% drop in abundance and 58% drop in biomass compared to the 2015 estimate). Although the 2019 survey resulted in a 126% increase in abundance over 2017, the estimate remained historically low at 58% of the time series mean. The 2021 survey abundance estimate was the second lowest in the t</w:t>
      </w:r>
      <w:r w:rsidR="00EF495A" w:rsidRPr="005362B1">
        <w:t xml:space="preserve">ime series, </w:t>
      </w:r>
      <w:r w:rsidRPr="005362B1">
        <w:t>next onl</w:t>
      </w:r>
      <w:r w:rsidR="00EF495A" w:rsidRPr="005362B1">
        <w:t xml:space="preserve">y to the 2017 estimate. The 2023 abundance estimate </w:t>
      </w:r>
      <w:r w:rsidR="00EF495A" w:rsidRPr="005362B1">
        <w:lastRenderedPageBreak/>
        <w:t>was 53% larger than the 2021</w:t>
      </w:r>
      <w:r w:rsidRPr="005362B1">
        <w:t xml:space="preserve"> estimate</w:t>
      </w:r>
      <w:r w:rsidR="00EF495A" w:rsidRPr="005362B1">
        <w:t xml:space="preserve"> and the 2023 biomass estimate was 33% larger than the 2021 estimate.</w:t>
      </w:r>
    </w:p>
    <w:p w14:paraId="4AFFFE4F" w14:textId="77777777" w:rsidR="007E68CB" w:rsidRPr="005362B1" w:rsidRDefault="007E68CB" w:rsidP="007E68CB">
      <w:pPr>
        <w:pStyle w:val="Heading4"/>
      </w:pPr>
      <w:r w:rsidRPr="005362B1">
        <w:t>Length Composition</w:t>
      </w:r>
    </w:p>
    <w:p w14:paraId="7593308A" w14:textId="55F1F2DB" w:rsidR="0082513F" w:rsidRPr="005362B1" w:rsidRDefault="0082513F" w:rsidP="007E68CB">
      <w:r w:rsidRPr="005362B1">
        <w:t>The bottom trawl survey encounters fish as small as 5 cm and generally tracks large year-classes as they grow (e.g., the 1996, 2005-2008, and 2012 year-classes). The mean length in the trawl surv</w:t>
      </w:r>
      <w:r w:rsidR="00934473" w:rsidRPr="005362B1">
        <w:t xml:space="preserve">ey </w:t>
      </w:r>
      <w:r w:rsidR="00A46120" w:rsidRPr="005362B1">
        <w:t xml:space="preserve">was </w:t>
      </w:r>
      <w:r w:rsidR="00934473" w:rsidRPr="005362B1">
        <w:t xml:space="preserve">generally </w:t>
      </w:r>
      <w:r w:rsidR="00A46120" w:rsidRPr="005362B1">
        <w:t>larger</w:t>
      </w:r>
      <w:r w:rsidR="00934473" w:rsidRPr="005362B1">
        <w:t xml:space="preserve"> from 1990</w:t>
      </w:r>
      <w:r w:rsidRPr="005362B1">
        <w:t>-2005 except</w:t>
      </w:r>
      <w:r w:rsidR="00706E7A" w:rsidRPr="005362B1">
        <w:t xml:space="preserve"> for</w:t>
      </w:r>
      <w:r w:rsidRPr="005362B1">
        <w:t xml:space="preserve"> the 1997 and 2001 </w:t>
      </w:r>
      <w:r w:rsidR="00951F8E" w:rsidRPr="005362B1">
        <w:t>surveys</w:t>
      </w:r>
      <w:r w:rsidR="00A46120" w:rsidRPr="005362B1">
        <w:t xml:space="preserve"> as compared to recent surveys (Fig 2.6)</w:t>
      </w:r>
      <w:r w:rsidRPr="005362B1">
        <w:t>. The decline in mean length in 2007 and 2009 were apparently due to the large incoming 2005-2008 year-classes. The mean length in the survey increased in the 2011-2017 survey then dropped again in 2019, increased again in 2021</w:t>
      </w:r>
      <w:r w:rsidR="00EF495A" w:rsidRPr="005362B1">
        <w:t>, but then dropped again in 2023</w:t>
      </w:r>
      <w:r w:rsidRPr="005362B1">
        <w:t>. The aver</w:t>
      </w:r>
      <w:r w:rsidR="00EF495A" w:rsidRPr="005362B1">
        <w:t>age length of fish for 2007-2023</w:t>
      </w:r>
      <w:r w:rsidRPr="005362B1">
        <w:t xml:space="preserve"> remains below the 1984-2005 overall average.</w:t>
      </w:r>
    </w:p>
    <w:p w14:paraId="03D73A1D" w14:textId="77777777" w:rsidR="007E68CB" w:rsidRPr="005362B1" w:rsidRDefault="007E68CB" w:rsidP="007E68CB">
      <w:pPr>
        <w:pStyle w:val="Heading4"/>
      </w:pPr>
      <w:r w:rsidRPr="005362B1">
        <w:t>Age Composition</w:t>
      </w:r>
    </w:p>
    <w:p w14:paraId="2723C39A" w14:textId="19DD48C7" w:rsidR="00AC458B" w:rsidRPr="005362B1" w:rsidRDefault="00AC458B" w:rsidP="00AC458B">
      <w:r w:rsidRPr="005362B1">
        <w:t>Otoliths for bottom trawl survey age composition are collected in each survey and are used as conditional age-at-length data within the GOA Pacific cod assessment.</w:t>
      </w:r>
    </w:p>
    <w:p w14:paraId="47640193" w14:textId="3357CB3D" w:rsidR="00DD2C88" w:rsidRPr="005362B1" w:rsidRDefault="00DD2C88" w:rsidP="00DD2C88">
      <w:pPr>
        <w:pStyle w:val="Heading3"/>
      </w:pPr>
      <w:r w:rsidRPr="005362B1">
        <w:t xml:space="preserve">AFSC longline survey </w:t>
      </w:r>
    </w:p>
    <w:p w14:paraId="0A33D30F" w14:textId="5325021A" w:rsidR="00C8581F" w:rsidRPr="005362B1" w:rsidRDefault="00DD2C88" w:rsidP="00DD2C88">
      <w:r w:rsidRPr="005362B1">
        <w:t>Japan and the United States conducted a cooperative longline survey</w:t>
      </w:r>
      <w:r w:rsidR="004A062A" w:rsidRPr="005362B1">
        <w:t xml:space="preserve"> that was targeted</w:t>
      </w:r>
      <w:r w:rsidRPr="005362B1">
        <w:t xml:space="preserve"> for sablefish in the GOA annually from 1978 to 1994, adding the AI region in 1980 and the eastern BS in 1982 (Sasaki 1985</w:t>
      </w:r>
      <w:r w:rsidR="006D7DD7" w:rsidRPr="005362B1">
        <w:t>;</w:t>
      </w:r>
      <w:r w:rsidRPr="005362B1">
        <w:t xml:space="preserve"> Sigler and Fujioka 1988). Since 1987, the AFSC has conducted annual longline surveys of the upper continental slope, referred to as domestic longline surveys, designed to continue the time series of the Japan-U.S. cooperative survey (Sigler and Zenger 1989). The domestic longline survey began annual sampling of the GOA in 1987, biennial sampling of the AI in 1996, and biennial sampling of </w:t>
      </w:r>
      <w:r w:rsidR="00321F63" w:rsidRPr="005362B1">
        <w:t>the eastern BS in 1997 (</w:t>
      </w:r>
      <w:proofErr w:type="spellStart"/>
      <w:r w:rsidR="00321F63" w:rsidRPr="005362B1">
        <w:t>Rutecki</w:t>
      </w:r>
      <w:proofErr w:type="spellEnd"/>
      <w:r w:rsidR="00321F63" w:rsidRPr="005362B1">
        <w:t xml:space="preserve"> and </w:t>
      </w:r>
      <w:proofErr w:type="spellStart"/>
      <w:r w:rsidR="00321F63" w:rsidRPr="005362B1">
        <w:t>Varosi</w:t>
      </w:r>
      <w:proofErr w:type="spellEnd"/>
      <w:r w:rsidR="006D7DD7" w:rsidRPr="005362B1">
        <w:t xml:space="preserve"> </w:t>
      </w:r>
      <w:r w:rsidRPr="005362B1">
        <w:t xml:space="preserve">1997). The domestic survey also samples major gullies of the GOA in addition to sampling the upper continental slope. The order in which areas are surveyed was changed in 1998 to reduce interactions between survey sampling and short, intense fisheries. Before 1998, the order was AI and/or </w:t>
      </w:r>
      <w:r w:rsidR="00CF1DA3" w:rsidRPr="005362B1">
        <w:t>E</w:t>
      </w:r>
      <w:r w:rsidRPr="005362B1">
        <w:t xml:space="preserve">BS, </w:t>
      </w:r>
      <w:r w:rsidR="00CF1DA3" w:rsidRPr="005362B1">
        <w:t>western</w:t>
      </w:r>
      <w:r w:rsidRPr="005362B1">
        <w:t xml:space="preserve"> Gulf, </w:t>
      </w:r>
      <w:r w:rsidR="00CF1DA3" w:rsidRPr="005362B1">
        <w:t>central</w:t>
      </w:r>
      <w:r w:rsidRPr="005362B1">
        <w:t xml:space="preserve"> Gulf, </w:t>
      </w:r>
      <w:r w:rsidR="00CF1DA3" w:rsidRPr="005362B1">
        <w:t>eastern</w:t>
      </w:r>
      <w:r w:rsidRPr="005362B1">
        <w:t xml:space="preserve"> Gulf. Starting in 1998, the </w:t>
      </w:r>
      <w:r w:rsidR="00CF1DA3" w:rsidRPr="005362B1">
        <w:t>eastern</w:t>
      </w:r>
      <w:r w:rsidRPr="005362B1">
        <w:t xml:space="preserve"> Gulf area was surveyed before the </w:t>
      </w:r>
      <w:r w:rsidR="00CF1DA3" w:rsidRPr="005362B1">
        <w:t>central</w:t>
      </w:r>
      <w:r w:rsidR="00706E7A" w:rsidRPr="005362B1">
        <w:t xml:space="preserve"> Gulf area.</w:t>
      </w:r>
    </w:p>
    <w:p w14:paraId="2C682BBE" w14:textId="15F4847A" w:rsidR="00C8581F" w:rsidRPr="005362B1" w:rsidRDefault="00C8581F" w:rsidP="00DD2C88">
      <w:r w:rsidRPr="005362B1">
        <w:t xml:space="preserve">The spatial distribution of Pacific cod in the longline survey is predominantly in the </w:t>
      </w:r>
      <w:r w:rsidR="00CF1DA3" w:rsidRPr="005362B1">
        <w:t>western</w:t>
      </w:r>
      <w:r w:rsidRPr="005362B1">
        <w:t xml:space="preserve"> and </w:t>
      </w:r>
      <w:r w:rsidR="00CF1DA3" w:rsidRPr="005362B1">
        <w:t>central</w:t>
      </w:r>
      <w:r w:rsidRPr="005362B1">
        <w:t xml:space="preserve"> GOA (Fig. 2</w:t>
      </w:r>
      <w:r w:rsidR="00A46120" w:rsidRPr="005362B1">
        <w:t>.12</w:t>
      </w:r>
      <w:r w:rsidRPr="005362B1">
        <w:t>) with inconsistent peaks in</w:t>
      </w:r>
      <w:r w:rsidR="00A665E8" w:rsidRPr="005362B1">
        <w:t xml:space="preserve"> catch</w:t>
      </w:r>
      <w:r w:rsidRPr="005362B1">
        <w:t xml:space="preserve">. </w:t>
      </w:r>
      <w:r w:rsidR="00A665E8" w:rsidRPr="005362B1">
        <w:t xml:space="preserve">The location of 2023 survey catches were similar to the 2022 survey, with consistent increases in catch in the </w:t>
      </w:r>
      <w:r w:rsidR="00CF1DA3" w:rsidRPr="005362B1">
        <w:t>western</w:t>
      </w:r>
      <w:r w:rsidR="00A665E8" w:rsidRPr="005362B1">
        <w:t xml:space="preserve"> GOA in 2023 compared to 2022.</w:t>
      </w:r>
    </w:p>
    <w:p w14:paraId="1D845FEB" w14:textId="77B65D65" w:rsidR="008813B3" w:rsidRPr="005362B1" w:rsidRDefault="008813B3" w:rsidP="008813B3">
      <w:pPr>
        <w:pStyle w:val="Heading4"/>
      </w:pPr>
      <w:r w:rsidRPr="005362B1">
        <w:t xml:space="preserve">Factors affecting availability to </w:t>
      </w:r>
      <w:r w:rsidR="00156A59">
        <w:t xml:space="preserve">the </w:t>
      </w:r>
      <w:r w:rsidRPr="005362B1">
        <w:t>longline survey</w:t>
      </w:r>
    </w:p>
    <w:p w14:paraId="121F8A86" w14:textId="64176F48" w:rsidR="008813B3" w:rsidRPr="005362B1" w:rsidRDefault="008813B3" w:rsidP="008813B3">
      <w:r w:rsidRPr="005362B1">
        <w:t xml:space="preserve">Yang </w:t>
      </w:r>
      <w:r w:rsidRPr="005362B1">
        <w:rPr>
          <w:i/>
        </w:rPr>
        <w:t>et al.</w:t>
      </w:r>
      <w:r w:rsidRPr="005362B1">
        <w:t xml:space="preserve"> 2019 showed that GOA Pacific cod exhibit a depth relationship with temperature, in which Pacific cod move to deeper depths in warmer years and shallower depths in colder years. Using area-weighted bottom temperatures observed and CPUE weighted depth of Pacific cod in the AFSC bottom trawl survey we display this relationship for different size classes in </w:t>
      </w:r>
      <w:r w:rsidR="00A46120" w:rsidRPr="005362B1">
        <w:t>Figure 2.13</w:t>
      </w:r>
      <w:r w:rsidRPr="005362B1">
        <w:t xml:space="preserve">. The general trend for each size class is a shallower depth distribution during colder than average years, and a deeper depth distribution in warmer than average years. Within Figure 2.12 we include the depth strata of the AFSC longline survey (solid horizontal lines) with text that indicate the proportion of </w:t>
      </w:r>
      <w:proofErr w:type="spellStart"/>
      <w:r w:rsidRPr="005362B1">
        <w:t>hatchis</w:t>
      </w:r>
      <w:proofErr w:type="spellEnd"/>
      <w:r w:rsidRPr="005362B1">
        <w:t xml:space="preserve"> that are deployed by the longline survey in these depth strata to display the overlap of GOA Pacific cod depth distribution with the longline survey. We note that availability to the longline survey in colder than average years to the longline survey may be less than in warmer than average years. We also note the limited depth range of fish larger than 81 cm as compared to fish smaller than 81 cm. While</w:t>
      </w:r>
      <w:r w:rsidR="00BE318C" w:rsidRPr="005362B1">
        <w:t xml:space="preserve"> the depth distribution of</w:t>
      </w:r>
      <w:r w:rsidRPr="005362B1">
        <w:t xml:space="preserve"> </w:t>
      </w:r>
      <w:r w:rsidR="00BE318C" w:rsidRPr="005362B1">
        <w:t xml:space="preserve">larger </w:t>
      </w:r>
      <w:r w:rsidR="00BE318C" w:rsidRPr="005362B1">
        <w:lastRenderedPageBreak/>
        <w:t>fish displays the same relationship with temperature as smaller fish, larger fish are not present in as deep of depths as the smaller fish, even in warmer than average years.</w:t>
      </w:r>
    </w:p>
    <w:p w14:paraId="00B862FD" w14:textId="0B05DAA8" w:rsidR="00A71893" w:rsidRPr="005362B1" w:rsidRDefault="00A71893" w:rsidP="00A71893">
      <w:pPr>
        <w:pStyle w:val="Heading4"/>
      </w:pPr>
      <w:r w:rsidRPr="005362B1">
        <w:t>Abundance index</w:t>
      </w:r>
    </w:p>
    <w:p w14:paraId="47CB06C7" w14:textId="02F72A80" w:rsidR="00DD2C88" w:rsidRPr="005362B1" w:rsidRDefault="00DD2C88" w:rsidP="00DD2C88">
      <w:r w:rsidRPr="005362B1">
        <w:t>A Relative Population Number (RPN) index of Pacific cod abundance and length co</w:t>
      </w:r>
      <w:r w:rsidR="00EA50CC" w:rsidRPr="005362B1">
        <w:t>mpositions for 1990 through 2022</w:t>
      </w:r>
      <w:r w:rsidRPr="005362B1">
        <w:t xml:space="preserve"> is available from this survey (Table 2.1</w:t>
      </w:r>
      <w:r w:rsidR="002416F7" w:rsidRPr="005362B1">
        <w:t>0</w:t>
      </w:r>
      <w:r w:rsidRPr="005362B1">
        <w:t xml:space="preserve">). Details about these data and a description of the methods for the AFSC sablefish longline survey can be found in </w:t>
      </w:r>
      <w:proofErr w:type="spellStart"/>
      <w:r w:rsidRPr="005362B1">
        <w:rPr>
          <w:rFonts w:cs="Tahoma"/>
          <w:color w:val="222222"/>
          <w:shd w:val="clear" w:color="auto" w:fill="FFFFFF"/>
        </w:rPr>
        <w:t>Echave</w:t>
      </w:r>
      <w:proofErr w:type="spellEnd"/>
      <w:r w:rsidRPr="005362B1">
        <w:rPr>
          <w:rFonts w:cs="Tahoma"/>
          <w:color w:val="222222"/>
          <w:shd w:val="clear" w:color="auto" w:fill="FFFFFF"/>
        </w:rPr>
        <w:t xml:space="preserve"> </w:t>
      </w:r>
      <w:r w:rsidR="00CF1DA3" w:rsidRPr="005362B1">
        <w:rPr>
          <w:rFonts w:cs="Tahoma"/>
          <w:i/>
          <w:color w:val="222222"/>
          <w:shd w:val="clear" w:color="auto" w:fill="FFFFFF"/>
        </w:rPr>
        <w:t>et al.</w:t>
      </w:r>
      <w:r w:rsidRPr="005362B1">
        <w:rPr>
          <w:rFonts w:cs="Tahoma"/>
          <w:color w:val="222222"/>
          <w:shd w:val="clear" w:color="auto" w:fill="FFFFFF"/>
        </w:rPr>
        <w:t xml:space="preserve"> (2012)</w:t>
      </w:r>
      <w:r w:rsidRPr="005362B1">
        <w:t>. This RPN index follows the trend observed in the bottom trawl survey for 1990 through 2018 with a decline in abundance from 1990 through 2008 and a sharp increase (154%) in 2009</w:t>
      </w:r>
      <w:r w:rsidR="00EA50CC" w:rsidRPr="005362B1">
        <w:t>,</w:t>
      </w:r>
      <w:r w:rsidRPr="005362B1">
        <w:t xml:space="preserve"> and </w:t>
      </w:r>
      <w:r w:rsidR="00EA50CC" w:rsidRPr="005362B1">
        <w:t xml:space="preserve">then </w:t>
      </w:r>
      <w:r w:rsidRPr="005362B1">
        <w:t>continued increase through 2011 with the maturation of the large 2005-2008 year-classes. In 2012-2013 there appears a decline in the abundance index concurrent with a drop in overall shelf temperature</w:t>
      </w:r>
      <w:r w:rsidR="00706E7A" w:rsidRPr="005362B1">
        <w:t>,</w:t>
      </w:r>
      <w:r w:rsidRPr="005362B1">
        <w:t xml:space="preserve"> potentially due to changes in availability of Pacific cod in these years as the population</w:t>
      </w:r>
      <w:r w:rsidR="00BE318C" w:rsidRPr="005362B1">
        <w:t xml:space="preserve"> moved to shallower areas (</w:t>
      </w:r>
      <w:r w:rsidR="00A46120" w:rsidRPr="005362B1">
        <w:t>for example, as shown in Fig 2.13</w:t>
      </w:r>
      <w:r w:rsidR="00BE318C" w:rsidRPr="005362B1">
        <w:t>)</w:t>
      </w:r>
      <w:r w:rsidRPr="005362B1">
        <w:t xml:space="preserve">. In 2014-2016 the index increases but this may reflect increased availability with warmer conditions. The index showed a sharp drop (53%) in abundance from 2016 to 2017, again (40%) from 2017 to 2018, and yet again (37%) from 2018 to 2019. The 2019 estimate was 83% lower than the 2015 abundance estimate. The 2020 RPN showed a 30% increase from 2019, but the 2020 RPN remains the second lowest estimate of the time series. The increasing trend observed in </w:t>
      </w:r>
      <w:r w:rsidR="002416F7" w:rsidRPr="005362B1">
        <w:t>2020 continued</w:t>
      </w:r>
      <w:r w:rsidRPr="005362B1">
        <w:t xml:space="preserve"> in 2021 with a 58% increase</w:t>
      </w:r>
      <w:r w:rsidR="002416F7" w:rsidRPr="005362B1">
        <w:t>, but then decreased again in 2022 by 24%</w:t>
      </w:r>
      <w:r w:rsidRPr="005362B1">
        <w:t xml:space="preserve">. </w:t>
      </w:r>
      <w:r w:rsidR="00D1452D" w:rsidRPr="005362B1">
        <w:t>The 2023 RPN increased 32% compared to the 2022 RPN.</w:t>
      </w:r>
    </w:p>
    <w:p w14:paraId="48E48E4A" w14:textId="3243CFDA" w:rsidR="00A71893" w:rsidRPr="005362B1" w:rsidRDefault="00A71893" w:rsidP="00A71893">
      <w:pPr>
        <w:pStyle w:val="Heading4"/>
      </w:pPr>
      <w:r w:rsidRPr="005362B1">
        <w:t>Length composition</w:t>
      </w:r>
    </w:p>
    <w:p w14:paraId="52CFE260" w14:textId="54088500" w:rsidR="00DD2C88" w:rsidRPr="005362B1" w:rsidRDefault="00DD2C88" w:rsidP="004A062A">
      <w:pPr>
        <w:rPr>
          <w:color w:val="222222"/>
        </w:rPr>
      </w:pPr>
      <w:r w:rsidRPr="005362B1">
        <w:t>Unlike the bottom trawl survey, the longline survey en</w:t>
      </w:r>
      <w:r w:rsidR="004A062A" w:rsidRPr="005362B1">
        <w:t>counters few small fish</w:t>
      </w:r>
      <w:r w:rsidR="00A46120" w:rsidRPr="005362B1">
        <w:t xml:space="preserve"> (Fig 2.6)</w:t>
      </w:r>
      <w:r w:rsidRPr="005362B1">
        <w:t>. The size composition data show consistent and steep unimodal distributions with a stepped decreasing trend in mean size between 1990 and 2015 and then</w:t>
      </w:r>
      <w:r w:rsidR="002416F7" w:rsidRPr="005362B1">
        <w:t xml:space="preserve"> a generally</w:t>
      </w:r>
      <w:r w:rsidRPr="005362B1">
        <w:t xml:space="preserve"> increasing mean size from 2015-202</w:t>
      </w:r>
      <w:r w:rsidR="00D1452D" w:rsidRPr="005362B1">
        <w:t>3</w:t>
      </w:r>
      <w:r w:rsidRPr="005362B1">
        <w:t>. This matches the trend observed in all three fisheries.</w:t>
      </w:r>
      <w:r w:rsidRPr="005362B1">
        <w:rPr>
          <w:color w:val="222222"/>
        </w:rPr>
        <w:t xml:space="preserve"> Changes in mean size appear consistent with changing availability in the survey due to bottom temperatures and changes in the overall population with large year classes. A larger number of smaller fish are encountered during this survey in warm years vs. cold years. There is a sharp decline in mean size in 2009 when the large 2005 year-class would be becoming available to this survey. The even steeper decline in average length in 2015 was encountered in the second warmest year on record for the time series. In 2019 a more severe drop in average length was anticipated due to the increased temperatures on the shelf and an increase in abundance due to increased availability. That we observed neither of these anticipated outcomes portends that either very few small fish were available in the popul</w:t>
      </w:r>
      <w:r w:rsidR="002416F7" w:rsidRPr="005362B1">
        <w:rPr>
          <w:color w:val="222222"/>
        </w:rPr>
        <w:t>ation, or a change in behavior.</w:t>
      </w:r>
      <w:r w:rsidR="00BE318C" w:rsidRPr="005362B1">
        <w:rPr>
          <w:color w:val="222222"/>
        </w:rPr>
        <w:t xml:space="preserve"> There is a sharp decline in length composition from 60 cm to 80 cm, with few fish larger than 80 cm captured in the AFSC longline survey, which could be due to different depth distribution of larger fish compared to smaller and the overlap with the depths sampled by the longline survey (</w:t>
      </w:r>
      <w:r w:rsidR="00A46120" w:rsidRPr="005362B1">
        <w:rPr>
          <w:color w:val="222222"/>
        </w:rPr>
        <w:t>Fig. 2.13</w:t>
      </w:r>
      <w:r w:rsidR="00BE318C" w:rsidRPr="005362B1">
        <w:rPr>
          <w:color w:val="222222"/>
        </w:rPr>
        <w:t>).</w:t>
      </w:r>
    </w:p>
    <w:p w14:paraId="0C2C4DCD" w14:textId="77777777" w:rsidR="00DD2C88" w:rsidRPr="005362B1" w:rsidRDefault="00DD2C88" w:rsidP="00DD2C88">
      <w:pPr>
        <w:pStyle w:val="Heading3"/>
        <w:rPr>
          <w:rFonts w:eastAsiaTheme="minorEastAsia"/>
        </w:rPr>
      </w:pPr>
      <w:r w:rsidRPr="005362B1">
        <w:rPr>
          <w:rFonts w:eastAsiaTheme="minorEastAsia"/>
        </w:rPr>
        <w:t>Laurel and Litzow age-0 index</w:t>
      </w:r>
    </w:p>
    <w:p w14:paraId="10683C41" w14:textId="5301D580" w:rsidR="00C8581F" w:rsidRPr="005362B1" w:rsidRDefault="00C8581F" w:rsidP="00C8581F">
      <w:r w:rsidRPr="005362B1">
        <w:t>Beach seine sampling of age-0 cod was conducted at two Kod</w:t>
      </w:r>
      <w:r w:rsidR="002103D8" w:rsidRPr="005362B1">
        <w:t xml:space="preserve">iak Island bays during 2006-2024 </w:t>
      </w:r>
      <w:r w:rsidRPr="005362B1">
        <w:t xml:space="preserve">and an expanded survey was conducted since 2018 at 13 additional bays on Kodiak Island, the Alaska Peninsula, and the </w:t>
      </w:r>
      <w:proofErr w:type="spellStart"/>
      <w:r w:rsidRPr="005362B1">
        <w:t>Shumagin</w:t>
      </w:r>
      <w:proofErr w:type="spellEnd"/>
      <w:r w:rsidRPr="005362B1">
        <w:t xml:space="preserve"> Islands. Sampling occurred during July and August (days of year 184-240), within two hours of a minus tide at the long-term Kodiak sites, and within three hours of a low tide at the expanded survey sites. At all sites, a 36 m long, negatively buoyant beach seine was deployed from a boat and pulled to shore by two people standing a fixed distance apart on shore. Wings on the seine (13 mm mesh) were 1 m deep at the ends and 2.25 m in the middle with a 5 mm delta mesh cod end bag. The seine wings </w:t>
      </w:r>
      <w:r w:rsidRPr="005362B1">
        <w:lastRenderedPageBreak/>
        <w:t>were attached to 25 m ropes for deployment and retrieval from shore. The seine was set parallel to and ~ 25 m, making the effective sampling area ~ 900 m</w:t>
      </w:r>
      <w:r w:rsidRPr="005362B1">
        <w:rPr>
          <w:vertAlign w:val="superscript"/>
        </w:rPr>
        <w:t xml:space="preserve"> 2</w:t>
      </w:r>
      <w:r w:rsidRPr="005362B1">
        <w:t xml:space="preserve"> of bottom habitat.</w:t>
      </w:r>
    </w:p>
    <w:p w14:paraId="23778492" w14:textId="16044D94" w:rsidR="00DD2C88" w:rsidRPr="005362B1" w:rsidRDefault="00DD2C88" w:rsidP="00DD2C88">
      <w:r w:rsidRPr="005362B1">
        <w:t xml:space="preserve">A model-based index of annual </w:t>
      </w:r>
      <w:r w:rsidR="00706E7A" w:rsidRPr="005362B1">
        <w:t>CPUE</w:t>
      </w:r>
      <w:r w:rsidRPr="005362B1">
        <w:t xml:space="preserve"> for age-0 cod was used to resolve inter-annual differences in sampling across different bays and different days of the year. Specifically, a Bayesian zero-inflated negative binomial (ZINB) model was used invoking year as a categorical variable, day of year as a continuous variable, and site nested within bay as a group-level (random) effect. The day of year effect was modeled with thin plate regression splines to account for non-linear changes in abundance through the season and the number of </w:t>
      </w:r>
      <w:proofErr w:type="spellStart"/>
      <w:r w:rsidRPr="005362B1">
        <w:t>basis</w:t>
      </w:r>
      <w:proofErr w:type="spellEnd"/>
      <w:r w:rsidRPr="005362B1">
        <w:t xml:space="preserve"> functions was limited to 3 to avoid over-fitting data. This model was fit using Stan 2.21.0, R 4.0.2 and the </w:t>
      </w:r>
      <w:r w:rsidRPr="005362B1">
        <w:rPr>
          <w:i/>
        </w:rPr>
        <w:t>brms</w:t>
      </w:r>
      <w:r w:rsidRPr="005362B1">
        <w:t xml:space="preserve"> package (Carpenter </w:t>
      </w:r>
      <w:r w:rsidR="00CF1DA3" w:rsidRPr="005362B1">
        <w:rPr>
          <w:i/>
        </w:rPr>
        <w:t>et al.</w:t>
      </w:r>
      <w:r w:rsidRPr="005362B1">
        <w:t xml:space="preserve"> 2017, </w:t>
      </w:r>
      <w:proofErr w:type="spellStart"/>
      <w:r w:rsidRPr="005362B1">
        <w:t>Buerkner</w:t>
      </w:r>
      <w:proofErr w:type="spellEnd"/>
      <w:r w:rsidRPr="005362B1">
        <w:t xml:space="preserve"> 2017, R C</w:t>
      </w:r>
      <w:r w:rsidR="00CA5CA7" w:rsidRPr="005362B1">
        <w:t>ore Team 2022</w:t>
      </w:r>
      <w:r w:rsidRPr="005362B1">
        <w:t>). The beach seine age-0 CPUE index showed the large 2012 year class and subsequent drop in CPUE for 2013-2016,</w:t>
      </w:r>
      <w:r w:rsidR="00CA5CA7" w:rsidRPr="005362B1">
        <w:t xml:space="preserve"> and since 2016 there have been alternati</w:t>
      </w:r>
      <w:r w:rsidR="009D025C" w:rsidRPr="005362B1">
        <w:t>ve small recruitment in 2019,</w:t>
      </w:r>
      <w:r w:rsidR="00CA5CA7" w:rsidRPr="005362B1">
        <w:t xml:space="preserve"> 2021</w:t>
      </w:r>
      <w:r w:rsidR="009D025C" w:rsidRPr="005362B1">
        <w:t>, and 2023</w:t>
      </w:r>
      <w:r w:rsidR="00CA5CA7" w:rsidRPr="005362B1">
        <w:t xml:space="preserve"> with larger recruitment in 2017, 2018, 2020, and 2022</w:t>
      </w:r>
      <w:r w:rsidRPr="005362B1">
        <w:t xml:space="preserve"> (</w:t>
      </w:r>
      <w:r w:rsidR="00F1205A" w:rsidRPr="005362B1">
        <w:t>Fig</w:t>
      </w:r>
      <w:r w:rsidR="00A46120" w:rsidRPr="005362B1">
        <w:t>. 2.9</w:t>
      </w:r>
      <w:r w:rsidRPr="005362B1">
        <w:t>).</w:t>
      </w:r>
      <w:r w:rsidR="000E3797" w:rsidRPr="005362B1">
        <w:t xml:space="preserve"> Age-0 recruitment estimated in 2024 was slightly larger than 2023, and not as large as 2022.</w:t>
      </w:r>
    </w:p>
    <w:p w14:paraId="7A8DA350" w14:textId="77777777" w:rsidR="00DD2C88" w:rsidRPr="005362B1" w:rsidRDefault="00DD2C88" w:rsidP="00DD2C88">
      <w:pPr>
        <w:pStyle w:val="Heading3"/>
      </w:pPr>
      <w:r w:rsidRPr="005362B1">
        <w:t>Alaska Department of Fish and Game bottom trawl survey</w:t>
      </w:r>
    </w:p>
    <w:p w14:paraId="26BF1B3E" w14:textId="30D19CD5" w:rsidR="00DD2C88" w:rsidRPr="005362B1" w:rsidRDefault="00DD2C88" w:rsidP="00DD2C88">
      <w:r w:rsidRPr="005362B1">
        <w:t>The Alaska Department of Fish and Game (ADFG) has conducted bottom trawl surveys of nearshore</w:t>
      </w:r>
      <w:r w:rsidRPr="005362B1">
        <w:rPr>
          <w:bCs/>
        </w:rPr>
        <w:t xml:space="preserve"> </w:t>
      </w:r>
      <w:r w:rsidRPr="005362B1">
        <w:t xml:space="preserve">areas of the </w:t>
      </w:r>
      <w:r w:rsidR="00CF1DA3" w:rsidRPr="005362B1">
        <w:t>GOA</w:t>
      </w:r>
      <w:r w:rsidRPr="005362B1">
        <w:t xml:space="preserve"> since 1987. Although these surveys are designed to monitor population trends</w:t>
      </w:r>
      <w:r w:rsidRPr="005362B1">
        <w:rPr>
          <w:bCs/>
        </w:rPr>
        <w:t xml:space="preserve"> </w:t>
      </w:r>
      <w:r w:rsidRPr="005362B1">
        <w:t>of Tanner</w:t>
      </w:r>
      <w:r w:rsidRPr="005362B1">
        <w:rPr>
          <w:bCs/>
        </w:rPr>
        <w:t xml:space="preserve"> crab and red king crab, Pacific cod</w:t>
      </w:r>
      <w:r w:rsidRPr="005362B1">
        <w:t xml:space="preserve"> and other fish are also sampled. Standardized survey methods</w:t>
      </w:r>
      <w:r w:rsidRPr="005362B1">
        <w:rPr>
          <w:bCs/>
        </w:rPr>
        <w:t xml:space="preserve"> </w:t>
      </w:r>
      <w:r w:rsidRPr="005362B1">
        <w:t>using a 400-mesh eastern trawl were employed from 1987 to the present. The survey is designed to</w:t>
      </w:r>
      <w:r w:rsidRPr="005362B1">
        <w:rPr>
          <w:bCs/>
        </w:rPr>
        <w:t xml:space="preserve"> </w:t>
      </w:r>
      <w:r w:rsidRPr="005362B1">
        <w:t>sample at fixed stations from mostly nearshore areas from Kodiak Island to Unimak Pass, and does not</w:t>
      </w:r>
      <w:r w:rsidRPr="005362B1">
        <w:rPr>
          <w:bCs/>
        </w:rPr>
        <w:t xml:space="preserve"> </w:t>
      </w:r>
      <w:r w:rsidRPr="005362B1">
        <w:t xml:space="preserve">cover </w:t>
      </w:r>
      <w:r w:rsidRPr="005362B1">
        <w:rPr>
          <w:bCs/>
        </w:rPr>
        <w:t>the entire shelf area</w:t>
      </w:r>
      <w:r w:rsidRPr="005362B1">
        <w:t>. The average number of tows completed during the survey is 360.</w:t>
      </w:r>
      <w:r w:rsidRPr="005362B1">
        <w:rPr>
          <w:bCs/>
        </w:rPr>
        <w:t xml:space="preserve"> </w:t>
      </w:r>
      <w:r w:rsidRPr="005362B1">
        <w:t>On</w:t>
      </w:r>
      <w:r w:rsidRPr="005362B1">
        <w:rPr>
          <w:bCs/>
        </w:rPr>
        <w:t xml:space="preserve"> average, 89</w:t>
      </w:r>
      <w:r w:rsidRPr="005362B1">
        <w:t xml:space="preserve">% of these tows contain </w:t>
      </w:r>
      <w:r w:rsidRPr="005362B1">
        <w:rPr>
          <w:bCs/>
        </w:rPr>
        <w:t>Pacific cod</w:t>
      </w:r>
      <w:r w:rsidRPr="005362B1">
        <w:t>. Details of the ADFG trawl gear and sampling procedures</w:t>
      </w:r>
      <w:r w:rsidRPr="005362B1">
        <w:rPr>
          <w:bCs/>
        </w:rPr>
        <w:t xml:space="preserve"> </w:t>
      </w:r>
      <w:r w:rsidRPr="005362B1">
        <w:t xml:space="preserve">are in </w:t>
      </w:r>
      <w:proofErr w:type="spellStart"/>
      <w:r w:rsidRPr="005362B1">
        <w:t>Spalinger</w:t>
      </w:r>
      <w:proofErr w:type="spellEnd"/>
      <w:r w:rsidRPr="005362B1">
        <w:t xml:space="preserve"> (2006).</w:t>
      </w:r>
    </w:p>
    <w:p w14:paraId="0C84D1A6" w14:textId="3B7AD121" w:rsidR="00DD2C88" w:rsidRPr="005362B1" w:rsidRDefault="00DD2C88" w:rsidP="00DD2C88">
      <w:r w:rsidRPr="005362B1">
        <w:rPr>
          <w:bCs/>
        </w:rPr>
        <w:t>To develop an index from these data, a</w:t>
      </w:r>
      <w:r w:rsidRPr="005362B1">
        <w:t xml:space="preserve"> si</w:t>
      </w:r>
      <w:r w:rsidR="002103D8" w:rsidRPr="005362B1">
        <w:t>mple delta GLM model was applied</w:t>
      </w:r>
      <w:r w:rsidRPr="005362B1">
        <w:t>. Data were filtered to exclude missing latitude and longitudes and missing</w:t>
      </w:r>
      <w:r w:rsidRPr="005362B1">
        <w:rPr>
          <w:bCs/>
        </w:rPr>
        <w:t xml:space="preserve"> </w:t>
      </w:r>
      <w:r w:rsidRPr="005362B1">
        <w:t>depths. This model is separated into two components: one that tracks</w:t>
      </w:r>
      <w:r w:rsidRPr="005362B1">
        <w:rPr>
          <w:bCs/>
        </w:rPr>
        <w:t xml:space="preserve"> </w:t>
      </w:r>
      <w:r w:rsidRPr="005362B1">
        <w:t>presence-absence observations and a second that models factors affecting positive observations. For both components, a fixed-effects model was selected and includes</w:t>
      </w:r>
      <w:r w:rsidRPr="005362B1">
        <w:rPr>
          <w:bCs/>
        </w:rPr>
        <w:t xml:space="preserve"> </w:t>
      </w:r>
      <w:r w:rsidRPr="005362B1">
        <w:t>year, geographic area, and depth as factors. Strata were defined according to ADFG district (Kodiak,</w:t>
      </w:r>
      <w:r w:rsidRPr="005362B1">
        <w:rPr>
          <w:bCs/>
        </w:rPr>
        <w:t xml:space="preserve"> </w:t>
      </w:r>
      <w:r w:rsidRPr="005362B1">
        <w:t>Chignik, South Peninsula) and depth (&lt; 30 fathoms, 30-70 fathoms, &gt; 70 fathoms). The</w:t>
      </w:r>
      <w:r w:rsidRPr="005362B1">
        <w:rPr>
          <w:bCs/>
        </w:rPr>
        <w:t xml:space="preserve"> </w:t>
      </w:r>
      <w:r w:rsidRPr="005362B1">
        <w:t>error assumption of presence-absence observations was assumed to be binomial but</w:t>
      </w:r>
      <w:r w:rsidRPr="005362B1">
        <w:rPr>
          <w:bCs/>
        </w:rPr>
        <w:t xml:space="preserve"> </w:t>
      </w:r>
      <w:r w:rsidRPr="005362B1">
        <w:t>alternative error assumptions were evaluated for the positive observations (lognormal versus gamma). The AIC statistic indicated</w:t>
      </w:r>
      <w:r w:rsidRPr="005362B1">
        <w:rPr>
          <w:bCs/>
        </w:rPr>
        <w:t xml:space="preserve"> </w:t>
      </w:r>
      <w:r w:rsidRPr="005362B1">
        <w:t xml:space="preserve">the lognormal distribution was more appropriate than the </w:t>
      </w:r>
      <w:r w:rsidR="00DC4786" w:rsidRPr="005362B1">
        <w:t xml:space="preserve">gamma. </w:t>
      </w:r>
      <w:r w:rsidRPr="005362B1">
        <w:t>Comparison of delta GLM</w:t>
      </w:r>
      <w:r w:rsidRPr="005362B1">
        <w:rPr>
          <w:bCs/>
        </w:rPr>
        <w:t xml:space="preserve"> </w:t>
      </w:r>
      <w:r w:rsidRPr="005362B1">
        <w:t>indices with the area-swept estimates indicated similar trends. Variances were based on a</w:t>
      </w:r>
      <w:r w:rsidRPr="005362B1">
        <w:rPr>
          <w:bCs/>
        </w:rPr>
        <w:t xml:space="preserve"> </w:t>
      </w:r>
      <w:r w:rsidRPr="005362B1">
        <w:t>bootstrap procedure, and CVs for the annual index values ranged from 0.06 to 0.14. These values underestimate uncertainty relative to population trends since the area covered by the survey is a small percentage of the GOA shelf area where Pacific cod have been observed.</w:t>
      </w:r>
    </w:p>
    <w:p w14:paraId="3F3BE9B0" w14:textId="52DEBDC8" w:rsidR="00DD2C88" w:rsidRPr="005362B1" w:rsidRDefault="00DD2C88" w:rsidP="004B63F6">
      <w:r w:rsidRPr="005362B1">
        <w:t>The ADF</w:t>
      </w:r>
      <w:r w:rsidR="002103D8" w:rsidRPr="005362B1">
        <w:t xml:space="preserve">G survey index follows the AFSC bottom trawl survey and longline survey </w:t>
      </w:r>
      <w:r w:rsidRPr="005362B1">
        <w:t>indices presented above with a drop in abundance between 1998 and 1999 (-45%) and relatively low abundance throughout the 2000s (Fig. 2.</w:t>
      </w:r>
      <w:r w:rsidR="00A46120" w:rsidRPr="005362B1">
        <w:t>9</w:t>
      </w:r>
      <w:r w:rsidRPr="005362B1">
        <w:t>). This survey differs from other indices as the estimates only increased in 2012 (an 89% increase from 2011), and then dropped off steadily afterwards to a record low in 2016</w:t>
      </w:r>
      <w:r w:rsidR="002103D8" w:rsidRPr="005362B1">
        <w:t xml:space="preserve"> and second lowest in 2017</w:t>
      </w:r>
      <w:r w:rsidRPr="005362B1">
        <w:t>.</w:t>
      </w:r>
      <w:r w:rsidR="002103D8" w:rsidRPr="005362B1">
        <w:t xml:space="preserve"> Alternating increases and decreases in the index resulted in </w:t>
      </w:r>
      <w:r w:rsidR="00C818BB" w:rsidRPr="005362B1">
        <w:t>2018-2019 and 2020-2021. Since 2021 the index has consistently increased, with a</w:t>
      </w:r>
      <w:r w:rsidRPr="005362B1">
        <w:t xml:space="preserve"> </w:t>
      </w:r>
      <w:r w:rsidR="009D025C" w:rsidRPr="005362B1">
        <w:t xml:space="preserve">29% </w:t>
      </w:r>
      <w:r w:rsidR="00C818BB" w:rsidRPr="005362B1">
        <w:t xml:space="preserve">increase in 2023 </w:t>
      </w:r>
      <w:r w:rsidR="009D025C" w:rsidRPr="005362B1">
        <w:t>compared to 2022</w:t>
      </w:r>
      <w:r w:rsidR="00C818BB" w:rsidRPr="005362B1">
        <w:t>, and a 9% increase in 2024 compared to 2023</w:t>
      </w:r>
      <w:r w:rsidR="00DC4786" w:rsidRPr="005362B1">
        <w:t>.</w:t>
      </w:r>
      <w:r w:rsidRPr="005362B1">
        <w:t xml:space="preserve"> Length composition data from this survey show wide multi-modal length distributions are common with modes of age-0 fish at times available at near 10</w:t>
      </w:r>
      <w:r w:rsidR="00706E7A" w:rsidRPr="005362B1">
        <w:t xml:space="preserve"> </w:t>
      </w:r>
      <w:r w:rsidRPr="005362B1">
        <w:t xml:space="preserve">cm, </w:t>
      </w:r>
      <w:r w:rsidRPr="005362B1">
        <w:lastRenderedPageBreak/>
        <w:t>however the 2019 through 2021 surveys have no fish smaller than 22 cm</w:t>
      </w:r>
      <w:r w:rsidR="004B63F6" w:rsidRPr="005362B1">
        <w:t>, while there were some fish smaller than 22 cm that occurred in the 2022</w:t>
      </w:r>
      <w:r w:rsidR="00C818BB" w:rsidRPr="005362B1">
        <w:t xml:space="preserve">, </w:t>
      </w:r>
      <w:r w:rsidR="009D025C" w:rsidRPr="005362B1">
        <w:t>2023</w:t>
      </w:r>
      <w:r w:rsidR="00C818BB" w:rsidRPr="005362B1">
        <w:t>, and 2024</w:t>
      </w:r>
      <w:r w:rsidR="009D025C" w:rsidRPr="005362B1">
        <w:t xml:space="preserve"> </w:t>
      </w:r>
      <w:r w:rsidR="004B63F6" w:rsidRPr="005362B1">
        <w:t>survey</w:t>
      </w:r>
      <w:r w:rsidR="009D025C" w:rsidRPr="005362B1">
        <w:t>s</w:t>
      </w:r>
      <w:r w:rsidR="004B63F6" w:rsidRPr="005362B1">
        <w:t xml:space="preserve">. </w:t>
      </w:r>
    </w:p>
    <w:p w14:paraId="6135BFED" w14:textId="77777777" w:rsidR="00A71893" w:rsidRPr="005362B1" w:rsidRDefault="00A71893" w:rsidP="00A71893">
      <w:pPr>
        <w:pStyle w:val="Heading2"/>
      </w:pPr>
      <w:r w:rsidRPr="005362B1">
        <w:t>Environmental indices</w:t>
      </w:r>
    </w:p>
    <w:p w14:paraId="6610C249" w14:textId="77777777" w:rsidR="00A71893" w:rsidRPr="005362B1" w:rsidRDefault="00A71893" w:rsidP="00A71893">
      <w:pPr>
        <w:pStyle w:val="Heading3"/>
      </w:pPr>
      <w:r w:rsidRPr="005362B1">
        <w:t>CFSR bottom temperature indices</w:t>
      </w:r>
    </w:p>
    <w:p w14:paraId="2BFA4688" w14:textId="6CB5937C" w:rsidR="00A71893" w:rsidRPr="005362B1" w:rsidRDefault="00A71893" w:rsidP="00A71893">
      <w:pPr>
        <w:rPr>
          <w:rFonts w:ascii="Times" w:hAnsi="Times" w:cs="Lucida Grande"/>
          <w:color w:val="000000"/>
        </w:rPr>
      </w:pPr>
      <w:r w:rsidRPr="005362B1">
        <w:rPr>
          <w:rFonts w:ascii="Times" w:hAnsi="Times"/>
        </w:rPr>
        <w:t>The Climate Forecast System Reanalysis (CFSR) is the latest version of the National Centers for Environmental Prediction (NCEP) climate reanalysis. The oceanic component of CFSR includes the Geophysical Fluid Dynamics Laboratory Modular Ocean Model version 4 (MOM4) with iterative sea-ice (</w:t>
      </w:r>
      <w:proofErr w:type="spellStart"/>
      <w:r w:rsidRPr="005362B1">
        <w:rPr>
          <w:rFonts w:ascii="Times" w:hAnsi="Times"/>
        </w:rPr>
        <w:t>Saha</w:t>
      </w:r>
      <w:proofErr w:type="spellEnd"/>
      <w:r w:rsidRPr="005362B1">
        <w:rPr>
          <w:rFonts w:ascii="Times" w:hAnsi="Times"/>
        </w:rPr>
        <w:t xml:space="preserve"> </w:t>
      </w:r>
      <w:r w:rsidR="00CF1DA3" w:rsidRPr="005362B1">
        <w:rPr>
          <w:rFonts w:ascii="Times" w:hAnsi="Times"/>
          <w:i/>
        </w:rPr>
        <w:t>et al.</w:t>
      </w:r>
      <w:r w:rsidRPr="005362B1">
        <w:rPr>
          <w:rFonts w:ascii="Times" w:hAnsi="Times"/>
        </w:rPr>
        <w:t xml:space="preserve"> 2010). It uses 40 levels in the vertical with a 10-meter resolution from surface down to about 262 meters. The zonal resolution is 0.5</w:t>
      </w:r>
      <w:r w:rsidRPr="005362B1">
        <w:rPr>
          <w:rFonts w:ascii="Times" w:hAnsi="Times" w:cs="Lucida Grande"/>
          <w:b/>
          <w:color w:val="000000"/>
        </w:rPr>
        <w:t>°</w:t>
      </w:r>
      <w:r w:rsidRPr="005362B1">
        <w:rPr>
          <w:rFonts w:ascii="Times" w:hAnsi="Times" w:cs="Lucida Grande"/>
          <w:color w:val="000000"/>
        </w:rPr>
        <w:t xml:space="preserve"> and a meridional resolution of 0.25° between 10°S and 10°N, gradually increasing through the tropics until becoming fixed at 0.5° poleward of 30°S and 30°N. </w:t>
      </w:r>
    </w:p>
    <w:p w14:paraId="3B70AB58" w14:textId="6BA5EAA3" w:rsidR="00A71893" w:rsidRPr="005362B1" w:rsidRDefault="00A71893" w:rsidP="00A71893">
      <w:pPr>
        <w:rPr>
          <w:rFonts w:ascii="Times" w:hAnsi="Times" w:cs="Lucida Grande"/>
          <w:color w:val="000000"/>
        </w:rPr>
      </w:pPr>
      <w:r w:rsidRPr="005362B1">
        <w:rPr>
          <w:rFonts w:ascii="Times" w:hAnsi="Times" w:cs="Lucida Grande"/>
          <w:color w:val="000000"/>
        </w:rPr>
        <w:t>To make the index, the CFSR reanalysis grid points were co-located with the AFSC bottom trawl survey stations. The co-located CFSR oceanic temperature profiles were then linearly interpolated to obtain the temperatures at the depth</w:t>
      </w:r>
      <w:r w:rsidR="00176DF2" w:rsidRPr="005362B1">
        <w:rPr>
          <w:rFonts w:ascii="Times" w:hAnsi="Times" w:cs="Lucida Grande"/>
          <w:color w:val="000000"/>
        </w:rPr>
        <w:t xml:space="preserve">s centers of gravity for </w:t>
      </w:r>
      <w:r w:rsidR="009D025C" w:rsidRPr="005362B1">
        <w:rPr>
          <w:rFonts w:ascii="Times" w:hAnsi="Times" w:cs="Lucida Grande"/>
          <w:color w:val="000000"/>
        </w:rPr>
        <w:t>0</w:t>
      </w:r>
      <w:r w:rsidR="00176DF2" w:rsidRPr="005362B1">
        <w:rPr>
          <w:rFonts w:ascii="Times" w:hAnsi="Times" w:cs="Lucida Grande"/>
          <w:color w:val="000000"/>
        </w:rPr>
        <w:t>-20</w:t>
      </w:r>
      <w:r w:rsidR="009D025C" w:rsidRPr="005362B1">
        <w:rPr>
          <w:rFonts w:ascii="Times" w:hAnsi="Times" w:cs="Lucida Grande"/>
          <w:color w:val="000000"/>
        </w:rPr>
        <w:t xml:space="preserve"> cm</w:t>
      </w:r>
      <w:r w:rsidRPr="005362B1">
        <w:rPr>
          <w:rFonts w:ascii="Times" w:hAnsi="Times" w:cs="Lucida Grande"/>
          <w:color w:val="000000"/>
        </w:rPr>
        <w:t xml:space="preserve"> Pacific cod as determined from the AFSC bottom trawl survey. All co-located grid points were then averaged to get the time series of CFSR temperatu</w:t>
      </w:r>
      <w:r w:rsidR="00C818BB" w:rsidRPr="005362B1">
        <w:rPr>
          <w:rFonts w:ascii="Times" w:hAnsi="Times" w:cs="Lucida Grande"/>
          <w:color w:val="000000"/>
        </w:rPr>
        <w:t>res over the period of 1979-2024</w:t>
      </w:r>
      <w:r w:rsidRPr="005362B1">
        <w:rPr>
          <w:rFonts w:ascii="Times" w:hAnsi="Times" w:cs="Lucida Grande"/>
          <w:color w:val="000000"/>
        </w:rPr>
        <w:t>.</w:t>
      </w:r>
      <w:r w:rsidR="00C818BB" w:rsidRPr="005362B1">
        <w:rPr>
          <w:rFonts w:ascii="Times" w:hAnsi="Times" w:cs="Lucida Grande"/>
          <w:color w:val="000000"/>
        </w:rPr>
        <w:t xml:space="preserve"> The temperature anomalies based on the CFSR index used in </w:t>
      </w:r>
      <w:r w:rsidR="004F25BE" w:rsidRPr="005362B1">
        <w:rPr>
          <w:rFonts w:ascii="Times" w:hAnsi="Times" w:cs="Lucida Grande"/>
          <w:color w:val="000000"/>
        </w:rPr>
        <w:t>Model 24.0</w:t>
      </w:r>
      <w:r w:rsidR="00C818BB" w:rsidRPr="005362B1">
        <w:rPr>
          <w:rFonts w:ascii="Times" w:hAnsi="Times" w:cs="Lucida Grande"/>
          <w:color w:val="000000"/>
        </w:rPr>
        <w:t xml:space="preserve"> is shown in </w:t>
      </w:r>
      <w:r w:rsidR="00A46120" w:rsidRPr="005362B1">
        <w:rPr>
          <w:rFonts w:ascii="Times" w:hAnsi="Times" w:cs="Lucida Grande"/>
          <w:color w:val="000000"/>
        </w:rPr>
        <w:t>Figure 2.14</w:t>
      </w:r>
      <w:r w:rsidR="00C818BB" w:rsidRPr="005362B1">
        <w:rPr>
          <w:rFonts w:ascii="Times" w:hAnsi="Times" w:cs="Lucida Grande"/>
          <w:color w:val="000000"/>
        </w:rPr>
        <w:t>.</w:t>
      </w:r>
    </w:p>
    <w:p w14:paraId="40995F75" w14:textId="77777777" w:rsidR="004678F0" w:rsidRPr="005362B1" w:rsidRDefault="00025D45">
      <w:pPr>
        <w:pStyle w:val="Heading1"/>
        <w:pBdr>
          <w:top w:val="nil"/>
          <w:left w:val="nil"/>
          <w:bottom w:val="nil"/>
          <w:right w:val="nil"/>
          <w:between w:val="nil"/>
        </w:pBdr>
      </w:pPr>
      <w:r w:rsidRPr="005362B1">
        <w:t>Analytic Approach</w:t>
      </w:r>
    </w:p>
    <w:p w14:paraId="593A4DFF" w14:textId="5BBD42C8" w:rsidR="000D1E54" w:rsidRPr="005362B1" w:rsidRDefault="000D1E54" w:rsidP="000D1E54">
      <w:pPr>
        <w:pStyle w:val="Heading2"/>
      </w:pPr>
      <w:r w:rsidRPr="005362B1">
        <w:t>General Model Structure</w:t>
      </w:r>
    </w:p>
    <w:p w14:paraId="2CCF1F48" w14:textId="6DF5D7CB" w:rsidR="000D1E54" w:rsidRPr="005362B1" w:rsidRDefault="002D2482" w:rsidP="000D1E54">
      <w:r w:rsidRPr="005362B1">
        <w:t xml:space="preserve">The assessment model used for GOA Pacific cod is a single sex, age-based model with length-based selectivity. This model has data from three fisheries (longline, pot, and combined trawl fisheries) with a single season and two survey indices (post-1990 GOA bottom trawl survey and the AFSC longline survey indices). Length composition data were available for all three fisheries and both survey indices. Conditional age-at-length data were available for the three fisheries and AFSC bottom trawl survey. </w:t>
      </w:r>
      <w:r w:rsidR="000D1E54" w:rsidRPr="005362B1">
        <w:t xml:space="preserve">To see the history of models used in this assessment refer to </w:t>
      </w:r>
      <w:proofErr w:type="spellStart"/>
      <w:r w:rsidR="000D1E54" w:rsidRPr="005362B1">
        <w:t>A’mar</w:t>
      </w:r>
      <w:proofErr w:type="spellEnd"/>
      <w:r w:rsidR="000D1E54" w:rsidRPr="005362B1">
        <w:t xml:space="preserve"> and </w:t>
      </w:r>
      <w:proofErr w:type="spellStart"/>
      <w:r w:rsidR="000D1E54" w:rsidRPr="005362B1">
        <w:t>Palsson</w:t>
      </w:r>
      <w:proofErr w:type="spellEnd"/>
      <w:r w:rsidR="000D1E54" w:rsidRPr="005362B1">
        <w:t xml:space="preserve"> (201</w:t>
      </w:r>
      <w:r w:rsidR="004D33BA" w:rsidRPr="005362B1">
        <w:t>5). The model for this year was</w:t>
      </w:r>
      <w:r w:rsidR="000D1E54" w:rsidRPr="005362B1">
        <w:t xml:space="preserve"> run in</w:t>
      </w:r>
      <w:r w:rsidR="004D33BA" w:rsidRPr="005362B1">
        <w:t xml:space="preserve"> </w:t>
      </w:r>
      <w:r w:rsidR="00AC1DDB" w:rsidRPr="005362B1">
        <w:t>SS3</w:t>
      </w:r>
      <w:r w:rsidR="004D33BA" w:rsidRPr="005362B1">
        <w:t xml:space="preserve"> version</w:t>
      </w:r>
      <w:r w:rsidRPr="005362B1">
        <w:t xml:space="preserve"> 3.30.22.1</w:t>
      </w:r>
      <w:r w:rsidR="000D1E54" w:rsidRPr="005362B1">
        <w:t xml:space="preserve"> (</w:t>
      </w:r>
      <w:proofErr w:type="spellStart"/>
      <w:r w:rsidR="000D1E54" w:rsidRPr="005362B1">
        <w:t>Methot</w:t>
      </w:r>
      <w:proofErr w:type="spellEnd"/>
      <w:r w:rsidR="000D1E54" w:rsidRPr="005362B1">
        <w:t xml:space="preserve"> and </w:t>
      </w:r>
      <w:proofErr w:type="spellStart"/>
      <w:r w:rsidR="000D1E54" w:rsidRPr="005362B1">
        <w:t>Wetzell</w:t>
      </w:r>
      <w:proofErr w:type="spellEnd"/>
      <w:r w:rsidR="000D1E54" w:rsidRPr="005362B1">
        <w:t xml:space="preserve"> 2013).     </w:t>
      </w:r>
    </w:p>
    <w:p w14:paraId="699C1C24" w14:textId="0C6D3D5F" w:rsidR="009F5C05" w:rsidRPr="005362B1" w:rsidRDefault="000D1E54" w:rsidP="009F5C05">
      <w:pPr>
        <w:keepNext/>
      </w:pPr>
      <w:r w:rsidRPr="005362B1">
        <w:t xml:space="preserve">The </w:t>
      </w:r>
      <w:r w:rsidR="00AC1DDB" w:rsidRPr="005362B1">
        <w:t>SS3</w:t>
      </w:r>
      <w:r w:rsidRPr="005362B1">
        <w:t xml:space="preserve"> control </w:t>
      </w:r>
      <w:r w:rsidR="009F5C05" w:rsidRPr="005362B1">
        <w:t xml:space="preserve">and forecast </w:t>
      </w:r>
      <w:r w:rsidRPr="005362B1">
        <w:t xml:space="preserve">files for </w:t>
      </w:r>
      <w:r w:rsidR="00BA50D6" w:rsidRPr="005362B1">
        <w:t xml:space="preserve">this </w:t>
      </w:r>
      <w:r w:rsidR="00AE502B" w:rsidRPr="005362B1">
        <w:t>year’s</w:t>
      </w:r>
      <w:r w:rsidR="00BA50D6" w:rsidRPr="005362B1">
        <w:t xml:space="preserve"> model</w:t>
      </w:r>
      <w:r w:rsidR="00143EBA" w:rsidRPr="005362B1">
        <w:t xml:space="preserve"> are found at the link provided in the </w:t>
      </w:r>
      <w:r w:rsidR="00143EBA" w:rsidRPr="005362B1">
        <w:rPr>
          <w:i/>
        </w:rPr>
        <w:t>Executive Summary</w:t>
      </w:r>
      <w:r w:rsidR="00143EBA" w:rsidRPr="005362B1">
        <w:t xml:space="preserve"> section of this document.</w:t>
      </w:r>
    </w:p>
    <w:p w14:paraId="0905C2C4" w14:textId="7162E2E6" w:rsidR="00DB3D47" w:rsidRPr="005362B1" w:rsidRDefault="000D1E54" w:rsidP="004D2CB2">
      <w:pPr>
        <w:pStyle w:val="Heading2"/>
      </w:pPr>
      <w:r w:rsidRPr="005362B1">
        <w:t>Parameters Estimated Outside the Assessment Model</w:t>
      </w:r>
    </w:p>
    <w:p w14:paraId="10C8423B" w14:textId="4A5356A6" w:rsidR="000D1E54" w:rsidRPr="005362B1" w:rsidRDefault="002D2482" w:rsidP="000D1E54">
      <w:pPr>
        <w:pStyle w:val="Heading3"/>
        <w:keepLines w:val="0"/>
        <w:numPr>
          <w:ilvl w:val="2"/>
          <w:numId w:val="0"/>
        </w:numPr>
        <w:tabs>
          <w:tab w:val="num" w:pos="0"/>
        </w:tabs>
        <w:autoSpaceDE w:val="0"/>
        <w:autoSpaceDN w:val="0"/>
        <w:adjustRightInd w:val="0"/>
        <w:spacing w:before="240"/>
        <w:ind w:left="-720" w:firstLine="720"/>
      </w:pPr>
      <w:r w:rsidRPr="005362B1">
        <w:t>Ageing error</w:t>
      </w:r>
    </w:p>
    <w:p w14:paraId="20526643" w14:textId="24C155B9" w:rsidR="002D2482" w:rsidRPr="005362B1" w:rsidRDefault="002D2482" w:rsidP="000D1E54">
      <w:r w:rsidRPr="005362B1">
        <w:t>Within the GOA cod assessment model, ageing error is applied using paired reader-tester data</w:t>
      </w:r>
      <w:r w:rsidR="00B03EC0" w:rsidRPr="005362B1">
        <w:t xml:space="preserve"> (</w:t>
      </w:r>
      <w:r w:rsidR="00A46120" w:rsidRPr="005362B1">
        <w:t>Fig. 2.15</w:t>
      </w:r>
      <w:r w:rsidR="00B03EC0" w:rsidRPr="005362B1">
        <w:t>)</w:t>
      </w:r>
      <w:r w:rsidRPr="005362B1">
        <w:t>. In the current assessment we update the ageing error parameters with data through 2023</w:t>
      </w:r>
      <w:r w:rsidR="00DB3D47" w:rsidRPr="005362B1">
        <w:t xml:space="preserve"> (we also start ageing error at age-1 rather than age-3 as in previous assessments)</w:t>
      </w:r>
      <w:r w:rsidRPr="005362B1">
        <w:t xml:space="preserve">. </w:t>
      </w:r>
      <w:r w:rsidR="00B03EC0" w:rsidRPr="005362B1">
        <w:t>We</w:t>
      </w:r>
      <w:r w:rsidRPr="005362B1">
        <w:t xml:space="preserve"> update these parameters after pooling the reader-tester data for the GOA and EBS in order to leverage the larger number of samples available within both regions. Using the R-package </w:t>
      </w:r>
      <w:proofErr w:type="spellStart"/>
      <w:r w:rsidRPr="005362B1">
        <w:t>AgeingError</w:t>
      </w:r>
      <w:proofErr w:type="spellEnd"/>
      <w:r w:rsidRPr="005362B1">
        <w:t xml:space="preserve"> (Punt et al. 2008), we found that there was minimal difference between the parameters estimated for each region separately, and each region combined.</w:t>
      </w:r>
      <w:r w:rsidR="00B03EC0" w:rsidRPr="005362B1">
        <w:t xml:space="preserve"> We use the linear method for estimating ageing error, as this was the preferred method using AIC comparison with the </w:t>
      </w:r>
      <w:proofErr w:type="spellStart"/>
      <w:r w:rsidR="00B03EC0" w:rsidRPr="005362B1">
        <w:t>AgeingError</w:t>
      </w:r>
      <w:proofErr w:type="spellEnd"/>
      <w:r w:rsidR="00B03EC0" w:rsidRPr="005362B1">
        <w:t xml:space="preserve"> R package. The</w:t>
      </w:r>
      <w:r w:rsidR="004D2CB2" w:rsidRPr="005362B1">
        <w:t xml:space="preserve"> following values were the</w:t>
      </w:r>
      <w:r w:rsidR="00B03EC0" w:rsidRPr="005362B1">
        <w:t xml:space="preserve"> estimated SD</w:t>
      </w:r>
      <w:r w:rsidR="004D2CB2" w:rsidRPr="005362B1">
        <w:t>s used at the minimum and maximum ages in the model:</w:t>
      </w:r>
    </w:p>
    <w:tbl>
      <w:tblPr>
        <w:tblW w:w="4252" w:type="dxa"/>
        <w:jc w:val="center"/>
        <w:tblLook w:val="04A0" w:firstRow="1" w:lastRow="0" w:firstColumn="1" w:lastColumn="0" w:noHBand="0" w:noVBand="1"/>
      </w:tblPr>
      <w:tblGrid>
        <w:gridCol w:w="3093"/>
        <w:gridCol w:w="1159"/>
      </w:tblGrid>
      <w:tr w:rsidR="004D2CB2" w:rsidRPr="005362B1" w14:paraId="3E51E097"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7E8D0029" w14:textId="77777777" w:rsidR="004D2CB2" w:rsidRPr="005362B1" w:rsidRDefault="004D2CB2" w:rsidP="00D9550E">
            <w:pPr>
              <w:spacing w:after="0"/>
              <w:rPr>
                <w:color w:val="000000"/>
              </w:rPr>
            </w:pPr>
            <w:r w:rsidRPr="005362B1">
              <w:rPr>
                <w:color w:val="000000"/>
              </w:rPr>
              <w:lastRenderedPageBreak/>
              <w:t>Parameter</w:t>
            </w:r>
          </w:p>
        </w:tc>
        <w:tc>
          <w:tcPr>
            <w:tcW w:w="1159" w:type="dxa"/>
            <w:tcBorders>
              <w:top w:val="nil"/>
              <w:left w:val="nil"/>
              <w:bottom w:val="single" w:sz="4" w:space="0" w:color="auto"/>
              <w:right w:val="nil"/>
            </w:tcBorders>
            <w:shd w:val="clear" w:color="auto" w:fill="auto"/>
            <w:noWrap/>
            <w:vAlign w:val="center"/>
            <w:hideMark/>
          </w:tcPr>
          <w:p w14:paraId="024C25C6" w14:textId="77777777" w:rsidR="004D2CB2" w:rsidRPr="005362B1" w:rsidRDefault="004D2CB2" w:rsidP="00D9550E">
            <w:pPr>
              <w:spacing w:after="0"/>
              <w:jc w:val="center"/>
              <w:rPr>
                <w:color w:val="000000"/>
              </w:rPr>
            </w:pPr>
            <w:r w:rsidRPr="005362B1">
              <w:rPr>
                <w:color w:val="000000"/>
              </w:rPr>
              <w:t>Value</w:t>
            </w:r>
          </w:p>
        </w:tc>
      </w:tr>
      <w:tr w:rsidR="004D2CB2" w:rsidRPr="005362B1" w14:paraId="6A25B1B9" w14:textId="77777777" w:rsidTr="004D2CB2">
        <w:trPr>
          <w:trHeight w:val="277"/>
          <w:jc w:val="center"/>
        </w:trPr>
        <w:tc>
          <w:tcPr>
            <w:tcW w:w="3093" w:type="dxa"/>
            <w:tcBorders>
              <w:top w:val="nil"/>
              <w:left w:val="nil"/>
              <w:right w:val="nil"/>
            </w:tcBorders>
            <w:shd w:val="clear" w:color="auto" w:fill="auto"/>
            <w:noWrap/>
            <w:vAlign w:val="center"/>
            <w:hideMark/>
          </w:tcPr>
          <w:p w14:paraId="6621DB85" w14:textId="77777777" w:rsidR="004D2CB2" w:rsidRPr="005362B1" w:rsidRDefault="004D2CB2" w:rsidP="00D9550E">
            <w:pPr>
              <w:spacing w:after="0"/>
              <w:rPr>
                <w:color w:val="000000"/>
              </w:rPr>
            </w:pPr>
            <w:r w:rsidRPr="005362B1">
              <w:rPr>
                <w:color w:val="000000"/>
              </w:rPr>
              <w:t>Ageing error SD at age-0</w:t>
            </w:r>
          </w:p>
        </w:tc>
        <w:tc>
          <w:tcPr>
            <w:tcW w:w="1159" w:type="dxa"/>
            <w:tcBorders>
              <w:top w:val="nil"/>
              <w:left w:val="nil"/>
              <w:right w:val="nil"/>
            </w:tcBorders>
            <w:shd w:val="clear" w:color="auto" w:fill="auto"/>
            <w:noWrap/>
            <w:vAlign w:val="center"/>
            <w:hideMark/>
          </w:tcPr>
          <w:p w14:paraId="3BEF65EB" w14:textId="77777777" w:rsidR="004D2CB2" w:rsidRPr="005362B1" w:rsidRDefault="004D2CB2" w:rsidP="00D9550E">
            <w:pPr>
              <w:spacing w:after="0"/>
              <w:jc w:val="center"/>
              <w:rPr>
                <w:color w:val="000000"/>
              </w:rPr>
            </w:pPr>
            <w:r w:rsidRPr="005362B1">
              <w:rPr>
                <w:color w:val="000000"/>
              </w:rPr>
              <w:t>0.11</w:t>
            </w:r>
          </w:p>
        </w:tc>
      </w:tr>
      <w:tr w:rsidR="004D2CB2" w:rsidRPr="005362B1" w14:paraId="2D914A0C"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431FFFBE" w14:textId="77777777" w:rsidR="004D2CB2" w:rsidRPr="005362B1" w:rsidRDefault="004D2CB2" w:rsidP="00D9550E">
            <w:pPr>
              <w:spacing w:after="0"/>
              <w:rPr>
                <w:color w:val="000000"/>
              </w:rPr>
            </w:pPr>
            <w:r w:rsidRPr="005362B1">
              <w:rPr>
                <w:color w:val="000000"/>
              </w:rPr>
              <w:t>Ageing error SD at age-10</w:t>
            </w:r>
          </w:p>
        </w:tc>
        <w:tc>
          <w:tcPr>
            <w:tcW w:w="1159" w:type="dxa"/>
            <w:tcBorders>
              <w:top w:val="nil"/>
              <w:left w:val="nil"/>
              <w:bottom w:val="single" w:sz="4" w:space="0" w:color="auto"/>
              <w:right w:val="nil"/>
            </w:tcBorders>
            <w:shd w:val="clear" w:color="auto" w:fill="auto"/>
            <w:noWrap/>
            <w:vAlign w:val="center"/>
            <w:hideMark/>
          </w:tcPr>
          <w:p w14:paraId="3DA2E754" w14:textId="77777777" w:rsidR="004D2CB2" w:rsidRPr="005362B1" w:rsidRDefault="004D2CB2" w:rsidP="00D9550E">
            <w:pPr>
              <w:spacing w:after="0"/>
              <w:jc w:val="center"/>
              <w:rPr>
                <w:color w:val="000000"/>
              </w:rPr>
            </w:pPr>
            <w:r w:rsidRPr="005362B1">
              <w:rPr>
                <w:color w:val="000000"/>
              </w:rPr>
              <w:t>1.13</w:t>
            </w:r>
          </w:p>
        </w:tc>
      </w:tr>
    </w:tbl>
    <w:p w14:paraId="28026297" w14:textId="77777777" w:rsidR="004D2CB2" w:rsidRPr="005362B1" w:rsidRDefault="004D2CB2" w:rsidP="000D1E54"/>
    <w:p w14:paraId="4BA37137" w14:textId="637CD33A" w:rsidR="00B03EC0" w:rsidRPr="005362B1" w:rsidRDefault="00B03EC0" w:rsidP="00B03EC0">
      <w:pPr>
        <w:pStyle w:val="Heading3"/>
        <w:keepLines w:val="0"/>
        <w:numPr>
          <w:ilvl w:val="2"/>
          <w:numId w:val="0"/>
        </w:numPr>
        <w:tabs>
          <w:tab w:val="num" w:pos="0"/>
        </w:tabs>
        <w:autoSpaceDE w:val="0"/>
        <w:autoSpaceDN w:val="0"/>
        <w:adjustRightInd w:val="0"/>
        <w:spacing w:before="240"/>
        <w:ind w:left="-720" w:firstLine="720"/>
      </w:pPr>
      <w:r w:rsidRPr="005362B1">
        <w:t>Ageing Bias</w:t>
      </w:r>
    </w:p>
    <w:p w14:paraId="16569849" w14:textId="48E4A862" w:rsidR="00B03EC0" w:rsidRPr="005362B1" w:rsidRDefault="00B03EC0" w:rsidP="00B03EC0">
      <w:proofErr w:type="spellStart"/>
      <w:r w:rsidRPr="005362B1">
        <w:t>Kastelle</w:t>
      </w:r>
      <w:proofErr w:type="spellEnd"/>
      <w:r w:rsidRPr="005362B1">
        <w:t xml:space="preserve"> </w:t>
      </w:r>
      <w:r w:rsidRPr="005362B1">
        <w:rPr>
          <w:i/>
        </w:rPr>
        <w:t>et al.</w:t>
      </w:r>
      <w:r w:rsidRPr="005362B1">
        <w:t xml:space="preserve"> (2017) stated that one of the specific reasons for their study was to investigate the apparent mismatch between the mean length at age (from growth-zone based ages) and length-frequency modal sizes in the BSAI Pacific cod stock assessments and to evaluate whether age determination bias could account for the mismatch. </w:t>
      </w:r>
      <w:r w:rsidR="008D7C9F" w:rsidRPr="005362B1">
        <w:t xml:space="preserve">Based on improvements in estimating mean length at age, </w:t>
      </w:r>
      <w:proofErr w:type="spellStart"/>
      <w:r w:rsidRPr="005362B1">
        <w:t>Kastelle</w:t>
      </w:r>
      <w:proofErr w:type="spellEnd"/>
      <w:r w:rsidRPr="005362B1">
        <w:t xml:space="preserve"> </w:t>
      </w:r>
      <w:r w:rsidRPr="005362B1">
        <w:rPr>
          <w:i/>
        </w:rPr>
        <w:t>et al.</w:t>
      </w:r>
      <w:r w:rsidRPr="005362B1">
        <w:t xml:space="preserve"> </w:t>
      </w:r>
      <w:r w:rsidR="008D7C9F" w:rsidRPr="005362B1">
        <w:t>(</w:t>
      </w:r>
      <w:r w:rsidRPr="005362B1">
        <w:t>2017</w:t>
      </w:r>
      <w:r w:rsidR="008D7C9F" w:rsidRPr="005362B1">
        <w:t>)</w:t>
      </w:r>
      <w:r w:rsidRPr="005362B1">
        <w:t xml:space="preserve"> suggested that using an ageing bias correction should prove beneficial for rectifying discrepancies between mean length-at-age estimates and length-frequency modes in Pacific cod assessment models</w:t>
      </w:r>
      <w:r w:rsidR="008D7C9F" w:rsidRPr="005362B1">
        <w:t>. T</w:t>
      </w:r>
      <w:r w:rsidRPr="005362B1">
        <w:t>o investigate ag</w:t>
      </w:r>
      <w:r w:rsidR="008D7C9F" w:rsidRPr="005362B1">
        <w:t>e</w:t>
      </w:r>
      <w:r w:rsidRPr="005362B1">
        <w:t>ing bias t</w:t>
      </w:r>
      <w:r w:rsidR="008D7C9F" w:rsidRPr="005362B1">
        <w:t>he otoliths used in Stark (2007)</w:t>
      </w:r>
      <w:r w:rsidRPr="005362B1">
        <w:t xml:space="preserve"> were reread using the most recent methods and reading criteria</w:t>
      </w:r>
      <w:r w:rsidR="008D7C9F" w:rsidRPr="005362B1">
        <w:t xml:space="preserve"> (</w:t>
      </w:r>
      <w:r w:rsidR="004D2CB2" w:rsidRPr="005362B1">
        <w:t>Fig. 2.15</w:t>
      </w:r>
      <w:r w:rsidR="008D7C9F" w:rsidRPr="005362B1">
        <w:t>)</w:t>
      </w:r>
      <w:r w:rsidRPr="005362B1">
        <w:t xml:space="preserve">. </w:t>
      </w:r>
      <w:r w:rsidR="008D7C9F" w:rsidRPr="005362B1">
        <w:t>In the current assessment</w:t>
      </w:r>
      <w:r w:rsidR="004D2CB2" w:rsidRPr="005362B1">
        <w:t xml:space="preserve"> we used the reread data to estimate ageing bias with the </w:t>
      </w:r>
      <w:proofErr w:type="spellStart"/>
      <w:r w:rsidR="004D2CB2" w:rsidRPr="005362B1">
        <w:t>AgeingError</w:t>
      </w:r>
      <w:proofErr w:type="spellEnd"/>
      <w:r w:rsidR="004D2CB2" w:rsidRPr="005362B1">
        <w:t xml:space="preserve"> R package and</w:t>
      </w:r>
      <w:r w:rsidR="008D7C9F" w:rsidRPr="005362B1">
        <w:t xml:space="preserve"> fix the ageing error bias parameters </w:t>
      </w:r>
      <w:r w:rsidR="004D2CB2" w:rsidRPr="005362B1">
        <w:t>(</w:t>
      </w:r>
      <w:r w:rsidR="008D7C9F" w:rsidRPr="005362B1">
        <w:t>rather than estimate them internally within the assessment as has been done in previous assessment models</w:t>
      </w:r>
      <w:r w:rsidR="004D2CB2" w:rsidRPr="005362B1">
        <w:t>) for the minimum and maximum ages in the model at the following values:</w:t>
      </w:r>
    </w:p>
    <w:tbl>
      <w:tblPr>
        <w:tblW w:w="4252" w:type="dxa"/>
        <w:jc w:val="center"/>
        <w:tblLook w:val="04A0" w:firstRow="1" w:lastRow="0" w:firstColumn="1" w:lastColumn="0" w:noHBand="0" w:noVBand="1"/>
      </w:tblPr>
      <w:tblGrid>
        <w:gridCol w:w="3093"/>
        <w:gridCol w:w="1159"/>
      </w:tblGrid>
      <w:tr w:rsidR="004D2CB2" w:rsidRPr="005362B1" w14:paraId="1672589A"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73D70672" w14:textId="77777777" w:rsidR="004D2CB2" w:rsidRPr="005362B1" w:rsidRDefault="004D2CB2" w:rsidP="00D9550E">
            <w:pPr>
              <w:spacing w:after="0"/>
              <w:rPr>
                <w:color w:val="000000"/>
              </w:rPr>
            </w:pPr>
            <w:r w:rsidRPr="005362B1">
              <w:rPr>
                <w:color w:val="000000"/>
              </w:rPr>
              <w:t>Parameter</w:t>
            </w:r>
          </w:p>
        </w:tc>
        <w:tc>
          <w:tcPr>
            <w:tcW w:w="1159" w:type="dxa"/>
            <w:tcBorders>
              <w:top w:val="nil"/>
              <w:left w:val="nil"/>
              <w:bottom w:val="single" w:sz="4" w:space="0" w:color="auto"/>
              <w:right w:val="nil"/>
            </w:tcBorders>
            <w:shd w:val="clear" w:color="auto" w:fill="auto"/>
            <w:noWrap/>
            <w:vAlign w:val="center"/>
            <w:hideMark/>
          </w:tcPr>
          <w:p w14:paraId="1B1F2F9D" w14:textId="77777777" w:rsidR="004D2CB2" w:rsidRPr="005362B1" w:rsidRDefault="004D2CB2" w:rsidP="00D9550E">
            <w:pPr>
              <w:spacing w:after="0"/>
              <w:jc w:val="center"/>
              <w:rPr>
                <w:color w:val="000000"/>
              </w:rPr>
            </w:pPr>
            <w:r w:rsidRPr="005362B1">
              <w:rPr>
                <w:color w:val="000000"/>
              </w:rPr>
              <w:t>Value</w:t>
            </w:r>
          </w:p>
        </w:tc>
      </w:tr>
      <w:tr w:rsidR="004D2CB2" w:rsidRPr="005362B1" w14:paraId="56B7AA74" w14:textId="77777777" w:rsidTr="004D2CB2">
        <w:trPr>
          <w:trHeight w:val="277"/>
          <w:jc w:val="center"/>
        </w:trPr>
        <w:tc>
          <w:tcPr>
            <w:tcW w:w="3093" w:type="dxa"/>
            <w:tcBorders>
              <w:top w:val="nil"/>
              <w:left w:val="nil"/>
              <w:right w:val="nil"/>
            </w:tcBorders>
            <w:shd w:val="clear" w:color="auto" w:fill="auto"/>
            <w:noWrap/>
            <w:vAlign w:val="center"/>
            <w:hideMark/>
          </w:tcPr>
          <w:p w14:paraId="1C4146F1" w14:textId="77777777" w:rsidR="004D2CB2" w:rsidRPr="005362B1" w:rsidRDefault="004D2CB2" w:rsidP="00D9550E">
            <w:pPr>
              <w:spacing w:after="0"/>
              <w:rPr>
                <w:color w:val="000000"/>
              </w:rPr>
            </w:pPr>
            <w:r w:rsidRPr="005362B1">
              <w:rPr>
                <w:color w:val="000000"/>
              </w:rPr>
              <w:t>Ageing bias at age-0</w:t>
            </w:r>
          </w:p>
        </w:tc>
        <w:tc>
          <w:tcPr>
            <w:tcW w:w="1159" w:type="dxa"/>
            <w:tcBorders>
              <w:top w:val="nil"/>
              <w:left w:val="nil"/>
              <w:right w:val="nil"/>
            </w:tcBorders>
            <w:shd w:val="clear" w:color="auto" w:fill="auto"/>
            <w:noWrap/>
            <w:vAlign w:val="center"/>
            <w:hideMark/>
          </w:tcPr>
          <w:p w14:paraId="0F4B4C38" w14:textId="77777777" w:rsidR="004D2CB2" w:rsidRPr="005362B1" w:rsidRDefault="004D2CB2" w:rsidP="00D9550E">
            <w:pPr>
              <w:spacing w:after="0"/>
              <w:jc w:val="center"/>
              <w:rPr>
                <w:color w:val="000000"/>
              </w:rPr>
            </w:pPr>
            <w:r w:rsidRPr="005362B1">
              <w:rPr>
                <w:color w:val="000000"/>
              </w:rPr>
              <w:t>1.31</w:t>
            </w:r>
          </w:p>
        </w:tc>
      </w:tr>
      <w:tr w:rsidR="004D2CB2" w:rsidRPr="005362B1" w14:paraId="7E12A55A"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5F130120" w14:textId="77777777" w:rsidR="004D2CB2" w:rsidRPr="005362B1" w:rsidRDefault="004D2CB2" w:rsidP="00D9550E">
            <w:pPr>
              <w:spacing w:after="0"/>
              <w:rPr>
                <w:color w:val="000000"/>
              </w:rPr>
            </w:pPr>
            <w:r w:rsidRPr="005362B1">
              <w:rPr>
                <w:color w:val="000000"/>
              </w:rPr>
              <w:t>Ageing bias at age-10</w:t>
            </w:r>
          </w:p>
        </w:tc>
        <w:tc>
          <w:tcPr>
            <w:tcW w:w="1159" w:type="dxa"/>
            <w:tcBorders>
              <w:top w:val="nil"/>
              <w:left w:val="nil"/>
              <w:bottom w:val="single" w:sz="4" w:space="0" w:color="auto"/>
              <w:right w:val="nil"/>
            </w:tcBorders>
            <w:shd w:val="clear" w:color="auto" w:fill="auto"/>
            <w:noWrap/>
            <w:vAlign w:val="center"/>
            <w:hideMark/>
          </w:tcPr>
          <w:p w14:paraId="771F126C" w14:textId="77777777" w:rsidR="004D2CB2" w:rsidRPr="005362B1" w:rsidRDefault="004D2CB2" w:rsidP="00D9550E">
            <w:pPr>
              <w:spacing w:after="0"/>
              <w:jc w:val="center"/>
              <w:rPr>
                <w:color w:val="000000"/>
              </w:rPr>
            </w:pPr>
            <w:r w:rsidRPr="005362B1">
              <w:rPr>
                <w:color w:val="000000"/>
              </w:rPr>
              <w:t>2.17</w:t>
            </w:r>
          </w:p>
        </w:tc>
      </w:tr>
    </w:tbl>
    <w:p w14:paraId="071C8143" w14:textId="77777777" w:rsidR="004D2CB2" w:rsidRPr="005362B1" w:rsidRDefault="004D2CB2" w:rsidP="00B03EC0"/>
    <w:p w14:paraId="6B269147" w14:textId="115107D7" w:rsidR="000D1E54" w:rsidRPr="005362B1" w:rsidRDefault="00280C7A" w:rsidP="000D1E54">
      <w:pPr>
        <w:pStyle w:val="Heading3"/>
        <w:keepLines w:val="0"/>
        <w:numPr>
          <w:ilvl w:val="2"/>
          <w:numId w:val="0"/>
        </w:numPr>
        <w:tabs>
          <w:tab w:val="num" w:pos="0"/>
        </w:tabs>
        <w:autoSpaceDE w:val="0"/>
        <w:autoSpaceDN w:val="0"/>
        <w:adjustRightInd w:val="0"/>
        <w:spacing w:before="240"/>
        <w:ind w:left="-720" w:firstLine="720"/>
      </w:pPr>
      <w:r w:rsidRPr="005362B1">
        <w:t>Weight-at-</w:t>
      </w:r>
      <w:r w:rsidR="000D1E54" w:rsidRPr="005362B1">
        <w:t>Length</w:t>
      </w:r>
    </w:p>
    <w:p w14:paraId="05C29872" w14:textId="77777777" w:rsidR="000E3797" w:rsidRPr="005362B1" w:rsidRDefault="000E3797" w:rsidP="000D1E54">
      <w:r w:rsidRPr="005362B1">
        <w:t>Weight-at-length was estimated outside the model with the following relationship:</w:t>
      </w:r>
    </w:p>
    <w:p w14:paraId="7AB1A57A" w14:textId="18E23407" w:rsidR="000E3797" w:rsidRPr="005362B1" w:rsidRDefault="000E3797" w:rsidP="000D1E54">
      <m:oMathPara>
        <m:oMath>
          <m:r>
            <w:rPr>
              <w:rFonts w:ascii="Cambria Math" w:hAnsi="Cambria Math"/>
            </w:rPr>
            <m:t>W=α</m:t>
          </m:r>
          <m:sSup>
            <m:sSupPr>
              <m:ctrlPr>
                <w:rPr>
                  <w:rFonts w:ascii="Cambria Math" w:hAnsi="Cambria Math"/>
                  <w:i/>
                </w:rPr>
              </m:ctrlPr>
            </m:sSupPr>
            <m:e>
              <m:r>
                <w:rPr>
                  <w:rFonts w:ascii="Cambria Math" w:hAnsi="Cambria Math"/>
                </w:rPr>
                <m:t>L</m:t>
              </m:r>
            </m:e>
            <m:sup>
              <m:r>
                <w:rPr>
                  <w:rFonts w:ascii="Cambria Math" w:hAnsi="Cambria Math"/>
                </w:rPr>
                <m:t>β</m:t>
              </m:r>
            </m:sup>
          </m:sSup>
        </m:oMath>
      </m:oMathPara>
    </w:p>
    <w:p w14:paraId="41A032B9" w14:textId="6AD5C7D0" w:rsidR="000D1E54" w:rsidRPr="005362B1" w:rsidRDefault="000E3797" w:rsidP="000D1E54">
      <w:r w:rsidRPr="005362B1">
        <w:t xml:space="preserve">where </w:t>
      </w:r>
      <w:r w:rsidRPr="005362B1">
        <w:rPr>
          <w:i/>
        </w:rPr>
        <w:t>W</w:t>
      </w:r>
      <w:r w:rsidRPr="005362B1">
        <w:t xml:space="preserve"> is weight (in kg), </w:t>
      </w:r>
      <w:r w:rsidRPr="005362B1">
        <w:rPr>
          <w:i/>
        </w:rPr>
        <w:t>L</w:t>
      </w:r>
      <w:r w:rsidRPr="005362B1">
        <w:t xml:space="preserve"> is length (in cm), </w:t>
      </w:r>
      <w:r w:rsidRPr="005362B1">
        <w:rPr>
          <w:i/>
        </w:rPr>
        <w:t>α</w:t>
      </w:r>
      <w:r w:rsidRPr="005362B1">
        <w:t xml:space="preserve"> is the weight-length coefficient, and </w:t>
      </w:r>
      <w:r w:rsidRPr="005362B1">
        <w:rPr>
          <w:i/>
        </w:rPr>
        <w:t>β</w:t>
      </w:r>
      <w:r w:rsidRPr="005362B1">
        <w:t xml:space="preserve"> is the weight-length exponent. P</w:t>
      </w:r>
      <w:r w:rsidR="000D1E54" w:rsidRPr="005362B1">
        <w:t>arameter</w:t>
      </w:r>
      <w:r w:rsidR="00257486" w:rsidRPr="005362B1">
        <w:t>s for the relationship between length and weight</w:t>
      </w:r>
      <w:r w:rsidR="000D1E54" w:rsidRPr="005362B1">
        <w:t xml:space="preserve"> were estima</w:t>
      </w:r>
      <w:r w:rsidR="00257486" w:rsidRPr="005362B1">
        <w:t>ted outside the model using</w:t>
      </w:r>
      <w:r w:rsidR="000D1E54" w:rsidRPr="005362B1">
        <w:t xml:space="preserve"> GOA botto</w:t>
      </w:r>
      <w:r w:rsidR="008D7C9F" w:rsidRPr="005362B1">
        <w:t>m trawl survey data through 2023</w:t>
      </w:r>
      <w:r w:rsidRPr="005362B1">
        <w:t xml:space="preserve"> (</w:t>
      </w:r>
      <w:r w:rsidRPr="005362B1">
        <w:rPr>
          <w:i/>
        </w:rPr>
        <w:t>n</w:t>
      </w:r>
      <w:r w:rsidRPr="005362B1">
        <w:t xml:space="preserve"> = 10,411</w:t>
      </w:r>
      <w:r w:rsidR="004D2CB2" w:rsidRPr="005362B1">
        <w:t>, Fig. 2.16</w:t>
      </w:r>
      <w:r w:rsidRPr="005362B1">
        <w:t>)</w:t>
      </w:r>
      <w:r w:rsidR="00257486" w:rsidRPr="005362B1">
        <w:t>. In the current assessment we also include length-weight data collected during the age-0 beach seine survey</w:t>
      </w:r>
      <w:r w:rsidRPr="005362B1">
        <w:t xml:space="preserve"> (</w:t>
      </w:r>
      <w:r w:rsidRPr="005362B1">
        <w:rPr>
          <w:i/>
        </w:rPr>
        <w:t>n</w:t>
      </w:r>
      <w:r w:rsidRPr="005362B1">
        <w:t xml:space="preserve"> = 821)</w:t>
      </w:r>
      <w:r w:rsidR="00257486" w:rsidRPr="005362B1">
        <w:t>, as fish at these lengths are not captured within the AFSC bottom trawl survey.</w:t>
      </w:r>
      <w:r w:rsidR="003D7BC1" w:rsidRPr="005362B1">
        <w:t xml:space="preserve"> Weight-at-length parameter estimates </w:t>
      </w:r>
      <w:r w:rsidR="004D2CB2" w:rsidRPr="005362B1">
        <w:t>used in the assessment are as follows:</w:t>
      </w:r>
    </w:p>
    <w:tbl>
      <w:tblPr>
        <w:tblW w:w="4252" w:type="dxa"/>
        <w:jc w:val="center"/>
        <w:tblLook w:val="04A0" w:firstRow="1" w:lastRow="0" w:firstColumn="1" w:lastColumn="0" w:noHBand="0" w:noVBand="1"/>
      </w:tblPr>
      <w:tblGrid>
        <w:gridCol w:w="3093"/>
        <w:gridCol w:w="1159"/>
      </w:tblGrid>
      <w:tr w:rsidR="004D2CB2" w:rsidRPr="005362B1" w14:paraId="7AB3FA4F"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33A499AF" w14:textId="77777777" w:rsidR="004D2CB2" w:rsidRPr="005362B1" w:rsidRDefault="004D2CB2" w:rsidP="00D9550E">
            <w:pPr>
              <w:spacing w:after="0"/>
              <w:rPr>
                <w:color w:val="000000"/>
              </w:rPr>
            </w:pPr>
            <w:r w:rsidRPr="005362B1">
              <w:rPr>
                <w:color w:val="000000"/>
              </w:rPr>
              <w:t>Parameter</w:t>
            </w:r>
          </w:p>
        </w:tc>
        <w:tc>
          <w:tcPr>
            <w:tcW w:w="1159" w:type="dxa"/>
            <w:tcBorders>
              <w:top w:val="nil"/>
              <w:left w:val="nil"/>
              <w:bottom w:val="single" w:sz="4" w:space="0" w:color="auto"/>
              <w:right w:val="nil"/>
            </w:tcBorders>
            <w:shd w:val="clear" w:color="auto" w:fill="auto"/>
            <w:noWrap/>
            <w:vAlign w:val="center"/>
            <w:hideMark/>
          </w:tcPr>
          <w:p w14:paraId="4CA896F4" w14:textId="77777777" w:rsidR="004D2CB2" w:rsidRPr="005362B1" w:rsidRDefault="004D2CB2" w:rsidP="00D9550E">
            <w:pPr>
              <w:spacing w:after="0"/>
              <w:jc w:val="center"/>
              <w:rPr>
                <w:color w:val="000000"/>
              </w:rPr>
            </w:pPr>
            <w:r w:rsidRPr="005362B1">
              <w:rPr>
                <w:color w:val="000000"/>
              </w:rPr>
              <w:t>Value</w:t>
            </w:r>
          </w:p>
        </w:tc>
      </w:tr>
      <w:tr w:rsidR="004D2CB2" w:rsidRPr="005362B1" w14:paraId="470F4C78" w14:textId="77777777" w:rsidTr="004D2CB2">
        <w:trPr>
          <w:trHeight w:val="277"/>
          <w:jc w:val="center"/>
        </w:trPr>
        <w:tc>
          <w:tcPr>
            <w:tcW w:w="3093" w:type="dxa"/>
            <w:tcBorders>
              <w:top w:val="nil"/>
              <w:left w:val="nil"/>
              <w:right w:val="nil"/>
            </w:tcBorders>
            <w:shd w:val="clear" w:color="auto" w:fill="auto"/>
            <w:noWrap/>
            <w:vAlign w:val="center"/>
            <w:hideMark/>
          </w:tcPr>
          <w:p w14:paraId="0EF0BABC" w14:textId="77777777" w:rsidR="004D2CB2" w:rsidRPr="005362B1" w:rsidRDefault="004D2CB2" w:rsidP="00D9550E">
            <w:pPr>
              <w:spacing w:after="0"/>
              <w:rPr>
                <w:color w:val="000000"/>
              </w:rPr>
            </w:pPr>
            <w:r w:rsidRPr="005362B1">
              <w:rPr>
                <w:color w:val="000000"/>
              </w:rPr>
              <w:t>Weight-length coefficient</w:t>
            </w:r>
          </w:p>
        </w:tc>
        <w:tc>
          <w:tcPr>
            <w:tcW w:w="1159" w:type="dxa"/>
            <w:tcBorders>
              <w:top w:val="nil"/>
              <w:left w:val="nil"/>
              <w:right w:val="nil"/>
            </w:tcBorders>
            <w:shd w:val="clear" w:color="auto" w:fill="auto"/>
            <w:noWrap/>
            <w:vAlign w:val="center"/>
            <w:hideMark/>
          </w:tcPr>
          <w:p w14:paraId="4438833B" w14:textId="4715BAA9" w:rsidR="004D2CB2" w:rsidRPr="005362B1" w:rsidRDefault="006F27C5" w:rsidP="00D9550E">
            <w:pPr>
              <w:spacing w:after="0"/>
              <w:jc w:val="center"/>
              <w:rPr>
                <w:color w:val="000000"/>
              </w:rPr>
            </w:pPr>
            <w:r>
              <w:rPr>
                <w:color w:val="000000"/>
              </w:rPr>
              <w:t>3.43</w:t>
            </w:r>
            <w:r w:rsidR="004D2CB2" w:rsidRPr="005362B1">
              <w:rPr>
                <w:color w:val="000000"/>
              </w:rPr>
              <w:t>E-06</w:t>
            </w:r>
          </w:p>
        </w:tc>
      </w:tr>
      <w:tr w:rsidR="004D2CB2" w:rsidRPr="005362B1" w14:paraId="3C53E053"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30F56FDC" w14:textId="77777777" w:rsidR="004D2CB2" w:rsidRPr="005362B1" w:rsidRDefault="004D2CB2" w:rsidP="00D9550E">
            <w:pPr>
              <w:spacing w:after="0"/>
              <w:rPr>
                <w:color w:val="000000"/>
              </w:rPr>
            </w:pPr>
            <w:r w:rsidRPr="005362B1">
              <w:rPr>
                <w:color w:val="000000"/>
              </w:rPr>
              <w:t>Weight-length exponent</w:t>
            </w:r>
          </w:p>
        </w:tc>
        <w:tc>
          <w:tcPr>
            <w:tcW w:w="1159" w:type="dxa"/>
            <w:tcBorders>
              <w:top w:val="nil"/>
              <w:left w:val="nil"/>
              <w:bottom w:val="single" w:sz="4" w:space="0" w:color="auto"/>
              <w:right w:val="nil"/>
            </w:tcBorders>
            <w:shd w:val="clear" w:color="auto" w:fill="auto"/>
            <w:noWrap/>
            <w:vAlign w:val="center"/>
            <w:hideMark/>
          </w:tcPr>
          <w:p w14:paraId="52D123B6" w14:textId="77777777" w:rsidR="004D2CB2" w:rsidRPr="005362B1" w:rsidRDefault="004D2CB2" w:rsidP="00D9550E">
            <w:pPr>
              <w:spacing w:after="0"/>
              <w:jc w:val="center"/>
              <w:rPr>
                <w:color w:val="000000"/>
              </w:rPr>
            </w:pPr>
            <w:r w:rsidRPr="005362B1">
              <w:rPr>
                <w:color w:val="000000"/>
              </w:rPr>
              <w:t>3.27</w:t>
            </w:r>
          </w:p>
        </w:tc>
      </w:tr>
    </w:tbl>
    <w:p w14:paraId="265F5DF7" w14:textId="77777777" w:rsidR="004D2CB2" w:rsidRPr="005362B1" w:rsidRDefault="004D2CB2" w:rsidP="000D1E54"/>
    <w:p w14:paraId="4D07B946"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Maturity</w:t>
      </w:r>
    </w:p>
    <w:p w14:paraId="3C5B9D5A" w14:textId="6DE3B60E" w:rsidR="000D1E54" w:rsidRPr="005362B1" w:rsidRDefault="000D1E54" w:rsidP="000D1E54">
      <w:r w:rsidRPr="005362B1">
        <w:t xml:space="preserve">The length at 50% maturity was </w:t>
      </w:r>
      <w:r w:rsidR="00B8000A" w:rsidRPr="005362B1">
        <w:t xml:space="preserve">last updated in the 2018 assessment (Barbeaux </w:t>
      </w:r>
      <w:r w:rsidR="00B8000A" w:rsidRPr="005362B1">
        <w:rPr>
          <w:i/>
        </w:rPr>
        <w:t xml:space="preserve">et al. </w:t>
      </w:r>
      <w:r w:rsidR="00B8000A" w:rsidRPr="005362B1">
        <w:t>2018) and was estimated</w:t>
      </w:r>
      <w:r w:rsidRPr="005362B1">
        <w:t xml:space="preserve"> using the </w:t>
      </w:r>
      <w:proofErr w:type="spellStart"/>
      <w:r w:rsidR="00B8000A" w:rsidRPr="005362B1">
        <w:rPr>
          <w:i/>
        </w:rPr>
        <w:t>gonad</w:t>
      </w:r>
      <w:r w:rsidRPr="005362B1">
        <w:rPr>
          <w:i/>
        </w:rPr>
        <w:t>_mature</w:t>
      </w:r>
      <w:proofErr w:type="spellEnd"/>
      <w:r w:rsidRPr="005362B1">
        <w:t xml:space="preserve"> function in the </w:t>
      </w:r>
      <w:proofErr w:type="spellStart"/>
      <w:r w:rsidRPr="005362B1">
        <w:t>size</w:t>
      </w:r>
      <w:ins w:id="5" w:author="Steve Barbeaux" w:date="2024-11-01T15:14:00Z">
        <w:r w:rsidR="0034632C">
          <w:t>bvvvvvvvvvvvvvv</w:t>
        </w:r>
      </w:ins>
      <w:r w:rsidRPr="005362B1">
        <w:t>Mat</w:t>
      </w:r>
      <w:proofErr w:type="spellEnd"/>
      <w:r w:rsidRPr="005362B1">
        <w:t xml:space="preserve"> R package (</w:t>
      </w:r>
      <w:proofErr w:type="spellStart"/>
      <w:r w:rsidRPr="005362B1">
        <w:t>Torrejon</w:t>
      </w:r>
      <w:proofErr w:type="spellEnd"/>
      <w:r w:rsidRPr="005362B1">
        <w:t>-Magallane</w:t>
      </w:r>
      <w:r w:rsidR="00280C7A" w:rsidRPr="005362B1">
        <w:t>s 2017)</w:t>
      </w:r>
      <w:r w:rsidR="00B8000A" w:rsidRPr="005362B1">
        <w:t>. Data used to estimate</w:t>
      </w:r>
      <w:r w:rsidR="00280C7A" w:rsidRPr="005362B1">
        <w:t xml:space="preserve"> length-at-</w:t>
      </w:r>
      <w:r w:rsidRPr="005362B1">
        <w:t xml:space="preserve">maturity </w:t>
      </w:r>
      <w:r w:rsidR="00B8000A" w:rsidRPr="005362B1">
        <w:t xml:space="preserve">were observer scans up to 2018, and the parameter estimates </w:t>
      </w:r>
      <w:r w:rsidR="004D2CB2" w:rsidRPr="005362B1">
        <w:t xml:space="preserve">used in the assessment </w:t>
      </w:r>
      <w:r w:rsidR="00B8000A" w:rsidRPr="005362B1">
        <w:t xml:space="preserve">are </w:t>
      </w:r>
      <w:r w:rsidR="004D2CB2" w:rsidRPr="005362B1">
        <w:t>as follows:</w:t>
      </w:r>
    </w:p>
    <w:tbl>
      <w:tblPr>
        <w:tblW w:w="4252" w:type="dxa"/>
        <w:jc w:val="center"/>
        <w:tblLook w:val="04A0" w:firstRow="1" w:lastRow="0" w:firstColumn="1" w:lastColumn="0" w:noHBand="0" w:noVBand="1"/>
      </w:tblPr>
      <w:tblGrid>
        <w:gridCol w:w="3093"/>
        <w:gridCol w:w="1159"/>
      </w:tblGrid>
      <w:tr w:rsidR="004D2CB2" w:rsidRPr="005362B1" w14:paraId="0BC932D7" w14:textId="77777777" w:rsidTr="004D2CB2">
        <w:trPr>
          <w:trHeight w:val="277"/>
          <w:jc w:val="center"/>
        </w:trPr>
        <w:tc>
          <w:tcPr>
            <w:tcW w:w="3093" w:type="dxa"/>
            <w:tcBorders>
              <w:top w:val="nil"/>
              <w:left w:val="nil"/>
              <w:bottom w:val="single" w:sz="4" w:space="0" w:color="auto"/>
              <w:right w:val="nil"/>
            </w:tcBorders>
            <w:shd w:val="clear" w:color="auto" w:fill="auto"/>
            <w:noWrap/>
            <w:vAlign w:val="bottom"/>
            <w:hideMark/>
          </w:tcPr>
          <w:p w14:paraId="3A2A4204" w14:textId="77777777" w:rsidR="004D2CB2" w:rsidRPr="005362B1" w:rsidRDefault="004D2CB2" w:rsidP="00D9550E">
            <w:pPr>
              <w:spacing w:after="0"/>
              <w:rPr>
                <w:color w:val="000000"/>
              </w:rPr>
            </w:pPr>
            <w:r w:rsidRPr="005362B1">
              <w:rPr>
                <w:color w:val="000000"/>
              </w:rPr>
              <w:lastRenderedPageBreak/>
              <w:t>Parameter</w:t>
            </w:r>
          </w:p>
        </w:tc>
        <w:tc>
          <w:tcPr>
            <w:tcW w:w="1159" w:type="dxa"/>
            <w:tcBorders>
              <w:top w:val="nil"/>
              <w:left w:val="nil"/>
              <w:bottom w:val="single" w:sz="4" w:space="0" w:color="auto"/>
              <w:right w:val="nil"/>
            </w:tcBorders>
            <w:shd w:val="clear" w:color="auto" w:fill="auto"/>
            <w:noWrap/>
            <w:vAlign w:val="center"/>
            <w:hideMark/>
          </w:tcPr>
          <w:p w14:paraId="02337982" w14:textId="77777777" w:rsidR="004D2CB2" w:rsidRPr="005362B1" w:rsidRDefault="004D2CB2" w:rsidP="00D9550E">
            <w:pPr>
              <w:spacing w:after="0"/>
              <w:jc w:val="center"/>
              <w:rPr>
                <w:color w:val="000000"/>
              </w:rPr>
            </w:pPr>
            <w:r w:rsidRPr="005362B1">
              <w:rPr>
                <w:color w:val="000000"/>
              </w:rPr>
              <w:t>Value</w:t>
            </w:r>
          </w:p>
        </w:tc>
      </w:tr>
      <w:tr w:rsidR="004D2CB2" w:rsidRPr="005362B1" w14:paraId="60B590D7" w14:textId="77777777" w:rsidTr="004D2CB2">
        <w:trPr>
          <w:trHeight w:val="277"/>
          <w:jc w:val="center"/>
        </w:trPr>
        <w:tc>
          <w:tcPr>
            <w:tcW w:w="3093" w:type="dxa"/>
            <w:tcBorders>
              <w:top w:val="nil"/>
              <w:left w:val="nil"/>
              <w:right w:val="nil"/>
            </w:tcBorders>
            <w:shd w:val="clear" w:color="auto" w:fill="auto"/>
            <w:noWrap/>
            <w:vAlign w:val="center"/>
            <w:hideMark/>
          </w:tcPr>
          <w:p w14:paraId="0B095304" w14:textId="77777777" w:rsidR="004D2CB2" w:rsidRPr="005362B1" w:rsidRDefault="004D2CB2" w:rsidP="00D9550E">
            <w:pPr>
              <w:spacing w:after="0"/>
              <w:rPr>
                <w:color w:val="000000"/>
              </w:rPr>
            </w:pPr>
            <w:r w:rsidRPr="005362B1">
              <w:rPr>
                <w:color w:val="000000"/>
              </w:rPr>
              <w:t>Length at 50% maturity</w:t>
            </w:r>
          </w:p>
        </w:tc>
        <w:tc>
          <w:tcPr>
            <w:tcW w:w="1159" w:type="dxa"/>
            <w:tcBorders>
              <w:top w:val="nil"/>
              <w:left w:val="nil"/>
              <w:right w:val="nil"/>
            </w:tcBorders>
            <w:shd w:val="clear" w:color="auto" w:fill="auto"/>
            <w:noWrap/>
            <w:vAlign w:val="center"/>
            <w:hideMark/>
          </w:tcPr>
          <w:p w14:paraId="7FC26BFC" w14:textId="77777777" w:rsidR="004D2CB2" w:rsidRPr="005362B1" w:rsidRDefault="004D2CB2" w:rsidP="00D9550E">
            <w:pPr>
              <w:spacing w:after="0"/>
              <w:jc w:val="center"/>
              <w:rPr>
                <w:color w:val="000000"/>
              </w:rPr>
            </w:pPr>
            <w:r w:rsidRPr="005362B1">
              <w:rPr>
                <w:color w:val="000000"/>
              </w:rPr>
              <w:t>53.7</w:t>
            </w:r>
          </w:p>
        </w:tc>
      </w:tr>
      <w:tr w:rsidR="004D2CB2" w:rsidRPr="005362B1" w14:paraId="30E088E4" w14:textId="77777777" w:rsidTr="004D2CB2">
        <w:trPr>
          <w:trHeight w:val="277"/>
          <w:jc w:val="center"/>
        </w:trPr>
        <w:tc>
          <w:tcPr>
            <w:tcW w:w="3093" w:type="dxa"/>
            <w:tcBorders>
              <w:top w:val="nil"/>
              <w:left w:val="nil"/>
              <w:bottom w:val="single" w:sz="4" w:space="0" w:color="auto"/>
              <w:right w:val="nil"/>
            </w:tcBorders>
            <w:shd w:val="clear" w:color="auto" w:fill="auto"/>
            <w:noWrap/>
            <w:vAlign w:val="center"/>
            <w:hideMark/>
          </w:tcPr>
          <w:p w14:paraId="30827055" w14:textId="77777777" w:rsidR="004D2CB2" w:rsidRPr="005362B1" w:rsidRDefault="004D2CB2" w:rsidP="00D9550E">
            <w:pPr>
              <w:spacing w:after="0"/>
              <w:rPr>
                <w:color w:val="000000"/>
              </w:rPr>
            </w:pPr>
            <w:r w:rsidRPr="005362B1">
              <w:rPr>
                <w:color w:val="000000"/>
              </w:rPr>
              <w:t>Slope of maturity</w:t>
            </w:r>
          </w:p>
        </w:tc>
        <w:tc>
          <w:tcPr>
            <w:tcW w:w="1159" w:type="dxa"/>
            <w:tcBorders>
              <w:top w:val="nil"/>
              <w:left w:val="nil"/>
              <w:bottom w:val="single" w:sz="4" w:space="0" w:color="auto"/>
              <w:right w:val="nil"/>
            </w:tcBorders>
            <w:shd w:val="clear" w:color="auto" w:fill="auto"/>
            <w:noWrap/>
            <w:vAlign w:val="center"/>
            <w:hideMark/>
          </w:tcPr>
          <w:p w14:paraId="171C39C2" w14:textId="77777777" w:rsidR="004D2CB2" w:rsidRPr="005362B1" w:rsidRDefault="004D2CB2" w:rsidP="00D9550E">
            <w:pPr>
              <w:spacing w:after="0"/>
              <w:jc w:val="center"/>
              <w:rPr>
                <w:color w:val="000000"/>
              </w:rPr>
            </w:pPr>
            <w:r w:rsidRPr="005362B1">
              <w:rPr>
                <w:color w:val="000000"/>
              </w:rPr>
              <w:t>-0.27</w:t>
            </w:r>
          </w:p>
        </w:tc>
      </w:tr>
    </w:tbl>
    <w:p w14:paraId="08A1344C" w14:textId="10102A1E" w:rsidR="00AC458B" w:rsidRPr="005362B1" w:rsidRDefault="00AC458B" w:rsidP="000D1E54"/>
    <w:p w14:paraId="52634F2E" w14:textId="77777777" w:rsidR="000D1E54" w:rsidRPr="005362B1" w:rsidRDefault="000D1E54" w:rsidP="000D1E54">
      <w:pPr>
        <w:pStyle w:val="Heading2"/>
      </w:pPr>
      <w:r w:rsidRPr="005362B1">
        <w:t>Parameters Estimated Inside the Assessment Model</w:t>
      </w:r>
    </w:p>
    <w:p w14:paraId="46E16629" w14:textId="7B8EB608" w:rsidR="000D1E54" w:rsidRPr="005362B1" w:rsidRDefault="000D1E54" w:rsidP="000D1E54">
      <w:r w:rsidRPr="005362B1">
        <w:t xml:space="preserve">Parameters estimated conditionally (i.e., within individual </w:t>
      </w:r>
      <w:r w:rsidR="00AC1DDB" w:rsidRPr="005362B1">
        <w:t>SS3</w:t>
      </w:r>
      <w:r w:rsidRPr="005362B1">
        <w:t xml:space="preserve"> runs, based on the data and the parameters estimated independently) in the model inclu</w:t>
      </w:r>
      <w:r w:rsidR="004F25BE" w:rsidRPr="005362B1">
        <w:t>de parameters that estimate recruitment and initial abundance, growth</w:t>
      </w:r>
      <w:r w:rsidRPr="005362B1">
        <w:t>,</w:t>
      </w:r>
      <w:r w:rsidR="004F25BE" w:rsidRPr="005362B1">
        <w:t xml:space="preserve"> natural mortality,</w:t>
      </w:r>
      <w:r w:rsidRPr="005362B1">
        <w:t xml:space="preserve"> survey catchability, and survey and fishery selectivity parameters (Table 2.1</w:t>
      </w:r>
      <w:r w:rsidR="00934473" w:rsidRPr="005362B1">
        <w:t>2</w:t>
      </w:r>
      <w:r w:rsidRPr="005362B1">
        <w:t xml:space="preserve">). </w:t>
      </w:r>
    </w:p>
    <w:p w14:paraId="5019138D"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Natural Mortality</w:t>
      </w:r>
    </w:p>
    <w:p w14:paraId="2C0B889D" w14:textId="2E88A718" w:rsidR="000D1E54" w:rsidRPr="005362B1" w:rsidRDefault="00934473" w:rsidP="00384D22">
      <w:pPr>
        <w:rPr>
          <w:rFonts w:eastAsiaTheme="minorEastAsia"/>
        </w:rPr>
      </w:pPr>
      <w:r w:rsidRPr="005362B1">
        <w:rPr>
          <w:rFonts w:eastAsiaTheme="minorEastAsia"/>
        </w:rPr>
        <w:t>For a description of the development of the priors used in this assessment for natural mortality</w:t>
      </w:r>
      <w:r w:rsidR="002B35E8" w:rsidRPr="005362B1">
        <w:rPr>
          <w:rFonts w:eastAsiaTheme="minorEastAsia"/>
        </w:rPr>
        <w:t xml:space="preserve"> rate </w:t>
      </w:r>
      <w:r w:rsidR="002B35E8" w:rsidRPr="005362B1">
        <w:rPr>
          <w:rFonts w:eastAsiaTheme="minorEastAsia"/>
          <w:i/>
        </w:rPr>
        <w:t>M</w:t>
      </w:r>
      <w:r w:rsidRPr="005362B1">
        <w:rPr>
          <w:rFonts w:eastAsiaTheme="minorEastAsia"/>
        </w:rPr>
        <w:t xml:space="preserve"> see </w:t>
      </w:r>
      <w:proofErr w:type="spellStart"/>
      <w:r w:rsidRPr="005362B1">
        <w:rPr>
          <w:rFonts w:eastAsiaTheme="minorEastAsia"/>
        </w:rPr>
        <w:t>Hulson</w:t>
      </w:r>
      <w:proofErr w:type="spellEnd"/>
      <w:r w:rsidRPr="005362B1">
        <w:rPr>
          <w:rFonts w:eastAsiaTheme="minorEastAsia"/>
        </w:rPr>
        <w:t xml:space="preserve"> </w:t>
      </w:r>
      <w:r w:rsidR="00CF1DA3" w:rsidRPr="005362B1">
        <w:rPr>
          <w:rFonts w:eastAsiaTheme="minorEastAsia"/>
          <w:i/>
        </w:rPr>
        <w:t>et al.</w:t>
      </w:r>
      <w:r w:rsidRPr="005362B1">
        <w:rPr>
          <w:rFonts w:eastAsiaTheme="minorEastAsia"/>
        </w:rPr>
        <w:t xml:space="preserve"> (2022). </w:t>
      </w:r>
      <w:r w:rsidR="002B35E8" w:rsidRPr="005362B1">
        <w:t xml:space="preserve">A lognormal prior on </w:t>
      </w:r>
      <w:r w:rsidR="002B35E8" w:rsidRPr="005362B1">
        <w:rPr>
          <w:i/>
        </w:rPr>
        <w:t>M</w:t>
      </w:r>
      <w:r w:rsidR="002B35E8" w:rsidRPr="005362B1">
        <w:t xml:space="preserve"> of -0.81 (μ=0.44) with a standard deviation of 0.41 is used in this assessment. </w:t>
      </w:r>
      <w:r w:rsidR="002B35E8" w:rsidRPr="005362B1">
        <w:rPr>
          <w:rFonts w:eastAsiaTheme="minorEastAsia"/>
        </w:rPr>
        <w:t>In</w:t>
      </w:r>
      <w:r w:rsidR="000D1E54" w:rsidRPr="005362B1">
        <w:rPr>
          <w:rFonts w:eastAsiaTheme="minorEastAsia"/>
        </w:rPr>
        <w:t xml:space="preserve"> </w:t>
      </w:r>
      <w:r w:rsidR="004F25BE" w:rsidRPr="005362B1">
        <w:rPr>
          <w:rFonts w:eastAsiaTheme="minorEastAsia"/>
        </w:rPr>
        <w:t>Model 24.0</w:t>
      </w:r>
      <w:r w:rsidR="000D1E54" w:rsidRPr="005362B1">
        <w:rPr>
          <w:rFonts w:eastAsiaTheme="minorEastAsia"/>
        </w:rPr>
        <w:t xml:space="preserve"> </w:t>
      </w:r>
      <w:r w:rsidR="002B35E8" w:rsidRPr="005362B1">
        <w:rPr>
          <w:rFonts w:eastAsiaTheme="minorEastAsia"/>
          <w:i/>
        </w:rPr>
        <w:t>M</w:t>
      </w:r>
      <w:r w:rsidR="002B35E8" w:rsidRPr="005362B1">
        <w:rPr>
          <w:rFonts w:eastAsiaTheme="minorEastAsia"/>
        </w:rPr>
        <w:t xml:space="preserve"> was estimated</w:t>
      </w:r>
      <w:r w:rsidR="000D1E54" w:rsidRPr="005362B1">
        <w:rPr>
          <w:rFonts w:eastAsiaTheme="minorEastAsia"/>
        </w:rPr>
        <w:t xml:space="preserve"> for </w:t>
      </w:r>
      <w:proofErr w:type="gramStart"/>
      <w:r w:rsidR="000D1E54" w:rsidRPr="005362B1">
        <w:rPr>
          <w:rFonts w:eastAsiaTheme="minorEastAsia"/>
        </w:rPr>
        <w:t>two time</w:t>
      </w:r>
      <w:proofErr w:type="gramEnd"/>
      <w:r w:rsidR="000D1E54" w:rsidRPr="005362B1">
        <w:rPr>
          <w:rFonts w:eastAsiaTheme="minorEastAsia"/>
        </w:rPr>
        <w:t xml:space="preserve"> blocks, 2014-2016 and all other years, as a single non-varying parameter for all ages for each block</w:t>
      </w:r>
      <w:r w:rsidR="00384D22" w:rsidRPr="005362B1">
        <w:rPr>
          <w:rFonts w:eastAsiaTheme="minorEastAsia"/>
        </w:rPr>
        <w:t>.</w:t>
      </w:r>
      <w:r w:rsidR="002B35E8" w:rsidRPr="005362B1">
        <w:t xml:space="preserve"> In 2017 it was hypothesized that due to the drop in all available survey </w:t>
      </w:r>
      <w:proofErr w:type="spellStart"/>
      <w:r w:rsidR="002B35E8" w:rsidRPr="005362B1">
        <w:t>indice</w:t>
      </w:r>
      <w:ins w:id="6" w:author="Steve Barbeaux" w:date="2024-11-01T15:17:00Z">
        <w:r w:rsidR="00402DA8">
          <w:t>f</w:t>
        </w:r>
      </w:ins>
      <w:ins w:id="7" w:author="Steve Barbeaux" w:date="2024-11-01T15:25:00Z">
        <w:r w:rsidR="00547F76">
          <w:t>cccccccccccccccccccccccc</w:t>
        </w:r>
      </w:ins>
      <w:r w:rsidR="002B35E8" w:rsidRPr="005362B1">
        <w:t>s</w:t>
      </w:r>
      <w:proofErr w:type="spellEnd"/>
      <w:r w:rsidR="002B35E8" w:rsidRPr="005362B1">
        <w:t xml:space="preserve"> between 2013 and 2017 that there was an increase in </w:t>
      </w:r>
      <w:r w:rsidR="002B35E8" w:rsidRPr="005362B1">
        <w:rPr>
          <w:i/>
        </w:rPr>
        <w:t xml:space="preserve">M </w:t>
      </w:r>
      <w:r w:rsidR="002B35E8" w:rsidRPr="005362B1">
        <w:t xml:space="preserve">during the height of the 2014-2016 marine heatwave.  </w:t>
      </w:r>
    </w:p>
    <w:p w14:paraId="5184B6AA"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Growth</w:t>
      </w:r>
    </w:p>
    <w:p w14:paraId="6B608A78" w14:textId="43E2C0EF" w:rsidR="000D1E54" w:rsidRPr="005362B1" w:rsidRDefault="004F25BE" w:rsidP="000D1E54">
      <w:r w:rsidRPr="005362B1">
        <w:t xml:space="preserve">For Model 24.0 </w:t>
      </w:r>
      <w:r w:rsidR="00AC1DDB" w:rsidRPr="005362B1">
        <w:t>length-at-</w:t>
      </w:r>
      <w:r w:rsidR="000D1E54" w:rsidRPr="005362B1">
        <w:t xml:space="preserve">age, </w:t>
      </w:r>
      <m:oMath>
        <m:sSub>
          <m:sSubPr>
            <m:ctrlPr>
              <w:rPr>
                <w:rFonts w:ascii="Cambria Math" w:hAnsi="Cambria Math"/>
              </w:rPr>
            </m:ctrlPr>
          </m:sSubPr>
          <m:e>
            <m:r>
              <m:rPr>
                <m:sty m:val="p"/>
              </m:rPr>
              <w:rPr>
                <w:rFonts w:ascii="Cambria Math" w:hAnsi="Cambria Math"/>
              </w:rPr>
              <m:t>L</m:t>
            </m:r>
          </m:e>
          <m:sub>
            <m:r>
              <m:rPr>
                <m:sty m:val="p"/>
              </m:rPr>
              <w:rPr>
                <w:rFonts w:ascii="Cambria Math" w:hAnsi="Cambria Math"/>
              </w:rPr>
              <m:t>a</m:t>
            </m:r>
          </m:sub>
        </m:sSub>
      </m:oMath>
      <w:r w:rsidRPr="005362B1">
        <w:t>, was modeled with a</w:t>
      </w:r>
      <w:r w:rsidR="000D1E54" w:rsidRPr="005362B1">
        <w:t xml:space="preserve"> three paramet</w:t>
      </w:r>
      <w:r w:rsidRPr="005362B1">
        <w:t>er von Bertalanffy growth model</w:t>
      </w:r>
      <w:r w:rsidR="000D1E54" w:rsidRPr="005362B1">
        <w:t xml:space="preserve"> with</w:t>
      </w:r>
      <w:r w:rsidR="009B60BA" w:rsidRPr="005362B1">
        <w:t xml:space="preserve"> parameters</w:t>
      </w:r>
      <w:r w:rsidR="000D1E54" w:rsidRPr="005362B1">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oMath>
      <w:r w:rsidR="000D1E54" w:rsidRPr="005362B1">
        <w:rPr>
          <w:rFonts w:eastAsiaTheme="minorEastAsia"/>
        </w:rPr>
        <w:t>,</w:t>
      </w:r>
      <w:r w:rsidR="009B60BA" w:rsidRPr="005362B1">
        <w:rPr>
          <w:rFonts w:eastAsiaTheme="minorEastAsia"/>
        </w:rPr>
        <w:t xml:space="preserve"> the length at age-0</w:t>
      </w:r>
      <w:r w:rsidR="009B60BA" w:rsidRPr="005362B1">
        <w:rPr>
          <w:rFonts w:eastAsiaTheme="minorEastAsia"/>
          <w:i/>
        </w:rPr>
        <w:t xml:space="preserve">, </w:t>
      </w: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t>
            </m:r>
          </m:sub>
        </m:sSub>
      </m:oMath>
      <w:r w:rsidR="009B60BA" w:rsidRPr="005362B1">
        <w:rPr>
          <w:rFonts w:eastAsiaTheme="minorEastAsia"/>
          <w:i/>
        </w:rPr>
        <w:t>,</w:t>
      </w:r>
      <w:r w:rsidR="009B60BA" w:rsidRPr="005362B1">
        <w:rPr>
          <w:rFonts w:eastAsiaTheme="minorEastAsia"/>
        </w:rPr>
        <w:t xml:space="preserve"> the </w:t>
      </w:r>
      <w:r w:rsidR="000D1E54" w:rsidRPr="005362B1">
        <w:rPr>
          <w:rFonts w:eastAsiaTheme="minorEastAsia"/>
        </w:rPr>
        <w:t>maximum asymptotic length</w:t>
      </w:r>
      <w:r w:rsidR="009B60BA" w:rsidRPr="005362B1">
        <w:rPr>
          <w:rFonts w:eastAsiaTheme="minorEastAsia"/>
        </w:rPr>
        <w:t xml:space="preserve">, </w:t>
      </w:r>
      <w:r w:rsidR="000D1E54" w:rsidRPr="005362B1">
        <w:rPr>
          <w:rFonts w:eastAsiaTheme="minorEastAsia"/>
        </w:rPr>
        <w:t>and</w:t>
      </w:r>
      <w:r w:rsidR="009B60BA" w:rsidRPr="005362B1">
        <w:rPr>
          <w:rFonts w:eastAsiaTheme="minorEastAsia"/>
        </w:rPr>
        <w:t xml:space="preserve"> </w:t>
      </w:r>
      <w:r w:rsidR="009B60BA" w:rsidRPr="005362B1">
        <w:rPr>
          <w:rFonts w:eastAsiaTheme="minorEastAsia"/>
          <w:i/>
        </w:rPr>
        <w:t>k</w:t>
      </w:r>
      <w:r w:rsidR="009B60BA" w:rsidRPr="005362B1">
        <w:rPr>
          <w:rFonts w:eastAsiaTheme="minorEastAsia"/>
        </w:rPr>
        <w:t>, the growth rate,</w:t>
      </w:r>
      <w:r w:rsidR="000D1E54" w:rsidRPr="005362B1">
        <w:t xml:space="preserve"> as:</w:t>
      </w:r>
    </w:p>
    <w:p w14:paraId="71AD2151" w14:textId="2655B899" w:rsidR="000D1E54" w:rsidRPr="005362B1" w:rsidRDefault="006E37D0" w:rsidP="009B60BA">
      <w:pPr>
        <w:jc w:val="center"/>
        <w:rPr>
          <w:rFonts w:eastAsiaTheme="minorEastAsia"/>
        </w:rPr>
      </w:pPr>
      <m:oMathPara>
        <m:oMath>
          <m:sSub>
            <m:sSubPr>
              <m:ctrlPr>
                <w:rPr>
                  <w:rFonts w:ascii="Cambria Math" w:hAnsi="Cambria Math"/>
                  <w:i/>
                </w:rPr>
              </m:ctrlPr>
            </m:sSubPr>
            <m:e>
              <m:r>
                <w:rPr>
                  <w:rFonts w:ascii="Cambria Math" w:hAnsi="Cambria Math"/>
                </w:rPr>
                <m:t>L</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m:t>
                  </m:r>
                </m:sub>
              </m:sSub>
            </m:e>
          </m:d>
          <m:sSup>
            <m:sSupPr>
              <m:ctrlPr>
                <w:rPr>
                  <w:rFonts w:ascii="Cambria Math" w:hAnsi="Cambria Math"/>
                  <w:i/>
                </w:rPr>
              </m:ctrlPr>
            </m:sSupPr>
            <m:e>
              <m:r>
                <w:rPr>
                  <w:rFonts w:ascii="Cambria Math" w:hAnsi="Cambria Math"/>
                </w:rPr>
                <m:t>e</m:t>
              </m:r>
            </m:e>
            <m:sup>
              <m:r>
                <w:rPr>
                  <w:rFonts w:ascii="Cambria Math" w:hAnsi="Cambria Math"/>
                </w:rPr>
                <m:t>ka</m:t>
              </m:r>
            </m:sup>
          </m:sSup>
        </m:oMath>
      </m:oMathPara>
    </w:p>
    <w:p w14:paraId="19E406DB" w14:textId="77777777" w:rsidR="000D1E54" w:rsidRPr="005362B1" w:rsidRDefault="000D1E54" w:rsidP="000D1E54">
      <w:pPr>
        <w:rPr>
          <w:rFonts w:eastAsiaTheme="minorEastAsia"/>
        </w:rPr>
      </w:pPr>
      <w:r w:rsidRPr="005362B1">
        <w:rPr>
          <w:rFonts w:eastAsiaTheme="minorEastAsia"/>
        </w:rPr>
        <w:t xml:space="preserve">where </w:t>
      </w:r>
      <w:r w:rsidRPr="005362B1">
        <w:rPr>
          <w:rFonts w:eastAsiaTheme="minorEastAsia"/>
          <w:i/>
        </w:rPr>
        <w:t>a</w:t>
      </w:r>
      <w:r w:rsidRPr="005362B1">
        <w:rPr>
          <w:rFonts w:eastAsiaTheme="minorEastAsia"/>
        </w:rPr>
        <w:t xml:space="preserve"> was age.</w:t>
      </w:r>
    </w:p>
    <w:p w14:paraId="18F6285F" w14:textId="035E80F9" w:rsidR="000D1E54" w:rsidRPr="005362B1" w:rsidRDefault="000D1E54" w:rsidP="000D1E54">
      <w:r w:rsidRPr="005362B1">
        <w:t>The initial values and ‘priors’</w:t>
      </w:r>
      <w:r w:rsidR="009B60BA" w:rsidRPr="005362B1">
        <w:t xml:space="preserve"> for the three von Bertalanffy growth parameters</w:t>
      </w:r>
      <w:r w:rsidRPr="005362B1">
        <w:t xml:space="preserve"> </w:t>
      </w:r>
      <w:r w:rsidR="009B60BA" w:rsidRPr="005362B1">
        <w:t xml:space="preserve">were </w:t>
      </w:r>
      <w:r w:rsidRPr="005362B1">
        <w:t>based on a nonlinear least squares regression of the 2007-2015 AFSC</w:t>
      </w:r>
      <w:r w:rsidR="00280C7A" w:rsidRPr="005362B1">
        <w:t xml:space="preserve"> GOA bottom trawl survey length-at-</w:t>
      </w:r>
      <w:r w:rsidRPr="005362B1">
        <w:t xml:space="preserve">age data. The </w:t>
      </w:r>
      <w:proofErr w:type="spellStart"/>
      <w:r w:rsidRPr="005362B1">
        <w:rPr>
          <w:i/>
        </w:rPr>
        <w:t>nls</w:t>
      </w:r>
      <w:proofErr w:type="spellEnd"/>
      <w:r w:rsidRPr="005362B1">
        <w:t xml:space="preserve"> function from the </w:t>
      </w:r>
      <w:proofErr w:type="spellStart"/>
      <w:r w:rsidRPr="005362B1">
        <w:t>nlstools</w:t>
      </w:r>
      <w:proofErr w:type="spellEnd"/>
      <w:r w:rsidRPr="005362B1">
        <w:t xml:space="preserve"> </w:t>
      </w:r>
      <w:r w:rsidR="0056574E" w:rsidRPr="005362B1">
        <w:t>package in R</w:t>
      </w:r>
      <w:r w:rsidRPr="005362B1">
        <w:t xml:space="preserve"> (</w:t>
      </w:r>
      <w:proofErr w:type="spellStart"/>
      <w:r w:rsidRPr="005362B1">
        <w:t>Baty</w:t>
      </w:r>
      <w:proofErr w:type="spellEnd"/>
      <w:r w:rsidRPr="005362B1">
        <w:t xml:space="preserve"> </w:t>
      </w:r>
      <w:r w:rsidR="00CF1DA3" w:rsidRPr="005362B1">
        <w:rPr>
          <w:i/>
        </w:rPr>
        <w:t>et al.</w:t>
      </w:r>
      <w:r w:rsidR="0056574E" w:rsidRPr="005362B1">
        <w:t xml:space="preserve"> 2015) </w:t>
      </w:r>
      <w:r w:rsidRPr="005362B1">
        <w:t xml:space="preserve">was used to </w:t>
      </w:r>
      <w:r w:rsidR="0056574E" w:rsidRPr="005362B1">
        <w:t>provide prior and initial values</w:t>
      </w:r>
      <w:r w:rsidRPr="005362B1">
        <w:t>. Variance of the parameters were determined through bootstrap of the model with 1,000 iterations. We recognized that these ‘priors’ are not true priors as they are drawn from the data used in the model, but were necessary in setting structure within the model while allowing some flexibility in the model fitting which we think is a compromise to fixing parameters. Previous modeling effort using uninformative priors on these three parameters has led to model convergence at unreasona</w:t>
      </w:r>
      <w:r w:rsidR="0056574E" w:rsidRPr="005362B1">
        <w:t>ble values or non-convergence. Two parameters describing the SD in length-at-age for the minimum age (age-0) and the maximum age (age-10) were estimated in the model with uninformative priors.</w:t>
      </w:r>
    </w:p>
    <w:p w14:paraId="3677825E"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rPr>
          <w:rFonts w:eastAsiaTheme="minorEastAsia"/>
        </w:rPr>
      </w:pPr>
      <w:r w:rsidRPr="005362B1">
        <w:rPr>
          <w:rFonts w:eastAsiaTheme="minorEastAsia"/>
        </w:rPr>
        <w:t>Recruitment</w:t>
      </w:r>
    </w:p>
    <w:p w14:paraId="21D114AC" w14:textId="6D794BC6" w:rsidR="000D1E54" w:rsidRPr="005362B1" w:rsidRDefault="000D1E54" w:rsidP="000D1E54">
      <w:pPr>
        <w:rPr>
          <w:rFonts w:eastAsiaTheme="minorEastAsia"/>
        </w:rPr>
      </w:pPr>
      <w:r w:rsidRPr="005362B1">
        <w:rPr>
          <w:rFonts w:eastAsiaTheme="minorEastAsia"/>
        </w:rPr>
        <w:t xml:space="preserve">In Model </w:t>
      </w:r>
      <w:r w:rsidR="0056574E" w:rsidRPr="005362B1">
        <w:t>24.0</w:t>
      </w:r>
      <w:r w:rsidRPr="005362B1">
        <w:t xml:space="preserve"> </w:t>
      </w:r>
      <w:r w:rsidRPr="005362B1">
        <w:rPr>
          <w:rFonts w:eastAsiaTheme="minorEastAsia"/>
        </w:rPr>
        <w:t xml:space="preserve">recruitment by year, </w:t>
      </w:r>
      <w:r w:rsidRPr="005362B1">
        <w:rPr>
          <w:rFonts w:eastAsiaTheme="minorEastAsia"/>
          <w:i/>
        </w:rPr>
        <w:t>R</w:t>
      </w:r>
      <w:r w:rsidRPr="005362B1">
        <w:rPr>
          <w:rFonts w:eastAsiaTheme="minorEastAsia"/>
          <w:i/>
          <w:vertAlign w:val="subscript"/>
        </w:rPr>
        <w:t>y</w:t>
      </w:r>
      <w:r w:rsidRPr="005362B1">
        <w:rPr>
          <w:rFonts w:eastAsiaTheme="minorEastAsia"/>
        </w:rPr>
        <w:t>, were modeled as:</w:t>
      </w:r>
    </w:p>
    <w:p w14:paraId="6D12D569" w14:textId="03C01C82" w:rsidR="000D1E54" w:rsidRPr="005362B1" w:rsidRDefault="000D1E54" w:rsidP="000D1E54">
      <w:pPr>
        <w:rPr>
          <w:rFonts w:eastAsiaTheme="minorEastAsia"/>
        </w:rPr>
      </w:pPr>
      <w:r w:rsidRPr="005362B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ϑ</m:t>
                </m:r>
              </m:sup>
            </m:sSup>
          </m:e>
        </m:d>
        <m:sSup>
          <m:sSupPr>
            <m:ctrlPr>
              <w:rPr>
                <w:rFonts w:ascii="Cambria Math" w:eastAsiaTheme="minorEastAsia" w:hAnsi="Cambria Math"/>
                <w:i/>
              </w:rPr>
            </m:ctrlPr>
          </m:sSupPr>
          <m:e>
            <m:r>
              <w:rPr>
                <w:rFonts w:ascii="Cambria Math" w:hAnsi="Cambria Math"/>
              </w:rPr>
              <m:t>e</m:t>
            </m:r>
          </m:e>
          <m:sup>
            <m:r>
              <w:rPr>
                <w:rFonts w:ascii="Cambria Math" w:hAnsi="Cambria Math"/>
              </w:rPr>
              <m:t>-0.5</m:t>
            </m:r>
            <m:sSub>
              <m:sSubPr>
                <m:ctrlPr>
                  <w:rPr>
                    <w:rFonts w:ascii="Cambria Math" w:hAnsi="Cambria Math"/>
                    <w:i/>
                  </w:rPr>
                </m:ctrlPr>
              </m:sSubPr>
              <m:e>
                <m:r>
                  <w:rPr>
                    <w:rFonts w:ascii="Cambria Math" w:hAnsi="Cambria Math"/>
                  </w:rPr>
                  <m:t>b</m:t>
                </m:r>
              </m:e>
              <m:sub>
                <m:r>
                  <w:rPr>
                    <w:rFonts w:ascii="Cambria Math" w:hAnsi="Cambria Math"/>
                  </w:rPr>
                  <m:t>y</m:t>
                </m:r>
              </m:sub>
            </m:sSub>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y</m:t>
                </m:r>
              </m:sub>
            </m:sSub>
          </m:sup>
        </m:sSup>
      </m:oMath>
      <w:r w:rsidRPr="005362B1">
        <w:rPr>
          <w:rFonts w:eastAsiaTheme="minorEastAsia"/>
        </w:rPr>
        <w:t xml:space="preserve"> , if y ≥ 1977 → </w:t>
      </w:r>
      <m:oMath>
        <m:r>
          <m:rPr>
            <m:sty m:val="p"/>
          </m:rPr>
          <w:rPr>
            <w:rFonts w:ascii="Cambria Math" w:eastAsiaTheme="minorEastAsia" w:hAnsi="Cambria Math"/>
          </w:rPr>
          <m:t>ϑ</m:t>
        </m:r>
      </m:oMath>
      <w:r w:rsidRPr="005362B1">
        <w:rPr>
          <w:rFonts w:eastAsiaTheme="minorEastAsia"/>
        </w:rPr>
        <w:t xml:space="preserve"> = 0,</w:t>
      </w:r>
      <w:r w:rsidRPr="005362B1">
        <w:t xml:space="preserve"> </w:t>
      </w:r>
      <w:r w:rsidRPr="005362B1">
        <w:rPr>
          <w:rFonts w:eastAsiaTheme="minorEastAsia"/>
        </w:rPr>
        <w:t xml:space="preserve">where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 xml:space="preserve">0; </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e>
        </m:d>
      </m:oMath>
      <w:r w:rsidRPr="005362B1">
        <w:rPr>
          <w:rFonts w:eastAsiaTheme="minorEastAsia"/>
        </w:rPr>
        <w:t>,</w:t>
      </w:r>
    </w:p>
    <w:p w14:paraId="06920F90" w14:textId="686D1DE5" w:rsidR="000D1E54" w:rsidRPr="005362B1" w:rsidRDefault="006E37D0" w:rsidP="000D1E54">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oMath>
      <w:r w:rsidR="000D1E54" w:rsidRPr="005362B1">
        <w:rPr>
          <w:rFonts w:eastAsiaTheme="minorEastAsia"/>
        </w:rPr>
        <w:t xml:space="preserve"> was the unfished equilibrium recruitment, </w:t>
      </w: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y</m:t>
            </m:r>
          </m:sub>
        </m:sSub>
      </m:oMath>
      <w:r w:rsidR="000D1E54" w:rsidRPr="005362B1">
        <w:rPr>
          <w:rFonts w:eastAsiaTheme="minorEastAsia"/>
        </w:rPr>
        <w:t xml:space="preserve"> was the lognormal recruitment deviation for year </w:t>
      </w:r>
      <w:r w:rsidR="000D1E54" w:rsidRPr="005362B1">
        <w:rPr>
          <w:rFonts w:eastAsiaTheme="minorEastAsia"/>
          <w:i/>
        </w:rPr>
        <w:t>y</w:t>
      </w:r>
      <w:r w:rsidR="000D1E54" w:rsidRPr="005362B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2</m:t>
            </m:r>
          </m:sup>
        </m:sSubSup>
      </m:oMath>
      <w:r w:rsidR="000D1E54" w:rsidRPr="005362B1">
        <w:rPr>
          <w:rFonts w:eastAsiaTheme="minorEastAsia"/>
        </w:rPr>
        <w:t xml:space="preserve"> was the standard deviation among recruitment deviations in log space and was fixed at 0.44, and </w:t>
      </w:r>
      <w:r w:rsidR="000D1E54" w:rsidRPr="005362B1">
        <w:rPr>
          <w:rFonts w:eastAsiaTheme="minorEastAsia"/>
          <w:i/>
        </w:rPr>
        <w:t>b</w:t>
      </w:r>
      <w:r w:rsidR="000D1E54" w:rsidRPr="005362B1">
        <w:rPr>
          <w:rFonts w:eastAsiaTheme="minorEastAsia"/>
          <w:i/>
          <w:vertAlign w:val="subscript"/>
        </w:rPr>
        <w:t>y</w:t>
      </w:r>
      <w:r w:rsidR="000D1E54" w:rsidRPr="005362B1">
        <w:rPr>
          <w:rFonts w:eastAsiaTheme="minorEastAsia"/>
        </w:rPr>
        <w:t xml:space="preserve"> was a bias adjustment fraction applied during year</w:t>
      </w:r>
      <w:r w:rsidR="0056574E" w:rsidRPr="005362B1">
        <w:rPr>
          <w:rFonts w:eastAsiaTheme="minorEastAsia"/>
        </w:rPr>
        <w:t>-</w:t>
      </w:r>
      <w:r w:rsidR="000D1E54" w:rsidRPr="005362B1">
        <w:rPr>
          <w:rFonts w:eastAsiaTheme="minorEastAsia"/>
          <w:i/>
        </w:rPr>
        <w:t>y</w:t>
      </w:r>
      <w:r w:rsidR="00886241" w:rsidRPr="005362B1">
        <w:rPr>
          <w:rFonts w:eastAsiaTheme="minorEastAsia"/>
        </w:rPr>
        <w:t xml:space="preserve"> (</w:t>
      </w:r>
      <w:proofErr w:type="spellStart"/>
      <w:r w:rsidR="00886241" w:rsidRPr="005362B1">
        <w:rPr>
          <w:rFonts w:eastAsiaTheme="minorEastAsia"/>
        </w:rPr>
        <w:t>Methot</w:t>
      </w:r>
      <w:proofErr w:type="spellEnd"/>
      <w:r w:rsidR="00886241" w:rsidRPr="005362B1">
        <w:rPr>
          <w:rFonts w:eastAsiaTheme="minorEastAsia"/>
        </w:rPr>
        <w:t xml:space="preserve"> and Taylor 2011)</w:t>
      </w:r>
      <w:r w:rsidR="000D1E54" w:rsidRPr="005362B1">
        <w:rPr>
          <w:rFonts w:eastAsiaTheme="minorEastAsia"/>
        </w:rPr>
        <w:t>. To account for an environmental regime change in 1977</w:t>
      </w:r>
      <w:r w:rsidR="00886241" w:rsidRPr="005362B1">
        <w:rPr>
          <w:rFonts w:eastAsiaTheme="minorEastAsia"/>
        </w:rPr>
        <w:t xml:space="preserve"> (Anderson and Piatt 1999)</w:t>
      </w:r>
      <w:r w:rsidR="000D1E54" w:rsidRPr="005362B1">
        <w:rPr>
          <w:rFonts w:eastAsiaTheme="minorEastAsia"/>
        </w:rPr>
        <w:t xml:space="preserve"> the parameter </w:t>
      </w:r>
      <m:oMath>
        <m:r>
          <m:rPr>
            <m:sty m:val="p"/>
          </m:rPr>
          <w:rPr>
            <w:rFonts w:ascii="Cambria Math" w:eastAsiaTheme="minorEastAsia" w:hAnsi="Cambria Math"/>
          </w:rPr>
          <m:t>ϑ</m:t>
        </m:r>
      </m:oMath>
      <w:r w:rsidR="000D1E54" w:rsidRPr="005362B1">
        <w:rPr>
          <w:rFonts w:eastAsiaTheme="minorEastAsia"/>
        </w:rPr>
        <w:t xml:space="preserve"> was fit for recruitment </w:t>
      </w:r>
      <w:r w:rsidR="000D1E54" w:rsidRPr="005362B1">
        <w:rPr>
          <w:rFonts w:eastAsiaTheme="minorEastAsia"/>
        </w:rPr>
        <w:lastRenderedPageBreak/>
        <w:t xml:space="preserve">allowing for a change in </w:t>
      </w:r>
      <w:r w:rsidR="000D1E54" w:rsidRPr="005362B1">
        <w:rPr>
          <w:rFonts w:eastAsiaTheme="minorEastAsia"/>
          <w:i/>
        </w:rPr>
        <w:t>R</w:t>
      </w:r>
      <w:r w:rsidR="000D1E54" w:rsidRPr="005362B1">
        <w:rPr>
          <w:rFonts w:eastAsiaTheme="minorEastAsia"/>
          <w:i/>
          <w:vertAlign w:val="subscript"/>
        </w:rPr>
        <w:t>0</w:t>
      </w:r>
      <w:r w:rsidR="000D1E54" w:rsidRPr="005362B1">
        <w:rPr>
          <w:rFonts w:eastAsiaTheme="minorEastAsia"/>
        </w:rPr>
        <w:t xml:space="preserve"> prior to the regime change in 1977. Project</w:t>
      </w:r>
      <w:r w:rsidR="0056574E" w:rsidRPr="005362B1">
        <w:rPr>
          <w:rFonts w:eastAsiaTheme="minorEastAsia"/>
        </w:rPr>
        <w:t>ions in the base model post-2024</w:t>
      </w:r>
      <w:r w:rsidR="000D1E54" w:rsidRPr="005362B1">
        <w:rPr>
          <w:rFonts w:eastAsiaTheme="minorEastAsia"/>
        </w:rPr>
        <w:t xml:space="preserve"> assumed a</w:t>
      </w:r>
      <w:r w:rsidR="0056574E" w:rsidRPr="005362B1">
        <w:rPr>
          <w:rFonts w:eastAsiaTheme="minorEastAsia"/>
        </w:rPr>
        <w:t>verage recruitment for 1977-2022 of</w:t>
      </w:r>
      <w:r w:rsidR="000D1E54" w:rsidRPr="005362B1">
        <w:rPr>
          <w:rFonts w:eastAsiaTheme="minorEastAsia"/>
        </w:rPr>
        <w:t xml:space="preserve"> </w:t>
      </w:r>
      <w:r w:rsidR="000D1E54" w:rsidRPr="005362B1">
        <w:rPr>
          <w:rFonts w:eastAsiaTheme="minorEastAsia"/>
          <w:i/>
        </w:rPr>
        <w:t>R</w:t>
      </w:r>
      <w:r w:rsidR="000D1E54" w:rsidRPr="005362B1">
        <w:rPr>
          <w:rFonts w:eastAsiaTheme="minorEastAsia"/>
          <w:i/>
          <w:vertAlign w:val="subscript"/>
        </w:rPr>
        <w:t>y</w:t>
      </w:r>
      <w:r w:rsidR="000D1E54" w:rsidRPr="005362B1">
        <w:rPr>
          <w:rFonts w:eastAsiaTheme="minorEastAsia"/>
        </w:rPr>
        <w:t>.</w:t>
      </w:r>
    </w:p>
    <w:p w14:paraId="48CD3CFC" w14:textId="382DD799"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t>S</w:t>
      </w:r>
      <w:r w:rsidR="00886241" w:rsidRPr="005362B1">
        <w:t>urvey and Fishery s</w:t>
      </w:r>
      <w:r w:rsidRPr="005362B1">
        <w:t>electivity</w:t>
      </w:r>
    </w:p>
    <w:p w14:paraId="04A95C6D" w14:textId="3D20C81D" w:rsidR="000D1E54" w:rsidRPr="005362B1" w:rsidRDefault="000D1E54" w:rsidP="000D1E54">
      <w:r w:rsidRPr="005362B1">
        <w:t>The same functional form to define the fishery selectivity schedules in previous year’s assessments was used this year for both the fishery and survey. This functional form, the double normal, is constructed from two underlying and rescaled normal distributions, with a horizontal line segment joining the two peaks. This form uses the following six parameters (selectivity parameters are referenced by these numbers in several of the tables in this assessment):</w:t>
      </w:r>
    </w:p>
    <w:p w14:paraId="704B8302" w14:textId="77777777" w:rsidR="000D1E54" w:rsidRPr="005362B1" w:rsidRDefault="000D1E54" w:rsidP="00FB5E5D">
      <w:pPr>
        <w:pStyle w:val="NoSpacing"/>
        <w:numPr>
          <w:ilvl w:val="0"/>
          <w:numId w:val="2"/>
        </w:numPr>
        <w:jc w:val="both"/>
      </w:pPr>
      <w:r w:rsidRPr="005362B1">
        <w:t>Beginning of peak region (where the curve first reaches a value of 1.0)</w:t>
      </w:r>
    </w:p>
    <w:p w14:paraId="1BEDD386" w14:textId="77777777" w:rsidR="000D1E54" w:rsidRPr="005362B1" w:rsidRDefault="000D1E54" w:rsidP="00FB5E5D">
      <w:pPr>
        <w:pStyle w:val="NoSpacing"/>
        <w:numPr>
          <w:ilvl w:val="0"/>
          <w:numId w:val="2"/>
        </w:numPr>
        <w:jc w:val="both"/>
      </w:pPr>
      <w:r w:rsidRPr="005362B1">
        <w:t>Width of peak region (where the curve first departs from a value of 1.0)</w:t>
      </w:r>
    </w:p>
    <w:p w14:paraId="0DD86F75" w14:textId="77777777" w:rsidR="000D1E54" w:rsidRPr="005362B1" w:rsidRDefault="000D1E54" w:rsidP="00FB5E5D">
      <w:pPr>
        <w:pStyle w:val="NoSpacing"/>
        <w:numPr>
          <w:ilvl w:val="0"/>
          <w:numId w:val="2"/>
        </w:numPr>
        <w:jc w:val="both"/>
      </w:pPr>
      <w:r w:rsidRPr="005362B1">
        <w:t>Ascending “width” (equal to twice the variance of the underlying normal distribution)</w:t>
      </w:r>
    </w:p>
    <w:p w14:paraId="4338A2B0" w14:textId="77777777" w:rsidR="000D1E54" w:rsidRPr="005362B1" w:rsidRDefault="000D1E54" w:rsidP="00FB5E5D">
      <w:pPr>
        <w:pStyle w:val="NoSpacing"/>
        <w:numPr>
          <w:ilvl w:val="0"/>
          <w:numId w:val="2"/>
        </w:numPr>
        <w:jc w:val="both"/>
      </w:pPr>
      <w:r w:rsidRPr="005362B1">
        <w:t>Descending width</w:t>
      </w:r>
    </w:p>
    <w:p w14:paraId="6EC602D7" w14:textId="77777777" w:rsidR="000D1E54" w:rsidRPr="005362B1" w:rsidRDefault="000D1E54" w:rsidP="00FB5E5D">
      <w:pPr>
        <w:pStyle w:val="NoSpacing"/>
        <w:numPr>
          <w:ilvl w:val="0"/>
          <w:numId w:val="2"/>
        </w:numPr>
        <w:jc w:val="both"/>
      </w:pPr>
      <w:r w:rsidRPr="005362B1">
        <w:t>Initial selectivity (at minimum length/age)</w:t>
      </w:r>
    </w:p>
    <w:p w14:paraId="3D67E831" w14:textId="579F9E77" w:rsidR="000D1E54" w:rsidRPr="005362B1" w:rsidRDefault="000D1E54" w:rsidP="00FB5E5D">
      <w:pPr>
        <w:pStyle w:val="NoSpacing"/>
        <w:numPr>
          <w:ilvl w:val="0"/>
          <w:numId w:val="2"/>
        </w:numPr>
        <w:jc w:val="both"/>
      </w:pPr>
      <w:r w:rsidRPr="005362B1">
        <w:t>Final selectivity (at maximum length/age)</w:t>
      </w:r>
    </w:p>
    <w:p w14:paraId="218F18D1" w14:textId="77777777" w:rsidR="00886241" w:rsidRPr="005362B1" w:rsidRDefault="00886241" w:rsidP="00886241">
      <w:pPr>
        <w:pStyle w:val="NoSpacing"/>
        <w:ind w:left="720"/>
        <w:jc w:val="both"/>
      </w:pPr>
    </w:p>
    <w:p w14:paraId="564383D4" w14:textId="0D73A2F5" w:rsidR="000D1E54" w:rsidRPr="005362B1" w:rsidRDefault="000D1E54" w:rsidP="000D1E54">
      <w:r w:rsidRPr="005362B1">
        <w:t>All but the “beginning of peak region” parameter are transformed: The widths are log-transformed and the other parameters are logit-transformed.</w:t>
      </w:r>
    </w:p>
    <w:p w14:paraId="26F9D794" w14:textId="29568B57" w:rsidR="00EA50CC" w:rsidRPr="005362B1" w:rsidRDefault="00EA50CC" w:rsidP="00EA50CC">
      <w:r w:rsidRPr="005362B1">
        <w:t xml:space="preserve">The following table provides the time varying selectivity components for </w:t>
      </w:r>
      <w:r w:rsidR="002B35E8" w:rsidRPr="005362B1">
        <w:t xml:space="preserve">Model </w:t>
      </w:r>
      <w:r w:rsidR="0056574E" w:rsidRPr="005362B1">
        <w:t>24.0</w:t>
      </w:r>
      <w:r w:rsidRPr="005362B1">
        <w:t>:</w:t>
      </w:r>
    </w:p>
    <w:tbl>
      <w:tblPr>
        <w:tblStyle w:val="a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105"/>
      </w:tblGrid>
      <w:tr w:rsidR="00EA50CC" w:rsidRPr="005362B1" w14:paraId="45220261" w14:textId="77777777" w:rsidTr="00CE5413">
        <w:tc>
          <w:tcPr>
            <w:tcW w:w="2245" w:type="dxa"/>
            <w:vAlign w:val="bottom"/>
          </w:tcPr>
          <w:p w14:paraId="59D015B7" w14:textId="77777777" w:rsidR="00EA50CC" w:rsidRPr="005362B1" w:rsidRDefault="00EA50CC" w:rsidP="00CE5413">
            <w:pPr>
              <w:jc w:val="both"/>
              <w:rPr>
                <w:b/>
              </w:rPr>
            </w:pPr>
            <w:r w:rsidRPr="005362B1">
              <w:rPr>
                <w:b/>
              </w:rPr>
              <w:t>Component</w:t>
            </w:r>
          </w:p>
        </w:tc>
        <w:tc>
          <w:tcPr>
            <w:tcW w:w="7105" w:type="dxa"/>
            <w:vAlign w:val="bottom"/>
          </w:tcPr>
          <w:p w14:paraId="1EDDFC3A" w14:textId="77777777" w:rsidR="00EA50CC" w:rsidRPr="005362B1" w:rsidRDefault="00EA50CC" w:rsidP="00CE5413">
            <w:pPr>
              <w:jc w:val="both"/>
              <w:rPr>
                <w:b/>
              </w:rPr>
            </w:pPr>
            <w:r w:rsidRPr="005362B1">
              <w:rPr>
                <w:b/>
              </w:rPr>
              <w:t>Temporal Blocks/</w:t>
            </w:r>
            <w:proofErr w:type="spellStart"/>
            <w:r w:rsidRPr="005362B1">
              <w:rPr>
                <w:b/>
              </w:rPr>
              <w:t>Devs</w:t>
            </w:r>
            <w:proofErr w:type="spellEnd"/>
          </w:p>
        </w:tc>
      </w:tr>
      <w:tr w:rsidR="00EA50CC" w:rsidRPr="005362B1" w14:paraId="59DA3ED0" w14:textId="77777777" w:rsidTr="00CE5413">
        <w:tc>
          <w:tcPr>
            <w:tcW w:w="2245" w:type="dxa"/>
          </w:tcPr>
          <w:p w14:paraId="44C21DC0" w14:textId="77777777" w:rsidR="00EA50CC" w:rsidRPr="005362B1" w:rsidRDefault="00EA50CC" w:rsidP="00CE5413">
            <w:pPr>
              <w:jc w:val="both"/>
              <w:rPr>
                <w:b/>
              </w:rPr>
            </w:pPr>
            <w:r w:rsidRPr="005362B1">
              <w:t>Longline Fishery</w:t>
            </w:r>
          </w:p>
        </w:tc>
        <w:tc>
          <w:tcPr>
            <w:tcW w:w="7105" w:type="dxa"/>
            <w:vMerge w:val="restart"/>
            <w:vAlign w:val="center"/>
          </w:tcPr>
          <w:p w14:paraId="65FC38C6" w14:textId="77777777" w:rsidR="00EA50CC" w:rsidRPr="005362B1" w:rsidRDefault="00EA50CC" w:rsidP="00CE5413">
            <w:r w:rsidRPr="005362B1">
              <w:t>Annually variable 1978-1989</w:t>
            </w:r>
          </w:p>
          <w:p w14:paraId="181ADE98" w14:textId="169E172C" w:rsidR="00EA50CC" w:rsidRPr="005362B1" w:rsidRDefault="00EA50CC" w:rsidP="00CE5413">
            <w:pPr>
              <w:rPr>
                <w:b/>
              </w:rPr>
            </w:pPr>
            <w:r w:rsidRPr="005362B1">
              <w:t>Blocks – 1990-2004,</w:t>
            </w:r>
            <w:r w:rsidR="0056574E" w:rsidRPr="005362B1">
              <w:t xml:space="preserve"> 2005-2006, 2007-2016, 2017-Present</w:t>
            </w:r>
          </w:p>
        </w:tc>
      </w:tr>
      <w:tr w:rsidR="00EA50CC" w:rsidRPr="005362B1" w14:paraId="7986E096" w14:textId="77777777" w:rsidTr="00CE5413">
        <w:tc>
          <w:tcPr>
            <w:tcW w:w="2245" w:type="dxa"/>
          </w:tcPr>
          <w:p w14:paraId="24A8AA59" w14:textId="77777777" w:rsidR="00EA50CC" w:rsidRPr="005362B1" w:rsidRDefault="00EA50CC" w:rsidP="00CE5413">
            <w:pPr>
              <w:jc w:val="both"/>
              <w:rPr>
                <w:b/>
              </w:rPr>
            </w:pPr>
            <w:r w:rsidRPr="005362B1">
              <w:t>Trawl Fishery</w:t>
            </w:r>
          </w:p>
        </w:tc>
        <w:tc>
          <w:tcPr>
            <w:tcW w:w="7105" w:type="dxa"/>
            <w:vMerge/>
          </w:tcPr>
          <w:p w14:paraId="759BEAAD" w14:textId="77777777" w:rsidR="00EA50CC" w:rsidRPr="005362B1" w:rsidRDefault="00EA50CC" w:rsidP="00CE5413">
            <w:pPr>
              <w:jc w:val="both"/>
              <w:rPr>
                <w:b/>
              </w:rPr>
            </w:pPr>
          </w:p>
        </w:tc>
      </w:tr>
      <w:tr w:rsidR="00EA50CC" w:rsidRPr="005362B1" w14:paraId="24504B60" w14:textId="77777777" w:rsidTr="00CE5413">
        <w:tc>
          <w:tcPr>
            <w:tcW w:w="2245" w:type="dxa"/>
          </w:tcPr>
          <w:p w14:paraId="4662D081" w14:textId="77777777" w:rsidR="00EA50CC" w:rsidRPr="005362B1" w:rsidRDefault="00EA50CC" w:rsidP="00CE5413">
            <w:pPr>
              <w:jc w:val="both"/>
              <w:rPr>
                <w:b/>
              </w:rPr>
            </w:pPr>
            <w:r w:rsidRPr="005362B1">
              <w:t>Pot Fishery</w:t>
            </w:r>
          </w:p>
        </w:tc>
        <w:tc>
          <w:tcPr>
            <w:tcW w:w="7105" w:type="dxa"/>
          </w:tcPr>
          <w:p w14:paraId="57E5C1FF" w14:textId="0A6EF513" w:rsidR="00EA50CC" w:rsidRPr="005362B1" w:rsidRDefault="0056574E" w:rsidP="00CE5413">
            <w:pPr>
              <w:jc w:val="both"/>
              <w:rPr>
                <w:b/>
              </w:rPr>
            </w:pPr>
            <w:r w:rsidRPr="005362B1">
              <w:t>Blocks – 1977-2012 and 2013-Present</w:t>
            </w:r>
          </w:p>
        </w:tc>
      </w:tr>
      <w:tr w:rsidR="00EA50CC" w:rsidRPr="005362B1" w14:paraId="06C46FE4" w14:textId="77777777" w:rsidTr="00CE5413">
        <w:trPr>
          <w:trHeight w:val="64"/>
        </w:trPr>
        <w:tc>
          <w:tcPr>
            <w:tcW w:w="2245" w:type="dxa"/>
          </w:tcPr>
          <w:p w14:paraId="37685F64" w14:textId="77777777" w:rsidR="00EA50CC" w:rsidRPr="005362B1" w:rsidRDefault="00EA50CC" w:rsidP="00CE5413">
            <w:pPr>
              <w:jc w:val="both"/>
              <w:rPr>
                <w:b/>
              </w:rPr>
            </w:pPr>
            <w:r w:rsidRPr="005362B1">
              <w:t>Bottom trawl survey</w:t>
            </w:r>
          </w:p>
        </w:tc>
        <w:tc>
          <w:tcPr>
            <w:tcW w:w="7105" w:type="dxa"/>
          </w:tcPr>
          <w:p w14:paraId="3A205E0A" w14:textId="4A77765B" w:rsidR="00EA50CC" w:rsidRPr="005362B1" w:rsidRDefault="00EA50CC" w:rsidP="00CE5413">
            <w:pPr>
              <w:jc w:val="both"/>
              <w:rPr>
                <w:b/>
              </w:rPr>
            </w:pPr>
            <w:r w:rsidRPr="005362B1">
              <w:t>Blocks –</w:t>
            </w:r>
            <w:r w:rsidR="0056574E" w:rsidRPr="005362B1">
              <w:t xml:space="preserve"> 1990-1995, 1996-2006, 2007-Present</w:t>
            </w:r>
          </w:p>
        </w:tc>
      </w:tr>
    </w:tbl>
    <w:p w14:paraId="283F5929" w14:textId="77777777" w:rsidR="00EA50CC" w:rsidRPr="005362B1" w:rsidRDefault="00EA50CC" w:rsidP="000D1E54"/>
    <w:p w14:paraId="772548A9" w14:textId="3031722A" w:rsidR="000D1E54" w:rsidRPr="005362B1" w:rsidRDefault="00886241" w:rsidP="000D1E54">
      <w:r w:rsidRPr="005362B1">
        <w:t>In this year’s model</w:t>
      </w:r>
      <w:r w:rsidR="000D1E54" w:rsidRPr="005362B1">
        <w:t xml:space="preserve"> both fishery and survey </w:t>
      </w:r>
      <w:proofErr w:type="spellStart"/>
      <w:r w:rsidR="000D1E54" w:rsidRPr="005362B1">
        <w:t>selectivities</w:t>
      </w:r>
      <w:proofErr w:type="spellEnd"/>
      <w:r w:rsidR="000D1E54" w:rsidRPr="005362B1">
        <w:t xml:space="preserve"> were length-based. Uniform prior distributions were used for all selectivity parameters, except for </w:t>
      </w:r>
      <w:r w:rsidR="000D1E54" w:rsidRPr="005362B1">
        <w:rPr>
          <w:i/>
        </w:rPr>
        <w:t>dev</w:t>
      </w:r>
      <w:r w:rsidR="000D1E54" w:rsidRPr="005362B1">
        <w:t xml:space="preserve"> vectors in models with annually varying </w:t>
      </w:r>
      <w:proofErr w:type="spellStart"/>
      <w:r w:rsidR="000D1E54" w:rsidRPr="005362B1">
        <w:t>selectivities</w:t>
      </w:r>
      <w:proofErr w:type="spellEnd"/>
      <w:r w:rsidR="000D1E54" w:rsidRPr="005362B1">
        <w:t xml:space="preserve"> which were constrained by input standard deviations (“sigma”) of 0.2. </w:t>
      </w:r>
    </w:p>
    <w:p w14:paraId="73F5789E" w14:textId="179D957F" w:rsidR="00302657" w:rsidRPr="005362B1" w:rsidRDefault="00577749" w:rsidP="000D1E54">
      <w:r w:rsidRPr="005362B1">
        <w:t>In the recent time blocks t</w:t>
      </w:r>
      <w:r w:rsidR="00302657" w:rsidRPr="005362B1">
        <w:t xml:space="preserve">he AFSC bottom trawl survey is constrained to have an asymptotic selectivity, whereas the AFSC longline survey is allowed to be dome-shaped. </w:t>
      </w:r>
      <w:r w:rsidRPr="005362B1">
        <w:t>Asymptotic selectivity is reasonable for the AFSC bottom trawl survey given that the survey covers the range of Pacific cod depth and spatial distribution in the GOA. Dome-shaped selectivity is allowed for the AFSC longline survey because the depth distribution of larger cod (&gt;81 cm) do not overlap with the longline survey depth distribution as significantly as for cod smaller than 80 cm, regardless of the average bottom temperature (</w:t>
      </w:r>
      <w:r w:rsidR="004D2CB2" w:rsidRPr="005362B1">
        <w:t>Fig. 2.13</w:t>
      </w:r>
      <w:r w:rsidRPr="005362B1">
        <w:t>).</w:t>
      </w:r>
    </w:p>
    <w:p w14:paraId="1A9F4B59" w14:textId="0EC7044C" w:rsidR="00886241" w:rsidRPr="005362B1" w:rsidRDefault="00886241" w:rsidP="00886241">
      <w:pPr>
        <w:pStyle w:val="Heading3"/>
      </w:pPr>
      <w:r w:rsidRPr="005362B1">
        <w:t>Fishing mortality</w:t>
      </w:r>
    </w:p>
    <w:p w14:paraId="6F3D5774" w14:textId="747AC9BC" w:rsidR="000D1E54" w:rsidRPr="005362B1" w:rsidRDefault="000D1E54" w:rsidP="000D1E54">
      <w:r w:rsidRPr="005362B1">
        <w:t xml:space="preserve">In </w:t>
      </w:r>
      <w:r w:rsidR="002C5C9A" w:rsidRPr="005362B1">
        <w:t>M</w:t>
      </w:r>
      <w:r w:rsidR="0056574E" w:rsidRPr="005362B1">
        <w:t>odel 24.0</w:t>
      </w:r>
      <w:r w:rsidR="00886241" w:rsidRPr="005362B1">
        <w:t xml:space="preserve"> </w:t>
      </w:r>
      <w:r w:rsidRPr="005362B1">
        <w:t xml:space="preserve">the full set of year- and gear-specific fishing mortality rates were also estimated conditionally, but not in the same sense as the </w:t>
      </w:r>
      <w:r w:rsidR="00886241" w:rsidRPr="005362B1">
        <w:t>selectivity</w:t>
      </w:r>
      <w:r w:rsidRPr="005362B1">
        <w:t xml:space="preserve"> parameters. The fishing mortality rates are determined </w:t>
      </w:r>
      <w:r w:rsidR="00302657" w:rsidRPr="005362B1">
        <w:t xml:space="preserve">computationally </w:t>
      </w:r>
      <w:r w:rsidRPr="005362B1">
        <w:t>rather than es</w:t>
      </w:r>
      <w:r w:rsidR="00302657" w:rsidRPr="005362B1">
        <w:t>timated statistically because this assessment</w:t>
      </w:r>
      <w:r w:rsidRPr="005362B1">
        <w:t xml:space="preserve"> assumes that the input total catch data are true values rather than estimates, so the fishing mortality rates can be computed algebraically given the other parameter values and the input catch data.</w:t>
      </w:r>
    </w:p>
    <w:p w14:paraId="7D3CD6F1" w14:textId="77777777" w:rsidR="000D1E54" w:rsidRPr="005362B1" w:rsidRDefault="000D1E54" w:rsidP="000D1E54">
      <w:pPr>
        <w:pStyle w:val="Heading3"/>
        <w:keepLines w:val="0"/>
        <w:numPr>
          <w:ilvl w:val="2"/>
          <w:numId w:val="0"/>
        </w:numPr>
        <w:tabs>
          <w:tab w:val="num" w:pos="0"/>
        </w:tabs>
        <w:autoSpaceDE w:val="0"/>
        <w:autoSpaceDN w:val="0"/>
        <w:adjustRightInd w:val="0"/>
        <w:spacing w:before="240"/>
        <w:ind w:left="-720" w:firstLine="720"/>
      </w:pPr>
      <w:r w:rsidRPr="005362B1">
        <w:lastRenderedPageBreak/>
        <w:t>Catchability</w:t>
      </w:r>
    </w:p>
    <w:p w14:paraId="220ED83C" w14:textId="0A108519" w:rsidR="000D1E54" w:rsidRPr="005362B1" w:rsidRDefault="00302657" w:rsidP="000D1E54">
      <w:pPr>
        <w:rPr>
          <w:rFonts w:eastAsiaTheme="minorEastAsia"/>
        </w:rPr>
      </w:pPr>
      <w:r w:rsidRPr="005362B1">
        <w:t>In Model 24.0</w:t>
      </w:r>
      <w:r w:rsidR="000D1E54" w:rsidRPr="005362B1">
        <w:t xml:space="preserve"> catchability for the AFSC bottom trawl survey was fit with a non-informative prior. An ecosystem-linked covariate on AFSC longline survey catchability has been in use since 2017</w:t>
      </w:r>
      <w:r w:rsidR="003274DC" w:rsidRPr="005362B1">
        <w:t xml:space="preserve"> (Barbeaux </w:t>
      </w:r>
      <w:r w:rsidR="00CF1DA3" w:rsidRPr="005362B1">
        <w:rPr>
          <w:i/>
        </w:rPr>
        <w:t>et al.</w:t>
      </w:r>
      <w:r w:rsidR="003274DC" w:rsidRPr="005362B1">
        <w:t xml:space="preserve"> 2016)</w:t>
      </w:r>
      <w:r w:rsidR="004D2CB2" w:rsidRPr="005362B1">
        <w:t xml:space="preserve"> due to the relationship between depth and bottom temperature of Pacific cod (Fig. 2.13)</w:t>
      </w:r>
      <w:r w:rsidR="000D1E54" w:rsidRPr="005362B1">
        <w:t xml:space="preserve"> and will continue to be used </w:t>
      </w:r>
      <w:r w:rsidR="004D2CB2" w:rsidRPr="005362B1">
        <w:t>in all of the models presented.</w:t>
      </w:r>
      <w:r w:rsidR="000D1E54" w:rsidRPr="005362B1">
        <w:t xml:space="preserve"> Annual catchability, </w:t>
      </w:r>
      <w:proofErr w:type="spellStart"/>
      <w:r w:rsidR="000D1E54" w:rsidRPr="005362B1">
        <w:rPr>
          <w:i/>
        </w:rPr>
        <w:t>Q</w:t>
      </w:r>
      <w:r w:rsidR="000D1E54" w:rsidRPr="005362B1">
        <w:rPr>
          <w:i/>
          <w:vertAlign w:val="subscript"/>
        </w:rPr>
        <w:t>y</w:t>
      </w:r>
      <w:proofErr w:type="spellEnd"/>
      <w:r w:rsidR="000D1E54" w:rsidRPr="005362B1">
        <w:t xml:space="preserve">, was modeled using a multiplicative link as: </w:t>
      </w:r>
    </w:p>
    <w:p w14:paraId="2E8A32DD" w14:textId="33B0F00B" w:rsidR="000D1E54" w:rsidRPr="005362B1" w:rsidRDefault="00302657" w:rsidP="000D1E54">
      <w:pPr>
        <w:jc w:val="center"/>
        <w:rPr>
          <w:rFonts w:eastAsiaTheme="minorEastAsia"/>
          <w:i/>
        </w:rPr>
      </w:pPr>
      <m:oMath>
        <m:r>
          <w:rPr>
            <w:rFonts w:ascii="Cambria Math" w:eastAsiaTheme="minorEastAsia" w:hAnsi="Cambria Math"/>
          </w:rPr>
          <m:t>log</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y</m:t>
                </m:r>
              </m:sub>
            </m:sSub>
          </m:e>
        </m:d>
        <m:r>
          <w:rPr>
            <w:rFonts w:ascii="Cambria Math" w:eastAsiaTheme="minorEastAsia" w:hAnsi="Cambria Math"/>
          </w:rPr>
          <m:t>=log</m:t>
        </m:r>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Q</m:t>
                </m:r>
              </m:e>
            </m:acc>
          </m:e>
        </m:d>
        <m:sSup>
          <m:sSupPr>
            <m:ctrlPr>
              <w:rPr>
                <w:rFonts w:ascii="Cambria Math" w:eastAsiaTheme="minorEastAsia" w:hAnsi="Cambria Math"/>
                <w:i/>
              </w:rPr>
            </m:ctrlPr>
          </m:sSupPr>
          <m:e>
            <m:r>
              <w:rPr>
                <w:rFonts w:ascii="Cambria Math" w:hAnsi="Cambria Math"/>
              </w:rPr>
              <m:t>e</m:t>
            </m:r>
          </m:e>
          <m:sup>
            <m:r>
              <w:rPr>
                <w:rFonts w:ascii="Cambria Math" w:eastAsiaTheme="minorEastAsia" w:hAnsi="Cambria Math"/>
              </w:rPr>
              <m:t>τ</m:t>
            </m:r>
            <m:sSub>
              <m:sSubPr>
                <m:ctrlPr>
                  <w:rPr>
                    <w:rFonts w:ascii="Cambria Math" w:hAnsi="Cambria Math"/>
                    <w:i/>
                  </w:rPr>
                </m:ctrlPr>
              </m:sSubPr>
              <m:e>
                <m:r>
                  <w:rPr>
                    <w:rFonts w:ascii="Cambria Math" w:hAnsi="Cambria Math"/>
                  </w:rPr>
                  <m:t>f</m:t>
                </m:r>
              </m:e>
              <m:sub>
                <m:r>
                  <w:rPr>
                    <w:rFonts w:ascii="Cambria Math" w:hAnsi="Cambria Math"/>
                  </w:rPr>
                  <m:t>Jy</m:t>
                </m:r>
              </m:sub>
            </m:sSub>
          </m:sup>
        </m:sSup>
      </m:oMath>
      <w:r w:rsidR="000D1E54" w:rsidRPr="005362B1">
        <w:rPr>
          <w:rFonts w:eastAsiaTheme="minorEastAsia"/>
          <w:i/>
        </w:rPr>
        <w:t>,</w:t>
      </w:r>
    </w:p>
    <w:p w14:paraId="06CE238D" w14:textId="1148EE47" w:rsidR="000D1E54" w:rsidRPr="005362B1" w:rsidRDefault="000D1E54" w:rsidP="000D1E54">
      <w:r w:rsidRPr="005362B1">
        <w:rPr>
          <w:rFonts w:eastAsiaTheme="minorEastAsia"/>
        </w:rPr>
        <w:t xml:space="preserve">where </w:t>
      </w:r>
      <m:oMath>
        <m:acc>
          <m:accPr>
            <m:chr m:val="̅"/>
            <m:ctrlPr>
              <w:rPr>
                <w:rFonts w:ascii="Cambria Math" w:eastAsiaTheme="minorEastAsia" w:hAnsi="Cambria Math"/>
                <w:i/>
              </w:rPr>
            </m:ctrlPr>
          </m:accPr>
          <m:e>
            <m:r>
              <w:rPr>
                <w:rFonts w:ascii="Cambria Math" w:eastAsiaTheme="minorEastAsia" w:hAnsi="Cambria Math"/>
              </w:rPr>
              <m:t>Q</m:t>
            </m:r>
          </m:e>
        </m:acc>
      </m:oMath>
      <w:r w:rsidRPr="005362B1">
        <w:rPr>
          <w:rFonts w:eastAsiaTheme="minorEastAsia"/>
        </w:rPr>
        <w:t xml:space="preserve"> was the mean catchability for the AFSC longl</w:t>
      </w:r>
      <w:r w:rsidR="00C06BB3" w:rsidRPr="005362B1">
        <w:rPr>
          <w:rFonts w:eastAsiaTheme="minorEastAsia"/>
        </w:rPr>
        <w:t>ine survey</w:t>
      </w:r>
      <w:r w:rsidRPr="005362B1">
        <w:rPr>
          <w:rFonts w:eastAsiaTheme="minorEastAsia"/>
        </w:rPr>
        <w:t>,</w:t>
      </w:r>
      <w:r w:rsidR="00302657" w:rsidRPr="005362B1">
        <w:rPr>
          <w:rFonts w:eastAsiaTheme="minorEastAsia"/>
        </w:rPr>
        <w:t xml:space="preserve"> </w:t>
      </w:r>
      <w:r w:rsidRPr="005362B1">
        <w:rPr>
          <w:rFonts w:eastAsiaTheme="minorEastAsia"/>
          <w:i/>
        </w:rPr>
        <w:t>τ</w:t>
      </w:r>
      <w:r w:rsidRPr="005362B1">
        <w:rPr>
          <w:rFonts w:eastAsiaTheme="minorEastAsia"/>
        </w:rPr>
        <w:t xml:space="preserve"> was the ecosystem link parameter fit with an uninformative prior, </w:t>
      </w:r>
      <w:r w:rsidRPr="005362B1">
        <w:t xml:space="preserve">and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Jy</m:t>
            </m:r>
          </m:sub>
        </m:sSub>
      </m:oMath>
      <w:r w:rsidRPr="005362B1">
        <w:rPr>
          <w:rFonts w:eastAsiaTheme="minorEastAsia"/>
        </w:rPr>
        <w:t xml:space="preserve"> was the June CFSR bottom temperature anomaly in the </w:t>
      </w:r>
      <w:r w:rsidR="00CF1DA3" w:rsidRPr="005362B1">
        <w:rPr>
          <w:rFonts w:eastAsiaTheme="minorEastAsia"/>
        </w:rPr>
        <w:t>central</w:t>
      </w:r>
      <w:r w:rsidRPr="005362B1">
        <w:rPr>
          <w:rFonts w:eastAsiaTheme="minorEastAsia"/>
        </w:rPr>
        <w:t xml:space="preserve"> GOA in year</w:t>
      </w:r>
      <w:r w:rsidRPr="005362B1">
        <w:rPr>
          <w:rFonts w:eastAsiaTheme="minorEastAsia"/>
          <w:i/>
        </w:rPr>
        <w:t xml:space="preserve"> y</w:t>
      </w:r>
      <w:r w:rsidR="004822FA" w:rsidRPr="005362B1">
        <w:rPr>
          <w:rFonts w:eastAsiaTheme="minorEastAsia"/>
          <w:i/>
        </w:rPr>
        <w:t xml:space="preserve"> </w:t>
      </w:r>
      <w:r w:rsidR="004822FA" w:rsidRPr="005362B1">
        <w:rPr>
          <w:rFonts w:eastAsiaTheme="minorEastAsia"/>
        </w:rPr>
        <w:t>(</w:t>
      </w:r>
      <w:r w:rsidR="004D2CB2" w:rsidRPr="005362B1">
        <w:rPr>
          <w:rFonts w:eastAsiaTheme="minorEastAsia"/>
        </w:rPr>
        <w:t>Fig. 2.14</w:t>
      </w:r>
      <w:r w:rsidR="004822FA" w:rsidRPr="005362B1">
        <w:rPr>
          <w:rFonts w:eastAsiaTheme="minorEastAsia"/>
        </w:rPr>
        <w:t>)</w:t>
      </w:r>
      <w:r w:rsidRPr="005362B1">
        <w:rPr>
          <w:rFonts w:eastAsiaTheme="minorEastAsia"/>
        </w:rPr>
        <w:t>.</w:t>
      </w:r>
      <w:r w:rsidRPr="005362B1">
        <w:t xml:space="preserve"> </w:t>
      </w:r>
    </w:p>
    <w:p w14:paraId="61E6DA13" w14:textId="77777777" w:rsidR="000D1E54" w:rsidRPr="005362B1" w:rsidRDefault="000D1E54" w:rsidP="000D1E54">
      <w:pPr>
        <w:pStyle w:val="Heading2"/>
      </w:pPr>
      <w:r w:rsidRPr="005362B1">
        <w:t>Likelihood Components</w:t>
      </w:r>
    </w:p>
    <w:p w14:paraId="704906D5" w14:textId="7918B6CF" w:rsidR="000D1E54" w:rsidRPr="005362B1" w:rsidRDefault="000D1E54" w:rsidP="000D1E54">
      <w:r w:rsidRPr="005362B1">
        <w:t>The model includes likelihood components for trawl survey relative abundance, fishery and survey size composition</w:t>
      </w:r>
      <w:r w:rsidR="00280C7A" w:rsidRPr="005362B1">
        <w:t xml:space="preserve">, fishery and survey </w:t>
      </w:r>
      <w:r w:rsidR="00577749" w:rsidRPr="005362B1">
        <w:t>conditional age-at-length</w:t>
      </w:r>
      <w:r w:rsidRPr="005362B1">
        <w:t>, recruitment, parameter deviations, and “</w:t>
      </w:r>
      <w:proofErr w:type="spellStart"/>
      <w:r w:rsidRPr="005362B1">
        <w:t>softbounds</w:t>
      </w:r>
      <w:proofErr w:type="spellEnd"/>
      <w:r w:rsidRPr="005362B1">
        <w:t xml:space="preserve">” (equivalent to an extremely weak prior distribution used to keep parameters from hitting bounds), </w:t>
      </w:r>
      <w:r w:rsidR="00280C7A" w:rsidRPr="005362B1">
        <w:t xml:space="preserve">and </w:t>
      </w:r>
      <w:r w:rsidRPr="005362B1">
        <w:t xml:space="preserve">initial </w:t>
      </w:r>
      <w:r w:rsidR="00280C7A" w:rsidRPr="005362B1">
        <w:t>(equilibrium) catch</w:t>
      </w:r>
      <w:r w:rsidRPr="005362B1">
        <w:t xml:space="preserve">. </w:t>
      </w:r>
    </w:p>
    <w:p w14:paraId="2ED8A062" w14:textId="2E09F327" w:rsidR="000D1E54" w:rsidRPr="005362B1" w:rsidRDefault="000D1E54" w:rsidP="000D1E54">
      <w:pPr>
        <w:pStyle w:val="Heading3"/>
      </w:pPr>
      <w:r w:rsidRPr="005362B1">
        <w:t>Use of Composition Data in Parameter Estimation</w:t>
      </w:r>
    </w:p>
    <w:p w14:paraId="478D8F71" w14:textId="0869FFF5" w:rsidR="000D1E54" w:rsidRPr="005362B1" w:rsidRDefault="00D54854" w:rsidP="000D1E54">
      <w:r w:rsidRPr="005362B1">
        <w:t>Length</w:t>
      </w:r>
      <w:r w:rsidR="000D1E54" w:rsidRPr="005362B1">
        <w:t xml:space="preserve"> and </w:t>
      </w:r>
      <w:r w:rsidRPr="005362B1">
        <w:t xml:space="preserve">conditional </w:t>
      </w:r>
      <w:r w:rsidR="000D1E54" w:rsidRPr="005362B1">
        <w:t>age</w:t>
      </w:r>
      <w:r w:rsidRPr="005362B1">
        <w:t>-at-length</w:t>
      </w:r>
      <w:r w:rsidR="000D1E54" w:rsidRPr="005362B1">
        <w:t xml:space="preserve"> composition data were assumed to be drawn from a multinomial distribution specific to a particular year and gear within the year. In the p</w:t>
      </w:r>
      <w:r w:rsidRPr="005362B1">
        <w:t xml:space="preserve">arameter estimation process, the assessment </w:t>
      </w:r>
      <w:r w:rsidR="000D1E54" w:rsidRPr="005362B1">
        <w:t xml:space="preserve">weights of a given </w:t>
      </w:r>
      <w:r w:rsidRPr="005362B1">
        <w:t>length</w:t>
      </w:r>
      <w:r w:rsidR="000D1E54" w:rsidRPr="005362B1">
        <w:t xml:space="preserve"> composition observation (i.e., the </w:t>
      </w:r>
      <w:r w:rsidRPr="005362B1">
        <w:t>length</w:t>
      </w:r>
      <w:r w:rsidR="000D1E54" w:rsidRPr="005362B1">
        <w:t xml:space="preserve"> frequency distribution observed in a given year and gear) according to the emphasis associated with the respective likelihood component and the sample size specified for the multinomial distribution from which the data were assumed to have been drawn. As was done </w:t>
      </w:r>
      <w:r w:rsidR="00C06BB3" w:rsidRPr="005362B1">
        <w:t>in previous assessments</w:t>
      </w:r>
      <w:r w:rsidR="000D1E54" w:rsidRPr="005362B1">
        <w:t xml:space="preserve">, we set </w:t>
      </w:r>
      <w:r w:rsidR="00C06BB3" w:rsidRPr="005362B1">
        <w:t>input</w:t>
      </w:r>
      <w:r w:rsidR="000D1E54" w:rsidRPr="005362B1">
        <w:t xml:space="preserve"> sample sizes for the fishery</w:t>
      </w:r>
      <w:r w:rsidR="00C06BB3" w:rsidRPr="005362B1">
        <w:t xml:space="preserve"> length composition</w:t>
      </w:r>
      <w:r w:rsidR="000D1E54" w:rsidRPr="005362B1">
        <w:t xml:space="preserve"> at the number of hauls sam</w:t>
      </w:r>
      <w:r w:rsidR="00C06BB3" w:rsidRPr="005362B1">
        <w:t xml:space="preserve">pled or 200 whichever is least and for the surveys the length </w:t>
      </w:r>
      <w:r w:rsidR="000D1E54" w:rsidRPr="005362B1">
        <w:t>composi</w:t>
      </w:r>
      <w:r w:rsidR="004822FA" w:rsidRPr="005362B1">
        <w:t xml:space="preserve">tion </w:t>
      </w:r>
      <w:r w:rsidR="00C06BB3" w:rsidRPr="005362B1">
        <w:t xml:space="preserve">input </w:t>
      </w:r>
      <w:r w:rsidR="004822FA" w:rsidRPr="005362B1">
        <w:t>sample sizes were</w:t>
      </w:r>
      <w:r w:rsidR="000D1E54" w:rsidRPr="005362B1">
        <w:t xml:space="preserve"> set at 100.</w:t>
      </w:r>
      <w:r w:rsidR="002B35E8" w:rsidRPr="005362B1">
        <w:t xml:space="preserve"> For fishery and survey conditional age-at-length the input sample sizes were set at the number of age samples per length bin multiplied by 0.14.</w:t>
      </w:r>
    </w:p>
    <w:p w14:paraId="6DB88B75" w14:textId="3DAA4AB3" w:rsidR="00D54854" w:rsidRPr="005362B1" w:rsidRDefault="00D54854" w:rsidP="00D54854">
      <w:pPr>
        <w:pStyle w:val="Heading2"/>
      </w:pPr>
      <w:r w:rsidRPr="005362B1">
        <w:t>Description of Alternative Models</w:t>
      </w:r>
    </w:p>
    <w:p w14:paraId="6459F12F" w14:textId="77777777" w:rsidR="00900F48" w:rsidRPr="005362B1" w:rsidRDefault="00D54854" w:rsidP="00D54854">
      <w:r w:rsidRPr="005362B1">
        <w:t>The alternative models evaluated in this year’s assessment are described in Appendix 2.2 and were presented at the September 2024 Plan Team and October 2024 SSC meetings.</w:t>
      </w:r>
      <w:r w:rsidR="00900F48" w:rsidRPr="005362B1">
        <w:t xml:space="preserve"> The</w:t>
      </w:r>
      <w:r w:rsidR="00BB6073" w:rsidRPr="005362B1">
        <w:t xml:space="preserve"> model alternatives</w:t>
      </w:r>
      <w:r w:rsidR="00900F48" w:rsidRPr="005362B1">
        <w:t xml:space="preserve"> that will be presented and compared in the current assessment include:</w:t>
      </w:r>
    </w:p>
    <w:p w14:paraId="66820788" w14:textId="08B3A21E" w:rsidR="00900F48" w:rsidRPr="005362B1" w:rsidRDefault="00900F48" w:rsidP="00900F48">
      <w:pPr>
        <w:pStyle w:val="ListParagraph"/>
        <w:numPr>
          <w:ilvl w:val="0"/>
          <w:numId w:val="11"/>
        </w:numPr>
      </w:pPr>
      <w:r w:rsidRPr="005362B1">
        <w:t>Model 19.1b-23: the 2023 accepted model;</w:t>
      </w:r>
    </w:p>
    <w:p w14:paraId="5DF58686" w14:textId="6E5F0867" w:rsidR="00900F48" w:rsidRPr="005362B1" w:rsidRDefault="00900F48" w:rsidP="00900F48">
      <w:pPr>
        <w:pStyle w:val="ListParagraph"/>
        <w:numPr>
          <w:ilvl w:val="0"/>
          <w:numId w:val="11"/>
        </w:numPr>
      </w:pPr>
      <w:r w:rsidRPr="005362B1">
        <w:t>Model 19.1b: the 2023 accepted model with updated data through 2024;</w:t>
      </w:r>
    </w:p>
    <w:p w14:paraId="7471CCCC" w14:textId="3887B2BF" w:rsidR="00900F48" w:rsidRPr="005362B1" w:rsidRDefault="00900F48" w:rsidP="00900F48">
      <w:pPr>
        <w:pStyle w:val="ListParagraph"/>
        <w:numPr>
          <w:ilvl w:val="0"/>
          <w:numId w:val="11"/>
        </w:numPr>
      </w:pPr>
      <w:r w:rsidRPr="005362B1">
        <w:t>Model 19.1c: include necessary corrections to model input data files to Model 19.1b (these are described in Appendix 2.2)</w:t>
      </w:r>
    </w:p>
    <w:p w14:paraId="25990472" w14:textId="79F2512C" w:rsidR="00900F48" w:rsidRPr="005362B1" w:rsidRDefault="00900F48" w:rsidP="00900F48">
      <w:pPr>
        <w:pStyle w:val="ListParagraph"/>
        <w:numPr>
          <w:ilvl w:val="0"/>
          <w:numId w:val="11"/>
        </w:numPr>
      </w:pPr>
      <w:r w:rsidRPr="005362B1">
        <w:t xml:space="preserve">Model 19.1d: Model 19.1c with updated reader-tester data used to estimate ageing error parameters through 2023, start ageing error at age-1 rather than age-3, estimate aging bias with reread 2007 age data, and fix these bias parameters in the model rather than estimate (as described in the ‘Ageing error’ and ‘Ageing </w:t>
      </w:r>
      <w:proofErr w:type="spellStart"/>
      <w:r w:rsidRPr="005362B1">
        <w:t>bias’</w:t>
      </w:r>
      <w:proofErr w:type="spellEnd"/>
      <w:r w:rsidRPr="005362B1">
        <w:t xml:space="preserve"> sections above);</w:t>
      </w:r>
    </w:p>
    <w:p w14:paraId="7CF18C34" w14:textId="0A718B2F" w:rsidR="00900F48" w:rsidRPr="005362B1" w:rsidRDefault="00900F48" w:rsidP="00900F48">
      <w:pPr>
        <w:pStyle w:val="ListParagraph"/>
        <w:numPr>
          <w:ilvl w:val="0"/>
          <w:numId w:val="11"/>
        </w:numPr>
      </w:pPr>
      <w:r w:rsidRPr="005362B1">
        <w:t>Model 19.1e: Model 19.1d with new method to compute fishery length composition (as described in the ‘Length Composition’ section within the ‘Fishery’ section above)</w:t>
      </w:r>
    </w:p>
    <w:p w14:paraId="658D02FD" w14:textId="154E2083" w:rsidR="00D54854" w:rsidRPr="005362B1" w:rsidRDefault="00900F48" w:rsidP="000D1E54">
      <w:pPr>
        <w:pStyle w:val="ListParagraph"/>
        <w:numPr>
          <w:ilvl w:val="0"/>
          <w:numId w:val="11"/>
        </w:numPr>
      </w:pPr>
      <w:r w:rsidRPr="005362B1">
        <w:t>Model 24.0: Model 19.1e with length bins set at 5 cm rather than 1 cm.</w:t>
      </w:r>
    </w:p>
    <w:p w14:paraId="683C6AA2" w14:textId="77777777" w:rsidR="004678F0" w:rsidRPr="005362B1" w:rsidRDefault="00025D45">
      <w:pPr>
        <w:pStyle w:val="Heading1"/>
        <w:pBdr>
          <w:top w:val="nil"/>
          <w:left w:val="nil"/>
          <w:bottom w:val="nil"/>
          <w:right w:val="nil"/>
          <w:between w:val="nil"/>
        </w:pBdr>
      </w:pPr>
      <w:r w:rsidRPr="005362B1">
        <w:lastRenderedPageBreak/>
        <w:t>Results</w:t>
      </w:r>
    </w:p>
    <w:p w14:paraId="6E65FE5F" w14:textId="77777777" w:rsidR="0085439A" w:rsidRPr="005362B1" w:rsidRDefault="0085439A" w:rsidP="0085439A">
      <w:pPr>
        <w:pStyle w:val="Heading2"/>
      </w:pPr>
      <w:r w:rsidRPr="005362B1">
        <w:t>Model Evaluation</w:t>
      </w:r>
    </w:p>
    <w:p w14:paraId="59DC736D" w14:textId="2A1796F2" w:rsidR="0085439A" w:rsidRPr="005362B1" w:rsidRDefault="0085439A" w:rsidP="0085439A">
      <w:r w:rsidRPr="005362B1">
        <w:t xml:space="preserve">Model evaluation criteria included </w:t>
      </w:r>
      <w:r w:rsidR="008A7E3B" w:rsidRPr="005362B1">
        <w:t>changes to the negative-</w:t>
      </w:r>
      <w:r w:rsidRPr="005362B1">
        <w:t xml:space="preserve">log likelihood, model adherence to biological principles and assumptions, the relative sizes of the </w:t>
      </w:r>
      <w:r w:rsidR="008A7E3B" w:rsidRPr="005362B1">
        <w:t xml:space="preserve">negative-log </w:t>
      </w:r>
      <w:r w:rsidRPr="005362B1">
        <w:t>likelihood com</w:t>
      </w:r>
      <w:r w:rsidR="00967110" w:rsidRPr="005362B1">
        <w:t>ponents,</w:t>
      </w:r>
      <w:r w:rsidR="00280C7A" w:rsidRPr="005362B1">
        <w:t xml:space="preserve"> how well the model </w:t>
      </w:r>
      <w:r w:rsidRPr="005362B1">
        <w:t>fit</w:t>
      </w:r>
      <w:r w:rsidR="00280C7A" w:rsidRPr="005362B1">
        <w:t>s</w:t>
      </w:r>
      <w:r w:rsidRPr="005362B1">
        <w:t xml:space="preserve"> to the survey ind</w:t>
      </w:r>
      <w:r w:rsidR="00361719" w:rsidRPr="005362B1">
        <w:t>ices, the survey and fishery length</w:t>
      </w:r>
      <w:r w:rsidRPr="005362B1">
        <w:t xml:space="preserve"> composition</w:t>
      </w:r>
      <w:r w:rsidR="00280C7A" w:rsidRPr="005362B1">
        <w:t>,</w:t>
      </w:r>
      <w:r w:rsidRPr="005362B1">
        <w:t xml:space="preserve"> and conditional age-at-length data, reasonable curves for fishery and survey selectivity, retrospective pattern, and model behavior during </w:t>
      </w:r>
      <w:r w:rsidR="008A7E3B" w:rsidRPr="005362B1">
        <w:t>sensitivity analyses</w:t>
      </w:r>
      <w:r w:rsidRPr="005362B1">
        <w:t>.</w:t>
      </w:r>
    </w:p>
    <w:p w14:paraId="3A4A783A" w14:textId="6F95159E" w:rsidR="00BB6073" w:rsidRPr="005362B1" w:rsidRDefault="00967110" w:rsidP="0085439A">
      <w:r w:rsidRPr="005362B1">
        <w:t>Across the alternative models considered estimates of spawning biomass and age-0 recruitment were generally similar (</w:t>
      </w:r>
      <w:r w:rsidR="004977BB" w:rsidRPr="005362B1">
        <w:t>Fig. 2.17</w:t>
      </w:r>
      <w:r w:rsidRPr="005362B1">
        <w:t>); this same result held for key parameter estimates (</w:t>
      </w:r>
      <w:r w:rsidR="004977BB" w:rsidRPr="005362B1">
        <w:t>Fig. 2.18</w:t>
      </w:r>
      <w:r w:rsidRPr="005362B1">
        <w:t>). The largest shift in estimates of spawning biomass, recruitment, and key parameters occurred between Model 19.1b and 19.1c</w:t>
      </w:r>
      <w:r w:rsidR="007C53AC" w:rsidRPr="005362B1">
        <w:t xml:space="preserve">, </w:t>
      </w:r>
      <w:r w:rsidRPr="005362B1">
        <w:t>specifically, when the month of AFSC bottom trawl survey condition age-at-length was changed from January to July (see Appendix 2.2 for more details and results among the changes made within Model 19.1c)</w:t>
      </w:r>
      <w:r w:rsidR="007C53AC" w:rsidRPr="005362B1">
        <w:t>. An improvement to model fit for all data integrated within the assessment occurred when ageing error and ageing bias was updated in Model 19.1d as compared to 19.1b and 19.1c, as indicated by decreases for all negative log-likelihood components (Table 2.11). Implementing the new method to compute fishery length comps in Model 19.1e resulted in similar data fits and model estimates as Model 19.1d. Extending length bins from 1 cm to 5 cm in Model 24.0 resulted in nearly identical estimates of spawning biomass, age-0 recruitment, and key parameters as Model 19.1e. Further, estimates of current year selectivity was indistinguishable between Model 24.0 and 19.1e</w:t>
      </w:r>
      <w:r w:rsidR="00B30D6F" w:rsidRPr="005362B1">
        <w:t xml:space="preserve"> (</w:t>
      </w:r>
      <w:r w:rsidR="004977BB" w:rsidRPr="005362B1">
        <w:t>Fig. 2.18</w:t>
      </w:r>
      <w:r w:rsidR="00B30D6F" w:rsidRPr="005362B1">
        <w:t>). The ratio</w:t>
      </w:r>
      <w:r w:rsidR="007C53AC" w:rsidRPr="005362B1">
        <w:t xml:space="preserve"> of input sample size (ISS, used in the multinomial likelihood for length composition and condition age-at-length) to effective sample size (ESS, as a measure of model fit to compositional data) gives an indication of how well the model produces uncertainty in predicted composition data that matches in input uncertainty</w:t>
      </w:r>
      <w:r w:rsidR="00B30D6F" w:rsidRPr="005362B1">
        <w:t xml:space="preserve"> defined</w:t>
      </w:r>
      <w:r w:rsidR="007C53AC" w:rsidRPr="005362B1">
        <w:t xml:space="preserve"> in the observed composition data. All the alternative models with 1 cm length bins have an average ratio of ISS to ESS of less than 0.4 (Table 2.11), indicating that the ESS in composition data is twice as large as what the ISS would indicate. Applying 5 cm length bins in</w:t>
      </w:r>
      <w:r w:rsidR="00B30D6F" w:rsidRPr="005362B1">
        <w:t xml:space="preserve"> Model 24.0 results in a ratio </w:t>
      </w:r>
      <w:r w:rsidR="007C53AC" w:rsidRPr="005362B1">
        <w:t>of ISS to ESS that is closer to 1 than any of the other alternative models considered (Table 2.11). We recommend Model 24.0 for the following reasons:</w:t>
      </w:r>
    </w:p>
    <w:p w14:paraId="715A89EC" w14:textId="2939D5E2" w:rsidR="007C53AC" w:rsidRPr="005362B1" w:rsidRDefault="007C53AC" w:rsidP="007C53AC">
      <w:pPr>
        <w:pStyle w:val="ListParagraph"/>
        <w:numPr>
          <w:ilvl w:val="0"/>
          <w:numId w:val="12"/>
        </w:numPr>
      </w:pPr>
      <w:r w:rsidRPr="005362B1">
        <w:t>It makes necessary corrections to input data files,</w:t>
      </w:r>
    </w:p>
    <w:p w14:paraId="2ACF0A8E" w14:textId="56BB8A43" w:rsidR="007C53AC" w:rsidRPr="005362B1" w:rsidRDefault="00EA3773" w:rsidP="007C53AC">
      <w:pPr>
        <w:pStyle w:val="ListParagraph"/>
        <w:numPr>
          <w:ilvl w:val="0"/>
          <w:numId w:val="12"/>
        </w:numPr>
      </w:pPr>
      <w:r w:rsidRPr="005362B1">
        <w:t>U</w:t>
      </w:r>
      <w:r w:rsidR="007C53AC" w:rsidRPr="005362B1">
        <w:t>pdates to ageing error and ageing bias produces improved model fits,</w:t>
      </w:r>
    </w:p>
    <w:p w14:paraId="201A1AD4" w14:textId="38B3C276" w:rsidR="007C53AC" w:rsidRPr="005362B1" w:rsidRDefault="00EA3773" w:rsidP="007C53AC">
      <w:pPr>
        <w:pStyle w:val="ListParagraph"/>
        <w:numPr>
          <w:ilvl w:val="0"/>
          <w:numId w:val="12"/>
        </w:numPr>
      </w:pPr>
      <w:r w:rsidRPr="005362B1">
        <w:t>The new method to compute fishery length composition by expanding from the month level and merging ADF&amp;G length frequency data serves to reduce noise in the fishery length composition data,</w:t>
      </w:r>
    </w:p>
    <w:p w14:paraId="6337F19F" w14:textId="5C83FB2D" w:rsidR="00EA3773" w:rsidRPr="005362B1" w:rsidRDefault="00EA3773" w:rsidP="007C53AC">
      <w:pPr>
        <w:pStyle w:val="ListParagraph"/>
        <w:numPr>
          <w:ilvl w:val="0"/>
          <w:numId w:val="12"/>
        </w:numPr>
      </w:pPr>
      <w:r w:rsidRPr="005362B1">
        <w:t>Increasing the length bin size from 1 cm to 5 cm results in a more efficient model (reducing run time by nearly 50%) and improves the ratio of ISS to ESS.</w:t>
      </w:r>
    </w:p>
    <w:p w14:paraId="6773F38F" w14:textId="10167B1D" w:rsidR="00B30D6F" w:rsidRPr="005362B1" w:rsidRDefault="00B30D6F" w:rsidP="00B30D6F">
      <w:r w:rsidRPr="005362B1">
        <w:t>For Model 24.0 the likelihoods appear well defined with the gradient of the objective function at less than 1e</w:t>
      </w:r>
      <w:r w:rsidRPr="005362B1">
        <w:rPr>
          <w:vertAlign w:val="superscript"/>
        </w:rPr>
        <w:t>-5</w:t>
      </w:r>
      <w:r w:rsidRPr="005362B1">
        <w:t xml:space="preserve"> (the final gradient was 6.57e</w:t>
      </w:r>
      <w:r w:rsidRPr="005362B1">
        <w:rPr>
          <w:vertAlign w:val="superscript"/>
        </w:rPr>
        <w:t>-6</w:t>
      </w:r>
      <w:r w:rsidRPr="005362B1">
        <w:t>). Convergence of Model 24.0 was further examined by “jittering” starting parameters by a factor of 5% over 50 runs to evaluate if models had converged to local minima. Jitter analysis revealed that Model 24.0 was insensitive to perturbations of parameter start values on the order of 5% with a total of 45 of the 50 jitter runs converged and 76% of the converged models resulting in estimates at the lowest MLE from the accepted models.</w:t>
      </w:r>
    </w:p>
    <w:p w14:paraId="19AE2EFA" w14:textId="77777777" w:rsidR="0040597A" w:rsidRPr="005362B1" w:rsidRDefault="00B30D6F" w:rsidP="00B30D6F">
      <w:r w:rsidRPr="005362B1">
        <w:t>To evaluate stability and perform</w:t>
      </w:r>
      <w:r w:rsidR="0040597A" w:rsidRPr="005362B1">
        <w:t xml:space="preserve">ance of the recommended Model </w:t>
      </w:r>
      <w:r w:rsidRPr="005362B1">
        <w:t>24.0 we performed several sensitivity analyses</w:t>
      </w:r>
      <w:r w:rsidR="0040597A" w:rsidRPr="005362B1">
        <w:t xml:space="preserve"> including:</w:t>
      </w:r>
    </w:p>
    <w:p w14:paraId="0061E267" w14:textId="12FE7A40" w:rsidR="0040597A" w:rsidRPr="005362B1" w:rsidRDefault="0040597A" w:rsidP="0040597A">
      <w:pPr>
        <w:pStyle w:val="ListParagraph"/>
        <w:numPr>
          <w:ilvl w:val="0"/>
          <w:numId w:val="13"/>
        </w:numPr>
      </w:pPr>
      <w:r w:rsidRPr="005362B1">
        <w:lastRenderedPageBreak/>
        <w:t>Retrospective analysis,</w:t>
      </w:r>
    </w:p>
    <w:p w14:paraId="2C4AB188" w14:textId="77777777" w:rsidR="0040597A" w:rsidRPr="005362B1" w:rsidRDefault="0040597A" w:rsidP="0040597A">
      <w:pPr>
        <w:pStyle w:val="ListParagraph"/>
        <w:numPr>
          <w:ilvl w:val="0"/>
          <w:numId w:val="13"/>
        </w:numPr>
      </w:pPr>
      <w:r w:rsidRPr="005362B1">
        <w:t>Leave-one-out analysis,</w:t>
      </w:r>
    </w:p>
    <w:p w14:paraId="495973E2" w14:textId="7F836198" w:rsidR="0040597A" w:rsidRPr="005362B1" w:rsidRDefault="0040597A" w:rsidP="0040597A">
      <w:pPr>
        <w:pStyle w:val="ListParagraph"/>
        <w:numPr>
          <w:ilvl w:val="0"/>
          <w:numId w:val="13"/>
        </w:numPr>
      </w:pPr>
      <w:r w:rsidRPr="005362B1">
        <w:t>Add-one-in analysis,</w:t>
      </w:r>
    </w:p>
    <w:p w14:paraId="0F4DBE92" w14:textId="2FCE32FD" w:rsidR="0040597A" w:rsidRPr="005362B1" w:rsidRDefault="0040597A" w:rsidP="0040597A">
      <w:pPr>
        <w:pStyle w:val="ListParagraph"/>
        <w:numPr>
          <w:ilvl w:val="0"/>
          <w:numId w:val="13"/>
        </w:numPr>
      </w:pPr>
      <w:r w:rsidRPr="005362B1">
        <w:t>Longline survey environmental link analysis, and,</w:t>
      </w:r>
    </w:p>
    <w:p w14:paraId="3FE39BA2" w14:textId="77777777" w:rsidR="0040597A" w:rsidRPr="005362B1" w:rsidRDefault="0040597A" w:rsidP="0040597A">
      <w:pPr>
        <w:pStyle w:val="ListParagraph"/>
        <w:numPr>
          <w:ilvl w:val="0"/>
          <w:numId w:val="13"/>
        </w:numPr>
      </w:pPr>
      <w:r w:rsidRPr="005362B1">
        <w:t>Key parameter profiles.</w:t>
      </w:r>
    </w:p>
    <w:p w14:paraId="2F8E0210" w14:textId="74F4B9F1" w:rsidR="00B30D6F" w:rsidRPr="005362B1" w:rsidRDefault="00D01AD7" w:rsidP="0040597A">
      <w:r w:rsidRPr="005362B1">
        <w:t xml:space="preserve">Two types of retrospective analyses are evaluated. The first is a ‘data retrospective’, in which data is sequentially removed from the author’s recommended model going back 10 years from the current year. The second is a ‘model retrospective’ in which accepted assessment model estimates of spawning biomass are compared going back to the 2003 assessment. </w:t>
      </w:r>
      <w:r w:rsidR="00B30D6F" w:rsidRPr="005362B1">
        <w:t xml:space="preserve">The results of </w:t>
      </w:r>
      <w:r w:rsidRPr="005362B1">
        <w:t xml:space="preserve">the data </w:t>
      </w:r>
      <w:r w:rsidR="00B30D6F" w:rsidRPr="005362B1">
        <w:t>retrosp</w:t>
      </w:r>
      <w:r w:rsidRPr="005362B1">
        <w:t>ective analysi</w:t>
      </w:r>
      <w:r w:rsidR="00B30D6F" w:rsidRPr="005362B1">
        <w:t>s</w:t>
      </w:r>
      <w:r w:rsidR="0040597A" w:rsidRPr="005362B1">
        <w:t xml:space="preserve"> revealed a small, and negative, retrospective pattern as data was removed from Model 24.0 (top panel </w:t>
      </w:r>
      <w:r w:rsidR="004977BB" w:rsidRPr="005362B1">
        <w:t>Fig. 2.20</w:t>
      </w:r>
      <w:r w:rsidR="0040597A" w:rsidRPr="005362B1">
        <w:t xml:space="preserve">). The negative retrospective pattern is a result of increases in the estimates of spawning biomass as data were sequentially added over time. Since the 2016 stock assessment the accepted models have been consistent in estimated spawning biomass and well within the 95% confidence intervals estimated in Model 24.0 (bottom panel </w:t>
      </w:r>
      <w:r w:rsidR="004977BB" w:rsidRPr="005362B1">
        <w:t>Fig. 2.20</w:t>
      </w:r>
      <w:r w:rsidR="0040597A" w:rsidRPr="005362B1">
        <w:t>), although, prior to 2016 there has been variability in estimated spawning biomass from the accepted model for GOA Pacific cod.</w:t>
      </w:r>
    </w:p>
    <w:p w14:paraId="0B3692CC" w14:textId="1209B44C" w:rsidR="00907F84" w:rsidRPr="005362B1" w:rsidRDefault="00D01AD7" w:rsidP="0085439A">
      <w:r w:rsidRPr="005362B1">
        <w:t>Leave-</w:t>
      </w:r>
      <w:r w:rsidR="00907F84" w:rsidRPr="005362B1">
        <w:t>one-out analysis</w:t>
      </w:r>
      <w:r w:rsidRPr="005362B1">
        <w:t xml:space="preserve"> was performed by removing a single year’s worth of data</w:t>
      </w:r>
      <w:r w:rsidR="008752A8" w:rsidRPr="005362B1">
        <w:t xml:space="preserve"> from the model sequentially</w:t>
      </w:r>
      <w:r w:rsidRPr="005362B1">
        <w:t xml:space="preserve"> going back 10 years from the current year. This is distinct from the retrospective analysis in that only a single year of data is removed from the model in the leave-one-out analysis, as compared to all the years after a certain year being removed as in the retrospective analysis. Leave-one-out analysis allows evaluation of the model’s sensitivity to a specific year’s data. We </w:t>
      </w:r>
      <w:r w:rsidR="008752A8" w:rsidRPr="005362B1">
        <w:t>examined the behavior of the model and the effects of removing the data on key parameter estimates (</w:t>
      </w:r>
      <w:r w:rsidR="008752A8" w:rsidRPr="005362B1">
        <w:rPr>
          <w:i/>
        </w:rPr>
        <w:t>M</w:t>
      </w:r>
      <w:r w:rsidR="00711858" w:rsidRPr="005362B1">
        <w:t xml:space="preserve">, and </w:t>
      </w:r>
      <w:r w:rsidR="00711858" w:rsidRPr="005362B1">
        <w:rPr>
          <w:i/>
        </w:rPr>
        <w:t>q</w:t>
      </w:r>
      <w:r w:rsidR="008752A8" w:rsidRPr="005362B1">
        <w:t>), and derived quantities (</w:t>
      </w:r>
      <w:r w:rsidR="008752A8" w:rsidRPr="005362B1">
        <w:rPr>
          <w:i/>
        </w:rPr>
        <w:t>F</w:t>
      </w:r>
      <w:r w:rsidR="008752A8" w:rsidRPr="005362B1">
        <w:rPr>
          <w:i/>
          <w:vertAlign w:val="subscript"/>
        </w:rPr>
        <w:t>40%</w:t>
      </w:r>
      <w:r w:rsidR="008752A8" w:rsidRPr="005362B1">
        <w:t>,</w:t>
      </w:r>
      <w:r w:rsidR="00C05897" w:rsidRPr="005362B1">
        <w:t xml:space="preserve"> unfished spawning biomass, forecast</w:t>
      </w:r>
      <w:r w:rsidR="008752A8" w:rsidRPr="005362B1">
        <w:t xml:space="preserve"> spawning biomass, and ABC). For this analysis we focused on </w:t>
      </w:r>
      <w:r w:rsidR="00711858" w:rsidRPr="005362B1">
        <w:t>the difference between the full model and the model with data left out</w:t>
      </w:r>
      <w:r w:rsidR="008752A8" w:rsidRPr="005362B1">
        <w:t xml:space="preserve">, i.e. was there a direction of change when data were </w:t>
      </w:r>
      <w:r w:rsidR="00711858" w:rsidRPr="005362B1">
        <w:t>removed from the complete model</w:t>
      </w:r>
      <w:r w:rsidR="008752A8" w:rsidRPr="005362B1">
        <w:t xml:space="preserve">, and the variability of the variance estimates as data were removed. Model </w:t>
      </w:r>
      <w:r w:rsidR="00907F84" w:rsidRPr="005362B1">
        <w:t>24.0</w:t>
      </w:r>
      <w:r w:rsidR="00711858" w:rsidRPr="005362B1">
        <w:t xml:space="preserve"> resulted in relatively low differences</w:t>
      </w:r>
      <w:r w:rsidR="008752A8" w:rsidRPr="005362B1">
        <w:t xml:space="preserve"> across all examined parameters and derived quantities (</w:t>
      </w:r>
      <w:r w:rsidR="006F0B0C" w:rsidRPr="005362B1">
        <w:t>Fig. 2.21</w:t>
      </w:r>
      <w:r w:rsidR="008752A8" w:rsidRPr="005362B1">
        <w:t xml:space="preserve">). </w:t>
      </w:r>
      <w:r w:rsidR="00907F84" w:rsidRPr="005362B1">
        <w:t>A notable</w:t>
      </w:r>
      <w:r w:rsidR="00711858" w:rsidRPr="005362B1">
        <w:t xml:space="preserve"> difference</w:t>
      </w:r>
      <w:r w:rsidR="00C05897" w:rsidRPr="005362B1">
        <w:t xml:space="preserve"> was observed in the forecasted ABC</w:t>
      </w:r>
      <w:r w:rsidR="00907F84" w:rsidRPr="005362B1">
        <w:t xml:space="preserve"> and spawning biomass when removing data in 2023. Model 24.0 estimated a smaller forecasted ABC and spawning biomass when the 2023 data was removed from the model, although, this is not surprising given that both sources of survey index data increased in 2023 compared to previous years.</w:t>
      </w:r>
    </w:p>
    <w:p w14:paraId="2E7742EF" w14:textId="474A2347" w:rsidR="00907F84" w:rsidRPr="005362B1" w:rsidRDefault="00907F84" w:rsidP="0085439A">
      <w:r w:rsidRPr="005362B1">
        <w:t xml:space="preserve">Add-one-in analysis was performed by adding in each new source of data to the current assessment (as compared to the data available for the previous years’ assessment) one at a time to evaluate the author’s recommended model’s sensitivity to each new source of data. Similar to the leave-one-out analysis, we examined the behavior of the model and the effects of adding the data on key parameter estimates and derived quantities as compared to the full model. </w:t>
      </w:r>
      <w:r w:rsidR="002F1805" w:rsidRPr="005362B1">
        <w:t xml:space="preserve">In general, the model estimates of key parameters and quantities is robust to each new source of data </w:t>
      </w:r>
      <w:r w:rsidRPr="005362B1">
        <w:t>(</w:t>
      </w:r>
      <w:r w:rsidR="006F0B0C" w:rsidRPr="005362B1">
        <w:t>Fig. 2.22</w:t>
      </w:r>
      <w:r w:rsidRPr="005362B1">
        <w:t>).</w:t>
      </w:r>
      <w:r w:rsidR="002F1805" w:rsidRPr="005362B1">
        <w:t xml:space="preserve"> A notable result is that the addition of the AFSC bottom trawl survey and trawl fishery conditional age-at-length data served to increase the forecasted ABC more than any of the other datasets.</w:t>
      </w:r>
    </w:p>
    <w:p w14:paraId="398FA545" w14:textId="2B6C0D41" w:rsidR="005F5C72" w:rsidRPr="005362B1" w:rsidRDefault="00983696" w:rsidP="0085439A">
      <w:r w:rsidRPr="005362B1">
        <w:t xml:space="preserve">In order to evaluate the </w:t>
      </w:r>
      <w:r w:rsidR="009A4C3B" w:rsidRPr="005362B1">
        <w:t xml:space="preserve">robustness of the </w:t>
      </w:r>
      <w:r w:rsidRPr="005362B1">
        <w:t xml:space="preserve">environmental link with the longline survey catchability parameter we performed two tests. First, we removed the environmental link and ran the model using only the mean longline survey catchability parameter. Second, we generated 50 iterations of ‘white noise’ (with </w:t>
      </w:r>
      <w:proofErr w:type="gramStart"/>
      <w:r w:rsidRPr="005362B1">
        <w:t>N(</w:t>
      </w:r>
      <w:proofErr w:type="gramEnd"/>
      <w:r w:rsidRPr="005362B1">
        <w:t>0,1)) and used this in place of the CFSR index and fit the model</w:t>
      </w:r>
      <w:r w:rsidR="006F0B0C" w:rsidRPr="005362B1">
        <w:t xml:space="preserve"> (Fig. 2.23)</w:t>
      </w:r>
      <w:r w:rsidRPr="005362B1">
        <w:t xml:space="preserve">. We compared Model </w:t>
      </w:r>
      <w:r w:rsidR="009A4C3B" w:rsidRPr="005362B1">
        <w:t>24.0</w:t>
      </w:r>
      <w:r w:rsidRPr="005362B1">
        <w:t xml:space="preserve"> with these two tests using Akaike Information Criterion (AIC, Burnham and Anderson 2002). The AIC value from the model that did not include the CFSR index was </w:t>
      </w:r>
      <w:r w:rsidR="004E4A3D" w:rsidRPr="005362B1">
        <w:t>20</w:t>
      </w:r>
      <w:r w:rsidRPr="005362B1">
        <w:t xml:space="preserve"> larger tha</w:t>
      </w:r>
      <w:r w:rsidR="004E4A3D" w:rsidRPr="005362B1">
        <w:t>n the AIC value from Model 24.0</w:t>
      </w:r>
      <w:r w:rsidRPr="005362B1">
        <w:t xml:space="preserve">. On average, the AIC value from the 50 model runs with white noise in place of the CFSR </w:t>
      </w:r>
      <w:r w:rsidR="004E4A3D" w:rsidRPr="005362B1">
        <w:lastRenderedPageBreak/>
        <w:t xml:space="preserve">index was 7.3 </w:t>
      </w:r>
      <w:r w:rsidRPr="005362B1">
        <w:t>la</w:t>
      </w:r>
      <w:r w:rsidR="004E4A3D" w:rsidRPr="005362B1">
        <w:t>rger than the AIC of Model 24.0</w:t>
      </w:r>
      <w:r w:rsidRPr="005362B1">
        <w:t xml:space="preserve"> (where 45 of the 50 runs resulted</w:t>
      </w:r>
      <w:r w:rsidR="004E4A3D" w:rsidRPr="005362B1">
        <w:t xml:space="preserve"> in an AIC value for Model 24.0</w:t>
      </w:r>
      <w:r w:rsidRPr="005362B1">
        <w:t xml:space="preserve"> that was smaller than a model using white noise). Given the results</w:t>
      </w:r>
      <w:r w:rsidR="004E4A3D" w:rsidRPr="005362B1">
        <w:t xml:space="preserve"> of these two tests, Model 24.0</w:t>
      </w:r>
      <w:r w:rsidRPr="005362B1">
        <w:t xml:space="preserve"> using the CFSR index for the longline survey catchability parameter is preferred and continues to be recommended.</w:t>
      </w:r>
    </w:p>
    <w:p w14:paraId="595A8BB5" w14:textId="4ACDA1B4" w:rsidR="008E3769" w:rsidRPr="005362B1" w:rsidRDefault="008E3769" w:rsidP="0085439A">
      <w:r w:rsidRPr="005362B1">
        <w:t>Negative log-likelihood profiles were conducted for several key parameters estimated in Model 24.0</w:t>
      </w:r>
      <w:r w:rsidR="00903FF4" w:rsidRPr="005362B1">
        <w:t xml:space="preserve"> (Fig. 2.24)</w:t>
      </w:r>
      <w:r w:rsidRPr="005362B1">
        <w:t xml:space="preserve">. Theses profiles were conducted by setting a parameter at a range of values, running the model, and storing the negative log-likelihood value. This type of analysis allows for evaluation of the influence of a model parameter’s value on the fit to the data sources used within the assessment. </w:t>
      </w:r>
      <w:r w:rsidR="00903FF4" w:rsidRPr="005362B1">
        <w:t>Across a number of the key parameters investigated</w:t>
      </w:r>
      <w:r w:rsidRPr="005362B1">
        <w:t xml:space="preserve">, the profile for the length composition and conditional age-at-length data were inversely related. For example, as the negative log-likelihood for the length composition would decrease the negative log-likelihood for the conditional age-at-length would increase. This inverse relationship suggests a possible data </w:t>
      </w:r>
      <w:r w:rsidR="00AD7F0D" w:rsidRPr="005362B1">
        <w:t>conflict between these sources.</w:t>
      </w:r>
    </w:p>
    <w:p w14:paraId="286214DE" w14:textId="0F7AC091" w:rsidR="00AD7F0D" w:rsidRPr="005362B1" w:rsidRDefault="00AD7F0D" w:rsidP="0085439A">
      <w:r w:rsidRPr="005362B1">
        <w:t xml:space="preserve">Overall, </w:t>
      </w:r>
      <w:r w:rsidR="00A76CA0" w:rsidRPr="005362B1">
        <w:t xml:space="preserve">Model </w:t>
      </w:r>
      <w:r w:rsidRPr="005362B1">
        <w:t>24.0</w:t>
      </w:r>
      <w:r w:rsidR="00431FD9" w:rsidRPr="005362B1">
        <w:t xml:space="preserve"> </w:t>
      </w:r>
      <w:r w:rsidR="00A76CA0" w:rsidRPr="005362B1">
        <w:t>results in reasonable fits to the data, estimates biologically plausible parameters, and produces consistent patterns in abundance compared to previous assessments.</w:t>
      </w:r>
      <w:r w:rsidR="002E107F" w:rsidRPr="005362B1">
        <w:t xml:space="preserve"> </w:t>
      </w:r>
      <w:r w:rsidRPr="005362B1">
        <w:t>Model 24.0</w:t>
      </w:r>
      <w:r w:rsidR="00A76CA0" w:rsidRPr="005362B1">
        <w:t xml:space="preserve"> fit</w:t>
      </w:r>
      <w:r w:rsidRPr="005362B1">
        <w:t>s</w:t>
      </w:r>
      <w:r w:rsidR="00A76CA0" w:rsidRPr="005362B1">
        <w:t xml:space="preserve"> the </w:t>
      </w:r>
      <w:r w:rsidRPr="005362B1">
        <w:t xml:space="preserve">AFSC </w:t>
      </w:r>
      <w:r w:rsidR="00A76CA0" w:rsidRPr="005362B1">
        <w:t>bottom trawl and longline survey indices</w:t>
      </w:r>
      <w:r w:rsidRPr="005362B1">
        <w:t xml:space="preserve"> reasonably well (</w:t>
      </w:r>
      <w:r w:rsidR="00903FF4" w:rsidRPr="005362B1">
        <w:t>Fig. 2.25</w:t>
      </w:r>
      <w:r w:rsidRPr="005362B1">
        <w:t xml:space="preserve">), although, positive residuals </w:t>
      </w:r>
      <w:r w:rsidR="00903FF4" w:rsidRPr="005362B1">
        <w:t>have persisted</w:t>
      </w:r>
      <w:r w:rsidRPr="005362B1">
        <w:t xml:space="preserve"> in the fit to the longline survey since 2018. Fits to the length composition data for the years in which the data are available are shown in </w:t>
      </w:r>
      <w:r w:rsidR="00E259A0" w:rsidRPr="005362B1">
        <w:t>Appendix 2.3</w:t>
      </w:r>
      <w:r w:rsidR="005313BF" w:rsidRPr="005362B1">
        <w:t xml:space="preserve"> (Figures 2.3.1 to 2.3.9)</w:t>
      </w:r>
      <w:r w:rsidR="00E259A0" w:rsidRPr="005362B1">
        <w:t>. The aggregated fit</w:t>
      </w:r>
      <w:r w:rsidR="005313BF" w:rsidRPr="005362B1">
        <w:t xml:space="preserve"> from Model 24.0</w:t>
      </w:r>
      <w:r w:rsidR="00E259A0" w:rsidRPr="005362B1">
        <w:t xml:space="preserve"> to the fishery length composition data and one-step-ahead residuals do not indicate any serious model misspecification, although, there are a few outlier residuals that result in the fit to each fleet (Fig. </w:t>
      </w:r>
      <w:r w:rsidR="00903FF4" w:rsidRPr="005362B1">
        <w:t>2.26</w:t>
      </w:r>
      <w:r w:rsidR="005313BF" w:rsidRPr="005362B1">
        <w:t>). Model 24.0 fits well to the survey length composition data in aggregate, while there are some outliers present in the one-step ahead residuals (</w:t>
      </w:r>
      <w:r w:rsidR="00903FF4" w:rsidRPr="005362B1">
        <w:t>Fig. 2.27</w:t>
      </w:r>
      <w:r w:rsidR="005313BF" w:rsidRPr="005362B1">
        <w:t>). The Pearson residuals that resulted from Model 24.0 across the length composition data fit do not indicate alarming patterns across time or length (</w:t>
      </w:r>
      <w:r w:rsidR="002F1805" w:rsidRPr="005362B1">
        <w:t>Fig. 2.28</w:t>
      </w:r>
      <w:r w:rsidR="005313BF" w:rsidRPr="005362B1">
        <w:t>). Model 24.0 fits to the available conditional age-at-length are shown for the years in which data are available in Appendix 2.3 (Figures 2.3.10 to 2.3.27). While there are many processes that conditional age-at-length inform within an assessment model, a primary process that is informed is the estimation of growth. In general, Model 24.0 fits AFSC bottom trawl survey length and weight observations well (</w:t>
      </w:r>
      <w:r w:rsidR="002F1805" w:rsidRPr="005362B1">
        <w:t>Fig. 2.29</w:t>
      </w:r>
      <w:r w:rsidR="005313BF" w:rsidRPr="005362B1">
        <w:t>).</w:t>
      </w:r>
      <w:r w:rsidR="00C0117A" w:rsidRPr="005362B1">
        <w:t xml:space="preserve"> The estimated current year selectivity (</w:t>
      </w:r>
      <w:r w:rsidR="002F1805" w:rsidRPr="005362B1">
        <w:t>Fig 2.30</w:t>
      </w:r>
      <w:r w:rsidR="00C0117A" w:rsidRPr="005362B1">
        <w:t>) and time-dependent selectivity (</w:t>
      </w:r>
      <w:r w:rsidR="002F1805" w:rsidRPr="005362B1">
        <w:t>Fig. 2.31</w:t>
      </w:r>
      <w:r w:rsidR="00C0117A" w:rsidRPr="005362B1">
        <w:t>) estimated by Model 24.0 are consistent with previous assessment results.</w:t>
      </w:r>
    </w:p>
    <w:p w14:paraId="7945129B" w14:textId="1D404106" w:rsidR="0085439A" w:rsidRPr="005362B1" w:rsidRDefault="00E32955" w:rsidP="0085439A">
      <w:r w:rsidRPr="005362B1">
        <w:t>Overall, M</w:t>
      </w:r>
      <w:r w:rsidR="00C0117A" w:rsidRPr="005362B1">
        <w:t>odel 24.0</w:t>
      </w:r>
      <w:r w:rsidR="00E76DAD" w:rsidRPr="005362B1">
        <w:t xml:space="preserve"> yields reasonable results and we continue</w:t>
      </w:r>
      <w:r w:rsidR="00C0117A" w:rsidRPr="005362B1">
        <w:t xml:space="preserve"> to use it to recommend the 2025</w:t>
      </w:r>
      <w:r w:rsidR="00E76DAD" w:rsidRPr="005362B1">
        <w:t xml:space="preserve"> ABC and OFL.</w:t>
      </w:r>
    </w:p>
    <w:p w14:paraId="5F70AABF" w14:textId="77777777" w:rsidR="004678F0" w:rsidRPr="005362B1" w:rsidRDefault="00025D45">
      <w:pPr>
        <w:pStyle w:val="Heading2"/>
        <w:pBdr>
          <w:top w:val="nil"/>
          <w:left w:val="nil"/>
          <w:bottom w:val="nil"/>
          <w:right w:val="nil"/>
          <w:between w:val="nil"/>
        </w:pBdr>
      </w:pPr>
      <w:r w:rsidRPr="005362B1">
        <w:t xml:space="preserve">Time Series Results </w:t>
      </w:r>
    </w:p>
    <w:p w14:paraId="3F9EE8BA" w14:textId="77777777" w:rsidR="00E76DAD" w:rsidRPr="005362B1" w:rsidRDefault="00E76DAD" w:rsidP="00E76DAD">
      <w:pPr>
        <w:pStyle w:val="Heading3"/>
      </w:pPr>
      <w:r w:rsidRPr="005362B1">
        <w:t>Definitions</w:t>
      </w:r>
    </w:p>
    <w:p w14:paraId="4E5304EE" w14:textId="44939E0A" w:rsidR="00E76DAD" w:rsidRPr="005362B1" w:rsidRDefault="00E76DAD" w:rsidP="00E76DAD">
      <w:r w:rsidRPr="005362B1">
        <w:t>The biomass estimates presented here will be defined in two ways: 1) total biomass was defined as age 0+ biomass, consisting of the biomass of all fish aged 0 years or greater in a given year; and 2) spawning biomass was defined as the biomass of all spawning females in a given year. The recruitment estimates presented here were defined as numbers of age-0 fish in a given year; actual recruitment to fishery and survey depends on selectivity curves as estimated (noting that there are no indices involving age-0 Pacific cod). All res</w:t>
      </w:r>
      <w:r w:rsidR="00C0117A" w:rsidRPr="005362B1">
        <w:t>ults presented are from Model 24.0</w:t>
      </w:r>
      <w:r w:rsidRPr="005362B1">
        <w:t>.</w:t>
      </w:r>
    </w:p>
    <w:p w14:paraId="61F104BC" w14:textId="77777777" w:rsidR="00E76DAD" w:rsidRPr="005362B1" w:rsidRDefault="00E76DAD" w:rsidP="00E76DAD">
      <w:pPr>
        <w:pStyle w:val="Heading3"/>
      </w:pPr>
      <w:r w:rsidRPr="005362B1">
        <w:t>Biomass</w:t>
      </w:r>
    </w:p>
    <w:p w14:paraId="764F9E2C" w14:textId="66E73809" w:rsidR="00E76DAD" w:rsidRPr="005362B1" w:rsidRDefault="00E76DAD" w:rsidP="00E76DAD">
      <w:r w:rsidRPr="005362B1">
        <w:t>Total biomass estimates show a long decline from their peak in 1988 (Table 2.</w:t>
      </w:r>
      <w:r w:rsidR="00C0117A" w:rsidRPr="005362B1">
        <w:t>14</w:t>
      </w:r>
      <w:r w:rsidR="00702B7D" w:rsidRPr="005362B1">
        <w:t xml:space="preserve"> and </w:t>
      </w:r>
      <w:r w:rsidR="00D733D0" w:rsidRPr="005362B1">
        <w:t>Fig. 2.32</w:t>
      </w:r>
      <w:r w:rsidRPr="005362B1">
        <w:t xml:space="preserve">) to </w:t>
      </w:r>
      <w:r w:rsidR="009611C1" w:rsidRPr="005362B1">
        <w:t>a low</w:t>
      </w:r>
      <w:r w:rsidRPr="005362B1">
        <w:t xml:space="preserve"> in 2006 and then an increase to another peak in 2014</w:t>
      </w:r>
      <w:r w:rsidR="009611C1" w:rsidRPr="005362B1">
        <w:t>, after which there was a sharp decline through 2018 followed b</w:t>
      </w:r>
      <w:r w:rsidR="006B502A" w:rsidRPr="005362B1">
        <w:t>y a slight increase thro</w:t>
      </w:r>
      <w:r w:rsidR="00702B7D" w:rsidRPr="005362B1">
        <w:t>ugh 2024</w:t>
      </w:r>
      <w:r w:rsidR="00D733D0" w:rsidRPr="005362B1">
        <w:t xml:space="preserve"> and is forecasted to increase through 2029.</w:t>
      </w:r>
      <w:r w:rsidRPr="005362B1">
        <w:t xml:space="preserve"> Spawning biomass </w:t>
      </w:r>
      <w:r w:rsidRPr="005362B1">
        <w:lastRenderedPageBreak/>
        <w:t>(Table 2.</w:t>
      </w:r>
      <w:r w:rsidR="00D9473E" w:rsidRPr="005362B1">
        <w:t>14</w:t>
      </w:r>
      <w:r w:rsidR="004B306F" w:rsidRPr="005362B1">
        <w:t xml:space="preserve"> and </w:t>
      </w:r>
      <w:r w:rsidR="00D733D0" w:rsidRPr="005362B1">
        <w:t>Fig. 2.32</w:t>
      </w:r>
      <w:r w:rsidRPr="005362B1">
        <w:t xml:space="preserve">) shows a similar trend of decline since the late 1980s with a peak in 1989 </w:t>
      </w:r>
      <w:r w:rsidR="009611C1" w:rsidRPr="005362B1">
        <w:t>to a low in 2008</w:t>
      </w:r>
      <w:r w:rsidRPr="005362B1">
        <w:t>. There was then a short increase in spawning biomass coincident with the maturation of the 2005-2008 year</w:t>
      </w:r>
      <w:r w:rsidR="009611C1" w:rsidRPr="005362B1">
        <w:t xml:space="preserve"> classes through 2014</w:t>
      </w:r>
      <w:r w:rsidRPr="005362B1">
        <w:t xml:space="preserve">, after which the decline continued to lowest level in </w:t>
      </w:r>
      <w:r w:rsidR="009611C1" w:rsidRPr="005362B1">
        <w:t xml:space="preserve">2019 and </w:t>
      </w:r>
      <w:r w:rsidRPr="005362B1">
        <w:t xml:space="preserve">2020. The spawning biomass </w:t>
      </w:r>
      <w:r w:rsidR="009611C1" w:rsidRPr="005362B1">
        <w:t>then slightly</w:t>
      </w:r>
      <w:r w:rsidRPr="005362B1">
        <w:t xml:space="preserve"> increased in 2021 and 2022</w:t>
      </w:r>
      <w:r w:rsidR="009611C1" w:rsidRPr="005362B1">
        <w:t xml:space="preserve"> and is projec</w:t>
      </w:r>
      <w:r w:rsidR="00D733D0" w:rsidRPr="005362B1">
        <w:t>ted to slightly decrease through 2026 and then increase through 2029</w:t>
      </w:r>
      <w:r w:rsidRPr="005362B1">
        <w:t>.</w:t>
      </w:r>
    </w:p>
    <w:p w14:paraId="12802A33" w14:textId="4308F954" w:rsidR="00E76DAD" w:rsidRPr="005362B1" w:rsidRDefault="00FA1F75" w:rsidP="00E76DAD">
      <w:pPr>
        <w:pStyle w:val="Heading3"/>
      </w:pPr>
      <w:r w:rsidRPr="005362B1">
        <w:t>Recruitment and Numbers-at-</w:t>
      </w:r>
      <w:r w:rsidR="00E76DAD" w:rsidRPr="005362B1">
        <w:t>Age</w:t>
      </w:r>
    </w:p>
    <w:p w14:paraId="59DFA17F" w14:textId="785A6811" w:rsidR="00E76DAD" w:rsidRPr="005362B1" w:rsidRDefault="00E76DAD" w:rsidP="00E76DAD">
      <w:r w:rsidRPr="005362B1">
        <w:t>The recru</w:t>
      </w:r>
      <w:r w:rsidR="009611C1" w:rsidRPr="005362B1">
        <w:t>i</w:t>
      </w:r>
      <w:r w:rsidR="006B502A" w:rsidRPr="005362B1">
        <w:t>tment predictions in Model 19.1b</w:t>
      </w:r>
      <w:r w:rsidRPr="005362B1">
        <w:t xml:space="preserve"> (Table 2.</w:t>
      </w:r>
      <w:r w:rsidR="00D9473E" w:rsidRPr="005362B1">
        <w:t xml:space="preserve">15 and </w:t>
      </w:r>
      <w:r w:rsidRPr="005362B1">
        <w:t>Fig. 2.</w:t>
      </w:r>
      <w:r w:rsidR="00862226" w:rsidRPr="005362B1">
        <w:t>33</w:t>
      </w:r>
      <w:r w:rsidRPr="005362B1">
        <w:t xml:space="preserve">) show </w:t>
      </w:r>
      <w:r w:rsidR="00D51782" w:rsidRPr="005362B1">
        <w:t>above average recruitment for most of the 1980s, below average recruitment from the mid-1990s to mid-2000s, above average recruitment from the mid-2000s to 2013, and below ave</w:t>
      </w:r>
      <w:r w:rsidR="00FA1F75" w:rsidRPr="005362B1">
        <w:t>rage recruitment since. Numbers-at-</w:t>
      </w:r>
      <w:r w:rsidR="00D51782" w:rsidRPr="005362B1">
        <w:t>age, with the mean age, are shown in Figure 2.</w:t>
      </w:r>
      <w:r w:rsidR="00D9473E" w:rsidRPr="005362B1">
        <w:t>3</w:t>
      </w:r>
      <w:r w:rsidR="00862226" w:rsidRPr="005362B1">
        <w:t>4</w:t>
      </w:r>
      <w:r w:rsidR="00D51782" w:rsidRPr="005362B1">
        <w:t xml:space="preserve">. Overall, </w:t>
      </w:r>
      <w:r w:rsidR="00D9473E" w:rsidRPr="005362B1">
        <w:t>the model</w:t>
      </w:r>
      <w:r w:rsidR="00D51782" w:rsidRPr="005362B1">
        <w:t xml:space="preserve"> estimates</w:t>
      </w:r>
      <w:r w:rsidR="00D9473E" w:rsidRPr="005362B1">
        <w:t xml:space="preserve"> a decrease in</w:t>
      </w:r>
      <w:r w:rsidR="00D51782" w:rsidRPr="005362B1">
        <w:t xml:space="preserve"> the </w:t>
      </w:r>
      <w:r w:rsidR="00D9473E" w:rsidRPr="005362B1">
        <w:t>mean</w:t>
      </w:r>
      <w:r w:rsidR="00D51782" w:rsidRPr="005362B1">
        <w:t xml:space="preserve"> age </w:t>
      </w:r>
      <w:r w:rsidR="00210326" w:rsidRPr="005362B1">
        <w:t>since 2019.</w:t>
      </w:r>
    </w:p>
    <w:p w14:paraId="73435D1A" w14:textId="77777777" w:rsidR="00E76DAD" w:rsidRPr="005362B1" w:rsidRDefault="00E76DAD" w:rsidP="00E76DAD">
      <w:pPr>
        <w:pStyle w:val="Heading3"/>
      </w:pPr>
      <w:r w:rsidRPr="005362B1">
        <w:t>Fishing Mortality</w:t>
      </w:r>
    </w:p>
    <w:p w14:paraId="7A5791B9" w14:textId="74BFE5B9" w:rsidR="00E76DAD" w:rsidRPr="005362B1" w:rsidRDefault="00E76DAD" w:rsidP="008065A3">
      <w:r w:rsidRPr="005362B1">
        <w:t>Fishing mortality appears to have increased steadily with the decline in abundance from 1990 through a peak in 2008 with continued high fishing mortality through 2017 (Table 2.</w:t>
      </w:r>
      <w:r w:rsidR="00756E6D" w:rsidRPr="005362B1">
        <w:t>18</w:t>
      </w:r>
      <w:r w:rsidR="00D9473E" w:rsidRPr="005362B1">
        <w:t xml:space="preserve"> and </w:t>
      </w:r>
      <w:r w:rsidR="00862226" w:rsidRPr="005362B1">
        <w:t>Fig. 2.35</w:t>
      </w:r>
      <w:r w:rsidRPr="005362B1">
        <w:t>). 2017 had the highest total exploitation rate of the time series. The period between 1990 and 2008 saw both a decline in recruitment paired with increases in catch. The period of increasing fishing mortality was mainly attributed to the rise in the pot fishery, which also shows the largest increase in continuous F (</w:t>
      </w:r>
      <w:r w:rsidR="00862226" w:rsidRPr="005362B1">
        <w:t>Fig. 2.35</w:t>
      </w:r>
      <w:r w:rsidRPr="005362B1">
        <w:t xml:space="preserve">). In 2018 through 2020 there was a sharp decrease in fishing mortality coincident with the drastic cuts in ABC and closure of the federal directed fishery in 2020. In 2021 with the reopening of </w:t>
      </w:r>
      <w:r w:rsidR="00FA1F75" w:rsidRPr="005362B1">
        <w:t>the federal fishery mortality</w:t>
      </w:r>
      <w:r w:rsidRPr="005362B1">
        <w:t xml:space="preserve"> once again increased, but remained lower than observed in the</w:t>
      </w:r>
      <w:r w:rsidR="008065A3" w:rsidRPr="005362B1">
        <w:t xml:space="preserve"> previous decade prior to 2017. </w:t>
      </w:r>
      <w:r w:rsidRPr="005362B1">
        <w:t>In retrospect the phase plane plots (Fig. 2.</w:t>
      </w:r>
      <w:r w:rsidR="00D9473E" w:rsidRPr="005362B1">
        <w:t>3</w:t>
      </w:r>
      <w:r w:rsidR="00862226" w:rsidRPr="005362B1">
        <w:t>6</w:t>
      </w:r>
      <w:r w:rsidRPr="005362B1">
        <w:t xml:space="preserve">) show that F was estimated to have been above the ABC control rule advised levels </w:t>
      </w:r>
      <w:r w:rsidR="00D9473E" w:rsidRPr="005362B1">
        <w:t>from</w:t>
      </w:r>
      <w:r w:rsidRPr="005362B1">
        <w:t xml:space="preserve"> </w:t>
      </w:r>
      <w:r w:rsidR="00D51782" w:rsidRPr="005362B1">
        <w:t xml:space="preserve">2015 to </w:t>
      </w:r>
      <w:r w:rsidR="00D9473E" w:rsidRPr="005362B1">
        <w:t xml:space="preserve">2017 and biomass has been </w:t>
      </w:r>
      <w:r w:rsidRPr="005362B1">
        <w:t xml:space="preserve">below </w:t>
      </w:r>
      <w:r w:rsidRPr="005362B1">
        <w:rPr>
          <w:i/>
        </w:rPr>
        <w:t>B</w:t>
      </w:r>
      <w:r w:rsidRPr="005362B1">
        <w:rPr>
          <w:i/>
          <w:vertAlign w:val="subscript"/>
        </w:rPr>
        <w:t>35%</w:t>
      </w:r>
      <w:r w:rsidRPr="005362B1">
        <w:rPr>
          <w:vertAlign w:val="subscript"/>
        </w:rPr>
        <w:t xml:space="preserve"> </w:t>
      </w:r>
      <w:r w:rsidR="006B502A" w:rsidRPr="005362B1">
        <w:t>since</w:t>
      </w:r>
      <w:r w:rsidRPr="005362B1">
        <w:t xml:space="preserve"> </w:t>
      </w:r>
      <w:r w:rsidR="006B502A" w:rsidRPr="005362B1">
        <w:t>2017</w:t>
      </w:r>
      <w:r w:rsidRPr="005362B1">
        <w:t>, and projected to c</w:t>
      </w:r>
      <w:r w:rsidR="006B502A" w:rsidRPr="005362B1">
        <w:t>ontinue to be below t</w:t>
      </w:r>
      <w:r w:rsidR="00D9473E" w:rsidRPr="005362B1">
        <w:t>hrough 2026</w:t>
      </w:r>
      <w:r w:rsidRPr="005362B1">
        <w:t>. It should be noted that this plot shows what the current model predicts, not what the past assessments had estimated.</w:t>
      </w:r>
    </w:p>
    <w:p w14:paraId="0C7E59FA" w14:textId="75D3CDAB" w:rsidR="00E76DAD" w:rsidRPr="005362B1" w:rsidRDefault="008065A3" w:rsidP="00E76DAD">
      <w:pPr>
        <w:pStyle w:val="Heading3"/>
      </w:pPr>
      <w:r w:rsidRPr="005362B1">
        <w:t>Uncertainty</w:t>
      </w:r>
      <w:r w:rsidR="00731F0F" w:rsidRPr="005362B1">
        <w:t xml:space="preserve"> R</w:t>
      </w:r>
      <w:r w:rsidR="00E76DAD" w:rsidRPr="005362B1">
        <w:t>esults</w:t>
      </w:r>
    </w:p>
    <w:p w14:paraId="73FCABE1" w14:textId="3120571C" w:rsidR="00E76DAD" w:rsidRPr="005362B1" w:rsidRDefault="00756E6D" w:rsidP="00E76DAD">
      <w:r w:rsidRPr="005362B1">
        <w:t xml:space="preserve">MCMC were conducted with the R package </w:t>
      </w:r>
      <w:proofErr w:type="spellStart"/>
      <w:r w:rsidRPr="005362B1">
        <w:rPr>
          <w:i/>
        </w:rPr>
        <w:t>adnuts</w:t>
      </w:r>
      <w:proofErr w:type="spellEnd"/>
      <w:r w:rsidRPr="005362B1">
        <w:t xml:space="preserve"> (</w:t>
      </w:r>
      <w:proofErr w:type="spellStart"/>
      <w:r w:rsidR="00F94848" w:rsidRPr="005362B1">
        <w:t>Monnahan</w:t>
      </w:r>
      <w:proofErr w:type="spellEnd"/>
      <w:r w:rsidR="00F94848" w:rsidRPr="005362B1">
        <w:t xml:space="preserve"> and Kristensen </w:t>
      </w:r>
      <w:r w:rsidRPr="005362B1">
        <w:t xml:space="preserve">2018, </w:t>
      </w:r>
      <w:proofErr w:type="spellStart"/>
      <w:r w:rsidRPr="005362B1">
        <w:t>Monnahan</w:t>
      </w:r>
      <w:proofErr w:type="spellEnd"/>
      <w:r w:rsidRPr="005362B1">
        <w:t xml:space="preserve"> </w:t>
      </w:r>
      <w:r w:rsidR="00CF1DA3" w:rsidRPr="005362B1">
        <w:rPr>
          <w:i/>
        </w:rPr>
        <w:t>et al.</w:t>
      </w:r>
      <w:r w:rsidRPr="005362B1">
        <w:t xml:space="preserve"> 2020). 2,5</w:t>
      </w:r>
      <w:r w:rsidR="00E76DAD" w:rsidRPr="005362B1">
        <w:t xml:space="preserve">00,000 </w:t>
      </w:r>
      <w:r w:rsidRPr="005362B1">
        <w:t xml:space="preserve">MCMC </w:t>
      </w:r>
      <w:r w:rsidR="00E76DAD" w:rsidRPr="005362B1">
        <w:t xml:space="preserve">iterations </w:t>
      </w:r>
      <w:r w:rsidRPr="005362B1">
        <w:t xml:space="preserve">were </w:t>
      </w:r>
      <w:r w:rsidR="00E76DAD" w:rsidRPr="005362B1">
        <w:t>thinned to every 2000</w:t>
      </w:r>
      <w:r w:rsidR="00E76DAD" w:rsidRPr="005362B1">
        <w:rPr>
          <w:vertAlign w:val="superscript"/>
        </w:rPr>
        <w:t>th</w:t>
      </w:r>
      <w:r w:rsidR="00E76DAD" w:rsidRPr="005362B1">
        <w:t xml:space="preserve"> iteration</w:t>
      </w:r>
      <w:r w:rsidRPr="005362B1">
        <w:t xml:space="preserve"> and the first half of the iterations were removed to account for the burn-in period.</w:t>
      </w:r>
      <w:r w:rsidR="00E76DAD" w:rsidRPr="005362B1">
        <w:t xml:space="preserve"> </w:t>
      </w:r>
      <w:r w:rsidR="008028CF" w:rsidRPr="005362B1">
        <w:t xml:space="preserve">The pairs plot for </w:t>
      </w:r>
      <w:r w:rsidR="00C448D2" w:rsidRPr="005362B1">
        <w:t xml:space="preserve">several </w:t>
      </w:r>
      <w:r w:rsidR="008028CF" w:rsidRPr="005362B1">
        <w:t>key par</w:t>
      </w:r>
      <w:r w:rsidR="00C448D2" w:rsidRPr="005362B1">
        <w:t>ameters are shown in Figure 2.3</w:t>
      </w:r>
      <w:r w:rsidR="00862226" w:rsidRPr="005362B1">
        <w:t>7</w:t>
      </w:r>
      <w:r w:rsidR="008028CF" w:rsidRPr="005362B1">
        <w:t xml:space="preserve">, and the histograms of </w:t>
      </w:r>
      <w:r w:rsidR="00C448D2" w:rsidRPr="005362B1">
        <w:t>several key</w:t>
      </w:r>
      <w:r w:rsidR="008028CF" w:rsidRPr="005362B1">
        <w:t xml:space="preserve"> par</w:t>
      </w:r>
      <w:r w:rsidR="00B37179" w:rsidRPr="005362B1">
        <w:t>ameters are shown in</w:t>
      </w:r>
      <w:r w:rsidR="00C448D2" w:rsidRPr="005362B1">
        <w:t xml:space="preserve"> Figure 2.3</w:t>
      </w:r>
      <w:r w:rsidR="00862226" w:rsidRPr="005362B1">
        <w:t>8</w:t>
      </w:r>
      <w:r w:rsidR="00C448D2" w:rsidRPr="005362B1">
        <w:t>. The MCMC chains for these</w:t>
      </w:r>
      <w:r w:rsidR="008028CF" w:rsidRPr="005362B1">
        <w:t xml:space="preserve"> parameters appear well</w:t>
      </w:r>
      <w:r w:rsidR="00C448D2" w:rsidRPr="005362B1">
        <w:t xml:space="preserve"> mixed and the histograms are well</w:t>
      </w:r>
      <w:r w:rsidR="008028CF" w:rsidRPr="005362B1">
        <w:t xml:space="preserve"> defined and brac</w:t>
      </w:r>
      <w:r w:rsidR="00C448D2" w:rsidRPr="005362B1">
        <w:t>ket the MLE estimates.</w:t>
      </w:r>
    </w:p>
    <w:p w14:paraId="35D49645" w14:textId="77777777" w:rsidR="004678F0" w:rsidRPr="005362B1" w:rsidRDefault="00025D45">
      <w:pPr>
        <w:pStyle w:val="Heading2"/>
        <w:pBdr>
          <w:top w:val="nil"/>
          <w:left w:val="nil"/>
          <w:bottom w:val="nil"/>
          <w:right w:val="nil"/>
          <w:between w:val="nil"/>
        </w:pBdr>
      </w:pPr>
      <w:r w:rsidRPr="005362B1">
        <w:t>Harvest Recommendations</w:t>
      </w:r>
    </w:p>
    <w:p w14:paraId="5EF5DD7F" w14:textId="77777777" w:rsidR="00DD5489" w:rsidRPr="005362B1" w:rsidRDefault="00DD5489" w:rsidP="00DD5489">
      <w:pPr>
        <w:pStyle w:val="Heading3"/>
      </w:pPr>
      <w:r w:rsidRPr="005362B1">
        <w:t>Amendment 56 Reference Points</w:t>
      </w:r>
    </w:p>
    <w:p w14:paraId="193F2AAE" w14:textId="77777777" w:rsidR="00DD5489" w:rsidRPr="005362B1" w:rsidRDefault="00DD5489" w:rsidP="00DD5489">
      <w:r w:rsidRPr="005362B1">
        <w:t>Amendment 56 to the GOA Groundfish Fishery Management Plan (FMP) defines the “overfishing level” (OFL), the fishing mortality rate used to set OFL (</w:t>
      </w:r>
      <w:r w:rsidRPr="005362B1">
        <w:rPr>
          <w:i/>
          <w:iCs/>
        </w:rPr>
        <w:t>F</w:t>
      </w:r>
      <w:r w:rsidRPr="005362B1">
        <w:rPr>
          <w:i/>
          <w:iCs/>
          <w:vertAlign w:val="subscript"/>
        </w:rPr>
        <w:t>OFL</w:t>
      </w:r>
      <w:r w:rsidRPr="005362B1">
        <w:t>), the maximum permissible ABC, and the fishing mortality rate used to set the maximum permissible ABC. The fishing mortality rate used to set ABC (</w:t>
      </w:r>
      <w:r w:rsidRPr="005362B1">
        <w:rPr>
          <w:i/>
          <w:iCs/>
        </w:rPr>
        <w:t>F</w:t>
      </w:r>
      <w:r w:rsidRPr="005362B1">
        <w:rPr>
          <w:i/>
          <w:iCs/>
          <w:vertAlign w:val="subscript"/>
        </w:rPr>
        <w:t>ABC</w:t>
      </w:r>
      <w:r w:rsidRPr="005362B1">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Pacific cod in the GOA have generally been managed under Tier 3 of Amendment 56. Tier 3 uses the following reference points: </w:t>
      </w:r>
      <w:r w:rsidRPr="005362B1">
        <w:rPr>
          <w:i/>
          <w:iCs/>
        </w:rPr>
        <w:t>B</w:t>
      </w:r>
      <w:r w:rsidRPr="005362B1">
        <w:rPr>
          <w:i/>
          <w:iCs/>
          <w:vertAlign w:val="subscript"/>
        </w:rPr>
        <w:t>40%</w:t>
      </w:r>
      <w:r w:rsidRPr="005362B1">
        <w:t xml:space="preserve">, equal to 40% of the equilibrium spawning biomass that would be obtained in the absence of fishing; </w:t>
      </w:r>
      <w:r w:rsidRPr="005362B1">
        <w:rPr>
          <w:i/>
          <w:iCs/>
        </w:rPr>
        <w:t>F</w:t>
      </w:r>
      <w:r w:rsidRPr="005362B1">
        <w:rPr>
          <w:i/>
          <w:iCs/>
          <w:vertAlign w:val="subscript"/>
        </w:rPr>
        <w:t>35%</w:t>
      </w:r>
      <w:r w:rsidRPr="005362B1">
        <w:t xml:space="preserve">, equal to the fishing mortality rate that reduces the equilibrium level of spawning per recruit to 35% of the </w:t>
      </w:r>
      <w:r w:rsidRPr="005362B1">
        <w:lastRenderedPageBreak/>
        <w:t xml:space="preserve">level that would be obtained in the absence of fishing; and </w:t>
      </w:r>
      <w:r w:rsidRPr="005362B1">
        <w:rPr>
          <w:i/>
          <w:iCs/>
        </w:rPr>
        <w:t>F</w:t>
      </w:r>
      <w:r w:rsidRPr="005362B1">
        <w:rPr>
          <w:i/>
          <w:iCs/>
          <w:vertAlign w:val="subscript"/>
        </w:rPr>
        <w:t>40%</w:t>
      </w:r>
      <w:r w:rsidRPr="005362B1">
        <w:t>, equal to the fishing mortality rate that reduces the equilibrium level of spawning per recruit to 40% of the level that would be obtained in the absence of fishing. The following formulae apply under Tier 3:</w:t>
      </w:r>
    </w:p>
    <w:p w14:paraId="27550B03" w14:textId="77777777" w:rsidR="00DD5489" w:rsidRPr="005362B1" w:rsidRDefault="00DD5489" w:rsidP="00DD5489">
      <w:pPr>
        <w:tabs>
          <w:tab w:val="left" w:pos="0"/>
          <w:tab w:val="left" w:pos="720"/>
          <w:tab w:val="left" w:pos="1152"/>
        </w:tabs>
        <w:spacing w:after="40"/>
        <w:ind w:firstLine="720"/>
        <w:jc w:val="both"/>
      </w:pPr>
      <w:r w:rsidRPr="005362B1">
        <w:rPr>
          <w:i/>
          <w:iCs/>
        </w:rPr>
        <w:t>3a) Stock status:</w:t>
      </w:r>
      <w:r w:rsidRPr="005362B1">
        <w:t xml:space="preserve"> </w:t>
      </w:r>
      <w:r w:rsidRPr="005362B1">
        <w:rPr>
          <w:i/>
          <w:iCs/>
        </w:rPr>
        <w:t>B/B</w:t>
      </w:r>
      <w:r w:rsidRPr="005362B1">
        <w:rPr>
          <w:i/>
          <w:iCs/>
          <w:vertAlign w:val="subscript"/>
        </w:rPr>
        <w:t>40%</w:t>
      </w:r>
      <w:r w:rsidRPr="005362B1">
        <w:t xml:space="preserve"> &gt; 1</w:t>
      </w:r>
    </w:p>
    <w:p w14:paraId="0494359B"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p>
    <w:p w14:paraId="44D921AC"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p>
    <w:p w14:paraId="58ED9D52" w14:textId="77777777" w:rsidR="00DD5489" w:rsidRPr="005362B1" w:rsidRDefault="00DD5489" w:rsidP="00DD5489">
      <w:pPr>
        <w:tabs>
          <w:tab w:val="left" w:pos="0"/>
          <w:tab w:val="left" w:pos="720"/>
          <w:tab w:val="left" w:pos="1152"/>
        </w:tabs>
        <w:spacing w:after="40"/>
        <w:ind w:firstLine="720"/>
        <w:jc w:val="both"/>
      </w:pPr>
      <w:r w:rsidRPr="005362B1">
        <w:rPr>
          <w:i/>
          <w:iCs/>
        </w:rPr>
        <w:t>3b) Stock status:</w:t>
      </w:r>
      <w:r w:rsidRPr="005362B1">
        <w:t xml:space="preserve"> 0.05 &lt; </w:t>
      </w:r>
      <w:r w:rsidRPr="005362B1">
        <w:rPr>
          <w:i/>
          <w:iCs/>
        </w:rPr>
        <w:t>B/B</w:t>
      </w:r>
      <w:r w:rsidRPr="005362B1">
        <w:rPr>
          <w:i/>
          <w:iCs/>
          <w:vertAlign w:val="subscript"/>
        </w:rPr>
        <w:t>40%</w:t>
      </w:r>
      <w:r w:rsidRPr="005362B1">
        <w:t xml:space="preserve"> </w:t>
      </w:r>
      <w:r w:rsidRPr="005362B1">
        <w:rPr>
          <w:u w:val="single"/>
        </w:rPr>
        <w:t>&lt;</w:t>
      </w:r>
      <w:r w:rsidRPr="005362B1">
        <w:t xml:space="preserve"> 1</w:t>
      </w:r>
    </w:p>
    <w:p w14:paraId="2EB94AD3"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OFL</w:t>
      </w:r>
      <w:r w:rsidRPr="005362B1">
        <w:t xml:space="preserve"> = </w:t>
      </w:r>
      <w:r w:rsidRPr="005362B1">
        <w:rPr>
          <w:i/>
          <w:iCs/>
        </w:rPr>
        <w:t>F</w:t>
      </w:r>
      <w:r w:rsidRPr="005362B1">
        <w:rPr>
          <w:i/>
          <w:iCs/>
          <w:vertAlign w:val="subscript"/>
        </w:rPr>
        <w:t>35%</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15785A0B" w14:textId="77777777" w:rsidR="00DD5489" w:rsidRPr="005362B1" w:rsidRDefault="00DD5489" w:rsidP="00DD5489">
      <w:pPr>
        <w:tabs>
          <w:tab w:val="left" w:pos="0"/>
          <w:tab w:val="left" w:pos="720"/>
          <w:tab w:val="left" w:pos="1152"/>
        </w:tabs>
        <w:spacing w:after="40"/>
        <w:ind w:firstLine="1152"/>
        <w:jc w:val="both"/>
      </w:pPr>
      <w:r w:rsidRPr="005362B1">
        <w:rPr>
          <w:i/>
          <w:iCs/>
        </w:rPr>
        <w:t>F</w:t>
      </w:r>
      <w:r w:rsidRPr="005362B1">
        <w:rPr>
          <w:i/>
          <w:iCs/>
          <w:vertAlign w:val="subscript"/>
        </w:rPr>
        <w:t>ABC</w:t>
      </w:r>
      <w:r w:rsidRPr="005362B1">
        <w:t xml:space="preserve"> </w:t>
      </w:r>
      <w:r w:rsidRPr="005362B1">
        <w:rPr>
          <w:u w:val="single"/>
        </w:rPr>
        <w:t>&lt;</w:t>
      </w:r>
      <w:r w:rsidRPr="005362B1">
        <w:t xml:space="preserve"> </w:t>
      </w:r>
      <w:r w:rsidRPr="005362B1">
        <w:rPr>
          <w:i/>
          <w:iCs/>
        </w:rPr>
        <w:t>F</w:t>
      </w:r>
      <w:r w:rsidRPr="005362B1">
        <w:rPr>
          <w:i/>
          <w:iCs/>
          <w:vertAlign w:val="subscript"/>
        </w:rPr>
        <w:t>40%</w:t>
      </w:r>
      <w:r w:rsidRPr="005362B1">
        <w:t xml:space="preserve"> </w:t>
      </w:r>
      <w:r w:rsidRPr="005362B1">
        <w:sym w:font="Symbol" w:char="F0B4"/>
      </w:r>
      <w:r w:rsidRPr="005362B1">
        <w:t xml:space="preserve"> (</w:t>
      </w:r>
      <w:r w:rsidRPr="005362B1">
        <w:rPr>
          <w:i/>
          <w:iCs/>
        </w:rPr>
        <w:t>B/B</w:t>
      </w:r>
      <w:r w:rsidRPr="005362B1">
        <w:rPr>
          <w:i/>
          <w:iCs/>
          <w:vertAlign w:val="subscript"/>
        </w:rPr>
        <w:t>40%</w:t>
      </w:r>
      <w:r w:rsidRPr="005362B1">
        <w:t xml:space="preserve"> - 0.05) × 1/0.95</w:t>
      </w:r>
    </w:p>
    <w:p w14:paraId="45232639" w14:textId="77777777" w:rsidR="00DD5489" w:rsidRPr="005362B1" w:rsidRDefault="00DD5489" w:rsidP="00DD5489">
      <w:pPr>
        <w:tabs>
          <w:tab w:val="left" w:pos="0"/>
          <w:tab w:val="left" w:pos="720"/>
          <w:tab w:val="left" w:pos="1152"/>
        </w:tabs>
        <w:spacing w:after="40"/>
        <w:ind w:firstLine="720"/>
        <w:jc w:val="both"/>
      </w:pPr>
      <w:r w:rsidRPr="005362B1">
        <w:rPr>
          <w:i/>
          <w:iCs/>
        </w:rPr>
        <w:t>3c) Stock status:</w:t>
      </w:r>
      <w:r w:rsidRPr="005362B1">
        <w:t xml:space="preserve"> </w:t>
      </w:r>
      <w:r w:rsidRPr="005362B1">
        <w:rPr>
          <w:i/>
          <w:iCs/>
        </w:rPr>
        <w:t>B/B</w:t>
      </w:r>
      <w:r w:rsidRPr="005362B1">
        <w:rPr>
          <w:i/>
          <w:iCs/>
          <w:vertAlign w:val="subscript"/>
        </w:rPr>
        <w:t>40%</w:t>
      </w:r>
      <w:r w:rsidRPr="005362B1">
        <w:t xml:space="preserve"> </w:t>
      </w:r>
      <w:r w:rsidRPr="005362B1">
        <w:rPr>
          <w:u w:val="single"/>
        </w:rPr>
        <w:t>&lt;</w:t>
      </w:r>
      <w:r w:rsidRPr="005362B1">
        <w:t xml:space="preserve"> 0.05</w:t>
      </w:r>
    </w:p>
    <w:p w14:paraId="707E2475" w14:textId="77777777" w:rsidR="00DD5489" w:rsidRPr="005362B1" w:rsidRDefault="00DD5489" w:rsidP="00DD5489">
      <w:pPr>
        <w:tabs>
          <w:tab w:val="left" w:pos="0"/>
          <w:tab w:val="left" w:pos="720"/>
          <w:tab w:val="left" w:pos="1152"/>
        </w:tabs>
        <w:spacing w:after="40"/>
        <w:ind w:left="1152"/>
        <w:jc w:val="both"/>
      </w:pPr>
      <w:r w:rsidRPr="005362B1">
        <w:rPr>
          <w:i/>
          <w:iCs/>
        </w:rPr>
        <w:t>F</w:t>
      </w:r>
      <w:r w:rsidRPr="005362B1">
        <w:rPr>
          <w:i/>
          <w:iCs/>
          <w:vertAlign w:val="subscript"/>
        </w:rPr>
        <w:t>OFL</w:t>
      </w:r>
      <w:r w:rsidRPr="005362B1">
        <w:t xml:space="preserve"> = 0</w:t>
      </w:r>
    </w:p>
    <w:p w14:paraId="32498ED8" w14:textId="77777777" w:rsidR="00DD5489" w:rsidRPr="005362B1" w:rsidRDefault="00DD5489" w:rsidP="00DD5489">
      <w:pPr>
        <w:tabs>
          <w:tab w:val="left" w:pos="0"/>
          <w:tab w:val="left" w:pos="720"/>
          <w:tab w:val="left" w:pos="1152"/>
        </w:tabs>
        <w:ind w:left="1152"/>
        <w:jc w:val="both"/>
      </w:pPr>
      <w:r w:rsidRPr="005362B1">
        <w:rPr>
          <w:i/>
          <w:iCs/>
        </w:rPr>
        <w:t>F</w:t>
      </w:r>
      <w:r w:rsidRPr="005362B1">
        <w:rPr>
          <w:i/>
          <w:iCs/>
          <w:vertAlign w:val="subscript"/>
        </w:rPr>
        <w:t>ABC</w:t>
      </w:r>
      <w:r w:rsidRPr="005362B1">
        <w:t xml:space="preserve"> = 0</w:t>
      </w:r>
    </w:p>
    <w:p w14:paraId="4AF9D580" w14:textId="312B3620" w:rsidR="00DD5489" w:rsidRPr="005362B1" w:rsidRDefault="00DD5489" w:rsidP="00DD5489">
      <w:pPr>
        <w:spacing w:after="0"/>
        <w:jc w:val="both"/>
      </w:pPr>
      <w:r w:rsidRPr="005362B1">
        <w:t xml:space="preserve">Other useful biomass reference points which can be calculated using this assumption are </w:t>
      </w:r>
      <w:r w:rsidRPr="005362B1">
        <w:rPr>
          <w:i/>
          <w:iCs/>
        </w:rPr>
        <w:t>B</w:t>
      </w:r>
      <w:r w:rsidRPr="005362B1">
        <w:rPr>
          <w:i/>
          <w:iCs/>
          <w:vertAlign w:val="subscript"/>
        </w:rPr>
        <w:t>100%</w:t>
      </w:r>
      <w:r w:rsidRPr="005362B1">
        <w:t xml:space="preserve"> and </w:t>
      </w:r>
      <w:r w:rsidRPr="005362B1">
        <w:rPr>
          <w:i/>
          <w:iCs/>
        </w:rPr>
        <w:t>B</w:t>
      </w:r>
      <w:r w:rsidRPr="005362B1">
        <w:rPr>
          <w:i/>
          <w:iCs/>
          <w:vertAlign w:val="subscript"/>
        </w:rPr>
        <w:t>35%</w:t>
      </w:r>
      <w:r w:rsidRPr="005362B1">
        <w:t xml:space="preserve">, defined analogously to </w:t>
      </w:r>
      <w:r w:rsidRPr="005362B1">
        <w:rPr>
          <w:i/>
          <w:iCs/>
        </w:rPr>
        <w:t>B</w:t>
      </w:r>
      <w:r w:rsidRPr="005362B1">
        <w:rPr>
          <w:i/>
          <w:iCs/>
          <w:vertAlign w:val="subscript"/>
        </w:rPr>
        <w:t>40%</w:t>
      </w:r>
      <w:r w:rsidRPr="005362B1">
        <w:t xml:space="preserve">. These reference points are estimated as follows, based </w:t>
      </w:r>
      <w:r w:rsidR="00C448D2" w:rsidRPr="005362B1">
        <w:t>on this year’s model, Model 24.0</w:t>
      </w:r>
      <w:r w:rsidRPr="005362B1">
        <w:t>:</w:t>
      </w:r>
    </w:p>
    <w:p w14:paraId="6D8071F4" w14:textId="77777777" w:rsidR="00DD5489" w:rsidRPr="005362B1" w:rsidRDefault="00DD5489" w:rsidP="00DD5489">
      <w:pPr>
        <w:spacing w:after="0"/>
        <w:jc w:val="both"/>
      </w:pPr>
    </w:p>
    <w:tbl>
      <w:tblPr>
        <w:tblW w:w="0" w:type="auto"/>
        <w:jc w:val="center"/>
        <w:tblLook w:val="0000" w:firstRow="0" w:lastRow="0" w:firstColumn="0" w:lastColumn="0" w:noHBand="0" w:noVBand="0"/>
      </w:tblPr>
      <w:tblGrid>
        <w:gridCol w:w="2160"/>
        <w:gridCol w:w="1247"/>
        <w:gridCol w:w="1080"/>
        <w:gridCol w:w="1232"/>
      </w:tblGrid>
      <w:tr w:rsidR="00DD5489" w:rsidRPr="005362B1" w14:paraId="324106C1" w14:textId="77777777" w:rsidTr="00D96C30">
        <w:trPr>
          <w:cantSplit/>
          <w:jc w:val="center"/>
        </w:trPr>
        <w:tc>
          <w:tcPr>
            <w:tcW w:w="2160" w:type="dxa"/>
            <w:vAlign w:val="center"/>
          </w:tcPr>
          <w:p w14:paraId="73A09167" w14:textId="77777777" w:rsidR="00DD5489" w:rsidRPr="005362B1" w:rsidRDefault="00DD5489" w:rsidP="002E107F">
            <w:pPr>
              <w:keepNext/>
              <w:tabs>
                <w:tab w:val="left" w:pos="0"/>
                <w:tab w:val="left" w:pos="720"/>
                <w:tab w:val="left" w:pos="1152"/>
              </w:tabs>
              <w:spacing w:after="0"/>
            </w:pPr>
            <w:r w:rsidRPr="005362B1">
              <w:t>Reference point:</w:t>
            </w:r>
          </w:p>
        </w:tc>
        <w:tc>
          <w:tcPr>
            <w:tcW w:w="1247" w:type="dxa"/>
            <w:vAlign w:val="center"/>
          </w:tcPr>
          <w:p w14:paraId="71F70EAE" w14:textId="77777777" w:rsidR="00DD5489" w:rsidRPr="005362B1" w:rsidRDefault="00DD5489" w:rsidP="002E107F">
            <w:pPr>
              <w:keepNext/>
              <w:tabs>
                <w:tab w:val="left" w:pos="0"/>
                <w:tab w:val="left" w:pos="720"/>
                <w:tab w:val="left" w:pos="1152"/>
              </w:tabs>
              <w:spacing w:after="0"/>
              <w:jc w:val="right"/>
            </w:pPr>
            <w:r w:rsidRPr="005362B1">
              <w:rPr>
                <w:i/>
              </w:rPr>
              <w:t>B</w:t>
            </w:r>
            <w:r w:rsidRPr="005362B1">
              <w:rPr>
                <w:i/>
                <w:vertAlign w:val="subscript"/>
              </w:rPr>
              <w:t>35%</w:t>
            </w:r>
          </w:p>
        </w:tc>
        <w:tc>
          <w:tcPr>
            <w:tcW w:w="1080" w:type="dxa"/>
            <w:vAlign w:val="center"/>
          </w:tcPr>
          <w:p w14:paraId="2DFB2991"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40%</w:t>
            </w:r>
          </w:p>
        </w:tc>
        <w:tc>
          <w:tcPr>
            <w:tcW w:w="1232" w:type="dxa"/>
            <w:vAlign w:val="center"/>
          </w:tcPr>
          <w:p w14:paraId="17765900" w14:textId="77777777" w:rsidR="00DD5489" w:rsidRPr="005362B1" w:rsidRDefault="00DD5489" w:rsidP="002E107F">
            <w:pPr>
              <w:keepNext/>
              <w:tabs>
                <w:tab w:val="left" w:pos="0"/>
                <w:tab w:val="left" w:pos="720"/>
                <w:tab w:val="left" w:pos="1152"/>
              </w:tabs>
              <w:spacing w:after="0"/>
              <w:jc w:val="right"/>
            </w:pPr>
            <w:r w:rsidRPr="005362B1">
              <w:rPr>
                <w:i/>
                <w:iCs/>
              </w:rPr>
              <w:t>B</w:t>
            </w:r>
            <w:r w:rsidRPr="005362B1">
              <w:rPr>
                <w:i/>
                <w:vertAlign w:val="subscript"/>
              </w:rPr>
              <w:t>100%</w:t>
            </w:r>
          </w:p>
        </w:tc>
      </w:tr>
      <w:tr w:rsidR="009D639F" w:rsidRPr="006F27C5" w14:paraId="6186631A" w14:textId="77777777" w:rsidTr="006C3629">
        <w:trPr>
          <w:cantSplit/>
          <w:jc w:val="center"/>
        </w:trPr>
        <w:tc>
          <w:tcPr>
            <w:tcW w:w="2160" w:type="dxa"/>
            <w:vAlign w:val="center"/>
          </w:tcPr>
          <w:p w14:paraId="03ACE4F8" w14:textId="77777777" w:rsidR="009D639F" w:rsidRPr="005362B1" w:rsidRDefault="009D639F" w:rsidP="009D639F">
            <w:pPr>
              <w:keepNext/>
              <w:tabs>
                <w:tab w:val="left" w:pos="0"/>
                <w:tab w:val="left" w:pos="720"/>
                <w:tab w:val="left" w:pos="1152"/>
              </w:tabs>
              <w:spacing w:after="0"/>
            </w:pPr>
            <w:r w:rsidRPr="005362B1">
              <w:t>Spawning biomass:</w:t>
            </w:r>
          </w:p>
        </w:tc>
        <w:tc>
          <w:tcPr>
            <w:tcW w:w="1247" w:type="dxa"/>
            <w:vAlign w:val="bottom"/>
          </w:tcPr>
          <w:p w14:paraId="1AD8C32E" w14:textId="24681080"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57,255 t</w:t>
            </w:r>
          </w:p>
        </w:tc>
        <w:tc>
          <w:tcPr>
            <w:tcW w:w="1080" w:type="dxa"/>
            <w:vAlign w:val="bottom"/>
          </w:tcPr>
          <w:p w14:paraId="08C48153" w14:textId="0E0A2EF5"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65,434 t</w:t>
            </w:r>
          </w:p>
        </w:tc>
        <w:tc>
          <w:tcPr>
            <w:tcW w:w="1232" w:type="dxa"/>
            <w:vAlign w:val="bottom"/>
          </w:tcPr>
          <w:p w14:paraId="75A1F6CF" w14:textId="2DA061E9" w:rsidR="009D639F" w:rsidRPr="009D639F" w:rsidRDefault="009D639F" w:rsidP="009D639F">
            <w:pPr>
              <w:spacing w:after="0"/>
              <w:jc w:val="right"/>
              <w:rPr>
                <w:highlight w:val="yellow"/>
              </w:rPr>
            </w:pPr>
            <w:r w:rsidRPr="009D639F">
              <w:rPr>
                <w:color w:val="000000"/>
              </w:rPr>
              <w:t>163,585 t</w:t>
            </w:r>
          </w:p>
        </w:tc>
      </w:tr>
    </w:tbl>
    <w:p w14:paraId="2F8BC884" w14:textId="77777777" w:rsidR="00CF32C5" w:rsidRPr="005362B1" w:rsidRDefault="00CF32C5" w:rsidP="00DD5489"/>
    <w:p w14:paraId="7B94B8AE" w14:textId="527D899E" w:rsidR="00DD5489" w:rsidRPr="005362B1" w:rsidRDefault="00DD5489" w:rsidP="00DD5489">
      <w:r w:rsidRPr="005362B1">
        <w:t xml:space="preserve">For a stock exploited by multiple gear types, estimation of </w:t>
      </w:r>
      <w:r w:rsidRPr="005362B1">
        <w:rPr>
          <w:i/>
          <w:iCs/>
        </w:rPr>
        <w:t>F</w:t>
      </w:r>
      <w:r w:rsidRPr="005362B1">
        <w:rPr>
          <w:i/>
          <w:iCs/>
          <w:vertAlign w:val="subscript"/>
        </w:rPr>
        <w:t>35%</w:t>
      </w:r>
      <w:r w:rsidRPr="005362B1">
        <w:t xml:space="preserve"> and </w:t>
      </w:r>
      <w:r w:rsidRPr="005362B1">
        <w:rPr>
          <w:i/>
          <w:iCs/>
        </w:rPr>
        <w:t>F</w:t>
      </w:r>
      <w:r w:rsidRPr="005362B1">
        <w:rPr>
          <w:i/>
          <w:iCs/>
          <w:vertAlign w:val="subscript"/>
        </w:rPr>
        <w:t>40%</w:t>
      </w:r>
      <w:r w:rsidRPr="005362B1">
        <w:t xml:space="preserve"> requires an assumption regarding the apportionment of fishing mortality among those gear types. For this assessment, the apportionment was based on this year’s model’s estimates of fishing mortality by gear for the five most rec</w:t>
      </w:r>
      <w:r w:rsidR="003546F3" w:rsidRPr="005362B1">
        <w:t>ent complete years of data</w:t>
      </w:r>
      <w:r w:rsidR="00570AEE" w:rsidRPr="005362B1">
        <w:t>.</w:t>
      </w:r>
    </w:p>
    <w:p w14:paraId="137DDC0E" w14:textId="77777777" w:rsidR="00DD5489" w:rsidRPr="005362B1" w:rsidRDefault="00DD5489" w:rsidP="00DD5489">
      <w:pPr>
        <w:pStyle w:val="Heading3"/>
      </w:pPr>
      <w:r w:rsidRPr="005362B1">
        <w:t>Specification of OFL and Maximum Permissible ABC</w:t>
      </w:r>
    </w:p>
    <w:p w14:paraId="505C3EE2" w14:textId="4BED260E" w:rsidR="00DD5489" w:rsidRPr="005362B1" w:rsidRDefault="002C5C9A" w:rsidP="00DD5489">
      <w:r w:rsidRPr="005362B1">
        <w:t>For M</w:t>
      </w:r>
      <w:r w:rsidR="00C448D2" w:rsidRPr="005362B1">
        <w:t>odel 24.0 spawning biomass for 2025</w:t>
      </w:r>
      <w:r w:rsidR="00DD5489" w:rsidRPr="005362B1">
        <w:t xml:space="preserve"> is estimated b</w:t>
      </w:r>
      <w:r w:rsidR="003546F3" w:rsidRPr="005362B1">
        <w:t xml:space="preserve">y this year’s model to be </w:t>
      </w:r>
      <w:r w:rsidR="00C448D2" w:rsidRPr="005362B1">
        <w:t>49,605</w:t>
      </w:r>
      <w:r w:rsidR="00DD5489" w:rsidRPr="005362B1">
        <w:t xml:space="preserve"> t at spawning. This is below the </w:t>
      </w:r>
      <w:r w:rsidR="00DD5489" w:rsidRPr="005362B1">
        <w:rPr>
          <w:i/>
          <w:iCs/>
        </w:rPr>
        <w:t>B</w:t>
      </w:r>
      <w:r w:rsidR="00DD5489" w:rsidRPr="005362B1">
        <w:rPr>
          <w:i/>
          <w:iCs/>
          <w:vertAlign w:val="subscript"/>
        </w:rPr>
        <w:t>40%</w:t>
      </w:r>
      <w:r w:rsidR="0018415D" w:rsidRPr="005362B1">
        <w:t xml:space="preserve"> value of </w:t>
      </w:r>
      <w:r w:rsidR="00C448D2" w:rsidRPr="005362B1">
        <w:t>65,218</w:t>
      </w:r>
      <w:r w:rsidR="003546F3" w:rsidRPr="005362B1">
        <w:t xml:space="preserve"> </w:t>
      </w:r>
      <w:r w:rsidR="00DD5489" w:rsidRPr="005362B1">
        <w:t xml:space="preserve">t, thereby placing Pacific cod in sub-tier “b” of Tier 3. Given this, the model estimates OFL, maximum permissible ABC, and the associated </w:t>
      </w:r>
      <w:r w:rsidR="00C448D2" w:rsidRPr="005362B1">
        <w:t>fishing mortality rates for 2025</w:t>
      </w:r>
      <w:r w:rsidR="00DD5489" w:rsidRPr="005362B1">
        <w:t xml:space="preserve"> </w:t>
      </w:r>
      <w:r w:rsidR="00C448D2" w:rsidRPr="005362B1">
        <w:t>and 2026</w:t>
      </w:r>
      <w:r w:rsidR="00DD5489" w:rsidRPr="005362B1">
        <w:t xml:space="preserve"> as follows</w:t>
      </w:r>
      <w:r w:rsidR="00C448D2" w:rsidRPr="005362B1">
        <w:t xml:space="preserve"> (2026</w:t>
      </w:r>
      <w:r w:rsidR="00DD5489" w:rsidRPr="005362B1">
        <w:t xml:space="preserve"> values are predicated on the assumption of  the full TAC and GHL be</w:t>
      </w:r>
      <w:r w:rsidR="00C448D2" w:rsidRPr="005362B1">
        <w:t>ing taken in 2024 and that the 2025</w:t>
      </w:r>
      <w:r w:rsidR="00DD5489" w:rsidRPr="005362B1">
        <w:t xml:space="preserve"> catch will be at maximum ABC </w:t>
      </w:r>
      <w:r w:rsidR="0038742E" w:rsidRPr="005362B1">
        <w:t>in the</w:t>
      </w:r>
      <w:r w:rsidR="00DD5489" w:rsidRPr="005362B1">
        <w:t xml:space="preserve"> projection):</w:t>
      </w:r>
    </w:p>
    <w:tbl>
      <w:tblPr>
        <w:tblW w:w="5000" w:type="pct"/>
        <w:jc w:val="center"/>
        <w:tblLook w:val="0000" w:firstRow="0" w:lastRow="0" w:firstColumn="0" w:lastColumn="0" w:noHBand="0" w:noVBand="0"/>
      </w:tblPr>
      <w:tblGrid>
        <w:gridCol w:w="3620"/>
        <w:gridCol w:w="1279"/>
        <w:gridCol w:w="2121"/>
        <w:gridCol w:w="2340"/>
      </w:tblGrid>
      <w:tr w:rsidR="00DD5489" w:rsidRPr="005362B1" w14:paraId="322BB506" w14:textId="77777777" w:rsidTr="002E107F">
        <w:trPr>
          <w:cantSplit/>
          <w:jc w:val="center"/>
        </w:trPr>
        <w:tc>
          <w:tcPr>
            <w:tcW w:w="1934" w:type="pct"/>
            <w:tcBorders>
              <w:top w:val="double" w:sz="4" w:space="0" w:color="auto"/>
              <w:bottom w:val="single" w:sz="4" w:space="0" w:color="auto"/>
            </w:tcBorders>
            <w:shd w:val="clear" w:color="auto" w:fill="auto"/>
          </w:tcPr>
          <w:p w14:paraId="7DE54FFF" w14:textId="77777777" w:rsidR="00DD5489" w:rsidRPr="005362B1" w:rsidRDefault="00DD5489" w:rsidP="002E107F">
            <w:pPr>
              <w:keepNext/>
              <w:tabs>
                <w:tab w:val="left" w:pos="0"/>
                <w:tab w:val="left" w:pos="720"/>
                <w:tab w:val="left" w:pos="1152"/>
              </w:tabs>
              <w:spacing w:after="0"/>
            </w:pPr>
            <w:r w:rsidRPr="005362B1">
              <w:t>Units</w:t>
            </w:r>
          </w:p>
        </w:tc>
        <w:tc>
          <w:tcPr>
            <w:tcW w:w="683" w:type="pct"/>
            <w:tcBorders>
              <w:top w:val="double" w:sz="4" w:space="0" w:color="auto"/>
              <w:bottom w:val="single" w:sz="4" w:space="0" w:color="auto"/>
            </w:tcBorders>
            <w:shd w:val="clear" w:color="auto" w:fill="auto"/>
            <w:vAlign w:val="center"/>
          </w:tcPr>
          <w:p w14:paraId="613AF00E" w14:textId="77777777" w:rsidR="00DD5489" w:rsidRPr="005362B1" w:rsidRDefault="00DD5489" w:rsidP="002E107F">
            <w:pPr>
              <w:keepNext/>
              <w:tabs>
                <w:tab w:val="left" w:pos="0"/>
                <w:tab w:val="left" w:pos="720"/>
                <w:tab w:val="left" w:pos="1152"/>
              </w:tabs>
              <w:spacing w:after="0"/>
            </w:pPr>
            <w:r w:rsidRPr="005362B1">
              <w:t>Year</w:t>
            </w:r>
          </w:p>
        </w:tc>
        <w:tc>
          <w:tcPr>
            <w:tcW w:w="1133" w:type="pct"/>
            <w:tcBorders>
              <w:top w:val="double" w:sz="4" w:space="0" w:color="auto"/>
              <w:bottom w:val="single" w:sz="4" w:space="0" w:color="auto"/>
            </w:tcBorders>
            <w:shd w:val="clear" w:color="auto" w:fill="auto"/>
            <w:vAlign w:val="center"/>
          </w:tcPr>
          <w:p w14:paraId="2D184432" w14:textId="77777777" w:rsidR="00DD5489" w:rsidRPr="005362B1" w:rsidRDefault="00DD5489" w:rsidP="002E107F">
            <w:pPr>
              <w:keepNext/>
              <w:tabs>
                <w:tab w:val="left" w:pos="0"/>
                <w:tab w:val="left" w:pos="720"/>
                <w:tab w:val="left" w:pos="1152"/>
              </w:tabs>
              <w:spacing w:after="0"/>
              <w:jc w:val="right"/>
            </w:pPr>
            <w:r w:rsidRPr="005362B1">
              <w:t xml:space="preserve">Overfishing </w:t>
            </w:r>
          </w:p>
          <w:p w14:paraId="16FCF65A" w14:textId="77777777" w:rsidR="00DD5489" w:rsidRPr="005362B1" w:rsidRDefault="00DD5489" w:rsidP="002E107F">
            <w:pPr>
              <w:keepNext/>
              <w:tabs>
                <w:tab w:val="left" w:pos="0"/>
                <w:tab w:val="left" w:pos="720"/>
                <w:tab w:val="left" w:pos="1152"/>
              </w:tabs>
              <w:spacing w:after="0"/>
              <w:jc w:val="right"/>
            </w:pPr>
            <w:r w:rsidRPr="005362B1">
              <w:t>Level (OFL)</w:t>
            </w:r>
          </w:p>
        </w:tc>
        <w:tc>
          <w:tcPr>
            <w:tcW w:w="1250" w:type="pct"/>
            <w:tcBorders>
              <w:top w:val="double" w:sz="4" w:space="0" w:color="auto"/>
              <w:bottom w:val="single" w:sz="4" w:space="0" w:color="auto"/>
            </w:tcBorders>
            <w:shd w:val="clear" w:color="auto" w:fill="auto"/>
            <w:vAlign w:val="center"/>
          </w:tcPr>
          <w:p w14:paraId="0183996A" w14:textId="77777777" w:rsidR="00DD5489" w:rsidRPr="005362B1" w:rsidRDefault="00DD5489" w:rsidP="002E107F">
            <w:pPr>
              <w:keepNext/>
              <w:tabs>
                <w:tab w:val="left" w:pos="0"/>
                <w:tab w:val="left" w:pos="720"/>
                <w:tab w:val="left" w:pos="1152"/>
              </w:tabs>
              <w:spacing w:after="0"/>
              <w:jc w:val="right"/>
            </w:pPr>
            <w:r w:rsidRPr="005362B1">
              <w:t xml:space="preserve">Maximum </w:t>
            </w:r>
          </w:p>
          <w:p w14:paraId="30A12C42" w14:textId="77777777" w:rsidR="00DD5489" w:rsidRPr="005362B1" w:rsidRDefault="00DD5489" w:rsidP="002E107F">
            <w:pPr>
              <w:keepNext/>
              <w:tabs>
                <w:tab w:val="left" w:pos="0"/>
                <w:tab w:val="left" w:pos="720"/>
                <w:tab w:val="left" w:pos="1152"/>
              </w:tabs>
              <w:spacing w:after="0"/>
              <w:jc w:val="right"/>
            </w:pPr>
            <w:r w:rsidRPr="005362B1">
              <w:t>Permissible ABC</w:t>
            </w:r>
          </w:p>
        </w:tc>
      </w:tr>
      <w:tr w:rsidR="009D639F" w:rsidRPr="005362B1" w14:paraId="605E1591" w14:textId="77777777" w:rsidTr="003F793C">
        <w:trPr>
          <w:cantSplit/>
          <w:trHeight w:hRule="exact" w:val="288"/>
          <w:jc w:val="center"/>
        </w:trPr>
        <w:tc>
          <w:tcPr>
            <w:tcW w:w="1934" w:type="pct"/>
          </w:tcPr>
          <w:p w14:paraId="51CC6C60"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2A66821F" w14:textId="478C882E"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399A95F6" w14:textId="5284F20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38,688</w:t>
            </w:r>
          </w:p>
        </w:tc>
        <w:tc>
          <w:tcPr>
            <w:tcW w:w="1250" w:type="pct"/>
            <w:vAlign w:val="bottom"/>
          </w:tcPr>
          <w:p w14:paraId="7A77C8C5" w14:textId="0E7D974E"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32,141</w:t>
            </w:r>
          </w:p>
        </w:tc>
      </w:tr>
      <w:tr w:rsidR="009D639F" w:rsidRPr="005362B1" w14:paraId="0608959B" w14:textId="77777777" w:rsidTr="003F793C">
        <w:trPr>
          <w:cantSplit/>
          <w:trHeight w:hRule="exact" w:val="288"/>
          <w:jc w:val="center"/>
        </w:trPr>
        <w:tc>
          <w:tcPr>
            <w:tcW w:w="1934" w:type="pct"/>
          </w:tcPr>
          <w:p w14:paraId="146E3A03" w14:textId="77777777" w:rsidR="009D639F" w:rsidRPr="005362B1" w:rsidRDefault="009D639F" w:rsidP="009D639F">
            <w:pPr>
              <w:keepNext/>
              <w:tabs>
                <w:tab w:val="left" w:pos="0"/>
                <w:tab w:val="left" w:pos="720"/>
                <w:tab w:val="left" w:pos="1152"/>
              </w:tabs>
              <w:spacing w:after="0"/>
            </w:pPr>
            <w:r w:rsidRPr="005362B1">
              <w:t>Harvest amount</w:t>
            </w:r>
          </w:p>
        </w:tc>
        <w:tc>
          <w:tcPr>
            <w:tcW w:w="683" w:type="pct"/>
            <w:vAlign w:val="bottom"/>
          </w:tcPr>
          <w:p w14:paraId="63B452DD" w14:textId="54649795"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vAlign w:val="bottom"/>
          </w:tcPr>
          <w:p w14:paraId="17DBD6F5" w14:textId="56C76117"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33,099</w:t>
            </w:r>
          </w:p>
        </w:tc>
        <w:tc>
          <w:tcPr>
            <w:tcW w:w="1250" w:type="pct"/>
            <w:vAlign w:val="bottom"/>
          </w:tcPr>
          <w:p w14:paraId="67D23358" w14:textId="130DC23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30,193</w:t>
            </w:r>
          </w:p>
        </w:tc>
      </w:tr>
      <w:tr w:rsidR="009D639F" w:rsidRPr="005362B1" w14:paraId="52E4C2A7" w14:textId="77777777" w:rsidTr="003F793C">
        <w:trPr>
          <w:cantSplit/>
          <w:trHeight w:hRule="exact" w:val="288"/>
          <w:jc w:val="center"/>
        </w:trPr>
        <w:tc>
          <w:tcPr>
            <w:tcW w:w="1934" w:type="pct"/>
          </w:tcPr>
          <w:p w14:paraId="12601E9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vAlign w:val="bottom"/>
          </w:tcPr>
          <w:p w14:paraId="0C828B68" w14:textId="56453F41" w:rsidR="009D639F" w:rsidRPr="005362B1" w:rsidRDefault="009D639F" w:rsidP="009D639F">
            <w:pPr>
              <w:keepNext/>
              <w:tabs>
                <w:tab w:val="left" w:pos="0"/>
                <w:tab w:val="left" w:pos="720"/>
                <w:tab w:val="left" w:pos="1152"/>
              </w:tabs>
              <w:spacing w:after="0"/>
            </w:pPr>
            <w:r w:rsidRPr="005362B1">
              <w:rPr>
                <w:color w:val="000000"/>
              </w:rPr>
              <w:t>2025</w:t>
            </w:r>
          </w:p>
        </w:tc>
        <w:tc>
          <w:tcPr>
            <w:tcW w:w="1133" w:type="pct"/>
            <w:vAlign w:val="bottom"/>
          </w:tcPr>
          <w:p w14:paraId="072AD4A0" w14:textId="5376D74D"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0.57</w:t>
            </w:r>
          </w:p>
        </w:tc>
        <w:tc>
          <w:tcPr>
            <w:tcW w:w="1250" w:type="pct"/>
            <w:vAlign w:val="bottom"/>
          </w:tcPr>
          <w:p w14:paraId="112BA850" w14:textId="402E1E73"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0.46</w:t>
            </w:r>
          </w:p>
        </w:tc>
      </w:tr>
      <w:tr w:rsidR="009D639F" w:rsidRPr="005362B1" w14:paraId="38596D48" w14:textId="77777777" w:rsidTr="003F793C">
        <w:trPr>
          <w:cantSplit/>
          <w:trHeight w:hRule="exact" w:val="288"/>
          <w:jc w:val="center"/>
        </w:trPr>
        <w:tc>
          <w:tcPr>
            <w:tcW w:w="1934" w:type="pct"/>
            <w:tcBorders>
              <w:bottom w:val="single" w:sz="4" w:space="0" w:color="auto"/>
            </w:tcBorders>
            <w:shd w:val="clear" w:color="auto" w:fill="auto"/>
          </w:tcPr>
          <w:p w14:paraId="2D0C6659" w14:textId="77777777" w:rsidR="009D639F" w:rsidRPr="005362B1" w:rsidRDefault="009D639F" w:rsidP="009D639F">
            <w:pPr>
              <w:keepNext/>
              <w:tabs>
                <w:tab w:val="left" w:pos="0"/>
                <w:tab w:val="left" w:pos="720"/>
                <w:tab w:val="left" w:pos="1152"/>
              </w:tabs>
              <w:spacing w:after="0"/>
            </w:pPr>
            <w:r w:rsidRPr="005362B1">
              <w:t>Fishing mortality rate</w:t>
            </w:r>
          </w:p>
        </w:tc>
        <w:tc>
          <w:tcPr>
            <w:tcW w:w="683" w:type="pct"/>
            <w:tcBorders>
              <w:bottom w:val="single" w:sz="4" w:space="0" w:color="auto"/>
            </w:tcBorders>
            <w:shd w:val="clear" w:color="auto" w:fill="auto"/>
            <w:vAlign w:val="bottom"/>
          </w:tcPr>
          <w:p w14:paraId="4FBF2A77" w14:textId="0F75DEF9" w:rsidR="009D639F" w:rsidRPr="005362B1" w:rsidRDefault="009D639F" w:rsidP="009D639F">
            <w:pPr>
              <w:keepNext/>
              <w:tabs>
                <w:tab w:val="left" w:pos="0"/>
                <w:tab w:val="left" w:pos="720"/>
                <w:tab w:val="left" w:pos="1152"/>
              </w:tabs>
              <w:spacing w:after="0"/>
            </w:pPr>
            <w:r w:rsidRPr="005362B1">
              <w:rPr>
                <w:color w:val="000000"/>
              </w:rPr>
              <w:t>2026</w:t>
            </w:r>
          </w:p>
        </w:tc>
        <w:tc>
          <w:tcPr>
            <w:tcW w:w="1133" w:type="pct"/>
            <w:tcBorders>
              <w:bottom w:val="single" w:sz="4" w:space="0" w:color="auto"/>
            </w:tcBorders>
            <w:shd w:val="clear" w:color="auto" w:fill="auto"/>
            <w:vAlign w:val="bottom"/>
          </w:tcPr>
          <w:p w14:paraId="73CCF1AB" w14:textId="3E9FCD2A"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0.51</w:t>
            </w:r>
          </w:p>
        </w:tc>
        <w:tc>
          <w:tcPr>
            <w:tcW w:w="1250" w:type="pct"/>
            <w:tcBorders>
              <w:bottom w:val="single" w:sz="4" w:space="0" w:color="auto"/>
            </w:tcBorders>
            <w:shd w:val="clear" w:color="auto" w:fill="auto"/>
            <w:vAlign w:val="bottom"/>
          </w:tcPr>
          <w:p w14:paraId="1860102E" w14:textId="62AFC71B" w:rsidR="009D639F" w:rsidRPr="009D639F" w:rsidRDefault="009D639F" w:rsidP="009D639F">
            <w:pPr>
              <w:keepNext/>
              <w:tabs>
                <w:tab w:val="left" w:pos="0"/>
                <w:tab w:val="left" w:pos="720"/>
                <w:tab w:val="left" w:pos="1152"/>
              </w:tabs>
              <w:spacing w:after="0"/>
              <w:jc w:val="right"/>
              <w:rPr>
                <w:highlight w:val="yellow"/>
              </w:rPr>
            </w:pPr>
            <w:r w:rsidRPr="009D639F">
              <w:rPr>
                <w:color w:val="000000"/>
              </w:rPr>
              <w:t>0.43</w:t>
            </w:r>
          </w:p>
        </w:tc>
      </w:tr>
    </w:tbl>
    <w:p w14:paraId="59C24250" w14:textId="77777777" w:rsidR="00DD5489" w:rsidRPr="005362B1" w:rsidRDefault="00DD5489" w:rsidP="00DD5489">
      <w:pPr>
        <w:pStyle w:val="body"/>
        <w:tabs>
          <w:tab w:val="left" w:pos="0"/>
          <w:tab w:val="left" w:pos="720"/>
          <w:tab w:val="left" w:pos="1152"/>
        </w:tabs>
        <w:spacing w:after="0"/>
        <w:jc w:val="both"/>
        <w:rPr>
          <w:szCs w:val="22"/>
        </w:rPr>
      </w:pPr>
    </w:p>
    <w:p w14:paraId="0C76EB21" w14:textId="4A448D12" w:rsidR="00DD5489" w:rsidRPr="005362B1" w:rsidRDefault="00DD5489" w:rsidP="00DD5489">
      <w:pPr>
        <w:jc w:val="both"/>
      </w:pPr>
      <w:r w:rsidRPr="005362B1">
        <w:t>The age</w:t>
      </w:r>
      <w:r w:rsidR="00C448D2" w:rsidRPr="005362B1">
        <w:t xml:space="preserve"> 0+ biomass projections for 2025</w:t>
      </w:r>
      <w:r w:rsidRPr="005362B1">
        <w:t xml:space="preserve"> </w:t>
      </w:r>
      <w:r w:rsidR="00C448D2" w:rsidRPr="005362B1">
        <w:t>and 2026</w:t>
      </w:r>
      <w:r w:rsidRPr="005362B1">
        <w:t xml:space="preserve"> fr</w:t>
      </w:r>
      <w:r w:rsidR="00A2196C" w:rsidRPr="005362B1">
        <w:t xml:space="preserve">om this year’s model are </w:t>
      </w:r>
      <w:r w:rsidR="00C448D2" w:rsidRPr="005362B1">
        <w:t>180,671</w:t>
      </w:r>
      <w:r w:rsidR="00A2196C" w:rsidRPr="005362B1">
        <w:t xml:space="preserve"> t and </w:t>
      </w:r>
      <w:r w:rsidR="00C448D2" w:rsidRPr="005362B1">
        <w:t>199,305</w:t>
      </w:r>
      <w:r w:rsidRPr="005362B1">
        <w:t xml:space="preserve"> t, respectively.</w:t>
      </w:r>
    </w:p>
    <w:p w14:paraId="6BF07047" w14:textId="3B7D1E59" w:rsidR="00DD5489" w:rsidRPr="005362B1" w:rsidRDefault="00DD5489" w:rsidP="0038742E">
      <w:pPr>
        <w:pStyle w:val="Heading3"/>
        <w:keepLines w:val="0"/>
        <w:numPr>
          <w:ilvl w:val="2"/>
          <w:numId w:val="0"/>
        </w:numPr>
        <w:tabs>
          <w:tab w:val="num" w:pos="0"/>
        </w:tabs>
        <w:autoSpaceDE w:val="0"/>
        <w:autoSpaceDN w:val="0"/>
        <w:adjustRightInd w:val="0"/>
        <w:spacing w:before="240"/>
      </w:pPr>
      <w:r w:rsidRPr="005362B1">
        <w:lastRenderedPageBreak/>
        <w:t>Risk Table and ABC Recommendation</w:t>
      </w:r>
    </w:p>
    <w:p w14:paraId="32A6DEF1" w14:textId="2984D731" w:rsidR="0038742E" w:rsidRPr="005362B1" w:rsidRDefault="0038742E" w:rsidP="0038742E">
      <w:pPr>
        <w:pStyle w:val="Heading4"/>
      </w:pPr>
      <w:r w:rsidRPr="005362B1">
        <w:t>Overview</w:t>
      </w:r>
    </w:p>
    <w:p w14:paraId="021032F5" w14:textId="77777777" w:rsidR="00DD5489" w:rsidRPr="005362B1" w:rsidRDefault="00DD5489" w:rsidP="00DD5489">
      <w:pPr>
        <w:spacing w:after="240"/>
      </w:pPr>
      <w:r w:rsidRPr="005362B1">
        <w:t>The following template is used to complete the risk table:</w:t>
      </w:r>
    </w:p>
    <w:tbl>
      <w:tblPr>
        <w:tblW w:w="0" w:type="auto"/>
        <w:tblCellMar>
          <w:top w:w="15" w:type="dxa"/>
          <w:left w:w="15" w:type="dxa"/>
          <w:bottom w:w="15" w:type="dxa"/>
          <w:right w:w="15" w:type="dxa"/>
        </w:tblCellMar>
        <w:tblLook w:val="04A0" w:firstRow="1" w:lastRow="0" w:firstColumn="1" w:lastColumn="0" w:noHBand="0" w:noVBand="1"/>
      </w:tblPr>
      <w:tblGrid>
        <w:gridCol w:w="1091"/>
        <w:gridCol w:w="1944"/>
        <w:gridCol w:w="1893"/>
        <w:gridCol w:w="2333"/>
        <w:gridCol w:w="2099"/>
      </w:tblGrid>
      <w:tr w:rsidR="005B069A" w:rsidRPr="005362B1" w14:paraId="3FA97D28" w14:textId="77777777" w:rsidTr="005B069A">
        <w:tc>
          <w:tcPr>
            <w:tcW w:w="0" w:type="auto"/>
            <w:gridSpan w:val="5"/>
            <w:tcBorders>
              <w:top w:val="single" w:sz="4" w:space="0" w:color="000000"/>
              <w:bottom w:val="single" w:sz="4" w:space="0" w:color="000000"/>
            </w:tcBorders>
            <w:tcMar>
              <w:top w:w="0" w:type="dxa"/>
              <w:left w:w="115" w:type="dxa"/>
              <w:bottom w:w="0" w:type="dxa"/>
              <w:right w:w="115" w:type="dxa"/>
            </w:tcMar>
            <w:hideMark/>
          </w:tcPr>
          <w:p w14:paraId="604484DA" w14:textId="77777777" w:rsidR="005B069A" w:rsidRPr="005362B1" w:rsidRDefault="005B069A" w:rsidP="005B069A">
            <w:pPr>
              <w:spacing w:after="0"/>
              <w:jc w:val="center"/>
              <w:rPr>
                <w:sz w:val="24"/>
                <w:szCs w:val="24"/>
              </w:rPr>
            </w:pPr>
            <w:r w:rsidRPr="005362B1">
              <w:rPr>
                <w:b/>
                <w:bCs/>
                <w:color w:val="000000"/>
                <w:sz w:val="28"/>
                <w:szCs w:val="28"/>
              </w:rPr>
              <w:t>Risk Table Levels of Concern</w:t>
            </w:r>
          </w:p>
        </w:tc>
      </w:tr>
      <w:tr w:rsidR="005B069A" w:rsidRPr="005362B1" w14:paraId="14D9729F"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643338D4" w14:textId="77777777" w:rsidR="005B069A" w:rsidRPr="005362B1" w:rsidRDefault="005B069A" w:rsidP="005B069A">
            <w:pPr>
              <w:spacing w:after="0"/>
              <w:rPr>
                <w:sz w:val="24"/>
                <w:szCs w:val="24"/>
              </w:rPr>
            </w:pPr>
          </w:p>
        </w:tc>
        <w:tc>
          <w:tcPr>
            <w:tcW w:w="0" w:type="auto"/>
            <w:tcBorders>
              <w:top w:val="single" w:sz="4" w:space="0" w:color="000000"/>
              <w:bottom w:val="single" w:sz="4" w:space="0" w:color="000000"/>
            </w:tcBorders>
            <w:tcMar>
              <w:top w:w="0" w:type="dxa"/>
              <w:left w:w="115" w:type="dxa"/>
              <w:bottom w:w="0" w:type="dxa"/>
              <w:right w:w="115" w:type="dxa"/>
            </w:tcMar>
            <w:hideMark/>
          </w:tcPr>
          <w:p w14:paraId="1C17F9EE" w14:textId="77777777" w:rsidR="005B069A" w:rsidRPr="005362B1" w:rsidRDefault="005B069A" w:rsidP="005B069A">
            <w:pPr>
              <w:spacing w:after="0"/>
              <w:rPr>
                <w:sz w:val="24"/>
                <w:szCs w:val="24"/>
              </w:rPr>
            </w:pPr>
            <w:r w:rsidRPr="005362B1">
              <w:rPr>
                <w:i/>
                <w:iCs/>
                <w:color w:val="000000"/>
              </w:rPr>
              <w:t>Assessment-related considerations</w:t>
            </w:r>
          </w:p>
        </w:tc>
        <w:tc>
          <w:tcPr>
            <w:tcW w:w="0" w:type="auto"/>
            <w:tcBorders>
              <w:top w:val="single" w:sz="4" w:space="0" w:color="000000"/>
              <w:bottom w:val="single" w:sz="4" w:space="0" w:color="000000"/>
            </w:tcBorders>
            <w:tcMar>
              <w:top w:w="0" w:type="dxa"/>
              <w:left w:w="115" w:type="dxa"/>
              <w:bottom w:w="0" w:type="dxa"/>
              <w:right w:w="115" w:type="dxa"/>
            </w:tcMar>
            <w:hideMark/>
          </w:tcPr>
          <w:p w14:paraId="5EDBDBED" w14:textId="77777777" w:rsidR="005B069A" w:rsidRPr="005362B1" w:rsidRDefault="005B069A" w:rsidP="005B069A">
            <w:pPr>
              <w:spacing w:after="0"/>
              <w:rPr>
                <w:sz w:val="24"/>
                <w:szCs w:val="24"/>
              </w:rPr>
            </w:pPr>
            <w:r w:rsidRPr="005362B1">
              <w:rPr>
                <w:i/>
                <w:iCs/>
                <w:color w:val="000000"/>
              </w:rPr>
              <w:t>Population dynamics considerations</w:t>
            </w:r>
          </w:p>
        </w:tc>
        <w:tc>
          <w:tcPr>
            <w:tcW w:w="0" w:type="auto"/>
            <w:tcBorders>
              <w:top w:val="single" w:sz="4" w:space="0" w:color="000000"/>
              <w:bottom w:val="single" w:sz="4" w:space="0" w:color="000000"/>
            </w:tcBorders>
            <w:tcMar>
              <w:top w:w="0" w:type="dxa"/>
              <w:left w:w="115" w:type="dxa"/>
              <w:bottom w:w="0" w:type="dxa"/>
              <w:right w:w="115" w:type="dxa"/>
            </w:tcMar>
            <w:hideMark/>
          </w:tcPr>
          <w:p w14:paraId="33910357" w14:textId="77777777" w:rsidR="005B069A" w:rsidRPr="005362B1" w:rsidRDefault="005B069A" w:rsidP="005B069A">
            <w:pPr>
              <w:spacing w:after="0"/>
              <w:rPr>
                <w:sz w:val="24"/>
                <w:szCs w:val="24"/>
              </w:rPr>
            </w:pPr>
            <w:r w:rsidRPr="005362B1">
              <w:rPr>
                <w:i/>
                <w:iCs/>
                <w:color w:val="000000"/>
              </w:rPr>
              <w:t>Ecosystem considerations</w:t>
            </w:r>
          </w:p>
        </w:tc>
        <w:tc>
          <w:tcPr>
            <w:tcW w:w="0" w:type="auto"/>
            <w:tcBorders>
              <w:top w:val="single" w:sz="4" w:space="0" w:color="000000"/>
              <w:bottom w:val="single" w:sz="4" w:space="0" w:color="000000"/>
            </w:tcBorders>
            <w:tcMar>
              <w:top w:w="0" w:type="dxa"/>
              <w:left w:w="115" w:type="dxa"/>
              <w:bottom w:w="0" w:type="dxa"/>
              <w:right w:w="115" w:type="dxa"/>
            </w:tcMar>
            <w:hideMark/>
          </w:tcPr>
          <w:p w14:paraId="5D39FE30" w14:textId="77777777" w:rsidR="005B069A" w:rsidRPr="005362B1" w:rsidRDefault="005B069A" w:rsidP="005B069A">
            <w:pPr>
              <w:spacing w:after="0"/>
              <w:rPr>
                <w:sz w:val="24"/>
                <w:szCs w:val="24"/>
              </w:rPr>
            </w:pPr>
            <w:bookmarkStart w:id="8" w:name="_Hlk181368365"/>
            <w:r w:rsidRPr="005362B1">
              <w:rPr>
                <w:i/>
                <w:iCs/>
                <w:color w:val="000000"/>
              </w:rPr>
              <w:t>Fishery-informed stock considerations</w:t>
            </w:r>
            <w:bookmarkEnd w:id="8"/>
          </w:p>
        </w:tc>
      </w:tr>
      <w:tr w:rsidR="005B069A" w:rsidRPr="005362B1" w14:paraId="0EA34D52"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750F08E9" w14:textId="77777777" w:rsidR="005B069A" w:rsidRPr="005362B1" w:rsidRDefault="005B069A" w:rsidP="005B069A">
            <w:pPr>
              <w:spacing w:after="0"/>
              <w:rPr>
                <w:sz w:val="24"/>
                <w:szCs w:val="24"/>
              </w:rPr>
            </w:pPr>
            <w:r w:rsidRPr="005362B1">
              <w:rPr>
                <w:color w:val="000000"/>
              </w:rPr>
              <w:t>Level 1: Normal</w:t>
            </w:r>
          </w:p>
        </w:tc>
        <w:tc>
          <w:tcPr>
            <w:tcW w:w="0" w:type="auto"/>
            <w:tcBorders>
              <w:top w:val="single" w:sz="4" w:space="0" w:color="000000"/>
              <w:bottom w:val="single" w:sz="4" w:space="0" w:color="000000"/>
            </w:tcBorders>
            <w:tcMar>
              <w:top w:w="0" w:type="dxa"/>
              <w:left w:w="115" w:type="dxa"/>
              <w:bottom w:w="0" w:type="dxa"/>
              <w:right w:w="115" w:type="dxa"/>
            </w:tcMar>
            <w:hideMark/>
          </w:tcPr>
          <w:p w14:paraId="5CD5D9F7" w14:textId="77777777" w:rsidR="005B069A" w:rsidRPr="005362B1" w:rsidRDefault="005B069A" w:rsidP="005B069A">
            <w:pPr>
              <w:spacing w:after="0"/>
              <w:rPr>
                <w:sz w:val="24"/>
                <w:szCs w:val="24"/>
              </w:rPr>
            </w:pPr>
            <w:r w:rsidRPr="005362B1">
              <w:rPr>
                <w:color w:val="000000"/>
              </w:rPr>
              <w:t>Typical to moderately increased uncertainty/minor unresolved issues in assessment.</w:t>
            </w:r>
          </w:p>
        </w:tc>
        <w:tc>
          <w:tcPr>
            <w:tcW w:w="0" w:type="auto"/>
            <w:tcBorders>
              <w:top w:val="single" w:sz="4" w:space="0" w:color="000000"/>
              <w:bottom w:val="single" w:sz="4" w:space="0" w:color="000000"/>
            </w:tcBorders>
            <w:tcMar>
              <w:top w:w="0" w:type="dxa"/>
              <w:left w:w="115" w:type="dxa"/>
              <w:bottom w:w="0" w:type="dxa"/>
              <w:right w:w="115" w:type="dxa"/>
            </w:tcMar>
            <w:hideMark/>
          </w:tcPr>
          <w:p w14:paraId="1317B45F" w14:textId="77777777" w:rsidR="005B069A" w:rsidRPr="005362B1" w:rsidRDefault="005B069A" w:rsidP="005B069A">
            <w:pPr>
              <w:spacing w:after="0"/>
              <w:rPr>
                <w:sz w:val="24"/>
                <w:szCs w:val="24"/>
              </w:rPr>
            </w:pPr>
            <w:r w:rsidRPr="005362B1">
              <w:rPr>
                <w:color w:val="000000"/>
              </w:rPr>
              <w:t>Stock population dynamics (e.g., recruitment, growth, natural mortality) are typical for the stock and recent trends are within normal range.</w:t>
            </w:r>
          </w:p>
        </w:tc>
        <w:tc>
          <w:tcPr>
            <w:tcW w:w="0" w:type="auto"/>
            <w:tcBorders>
              <w:top w:val="single" w:sz="4" w:space="0" w:color="000000"/>
              <w:bottom w:val="single" w:sz="4" w:space="0" w:color="000000"/>
            </w:tcBorders>
            <w:tcMar>
              <w:top w:w="0" w:type="dxa"/>
              <w:left w:w="115" w:type="dxa"/>
              <w:bottom w:w="0" w:type="dxa"/>
              <w:right w:w="115" w:type="dxa"/>
            </w:tcMar>
            <w:hideMark/>
          </w:tcPr>
          <w:p w14:paraId="0F6F599C" w14:textId="77777777" w:rsidR="005B069A" w:rsidRPr="005362B1" w:rsidRDefault="005B069A" w:rsidP="005B069A">
            <w:pPr>
              <w:spacing w:after="0"/>
              <w:rPr>
                <w:sz w:val="24"/>
                <w:szCs w:val="24"/>
              </w:rPr>
            </w:pPr>
            <w:r w:rsidRPr="005362B1">
              <w:rPr>
                <w:color w:val="000000"/>
              </w:rPr>
              <w:t>No apparent ecosystem concerns related to biological status (e.g., environment, prey, competition, predation), or minor concerns with uncertain impacts on the stock.</w:t>
            </w:r>
          </w:p>
        </w:tc>
        <w:tc>
          <w:tcPr>
            <w:tcW w:w="0" w:type="auto"/>
            <w:tcBorders>
              <w:top w:val="single" w:sz="4" w:space="0" w:color="000000"/>
              <w:bottom w:val="single" w:sz="4" w:space="0" w:color="000000"/>
            </w:tcBorders>
            <w:tcMar>
              <w:top w:w="0" w:type="dxa"/>
              <w:left w:w="115" w:type="dxa"/>
              <w:bottom w:w="0" w:type="dxa"/>
              <w:right w:w="115" w:type="dxa"/>
            </w:tcMar>
            <w:hideMark/>
          </w:tcPr>
          <w:p w14:paraId="3DCD78E2" w14:textId="539C8C3F" w:rsidR="005B069A" w:rsidRPr="005362B1" w:rsidRDefault="005B069A" w:rsidP="005B069A">
            <w:pPr>
              <w:spacing w:after="0"/>
              <w:rPr>
                <w:sz w:val="24"/>
                <w:szCs w:val="24"/>
              </w:rPr>
            </w:pPr>
            <w:r w:rsidRPr="005362B1">
              <w:rPr>
                <w:color w:val="000000"/>
              </w:rPr>
              <w:t>No apparent   concerns related to biological status (e.g., stock abundance, distribution, fish condition), or few minor concerns with uncertain impacts on the stock.</w:t>
            </w:r>
          </w:p>
        </w:tc>
      </w:tr>
      <w:tr w:rsidR="005B069A" w:rsidRPr="005362B1" w14:paraId="0B186174"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29DA06C0" w14:textId="77777777" w:rsidR="005B069A" w:rsidRPr="005362B1" w:rsidRDefault="005B069A" w:rsidP="005B069A">
            <w:pPr>
              <w:spacing w:after="0"/>
              <w:rPr>
                <w:sz w:val="24"/>
                <w:szCs w:val="24"/>
              </w:rPr>
            </w:pPr>
            <w:r w:rsidRPr="005362B1">
              <w:rPr>
                <w:color w:val="000000"/>
              </w:rPr>
              <w:t>Level 2: Increased concern </w:t>
            </w:r>
          </w:p>
        </w:tc>
        <w:tc>
          <w:tcPr>
            <w:tcW w:w="0" w:type="auto"/>
            <w:tcBorders>
              <w:top w:val="single" w:sz="4" w:space="0" w:color="000000"/>
              <w:bottom w:val="single" w:sz="4" w:space="0" w:color="000000"/>
            </w:tcBorders>
            <w:tcMar>
              <w:top w:w="0" w:type="dxa"/>
              <w:left w:w="115" w:type="dxa"/>
              <w:bottom w:w="0" w:type="dxa"/>
              <w:right w:w="115" w:type="dxa"/>
            </w:tcMar>
            <w:hideMark/>
          </w:tcPr>
          <w:p w14:paraId="2C41C3ED" w14:textId="77777777" w:rsidR="005B069A" w:rsidRPr="005362B1" w:rsidRDefault="005B069A" w:rsidP="005B069A">
            <w:pPr>
              <w:spacing w:after="0"/>
              <w:rPr>
                <w:sz w:val="24"/>
                <w:szCs w:val="24"/>
              </w:rPr>
            </w:pPr>
            <w:r w:rsidRPr="005362B1">
              <w:rPr>
                <w:color w:val="000000"/>
              </w:rPr>
              <w:t>Substantially increased assessment uncertainty/ unresolved issues, such as residual patterns and substantial retrospective patterns, especially positive ones.</w:t>
            </w:r>
          </w:p>
        </w:tc>
        <w:tc>
          <w:tcPr>
            <w:tcW w:w="0" w:type="auto"/>
            <w:tcBorders>
              <w:top w:val="single" w:sz="4" w:space="0" w:color="000000"/>
              <w:bottom w:val="single" w:sz="4" w:space="0" w:color="000000"/>
            </w:tcBorders>
            <w:tcMar>
              <w:top w:w="0" w:type="dxa"/>
              <w:left w:w="115" w:type="dxa"/>
              <w:bottom w:w="0" w:type="dxa"/>
              <w:right w:w="115" w:type="dxa"/>
            </w:tcMar>
            <w:hideMark/>
          </w:tcPr>
          <w:p w14:paraId="72061C35" w14:textId="313EA156" w:rsidR="005B069A" w:rsidRPr="005362B1" w:rsidRDefault="005B069A" w:rsidP="005B069A">
            <w:pPr>
              <w:spacing w:after="0"/>
              <w:rPr>
                <w:sz w:val="24"/>
                <w:szCs w:val="24"/>
              </w:rPr>
            </w:pPr>
            <w:r w:rsidRPr="005362B1">
              <w:rPr>
                <w:color w:val="000000"/>
              </w:rPr>
              <w:t xml:space="preserve">Stock population dynamics (e.g., recruitment, growth, natural </w:t>
            </w:r>
            <w:r w:rsidR="00862226" w:rsidRPr="005362B1">
              <w:rPr>
                <w:color w:val="000000"/>
              </w:rPr>
              <w:t>mortality) are unusual; trends </w:t>
            </w:r>
            <w:r w:rsidRPr="005362B1">
              <w:rPr>
                <w:color w:val="000000"/>
              </w:rPr>
              <w:t>increasing or decreasing faster than has been seen recently, or patterns are atypical. </w:t>
            </w:r>
          </w:p>
        </w:tc>
        <w:tc>
          <w:tcPr>
            <w:tcW w:w="0" w:type="auto"/>
            <w:tcBorders>
              <w:top w:val="single" w:sz="4" w:space="0" w:color="000000"/>
              <w:bottom w:val="single" w:sz="4" w:space="0" w:color="000000"/>
            </w:tcBorders>
            <w:tcMar>
              <w:top w:w="0" w:type="dxa"/>
              <w:left w:w="115" w:type="dxa"/>
              <w:bottom w:w="0" w:type="dxa"/>
              <w:right w:w="115" w:type="dxa"/>
            </w:tcMar>
            <w:hideMark/>
          </w:tcPr>
          <w:p w14:paraId="6F751789" w14:textId="22BE5CDE" w:rsidR="005B069A" w:rsidRPr="005362B1" w:rsidRDefault="005B069A" w:rsidP="005B069A">
            <w:pPr>
              <w:spacing w:after="0"/>
              <w:rPr>
                <w:sz w:val="24"/>
                <w:szCs w:val="24"/>
              </w:rPr>
            </w:pPr>
            <w:r w:rsidRPr="005362B1">
              <w:rPr>
                <w:color w:val="000000"/>
              </w:rPr>
              <w:t xml:space="preserve">Indicator(s) with adverse signals related to biological status (e.g., </w:t>
            </w:r>
            <w:r w:rsidR="00862226" w:rsidRPr="005362B1">
              <w:rPr>
                <w:color w:val="000000"/>
              </w:rPr>
              <w:t xml:space="preserve">environment, prey, competition, </w:t>
            </w:r>
            <w:r w:rsidRPr="005362B1">
              <w:rPr>
                <w:color w:val="000000"/>
              </w:rPr>
              <w:t>predation).</w:t>
            </w:r>
          </w:p>
        </w:tc>
        <w:tc>
          <w:tcPr>
            <w:tcW w:w="0" w:type="auto"/>
            <w:tcBorders>
              <w:top w:val="single" w:sz="4" w:space="0" w:color="000000"/>
              <w:bottom w:val="single" w:sz="4" w:space="0" w:color="000000"/>
            </w:tcBorders>
            <w:tcMar>
              <w:top w:w="0" w:type="dxa"/>
              <w:left w:w="115" w:type="dxa"/>
              <w:bottom w:w="0" w:type="dxa"/>
              <w:right w:w="115" w:type="dxa"/>
            </w:tcMar>
            <w:hideMark/>
          </w:tcPr>
          <w:p w14:paraId="7A14CD64" w14:textId="49B51DFE" w:rsidR="005B069A" w:rsidRPr="005362B1" w:rsidRDefault="005B069A" w:rsidP="005B069A">
            <w:pPr>
              <w:spacing w:after="0"/>
              <w:rPr>
                <w:sz w:val="24"/>
                <w:szCs w:val="24"/>
              </w:rPr>
            </w:pPr>
            <w:r w:rsidRPr="005362B1">
              <w:rPr>
                <w:color w:val="000000"/>
              </w:rPr>
              <w:t>Several i</w:t>
            </w:r>
            <w:r w:rsidR="00862226" w:rsidRPr="005362B1">
              <w:rPr>
                <w:color w:val="000000"/>
              </w:rPr>
              <w:t>ndicators with adverse signals </w:t>
            </w:r>
            <w:r w:rsidRPr="005362B1">
              <w:rPr>
                <w:color w:val="000000"/>
              </w:rPr>
              <w:t>related to biological status (e.g., stock abundance, distribution, fish condition).</w:t>
            </w:r>
          </w:p>
        </w:tc>
      </w:tr>
      <w:tr w:rsidR="005B069A" w:rsidRPr="005362B1" w14:paraId="29F7CB99" w14:textId="77777777" w:rsidTr="005B069A">
        <w:tc>
          <w:tcPr>
            <w:tcW w:w="0" w:type="auto"/>
            <w:tcBorders>
              <w:top w:val="single" w:sz="4" w:space="0" w:color="000000"/>
              <w:bottom w:val="single" w:sz="4" w:space="0" w:color="000000"/>
            </w:tcBorders>
            <w:tcMar>
              <w:top w:w="0" w:type="dxa"/>
              <w:left w:w="115" w:type="dxa"/>
              <w:bottom w:w="0" w:type="dxa"/>
              <w:right w:w="115" w:type="dxa"/>
            </w:tcMar>
            <w:hideMark/>
          </w:tcPr>
          <w:p w14:paraId="415F56D0" w14:textId="77777777" w:rsidR="005B069A" w:rsidRPr="005362B1" w:rsidRDefault="005B069A" w:rsidP="005B069A">
            <w:pPr>
              <w:spacing w:after="0"/>
              <w:rPr>
                <w:sz w:val="24"/>
                <w:szCs w:val="24"/>
              </w:rPr>
            </w:pPr>
            <w:r w:rsidRPr="005362B1">
              <w:rPr>
                <w:color w:val="000000"/>
              </w:rPr>
              <w:t>Level 3: Extreme Concern</w:t>
            </w:r>
          </w:p>
        </w:tc>
        <w:tc>
          <w:tcPr>
            <w:tcW w:w="0" w:type="auto"/>
            <w:tcBorders>
              <w:top w:val="single" w:sz="4" w:space="0" w:color="000000"/>
              <w:bottom w:val="single" w:sz="4" w:space="0" w:color="000000"/>
            </w:tcBorders>
            <w:tcMar>
              <w:top w:w="0" w:type="dxa"/>
              <w:left w:w="115" w:type="dxa"/>
              <w:bottom w:w="0" w:type="dxa"/>
              <w:right w:w="115" w:type="dxa"/>
            </w:tcMar>
            <w:hideMark/>
          </w:tcPr>
          <w:p w14:paraId="019241D5" w14:textId="77777777" w:rsidR="005B069A" w:rsidRPr="005362B1" w:rsidRDefault="005B069A" w:rsidP="005B069A">
            <w:pPr>
              <w:spacing w:after="0"/>
              <w:rPr>
                <w:sz w:val="24"/>
                <w:szCs w:val="24"/>
              </w:rPr>
            </w:pPr>
            <w:r w:rsidRPr="005362B1">
              <w:rPr>
                <w:color w:val="000000"/>
              </w:rPr>
              <w:t>Severe assessment problems; very poor fits to important data; high level of uncertainty; very strong retrospective patterns, especially positive ones.</w:t>
            </w:r>
          </w:p>
        </w:tc>
        <w:tc>
          <w:tcPr>
            <w:tcW w:w="0" w:type="auto"/>
            <w:tcBorders>
              <w:top w:val="single" w:sz="4" w:space="0" w:color="000000"/>
              <w:bottom w:val="single" w:sz="4" w:space="0" w:color="000000"/>
            </w:tcBorders>
            <w:tcMar>
              <w:top w:w="0" w:type="dxa"/>
              <w:left w:w="115" w:type="dxa"/>
              <w:bottom w:w="0" w:type="dxa"/>
              <w:right w:w="115" w:type="dxa"/>
            </w:tcMar>
            <w:hideMark/>
          </w:tcPr>
          <w:p w14:paraId="62F43ACE" w14:textId="77777777" w:rsidR="005B069A" w:rsidRPr="005362B1" w:rsidRDefault="005B069A" w:rsidP="005B069A">
            <w:pPr>
              <w:spacing w:after="0"/>
              <w:rPr>
                <w:sz w:val="24"/>
                <w:szCs w:val="24"/>
              </w:rPr>
            </w:pPr>
            <w:r w:rsidRPr="005362B1">
              <w:rPr>
                <w:color w:val="000000"/>
              </w:rPr>
              <w:t>Stock population dynamics (e.g., recruitment, growth, natural mortality) are extremely unusual; very rapid changes in trends, or highly atypical patterns compared to previous patterns.</w:t>
            </w:r>
          </w:p>
        </w:tc>
        <w:tc>
          <w:tcPr>
            <w:tcW w:w="0" w:type="auto"/>
            <w:tcBorders>
              <w:top w:val="single" w:sz="4" w:space="0" w:color="000000"/>
              <w:bottom w:val="single" w:sz="4" w:space="0" w:color="000000"/>
            </w:tcBorders>
            <w:tcMar>
              <w:top w:w="0" w:type="dxa"/>
              <w:left w:w="115" w:type="dxa"/>
              <w:bottom w:w="0" w:type="dxa"/>
              <w:right w:w="115" w:type="dxa"/>
            </w:tcMar>
            <w:hideMark/>
          </w:tcPr>
          <w:p w14:paraId="4E80D40B" w14:textId="77777777" w:rsidR="005B069A" w:rsidRPr="005362B1" w:rsidRDefault="005B069A" w:rsidP="005B069A">
            <w:pPr>
              <w:spacing w:after="0"/>
              <w:rPr>
                <w:sz w:val="24"/>
                <w:szCs w:val="24"/>
              </w:rPr>
            </w:pPr>
            <w:r w:rsidRPr="005362B1">
              <w:rPr>
                <w:color w:val="000000"/>
              </w:rPr>
              <w:t>Indicator(s) showing a combined frequency (low/high) and magnitude(low/high) to cause severe adverse signals a) across the same trophic level as the stock, and/or b) up or down trophic levels (i.e., predators and prey of the stock) that are likely to impact the stock. </w:t>
            </w:r>
          </w:p>
        </w:tc>
        <w:tc>
          <w:tcPr>
            <w:tcW w:w="0" w:type="auto"/>
            <w:tcBorders>
              <w:top w:val="single" w:sz="4" w:space="0" w:color="000000"/>
              <w:bottom w:val="single" w:sz="4" w:space="0" w:color="000000"/>
            </w:tcBorders>
            <w:tcMar>
              <w:top w:w="0" w:type="dxa"/>
              <w:left w:w="115" w:type="dxa"/>
              <w:bottom w:w="0" w:type="dxa"/>
              <w:right w:w="115" w:type="dxa"/>
            </w:tcMar>
            <w:hideMark/>
          </w:tcPr>
          <w:p w14:paraId="00C1E842" w14:textId="23BAAB96" w:rsidR="005B069A" w:rsidRPr="005362B1" w:rsidRDefault="005B069A" w:rsidP="005B069A">
            <w:pPr>
              <w:spacing w:after="0"/>
              <w:rPr>
                <w:sz w:val="24"/>
                <w:szCs w:val="24"/>
              </w:rPr>
            </w:pPr>
            <w:r w:rsidRPr="005362B1">
              <w:rPr>
                <w:color w:val="000000"/>
              </w:rPr>
              <w:t>Multiple indicators with strong adverse signals related to biological status (e.g., stock abundance,</w:t>
            </w:r>
            <w:r w:rsidR="00862226" w:rsidRPr="005362B1">
              <w:rPr>
                <w:sz w:val="24"/>
                <w:szCs w:val="24"/>
              </w:rPr>
              <w:t xml:space="preserve"> </w:t>
            </w:r>
            <w:r w:rsidRPr="005362B1">
              <w:rPr>
                <w:color w:val="000000"/>
              </w:rPr>
              <w:t>distribution, fish condition), a) across different sectors, and/or b) different gear types.</w:t>
            </w:r>
          </w:p>
        </w:tc>
      </w:tr>
    </w:tbl>
    <w:p w14:paraId="0D5BD095" w14:textId="77777777" w:rsidR="00DD5489" w:rsidRPr="005362B1" w:rsidRDefault="00DD5489" w:rsidP="00DD5489"/>
    <w:p w14:paraId="165DA731" w14:textId="77777777" w:rsidR="00DD5489" w:rsidRPr="005362B1" w:rsidRDefault="00DD5489" w:rsidP="00DD5489">
      <w:r w:rsidRPr="005362B1">
        <w:lastRenderedPageBreak/>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21E3CC15" w14:textId="2E2B303D"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w:t>
      </w:r>
      <w:ins w:id="9" w:author="Steve Barbeaux" w:date="2024-11-01T15:46:00Z">
        <w:r w:rsidR="00AB7A6A" w:rsidRPr="00AB7A6A">
          <w:rPr>
            <w:iCs/>
            <w:color w:val="000000"/>
            <w:rPrChange w:id="10" w:author="Steve Barbeaux" w:date="2024-11-01T15:46:00Z">
              <w:rPr>
                <w:i/>
                <w:iCs/>
                <w:color w:val="000000"/>
              </w:rPr>
            </w:rPrChange>
          </w:rPr>
          <w:t>Assessment-related considerations</w:t>
        </w:r>
      </w:ins>
      <w:del w:id="11" w:author="Steve Barbeaux" w:date="2024-11-01T15:46:00Z">
        <w:r w:rsidRPr="005362B1" w:rsidDel="00AB7A6A">
          <w:rPr>
            <w:color w:val="000000"/>
          </w:rPr>
          <w:delText>Assessment considerations</w:delText>
        </w:r>
      </w:del>
      <w:r w:rsidRPr="005362B1">
        <w:rPr>
          <w:color w:val="000000"/>
        </w:rPr>
        <w:t>—data-inputs: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3B190DD5" w14:textId="77777777"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“Population dynamics considerations—decreasing biomass trend, poor recent recruitment, inability of the stock to rebuild, abrupt increase or decrease in stock abundance.</w:t>
      </w:r>
    </w:p>
    <w:p w14:paraId="4B3473CD" w14:textId="44AFFA89"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w:t>
      </w:r>
      <w:ins w:id="12" w:author="Steve Barbeaux" w:date="2024-11-01T15:46:00Z">
        <w:r w:rsidR="00AB7A6A" w:rsidRPr="00AB7A6A">
          <w:rPr>
            <w:iCs/>
            <w:color w:val="000000"/>
            <w:rPrChange w:id="13" w:author="Steve Barbeaux" w:date="2024-11-01T15:46:00Z">
              <w:rPr>
                <w:i/>
                <w:iCs/>
                <w:color w:val="000000"/>
              </w:rPr>
            </w:rPrChange>
          </w:rPr>
          <w:t>Ecosystem considerations</w:t>
        </w:r>
      </w:ins>
      <w:del w:id="14" w:author="Steve Barbeaux" w:date="2024-11-01T15:46:00Z">
        <w:r w:rsidRPr="005362B1" w:rsidDel="00AB7A6A">
          <w:rPr>
            <w:color w:val="000000"/>
          </w:rPr>
          <w:delText>Environmental/ecosystem considerations</w:delText>
        </w:r>
      </w:del>
      <w:r w:rsidRPr="005362B1">
        <w:rPr>
          <w:color w:val="000000"/>
        </w:rPr>
        <w:t>—adverse trends in environmental/ecosystem indicators, ecosystem model results, decreases in ecosystem productivity, decreases in prey abundance or availability, increases or increases in predator abundance or productivity.</w:t>
      </w:r>
    </w:p>
    <w:p w14:paraId="364B6DFE" w14:textId="49E65F2A" w:rsidR="00DD5489" w:rsidRPr="005362B1" w:rsidRDefault="00DD5489" w:rsidP="00FB5E5D">
      <w:pPr>
        <w:numPr>
          <w:ilvl w:val="0"/>
          <w:numId w:val="3"/>
        </w:numPr>
        <w:pBdr>
          <w:top w:val="nil"/>
          <w:left w:val="nil"/>
          <w:bottom w:val="nil"/>
          <w:right w:val="nil"/>
          <w:between w:val="nil"/>
        </w:pBdr>
        <w:spacing w:after="240" w:line="259" w:lineRule="auto"/>
        <w:rPr>
          <w:color w:val="000000"/>
        </w:rPr>
      </w:pPr>
      <w:r w:rsidRPr="005362B1">
        <w:rPr>
          <w:color w:val="000000"/>
        </w:rPr>
        <w:t>“</w:t>
      </w:r>
      <w:bookmarkStart w:id="15" w:name="_Hlk181368458"/>
      <w:ins w:id="16" w:author="Steve Barbeaux" w:date="2024-11-01T15:45:00Z">
        <w:r w:rsidR="00647564" w:rsidRPr="00647564">
          <w:rPr>
            <w:color w:val="000000"/>
          </w:rPr>
          <w:t>Fishery-informed stock considerations</w:t>
        </w:r>
      </w:ins>
      <w:del w:id="17" w:author="Steve Barbeaux" w:date="2024-11-01T15:45:00Z">
        <w:r w:rsidRPr="005362B1" w:rsidDel="00647564">
          <w:rPr>
            <w:color w:val="000000"/>
          </w:rPr>
          <w:delText xml:space="preserve">Fishery </w:delText>
        </w:r>
        <w:bookmarkEnd w:id="15"/>
        <w:r w:rsidRPr="005362B1" w:rsidDel="00647564">
          <w:rPr>
            <w:color w:val="000000"/>
          </w:rPr>
          <w:delText>performance</w:delText>
        </w:r>
      </w:del>
      <w:r w:rsidRPr="005362B1">
        <w:rPr>
          <w:color w:val="000000"/>
        </w:rPr>
        <w:t>—fishery CPUE is showing a contrasting pattern from the stock biomass trend, unusual spatial pattern of fishing, changes in the percent of TAC taken, changes in the duration of fishery openings.”</w:t>
      </w:r>
    </w:p>
    <w:p w14:paraId="49AD7CF8" w14:textId="3AEC3674" w:rsidR="0038742E" w:rsidRPr="005362B1" w:rsidRDefault="00DD5489" w:rsidP="0038742E">
      <w:pPr>
        <w:pStyle w:val="Heading4"/>
      </w:pPr>
      <w:r w:rsidRPr="005362B1">
        <w:t>Assessment</w:t>
      </w:r>
      <w:ins w:id="18" w:author="Steve Barbeaux" w:date="2024-11-01T15:46:00Z">
        <w:r w:rsidR="00AB7A6A">
          <w:t>-related</w:t>
        </w:r>
      </w:ins>
      <w:r w:rsidRPr="005362B1">
        <w:t xml:space="preserve"> considerations.  </w:t>
      </w:r>
    </w:p>
    <w:p w14:paraId="4321D840" w14:textId="6B0E5EFB" w:rsidR="001618F6" w:rsidRPr="005362B1" w:rsidRDefault="001618F6" w:rsidP="001618F6">
      <w:pPr>
        <w:shd w:val="clear" w:color="auto" w:fill="FFFFFF"/>
        <w:rPr>
          <w:color w:val="000000"/>
        </w:rPr>
      </w:pPr>
      <w:r w:rsidRPr="005362B1">
        <w:rPr>
          <w:color w:val="000000"/>
        </w:rPr>
        <w:t>The GOA Pacific cod assessment does not show a</w:t>
      </w:r>
      <w:r w:rsidR="00E66F17" w:rsidRPr="005362B1">
        <w:rPr>
          <w:color w:val="000000"/>
        </w:rPr>
        <w:t xml:space="preserve"> </w:t>
      </w:r>
      <w:r w:rsidRPr="005362B1">
        <w:rPr>
          <w:color w:val="000000"/>
        </w:rPr>
        <w:t xml:space="preserve">strong retrospective </w:t>
      </w:r>
      <w:r w:rsidR="00E66F17" w:rsidRPr="005362B1">
        <w:rPr>
          <w:color w:val="000000"/>
        </w:rPr>
        <w:t>pattern</w:t>
      </w:r>
      <w:r w:rsidRPr="005362B1">
        <w:rPr>
          <w:color w:val="000000"/>
        </w:rPr>
        <w:t xml:space="preserve"> in recent estimates of spawning biomass, ei</w:t>
      </w:r>
      <w:r w:rsidR="00AF7FD2" w:rsidRPr="005362B1">
        <w:rPr>
          <w:color w:val="000000"/>
        </w:rPr>
        <w:t>ther in the data retrospective</w:t>
      </w:r>
      <w:r w:rsidRPr="005362B1">
        <w:rPr>
          <w:color w:val="000000"/>
        </w:rPr>
        <w:t xml:space="preserve"> or in the model retrospective across recent assessments (</w:t>
      </w:r>
      <w:r w:rsidR="00AF7FD2" w:rsidRPr="005362B1">
        <w:rPr>
          <w:color w:val="000000"/>
        </w:rPr>
        <w:t xml:space="preserve">Fig. </w:t>
      </w:r>
      <w:r w:rsidR="00862226" w:rsidRPr="005362B1">
        <w:rPr>
          <w:color w:val="000000"/>
        </w:rPr>
        <w:t>2.20</w:t>
      </w:r>
      <w:r w:rsidRPr="005362B1">
        <w:rPr>
          <w:color w:val="000000"/>
        </w:rPr>
        <w:t>).</w:t>
      </w:r>
      <w:r w:rsidR="00E66F17" w:rsidRPr="005362B1">
        <w:rPr>
          <w:color w:val="000000"/>
        </w:rPr>
        <w:t xml:space="preserve"> The retrospective pattern in spawning biomass in the current assessment is negative, which means that as years of data were added to the model the estimates of spawning biomass increase.</w:t>
      </w:r>
      <w:r w:rsidRPr="005362B1">
        <w:rPr>
          <w:color w:val="000000"/>
        </w:rPr>
        <w:t xml:space="preserve"> </w:t>
      </w:r>
      <w:r w:rsidR="00E66F17" w:rsidRPr="005362B1">
        <w:rPr>
          <w:color w:val="000000"/>
        </w:rPr>
        <w:t>All in all, M</w:t>
      </w:r>
      <w:r w:rsidR="00AF7FD2" w:rsidRPr="005362B1">
        <w:rPr>
          <w:color w:val="000000"/>
        </w:rPr>
        <w:t>odel 24.0</w:t>
      </w:r>
      <w:r w:rsidR="00E66F17" w:rsidRPr="005362B1">
        <w:rPr>
          <w:color w:val="000000"/>
        </w:rPr>
        <w:t xml:space="preserve"> is responding appropriately to observed data sources.</w:t>
      </w:r>
      <w:r w:rsidR="00027372" w:rsidRPr="005362B1">
        <w:rPr>
          <w:color w:val="000000"/>
        </w:rPr>
        <w:t xml:space="preserve"> </w:t>
      </w:r>
      <w:r w:rsidRPr="005362B1">
        <w:rPr>
          <w:color w:val="000000"/>
        </w:rPr>
        <w:t>An additional assessment concern, as it relates to projecting biomass and management quantities, is that the projection model uses m</w:t>
      </w:r>
      <w:r w:rsidR="00AF7FD2" w:rsidRPr="005362B1">
        <w:rPr>
          <w:color w:val="000000"/>
        </w:rPr>
        <w:t>ean recruitment from 1977 – 2022</w:t>
      </w:r>
      <w:r w:rsidRPr="005362B1">
        <w:rPr>
          <w:color w:val="000000"/>
        </w:rPr>
        <w:t xml:space="preserve"> to project biomass into future ye</w:t>
      </w:r>
      <w:r w:rsidR="00027372" w:rsidRPr="005362B1">
        <w:rPr>
          <w:color w:val="000000"/>
        </w:rPr>
        <w:t xml:space="preserve">ars. However, Model </w:t>
      </w:r>
      <w:r w:rsidR="00AF7FD2" w:rsidRPr="005362B1">
        <w:rPr>
          <w:color w:val="000000"/>
        </w:rPr>
        <w:t>24.0</w:t>
      </w:r>
      <w:r w:rsidRPr="005362B1">
        <w:rPr>
          <w:color w:val="000000"/>
        </w:rPr>
        <w:t xml:space="preserve"> </w:t>
      </w:r>
      <w:r w:rsidR="00AF7FD2" w:rsidRPr="005362B1">
        <w:rPr>
          <w:color w:val="000000"/>
        </w:rPr>
        <w:t>continues to estimate</w:t>
      </w:r>
      <w:r w:rsidRPr="005362B1">
        <w:rPr>
          <w:color w:val="000000"/>
        </w:rPr>
        <w:t xml:space="preserve"> below average recruitment since 2014. Therefore, </w:t>
      </w:r>
      <w:r w:rsidR="00075D5A" w:rsidRPr="005362B1">
        <w:rPr>
          <w:color w:val="000000"/>
        </w:rPr>
        <w:t>given these recent low recruitment estimates it is likely</w:t>
      </w:r>
      <w:r w:rsidRPr="005362B1">
        <w:rPr>
          <w:color w:val="000000"/>
        </w:rPr>
        <w:t xml:space="preserve"> that the forecasted spawning biomass is overly optimistic.</w:t>
      </w:r>
      <w:r w:rsidR="00075D5A" w:rsidRPr="005362B1">
        <w:rPr>
          <w:color w:val="000000"/>
        </w:rPr>
        <w:t xml:space="preserve"> However, the effect on the two-year projections to result in ABC and OFL recommendations is not largely impacted by this recruitment assumption, as the year classes that are assumed to be at mean recruitment aren’t contributing much to the overall level of spawning biomass in the short term.</w:t>
      </w:r>
      <w:r w:rsidRPr="005362B1">
        <w:rPr>
          <w:color w:val="000000"/>
        </w:rPr>
        <w:t xml:space="preserve"> </w:t>
      </w:r>
      <w:r w:rsidR="000D7A09" w:rsidRPr="005362B1">
        <w:rPr>
          <w:color w:val="000000"/>
        </w:rPr>
        <w:t xml:space="preserve">For the reasons that </w:t>
      </w:r>
      <w:r w:rsidR="00E66F17" w:rsidRPr="005362B1">
        <w:rPr>
          <w:color w:val="000000"/>
        </w:rPr>
        <w:t xml:space="preserve">Model </w:t>
      </w:r>
      <w:r w:rsidR="00AF7FD2" w:rsidRPr="005362B1">
        <w:rPr>
          <w:color w:val="000000"/>
        </w:rPr>
        <w:t>24.0</w:t>
      </w:r>
      <w:r w:rsidR="00E66F17" w:rsidRPr="005362B1">
        <w:rPr>
          <w:color w:val="000000"/>
        </w:rPr>
        <w:t xml:space="preserve"> is </w:t>
      </w:r>
      <w:r w:rsidR="00FD4E82" w:rsidRPr="005362B1">
        <w:rPr>
          <w:color w:val="000000"/>
        </w:rPr>
        <w:t xml:space="preserve">fitting the available data reasonably well, does not have a concerning </w:t>
      </w:r>
      <w:r w:rsidR="000D7A09" w:rsidRPr="005362B1">
        <w:rPr>
          <w:color w:val="000000"/>
        </w:rPr>
        <w:t xml:space="preserve">retrospective pattern, and </w:t>
      </w:r>
      <w:r w:rsidR="00FD4E82" w:rsidRPr="005362B1">
        <w:rPr>
          <w:color w:val="000000"/>
        </w:rPr>
        <w:t>the mean recruitment assumption in the projections does not have a large impact on short term ABC and OFL recommendations, we rate the assessment considerations category at level 1, with typical to moderately increased uncertainty.</w:t>
      </w:r>
    </w:p>
    <w:p w14:paraId="0858C727" w14:textId="01CE8FD7" w:rsidR="0038742E" w:rsidRPr="005362B1" w:rsidRDefault="00DD5489" w:rsidP="0038742E">
      <w:pPr>
        <w:pStyle w:val="Heading4"/>
      </w:pPr>
      <w:r w:rsidRPr="005362B1">
        <w:t>Pop</w:t>
      </w:r>
      <w:r w:rsidR="0038742E" w:rsidRPr="005362B1">
        <w:t>ulation dynamics considerations</w:t>
      </w:r>
    </w:p>
    <w:p w14:paraId="24704F6F" w14:textId="711DDB56" w:rsidR="001618F6" w:rsidRPr="005362B1" w:rsidRDefault="001618F6" w:rsidP="001618F6">
      <w:pPr>
        <w:shd w:val="clear" w:color="auto" w:fill="FFFFFF"/>
        <w:rPr>
          <w:color w:val="000000"/>
        </w:rPr>
      </w:pPr>
      <w:r w:rsidRPr="005362B1">
        <w:rPr>
          <w:color w:val="000000"/>
        </w:rPr>
        <w:t xml:space="preserve">Female spawning biomass is estimated to decrease over the next 2 years, then increase in the medium-term once the projected year classes (i.e., based on mean recruitment </w:t>
      </w:r>
      <w:r w:rsidR="00027372" w:rsidRPr="005362B1">
        <w:rPr>
          <w:color w:val="000000"/>
        </w:rPr>
        <w:t>since</w:t>
      </w:r>
      <w:r w:rsidRPr="005362B1">
        <w:rPr>
          <w:color w:val="000000"/>
        </w:rPr>
        <w:t xml:space="preserve"> 1977) begin contributing to the </w:t>
      </w:r>
      <w:r w:rsidRPr="005362B1">
        <w:rPr>
          <w:color w:val="000000"/>
        </w:rPr>
        <w:lastRenderedPageBreak/>
        <w:t>SSB</w:t>
      </w:r>
      <w:r w:rsidR="00AF7FD2" w:rsidRPr="005362B1">
        <w:rPr>
          <w:color w:val="000000"/>
        </w:rPr>
        <w:t xml:space="preserve"> (Fig.</w:t>
      </w:r>
      <w:r w:rsidR="00B37179" w:rsidRPr="005362B1">
        <w:rPr>
          <w:color w:val="000000"/>
        </w:rPr>
        <w:t xml:space="preserve"> 2.</w:t>
      </w:r>
      <w:r w:rsidR="00862226" w:rsidRPr="005362B1">
        <w:rPr>
          <w:color w:val="000000"/>
        </w:rPr>
        <w:t>32</w:t>
      </w:r>
      <w:r w:rsidR="00FD4E82" w:rsidRPr="005362B1">
        <w:rPr>
          <w:color w:val="000000"/>
        </w:rPr>
        <w:t>)</w:t>
      </w:r>
      <w:r w:rsidRPr="005362B1">
        <w:rPr>
          <w:color w:val="000000"/>
        </w:rPr>
        <w:t xml:space="preserve">. To reiterate, mean recruitment levels have not been estimated in the model since 2014 </w:t>
      </w:r>
      <w:r w:rsidR="00FD4E82" w:rsidRPr="005362B1">
        <w:rPr>
          <w:color w:val="000000"/>
        </w:rPr>
        <w:t>so the increase in the medium term is likely overly optimistic</w:t>
      </w:r>
      <w:r w:rsidRPr="005362B1">
        <w:rPr>
          <w:color w:val="000000"/>
        </w:rPr>
        <w:t xml:space="preserve">. </w:t>
      </w:r>
      <w:r w:rsidR="00FD4E82" w:rsidRPr="005362B1">
        <w:rPr>
          <w:color w:val="000000"/>
        </w:rPr>
        <w:t>Auxiliary i</w:t>
      </w:r>
      <w:r w:rsidRPr="005362B1">
        <w:rPr>
          <w:color w:val="000000"/>
        </w:rPr>
        <w:t>nformation</w:t>
      </w:r>
      <w:r w:rsidR="00FD4E82" w:rsidRPr="005362B1">
        <w:rPr>
          <w:color w:val="000000"/>
        </w:rPr>
        <w:t xml:space="preserve"> on recruitment</w:t>
      </w:r>
      <w:r w:rsidRPr="005362B1">
        <w:rPr>
          <w:color w:val="000000"/>
        </w:rPr>
        <w:t xml:space="preserve"> from </w:t>
      </w:r>
      <w:r w:rsidR="00AF7FD2" w:rsidRPr="005362B1">
        <w:rPr>
          <w:color w:val="000000"/>
        </w:rPr>
        <w:t>non-target fishery sources and the</w:t>
      </w:r>
      <w:r w:rsidRPr="005362B1">
        <w:rPr>
          <w:color w:val="000000"/>
        </w:rPr>
        <w:t xml:space="preserve"> beach seine</w:t>
      </w:r>
      <w:r w:rsidR="00AF7FD2" w:rsidRPr="005362B1">
        <w:rPr>
          <w:color w:val="000000"/>
        </w:rPr>
        <w:t xml:space="preserve"> survey</w:t>
      </w:r>
      <w:r w:rsidRPr="005362B1">
        <w:rPr>
          <w:color w:val="000000"/>
        </w:rPr>
        <w:t xml:space="preserve"> of age-0 fish surveys suggest a very weak 2019 year class, a strong 2020 year class, and above average 2017, 2018, and 2022 year classes. How these indices relate to overall recruitment into the fishery and population is currently unknown, </w:t>
      </w:r>
      <w:r w:rsidR="00FD4E82" w:rsidRPr="005362B1">
        <w:rPr>
          <w:color w:val="000000"/>
        </w:rPr>
        <w:t>as</w:t>
      </w:r>
      <w:r w:rsidRPr="005362B1">
        <w:rPr>
          <w:color w:val="000000"/>
        </w:rPr>
        <w:t xml:space="preserve"> they have yet to materialize in the estimates of </w:t>
      </w:r>
      <w:r w:rsidR="00FD4E82" w:rsidRPr="005362B1">
        <w:rPr>
          <w:color w:val="000000"/>
        </w:rPr>
        <w:t xml:space="preserve">recent </w:t>
      </w:r>
      <w:r w:rsidRPr="005362B1">
        <w:rPr>
          <w:color w:val="000000"/>
        </w:rPr>
        <w:t xml:space="preserve">recruitment in the assessment. </w:t>
      </w:r>
      <w:r w:rsidR="000607F8" w:rsidRPr="005362B1">
        <w:rPr>
          <w:color w:val="000000"/>
        </w:rPr>
        <w:t>However, in the observations of length composition (and age composition) from the A</w:t>
      </w:r>
      <w:del w:id="19" w:author="Steve Barbeaux" w:date="2024-11-01T15:48:00Z">
        <w:r w:rsidR="000607F8" w:rsidRPr="005362B1" w:rsidDel="00AB7A6A">
          <w:rPr>
            <w:color w:val="000000"/>
          </w:rPr>
          <w:delText>S</w:delText>
        </w:r>
      </w:del>
      <w:r w:rsidR="000607F8" w:rsidRPr="005362B1">
        <w:rPr>
          <w:color w:val="000000"/>
        </w:rPr>
        <w:t>FSC bottom trawl survey</w:t>
      </w:r>
      <w:r w:rsidR="000D7A09" w:rsidRPr="005362B1">
        <w:rPr>
          <w:color w:val="000000"/>
        </w:rPr>
        <w:t xml:space="preserve"> these stronger</w:t>
      </w:r>
      <w:r w:rsidR="000607F8" w:rsidRPr="005362B1">
        <w:rPr>
          <w:color w:val="000000"/>
        </w:rPr>
        <w:t xml:space="preserve"> year classes are present, but not estimated well by the model. While the 2023 observations of population scale from both the fitted data sources (bottom trawl survey and longline survey) and the monitored data sources (ADFG trawl survey) indicate an increase in abundance compared to 2022, this increase has yet to translate to a recovery of the cod stock in the GOA to historical levels. </w:t>
      </w:r>
      <w:r w:rsidRPr="005362B1">
        <w:rPr>
          <w:color w:val="000000"/>
        </w:rPr>
        <w:t xml:space="preserve">Because of the persistent low levels of </w:t>
      </w:r>
      <w:r w:rsidR="000607F8" w:rsidRPr="005362B1">
        <w:rPr>
          <w:color w:val="000000"/>
        </w:rPr>
        <w:t>observed and estimated abundance</w:t>
      </w:r>
      <w:r w:rsidRPr="005362B1">
        <w:rPr>
          <w:color w:val="000000"/>
        </w:rPr>
        <w:t xml:space="preserve"> we </w:t>
      </w:r>
      <w:r w:rsidR="00027372" w:rsidRPr="005362B1">
        <w:rPr>
          <w:color w:val="000000"/>
        </w:rPr>
        <w:t xml:space="preserve">continue to </w:t>
      </w:r>
      <w:r w:rsidRPr="005362B1">
        <w:rPr>
          <w:color w:val="000000"/>
        </w:rPr>
        <w:t xml:space="preserve">rate the population dynamics considerations category at level 2, </w:t>
      </w:r>
      <w:r w:rsidR="005B069A" w:rsidRPr="005362B1">
        <w:rPr>
          <w:color w:val="000000"/>
        </w:rPr>
        <w:t>increased</w:t>
      </w:r>
      <w:r w:rsidR="00027372" w:rsidRPr="005362B1">
        <w:rPr>
          <w:color w:val="000000"/>
        </w:rPr>
        <w:t xml:space="preserve"> concern.</w:t>
      </w:r>
    </w:p>
    <w:p w14:paraId="14826677" w14:textId="0D9C13C3" w:rsidR="0038742E" w:rsidRPr="005362B1" w:rsidRDefault="00DD5489" w:rsidP="0038742E">
      <w:pPr>
        <w:pStyle w:val="Heading4"/>
      </w:pPr>
      <w:del w:id="20" w:author="Steve Barbeaux" w:date="2024-11-01T15:47:00Z">
        <w:r w:rsidRPr="005362B1" w:rsidDel="00AB7A6A">
          <w:delText>Environmental</w:delText>
        </w:r>
        <w:r w:rsidR="0038742E" w:rsidRPr="005362B1" w:rsidDel="00AB7A6A">
          <w:delText>/</w:delText>
        </w:r>
      </w:del>
      <w:r w:rsidR="0038742E" w:rsidRPr="005362B1">
        <w:t>Ecosystem considerations</w:t>
      </w:r>
      <w:r w:rsidRPr="005362B1">
        <w:t xml:space="preserve"> </w:t>
      </w:r>
    </w:p>
    <w:p w14:paraId="7E34BCFD" w14:textId="55A51290" w:rsidR="00AF7FD2" w:rsidRPr="005362B1" w:rsidRDefault="00AF7FD2" w:rsidP="004A13D7">
      <w:r w:rsidRPr="005362B1">
        <w:rPr>
          <w:color w:val="000000"/>
        </w:rPr>
        <w:t xml:space="preserve">The most recent data available suggest an ecosystem risk level 1 – </w:t>
      </w:r>
      <w:r w:rsidRPr="005362B1">
        <w:t>n</w:t>
      </w:r>
      <w:r w:rsidR="005B069A" w:rsidRPr="005362B1">
        <w:t xml:space="preserve">o apparent </w:t>
      </w:r>
      <w:r w:rsidRPr="005362B1">
        <w:t>ecosystem concerns</w:t>
      </w:r>
      <w:r w:rsidRPr="005362B1">
        <w:rPr>
          <w:color w:val="000000"/>
        </w:rPr>
        <w:t xml:space="preserve">. The 2023/2024 El Niño event had moderate impacts in the GOA, bringing warmer waters to the surface in winter and at depth in the winter and spring, but not exceeding known thermal thresholds for cod or elevating adult metabolic demands. Spawning conditions were average to slightly below average based on heatwave and habitat suitability with average cross-shelf transport to nursery habitat. Prey availability for larval/juvenile cod (zooplankton) was average to above average (increased euphausiids), while prey availability for adult cod was mixed but less well-monitored (e.g., declining Tanner crab biomass). Adult ration current year projection remains below average. There is no expected change in cod predation (moderate), but biomass consumed projections were higher than in 2023. Competition for zooplankton may be reduced due to low returns of pink salmon. Upcoming 2025 winter and spring surface temperatures are predicted to be cooler than average, in alignment with weak La </w:t>
      </w:r>
      <w:proofErr w:type="spellStart"/>
      <w:r w:rsidRPr="005362B1">
        <w:rPr>
          <w:color w:val="000000"/>
        </w:rPr>
        <w:t>Niña</w:t>
      </w:r>
      <w:proofErr w:type="spellEnd"/>
      <w:r w:rsidRPr="005362B1">
        <w:rPr>
          <w:color w:val="000000"/>
        </w:rPr>
        <w:t xml:space="preserve"> conditions, allowing more dissipation of heat at depth. An extended written description of these Ecosystem Considerations can be found in Appendix 4 of the Gulf of Alaska Ecosystem Status Report (Ferriss 2024). Appendix 2.1 provides a detailed look at environmental/ecosystem considerations specific to this stock within the ecosystem and socioeconomic profile. Broad-scale information on environmental and ecosystem considerations are provided by the Gulf of Alaska Ecosystem Status Report.</w:t>
      </w:r>
    </w:p>
    <w:p w14:paraId="743653EF" w14:textId="1EB3C1C8" w:rsidR="0038742E" w:rsidRPr="005362B1" w:rsidDel="00AB7A6A" w:rsidRDefault="00AB7A6A" w:rsidP="0038742E">
      <w:pPr>
        <w:pStyle w:val="Heading4"/>
        <w:rPr>
          <w:del w:id="21" w:author="Steve Barbeaux" w:date="2024-11-01T15:47:00Z"/>
        </w:rPr>
      </w:pPr>
      <w:ins w:id="22" w:author="Steve Barbeaux" w:date="2024-11-01T15:47:00Z">
        <w:r w:rsidRPr="00AB7A6A">
          <w:t xml:space="preserve">Fishery-informed stock </w:t>
        </w:r>
        <w:proofErr w:type="spellStart"/>
        <w:r w:rsidRPr="00AB7A6A">
          <w:t>considerations</w:t>
        </w:r>
      </w:ins>
      <w:del w:id="23" w:author="Steve Barbeaux" w:date="2024-11-01T15:47:00Z">
        <w:r w:rsidR="0038742E" w:rsidRPr="005362B1" w:rsidDel="00AB7A6A">
          <w:delText>Fishery Performance</w:delText>
        </w:r>
      </w:del>
    </w:p>
    <w:p w14:paraId="3958E407" w14:textId="23E1842D" w:rsidR="00DD5489" w:rsidRPr="005362B1" w:rsidRDefault="00DD5489" w:rsidP="00AF7FD2">
      <w:r w:rsidRPr="005362B1">
        <w:t>Where</w:t>
      </w:r>
      <w:proofErr w:type="spellEnd"/>
      <w:r w:rsidRPr="005362B1">
        <w:t xml:space="preserve"> data were available catch per unit effort measures in the GOA fisheries showed mixed signals. It should be noted that catch levels and fishery participation have been low over the past 4 years in comparison with previous years. Bycatch in other fisheries still remain low compared to prior to the 2014-2016 marine heatwave</w:t>
      </w:r>
      <w:r w:rsidR="00027372" w:rsidRPr="005362B1">
        <w:t>, with the exception of the shallow water flatfish fishery, within which Pacific cod catch has increased.</w:t>
      </w:r>
      <w:r w:rsidR="00AF7FD2" w:rsidRPr="005362B1">
        <w:t xml:space="preserve"> </w:t>
      </w:r>
      <w:r w:rsidRPr="005362B1">
        <w:rPr>
          <w:color w:val="000000"/>
        </w:rPr>
        <w:t xml:space="preserve">We consider the concern level to be 1 – </w:t>
      </w:r>
      <w:r w:rsidR="005B069A" w:rsidRPr="005362B1">
        <w:rPr>
          <w:color w:val="000000"/>
        </w:rPr>
        <w:t>no apparent concerns.</w:t>
      </w:r>
    </w:p>
    <w:p w14:paraId="124A8BDD" w14:textId="77777777" w:rsidR="00AB7A6A" w:rsidRDefault="00AB7A6A" w:rsidP="0038742E">
      <w:pPr>
        <w:pStyle w:val="Heading4"/>
        <w:rPr>
          <w:ins w:id="24" w:author="Steve Barbeaux" w:date="2024-11-01T15:51:00Z"/>
        </w:rPr>
      </w:pPr>
      <w:ins w:id="25" w:author="Steve Barbeaux" w:date="2024-11-01T15:51:00Z">
        <w:r>
          <w:br w:type="page"/>
        </w:r>
      </w:ins>
    </w:p>
    <w:p w14:paraId="509BF1E3" w14:textId="367A70EA" w:rsidR="0038742E" w:rsidRPr="005362B1" w:rsidRDefault="0038742E" w:rsidP="0038742E">
      <w:pPr>
        <w:pStyle w:val="Heading4"/>
      </w:pPr>
      <w:r w:rsidRPr="005362B1">
        <w:lastRenderedPageBreak/>
        <w:t>Summary and ABC recommendation</w:t>
      </w:r>
    </w:p>
    <w:p w14:paraId="2230B238" w14:textId="6F9D3291" w:rsidR="00DD5489" w:rsidRPr="005362B1" w:rsidRDefault="00DD5489" w:rsidP="0038742E">
      <w:pPr>
        <w:shd w:val="clear" w:color="auto" w:fill="FFFFFF"/>
        <w:rPr>
          <w:color w:val="000000"/>
        </w:rPr>
      </w:pPr>
      <w:r w:rsidRPr="005362B1">
        <w:rPr>
          <w:color w:val="000000"/>
        </w:rPr>
        <w:t>These results are summarized in the table below:</w:t>
      </w:r>
    </w:p>
    <w:tbl>
      <w:tblPr>
        <w:tblW w:w="9232" w:type="dxa"/>
        <w:tblInd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Layout w:type="fixed"/>
        <w:tblCellMar>
          <w:left w:w="0" w:type="dxa"/>
          <w:right w:w="0" w:type="dxa"/>
        </w:tblCellMar>
        <w:tblLook w:val="04A0" w:firstRow="1" w:lastRow="0" w:firstColumn="1" w:lastColumn="0" w:noHBand="0" w:noVBand="1"/>
      </w:tblPr>
      <w:tblGrid>
        <w:gridCol w:w="2308"/>
        <w:gridCol w:w="2308"/>
        <w:gridCol w:w="2308"/>
        <w:gridCol w:w="2308"/>
      </w:tblGrid>
      <w:tr w:rsidR="005B069A" w:rsidRPr="005362B1" w14:paraId="0838E998"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16AA8A0A" w14:textId="77777777" w:rsidR="005B069A" w:rsidRPr="005362B1" w:rsidRDefault="005B069A" w:rsidP="005B069A">
            <w:pPr>
              <w:spacing w:after="0"/>
              <w:jc w:val="center"/>
              <w:rPr>
                <w:i/>
                <w:color w:val="222222"/>
              </w:rPr>
            </w:pPr>
            <w:r w:rsidRPr="005362B1">
              <w:rPr>
                <w:i/>
                <w:color w:val="222222"/>
              </w:rPr>
              <w:t>Assessment-related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277E50D7" w14:textId="77777777" w:rsidR="005B069A" w:rsidRPr="005362B1" w:rsidRDefault="005B069A" w:rsidP="005B069A">
            <w:pPr>
              <w:spacing w:after="0"/>
              <w:jc w:val="center"/>
              <w:rPr>
                <w:i/>
                <w:color w:val="222222"/>
              </w:rPr>
            </w:pPr>
            <w:r w:rsidRPr="005362B1">
              <w:rPr>
                <w:i/>
                <w:color w:val="222222"/>
              </w:rPr>
              <w:t>Population dynamics considerations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vAlign w:val="center"/>
            <w:hideMark/>
          </w:tcPr>
          <w:p w14:paraId="33F00C37" w14:textId="77777777" w:rsidR="005B069A" w:rsidRPr="005362B1" w:rsidRDefault="005B069A" w:rsidP="005B069A">
            <w:pPr>
              <w:spacing w:after="0"/>
              <w:jc w:val="center"/>
              <w:rPr>
                <w:i/>
                <w:color w:val="222222"/>
              </w:rPr>
            </w:pPr>
            <w:r w:rsidRPr="005362B1">
              <w:rPr>
                <w:i/>
                <w:color w:val="222222"/>
              </w:rPr>
              <w:t>Ecosystem considerations</w:t>
            </w:r>
          </w:p>
        </w:tc>
        <w:tc>
          <w:tcPr>
            <w:tcW w:w="2308" w:type="dxa"/>
            <w:tcBorders>
              <w:top w:val="single" w:sz="4" w:space="0" w:color="auto"/>
              <w:left w:val="nil"/>
              <w:bottom w:val="single" w:sz="4" w:space="0" w:color="auto"/>
              <w:right w:val="nil"/>
            </w:tcBorders>
            <w:shd w:val="clear" w:color="auto" w:fill="FFFFFF"/>
            <w:vAlign w:val="center"/>
          </w:tcPr>
          <w:p w14:paraId="1B117818" w14:textId="77777777" w:rsidR="005B069A" w:rsidRPr="005362B1" w:rsidRDefault="005B069A" w:rsidP="005B069A">
            <w:pPr>
              <w:spacing w:after="0"/>
              <w:jc w:val="center"/>
              <w:rPr>
                <w:i/>
                <w:color w:val="222222"/>
              </w:rPr>
            </w:pPr>
            <w:r w:rsidRPr="005362B1">
              <w:rPr>
                <w:i/>
                <w:color w:val="222222"/>
              </w:rPr>
              <w:t>Fishery Performance considerations related to health of the stock</w:t>
            </w:r>
          </w:p>
        </w:tc>
      </w:tr>
      <w:tr w:rsidR="005B069A" w:rsidRPr="005362B1" w14:paraId="6A5AC08E" w14:textId="77777777" w:rsidTr="005B069A">
        <w:trPr>
          <w:trHeight w:val="557"/>
        </w:trPr>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661A87" w14:textId="690B0F60"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0A146A43" w14:textId="654B98C4" w:rsidR="005B069A" w:rsidRPr="005362B1" w:rsidRDefault="005B069A" w:rsidP="005B069A">
            <w:pPr>
              <w:spacing w:after="0"/>
              <w:rPr>
                <w:color w:val="222222"/>
              </w:rPr>
            </w:pPr>
            <w:r w:rsidRPr="005362B1">
              <w:rPr>
                <w:color w:val="222222"/>
              </w:rPr>
              <w:t>Level 2: Increased concerns</w:t>
            </w:r>
          </w:p>
        </w:tc>
        <w:tc>
          <w:tcPr>
            <w:tcW w:w="2308" w:type="dxa"/>
            <w:tcBorders>
              <w:top w:val="single" w:sz="4" w:space="0" w:color="auto"/>
              <w:left w:val="nil"/>
              <w:bottom w:val="single" w:sz="4" w:space="0" w:color="auto"/>
              <w:right w:val="nil"/>
            </w:tcBorders>
            <w:shd w:val="clear" w:color="auto" w:fill="FFFFFF"/>
            <w:tcMar>
              <w:top w:w="0" w:type="dxa"/>
              <w:left w:w="108" w:type="dxa"/>
              <w:bottom w:w="0" w:type="dxa"/>
              <w:right w:w="108" w:type="dxa"/>
            </w:tcMar>
            <w:hideMark/>
          </w:tcPr>
          <w:p w14:paraId="4C3D4F2D" w14:textId="77777777" w:rsidR="005B069A" w:rsidRPr="005362B1" w:rsidRDefault="005B069A" w:rsidP="005B069A">
            <w:pPr>
              <w:spacing w:after="0"/>
              <w:rPr>
                <w:color w:val="222222"/>
              </w:rPr>
            </w:pPr>
            <w:r w:rsidRPr="005362B1">
              <w:rPr>
                <w:color w:val="222222"/>
              </w:rPr>
              <w:t>Level 1: Normal</w:t>
            </w:r>
          </w:p>
        </w:tc>
        <w:tc>
          <w:tcPr>
            <w:tcW w:w="2308" w:type="dxa"/>
            <w:tcBorders>
              <w:top w:val="single" w:sz="4" w:space="0" w:color="auto"/>
              <w:left w:val="nil"/>
              <w:bottom w:val="single" w:sz="4" w:space="0" w:color="auto"/>
              <w:right w:val="nil"/>
            </w:tcBorders>
            <w:shd w:val="clear" w:color="auto" w:fill="FFFFFF"/>
          </w:tcPr>
          <w:p w14:paraId="67134C15" w14:textId="77777777" w:rsidR="005B069A" w:rsidRPr="005362B1" w:rsidRDefault="005B069A" w:rsidP="005B069A">
            <w:pPr>
              <w:spacing w:after="0"/>
              <w:rPr>
                <w:color w:val="222222"/>
              </w:rPr>
            </w:pPr>
            <w:r w:rsidRPr="005362B1">
              <w:rPr>
                <w:color w:val="222222"/>
              </w:rPr>
              <w:t>Level 1: Normal</w:t>
            </w:r>
          </w:p>
        </w:tc>
      </w:tr>
    </w:tbl>
    <w:p w14:paraId="713A0900" w14:textId="38B53209" w:rsidR="0038742E" w:rsidRPr="005362B1" w:rsidRDefault="0038742E" w:rsidP="0038742E">
      <w:pPr>
        <w:shd w:val="clear" w:color="auto" w:fill="FFFFFF"/>
        <w:rPr>
          <w:color w:val="000000"/>
        </w:rPr>
      </w:pPr>
      <w:r w:rsidRPr="005362B1">
        <w:t xml:space="preserve">From 2008-2017 the GOA Plan Team and SSC recommended setting the ABC at the maximum permissible level under Tier 3. For 2018 through 2019 an ABC was recommended below the maximum ABC in an attempt to ensure the 2019 and 2020 SSB would remain above </w:t>
      </w:r>
      <w:r w:rsidRPr="005362B1">
        <w:rPr>
          <w:i/>
        </w:rPr>
        <w:t>B</w:t>
      </w:r>
      <w:r w:rsidRPr="005362B1">
        <w:rPr>
          <w:i/>
          <w:vertAlign w:val="subscript"/>
        </w:rPr>
        <w:t>20%</w:t>
      </w:r>
      <w:r w:rsidRPr="005362B1">
        <w:rPr>
          <w:vertAlign w:val="subscript"/>
        </w:rPr>
        <w:t xml:space="preserve">. </w:t>
      </w:r>
      <w:r w:rsidRPr="005362B1">
        <w:t xml:space="preserve">For 2020 although the ABC was set at the maximum the stock was below </w:t>
      </w:r>
      <w:r w:rsidRPr="005362B1">
        <w:rPr>
          <w:i/>
        </w:rPr>
        <w:t>B</w:t>
      </w:r>
      <w:r w:rsidRPr="005362B1">
        <w:rPr>
          <w:i/>
          <w:vertAlign w:val="subscript"/>
        </w:rPr>
        <w:t>20%</w:t>
      </w:r>
      <w:r w:rsidRPr="005362B1">
        <w:rPr>
          <w:vertAlign w:val="subscript"/>
        </w:rPr>
        <w:t xml:space="preserve"> </w:t>
      </w:r>
      <w:r w:rsidRPr="005362B1">
        <w:t xml:space="preserve"> and because of the rules in place to protect forage for Steller sea lions the directed federal fishery was be required to remain closed. </w:t>
      </w:r>
      <w:r w:rsidR="00A32727" w:rsidRPr="005362B1">
        <w:t>However,</w:t>
      </w:r>
      <w:r w:rsidRPr="005362B1">
        <w:t xml:space="preserve"> for added precaution both the federal TAC </w:t>
      </w:r>
      <w:r w:rsidR="002A417A" w:rsidRPr="005362B1">
        <w:t xml:space="preserve">and state GHL were reduced. </w:t>
      </w:r>
      <w:r w:rsidRPr="005362B1">
        <w:t>Biological reference points from GOA Pacific cod SAFE</w:t>
      </w:r>
      <w:r w:rsidR="005B069A" w:rsidRPr="005362B1">
        <w:t xml:space="preserve"> documents for years 2002 – 2025</w:t>
      </w:r>
      <w:r w:rsidRPr="005362B1">
        <w:t xml:space="preserve"> are provided in Table 2.</w:t>
      </w:r>
      <w:r w:rsidR="005B069A" w:rsidRPr="005362B1">
        <w:t>17</w:t>
      </w:r>
      <w:r w:rsidRPr="005362B1">
        <w:t>.</w:t>
      </w:r>
      <w:r w:rsidR="007E10D3" w:rsidRPr="005362B1">
        <w:rPr>
          <w:color w:val="000000"/>
        </w:rPr>
        <w:t xml:space="preserve"> While the largest score of the risk table is level 2, we do not recommend that </w:t>
      </w:r>
      <w:r w:rsidRPr="005362B1">
        <w:rPr>
          <w:color w:val="000000"/>
        </w:rPr>
        <w:t xml:space="preserve">ABC </w:t>
      </w:r>
      <w:r w:rsidR="007E10D3" w:rsidRPr="005362B1">
        <w:rPr>
          <w:color w:val="000000"/>
        </w:rPr>
        <w:t>be set below the maximum permissible.</w:t>
      </w:r>
    </w:p>
    <w:p w14:paraId="4E7D6F74" w14:textId="67D0D44F" w:rsidR="0038742E" w:rsidRPr="005362B1" w:rsidRDefault="0038742E" w:rsidP="00731F0F">
      <w:r w:rsidRPr="005362B1">
        <w:t>For 202</w:t>
      </w:r>
      <w:r w:rsidR="005B069A" w:rsidRPr="005362B1">
        <w:t>5</w:t>
      </w:r>
      <w:r w:rsidRPr="005362B1">
        <w:t xml:space="preserve"> the spawning stock biomass is projected to be above </w:t>
      </w:r>
      <w:r w:rsidRPr="005362B1">
        <w:rPr>
          <w:i/>
        </w:rPr>
        <w:t>B</w:t>
      </w:r>
      <w:r w:rsidRPr="005362B1">
        <w:rPr>
          <w:i/>
          <w:vertAlign w:val="subscript"/>
        </w:rPr>
        <w:t>20</w:t>
      </w:r>
      <w:proofErr w:type="gramStart"/>
      <w:r w:rsidRPr="005362B1">
        <w:rPr>
          <w:i/>
          <w:vertAlign w:val="subscript"/>
        </w:rPr>
        <w:t>%</w:t>
      </w:r>
      <w:r w:rsidRPr="005362B1">
        <w:rPr>
          <w:vertAlign w:val="subscript"/>
        </w:rPr>
        <w:t xml:space="preserve"> </w:t>
      </w:r>
      <w:r w:rsidRPr="005362B1">
        <w:t>,</w:t>
      </w:r>
      <w:proofErr w:type="gramEnd"/>
      <w:r w:rsidRPr="005362B1">
        <w:t xml:space="preserve"> and despite a </w:t>
      </w:r>
      <w:r w:rsidR="005B069A" w:rsidRPr="005362B1">
        <w:t>drop in spawning biomass in 2026</w:t>
      </w:r>
      <w:r w:rsidRPr="005362B1">
        <w:t xml:space="preserve"> is projected to remain above </w:t>
      </w:r>
      <w:r w:rsidRPr="005362B1">
        <w:rPr>
          <w:i/>
        </w:rPr>
        <w:t>B</w:t>
      </w:r>
      <w:r w:rsidRPr="005362B1">
        <w:rPr>
          <w:i/>
          <w:vertAlign w:val="subscript"/>
        </w:rPr>
        <w:t>20%</w:t>
      </w:r>
      <w:r w:rsidR="005B069A" w:rsidRPr="005362B1">
        <w:t xml:space="preserve"> in 2026</w:t>
      </w:r>
      <w:r w:rsidR="00CA46CC" w:rsidRPr="005362B1">
        <w:t>.</w:t>
      </w:r>
    </w:p>
    <w:p w14:paraId="611B9E50" w14:textId="77777777" w:rsidR="00DD5489" w:rsidRPr="005362B1" w:rsidRDefault="00DD5489" w:rsidP="00DD5489">
      <w:pPr>
        <w:pStyle w:val="Heading3"/>
      </w:pPr>
      <w:r w:rsidRPr="005362B1">
        <w:t>Area Allocation of Harvests</w:t>
      </w:r>
    </w:p>
    <w:p w14:paraId="2925A662" w14:textId="0BC6EC38" w:rsidR="00DD5489" w:rsidRPr="005362B1" w:rsidRDefault="005B069A" w:rsidP="00731F0F">
      <w:pPr>
        <w:keepNext/>
      </w:pPr>
      <w:r w:rsidRPr="005362B1">
        <w:t xml:space="preserve">Using the </w:t>
      </w:r>
      <w:proofErr w:type="spellStart"/>
      <w:r w:rsidRPr="005362B1">
        <w:rPr>
          <w:i/>
        </w:rPr>
        <w:t>rema</w:t>
      </w:r>
      <w:proofErr w:type="spellEnd"/>
      <w:r w:rsidRPr="005362B1">
        <w:t xml:space="preserve"> R package</w:t>
      </w:r>
      <w:r w:rsidR="00DD5489" w:rsidRPr="005362B1">
        <w:t xml:space="preserve"> with the</w:t>
      </w:r>
      <w:r w:rsidRPr="005362B1">
        <w:t xml:space="preserve"> AFSC bottom</w:t>
      </w:r>
      <w:r w:rsidR="00DD5489" w:rsidRPr="005362B1">
        <w:t xml:space="preserve"> trawl surve</w:t>
      </w:r>
      <w:r w:rsidR="00FD3E1A" w:rsidRPr="005362B1">
        <w:t>y biomass through 2023</w:t>
      </w:r>
      <w:r w:rsidR="00DD5489" w:rsidRPr="005362B1">
        <w:t xml:space="preserve"> (Fig. 2.</w:t>
      </w:r>
      <w:r w:rsidR="00862226" w:rsidRPr="005362B1">
        <w:t>39</w:t>
      </w:r>
      <w:r w:rsidR="00DD5489" w:rsidRPr="005362B1">
        <w:t>), the area-apportioned ABCs for t</w:t>
      </w:r>
      <w:r w:rsidR="005F645C" w:rsidRPr="005362B1">
        <w:t>he two</w:t>
      </w:r>
      <w:r w:rsidR="00FA1F75" w:rsidRPr="005362B1">
        <w:t>-year</w:t>
      </w:r>
      <w:r w:rsidRPr="005362B1">
        <w:t xml:space="preserve"> projections of Model 24.0</w:t>
      </w:r>
      <w:r w:rsidR="00DD5489" w:rsidRPr="005362B1">
        <w:t xml:space="preserve"> would be:</w:t>
      </w:r>
    </w:p>
    <w:p w14:paraId="675E581D" w14:textId="77777777" w:rsidR="007E10D3" w:rsidRPr="005362B1" w:rsidRDefault="007E10D3" w:rsidP="00731F0F">
      <w:pPr>
        <w:keepNext/>
      </w:pPr>
    </w:p>
    <w:tbl>
      <w:tblPr>
        <w:tblW w:w="0" w:type="auto"/>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4A0" w:firstRow="1" w:lastRow="0" w:firstColumn="1" w:lastColumn="0" w:noHBand="0" w:noVBand="1"/>
      </w:tblPr>
      <w:tblGrid>
        <w:gridCol w:w="1982"/>
        <w:gridCol w:w="1206"/>
        <w:gridCol w:w="1316"/>
        <w:gridCol w:w="1206"/>
        <w:gridCol w:w="1426"/>
      </w:tblGrid>
      <w:tr w:rsidR="005B069A" w:rsidRPr="005362B1" w14:paraId="12972C73" w14:textId="77777777" w:rsidTr="005B069A">
        <w:trPr>
          <w:jc w:val="center"/>
        </w:trPr>
        <w:tc>
          <w:tcPr>
            <w:tcW w:w="0" w:type="auto"/>
            <w:tcBorders>
              <w:top w:val="nil"/>
              <w:left w:val="nil"/>
              <w:bottom w:val="single" w:sz="4" w:space="0" w:color="auto"/>
              <w:right w:val="nil"/>
            </w:tcBorders>
            <w:shd w:val="clear" w:color="auto" w:fill="auto"/>
            <w:vAlign w:val="center"/>
          </w:tcPr>
          <w:p w14:paraId="246CBF77" w14:textId="66F66A37" w:rsidR="005B069A" w:rsidRPr="005362B1" w:rsidRDefault="005B069A" w:rsidP="005B069A">
            <w:pPr>
              <w:keepNext/>
              <w:spacing w:after="0"/>
            </w:pPr>
            <w:r w:rsidRPr="005362B1">
              <w:rPr>
                <w:color w:val="000000"/>
              </w:rPr>
              <w:t xml:space="preserve"> </w:t>
            </w:r>
          </w:p>
        </w:tc>
        <w:tc>
          <w:tcPr>
            <w:tcW w:w="1206" w:type="dxa"/>
            <w:tcBorders>
              <w:top w:val="nil"/>
              <w:left w:val="nil"/>
              <w:bottom w:val="single" w:sz="4" w:space="0" w:color="auto"/>
              <w:right w:val="nil"/>
            </w:tcBorders>
            <w:shd w:val="clear" w:color="auto" w:fill="auto"/>
            <w:vAlign w:val="center"/>
          </w:tcPr>
          <w:p w14:paraId="7AFA051B" w14:textId="7189EA74" w:rsidR="005B069A" w:rsidRPr="005362B1" w:rsidRDefault="005B069A" w:rsidP="005B069A">
            <w:pPr>
              <w:keepNext/>
              <w:spacing w:after="0"/>
              <w:jc w:val="center"/>
            </w:pPr>
            <w:r w:rsidRPr="005362B1">
              <w:rPr>
                <w:color w:val="000000"/>
              </w:rPr>
              <w:t>Western</w:t>
            </w:r>
          </w:p>
        </w:tc>
        <w:tc>
          <w:tcPr>
            <w:tcW w:w="1316" w:type="dxa"/>
            <w:tcBorders>
              <w:top w:val="nil"/>
              <w:left w:val="nil"/>
              <w:bottom w:val="single" w:sz="4" w:space="0" w:color="auto"/>
              <w:right w:val="nil"/>
            </w:tcBorders>
            <w:shd w:val="clear" w:color="auto" w:fill="auto"/>
            <w:vAlign w:val="center"/>
          </w:tcPr>
          <w:p w14:paraId="64A2C495" w14:textId="01227F1B" w:rsidR="005B069A" w:rsidRPr="005362B1" w:rsidRDefault="005B069A" w:rsidP="005B069A">
            <w:pPr>
              <w:keepNext/>
              <w:spacing w:after="0"/>
              <w:jc w:val="center"/>
            </w:pPr>
            <w:r w:rsidRPr="005362B1">
              <w:rPr>
                <w:color w:val="000000"/>
              </w:rPr>
              <w:t>Central</w:t>
            </w:r>
          </w:p>
        </w:tc>
        <w:tc>
          <w:tcPr>
            <w:tcW w:w="1206" w:type="dxa"/>
            <w:tcBorders>
              <w:top w:val="nil"/>
              <w:left w:val="nil"/>
              <w:bottom w:val="single" w:sz="4" w:space="0" w:color="auto"/>
              <w:right w:val="nil"/>
            </w:tcBorders>
            <w:shd w:val="clear" w:color="auto" w:fill="auto"/>
            <w:vAlign w:val="center"/>
          </w:tcPr>
          <w:p w14:paraId="535C77FF" w14:textId="06C21A54" w:rsidR="005B069A" w:rsidRPr="005362B1" w:rsidRDefault="005B069A" w:rsidP="005B069A">
            <w:pPr>
              <w:keepNext/>
              <w:spacing w:after="0"/>
              <w:jc w:val="center"/>
            </w:pPr>
            <w:r w:rsidRPr="005362B1">
              <w:rPr>
                <w:color w:val="000000"/>
              </w:rPr>
              <w:t>Eastern</w:t>
            </w:r>
          </w:p>
        </w:tc>
        <w:tc>
          <w:tcPr>
            <w:tcW w:w="1426" w:type="dxa"/>
            <w:tcBorders>
              <w:top w:val="nil"/>
              <w:left w:val="nil"/>
              <w:bottom w:val="single" w:sz="4" w:space="0" w:color="auto"/>
              <w:right w:val="nil"/>
            </w:tcBorders>
            <w:shd w:val="clear" w:color="auto" w:fill="auto"/>
            <w:vAlign w:val="center"/>
          </w:tcPr>
          <w:p w14:paraId="1D7452BF" w14:textId="37A3EBEE" w:rsidR="005B069A" w:rsidRPr="005362B1" w:rsidRDefault="005B069A" w:rsidP="005B069A">
            <w:pPr>
              <w:keepNext/>
              <w:spacing w:after="0"/>
              <w:jc w:val="center"/>
              <w:rPr>
                <w:sz w:val="20"/>
              </w:rPr>
            </w:pPr>
            <w:r w:rsidRPr="005362B1">
              <w:rPr>
                <w:color w:val="000000"/>
              </w:rPr>
              <w:t>Total</w:t>
            </w:r>
          </w:p>
        </w:tc>
      </w:tr>
      <w:tr w:rsidR="005B069A" w:rsidRPr="005362B1" w14:paraId="5FB589F4" w14:textId="77777777" w:rsidTr="005B069A">
        <w:trPr>
          <w:jc w:val="center"/>
        </w:trPr>
        <w:tc>
          <w:tcPr>
            <w:tcW w:w="0" w:type="auto"/>
            <w:tcBorders>
              <w:top w:val="single" w:sz="4" w:space="0" w:color="auto"/>
              <w:left w:val="nil"/>
              <w:bottom w:val="nil"/>
              <w:right w:val="nil"/>
            </w:tcBorders>
            <w:shd w:val="clear" w:color="auto" w:fill="auto"/>
            <w:vAlign w:val="center"/>
          </w:tcPr>
          <w:p w14:paraId="4C91010F" w14:textId="38B3B072" w:rsidR="005B069A" w:rsidRPr="005362B1" w:rsidRDefault="005B069A" w:rsidP="005B069A">
            <w:pPr>
              <w:spacing w:after="0"/>
            </w:pPr>
            <w:r w:rsidRPr="005362B1">
              <w:rPr>
                <w:color w:val="000000"/>
              </w:rPr>
              <w:t>Area apportionment</w:t>
            </w:r>
          </w:p>
        </w:tc>
        <w:tc>
          <w:tcPr>
            <w:tcW w:w="1206" w:type="dxa"/>
            <w:tcBorders>
              <w:top w:val="single" w:sz="4" w:space="0" w:color="auto"/>
              <w:left w:val="nil"/>
              <w:bottom w:val="nil"/>
              <w:right w:val="nil"/>
            </w:tcBorders>
            <w:shd w:val="clear" w:color="auto" w:fill="auto"/>
            <w:vAlign w:val="center"/>
          </w:tcPr>
          <w:p w14:paraId="71E268A6" w14:textId="6564278D" w:rsidR="005B069A" w:rsidRPr="005362B1" w:rsidRDefault="005B069A" w:rsidP="005B069A">
            <w:pPr>
              <w:spacing w:after="0"/>
              <w:jc w:val="center"/>
            </w:pPr>
            <w:r w:rsidRPr="005362B1">
              <w:rPr>
                <w:color w:val="000000"/>
              </w:rPr>
              <w:t>27.10%</w:t>
            </w:r>
          </w:p>
        </w:tc>
        <w:tc>
          <w:tcPr>
            <w:tcW w:w="1316" w:type="dxa"/>
            <w:tcBorders>
              <w:top w:val="single" w:sz="4" w:space="0" w:color="auto"/>
              <w:left w:val="nil"/>
              <w:bottom w:val="nil"/>
              <w:right w:val="nil"/>
            </w:tcBorders>
            <w:shd w:val="clear" w:color="auto" w:fill="auto"/>
            <w:vAlign w:val="center"/>
          </w:tcPr>
          <w:p w14:paraId="15D59E18" w14:textId="278160B3" w:rsidR="005B069A" w:rsidRPr="005362B1" w:rsidRDefault="005B069A" w:rsidP="005B069A">
            <w:pPr>
              <w:spacing w:after="0"/>
              <w:jc w:val="center"/>
            </w:pPr>
            <w:r w:rsidRPr="005362B1">
              <w:rPr>
                <w:color w:val="000000"/>
              </w:rPr>
              <w:t>63.80%</w:t>
            </w:r>
          </w:p>
        </w:tc>
        <w:tc>
          <w:tcPr>
            <w:tcW w:w="1206" w:type="dxa"/>
            <w:tcBorders>
              <w:top w:val="single" w:sz="4" w:space="0" w:color="auto"/>
              <w:left w:val="nil"/>
              <w:bottom w:val="nil"/>
              <w:right w:val="nil"/>
            </w:tcBorders>
            <w:shd w:val="clear" w:color="auto" w:fill="auto"/>
            <w:vAlign w:val="center"/>
          </w:tcPr>
          <w:p w14:paraId="3F1EC6E0" w14:textId="04A8116B" w:rsidR="005B069A" w:rsidRPr="005362B1" w:rsidRDefault="005B069A" w:rsidP="005B069A">
            <w:pPr>
              <w:spacing w:after="0"/>
              <w:jc w:val="center"/>
            </w:pPr>
            <w:r w:rsidRPr="005362B1">
              <w:rPr>
                <w:color w:val="000000"/>
              </w:rPr>
              <w:t>9.10%</w:t>
            </w:r>
          </w:p>
        </w:tc>
        <w:tc>
          <w:tcPr>
            <w:tcW w:w="1426" w:type="dxa"/>
            <w:tcBorders>
              <w:top w:val="single" w:sz="4" w:space="0" w:color="auto"/>
              <w:left w:val="nil"/>
              <w:bottom w:val="nil"/>
              <w:right w:val="nil"/>
            </w:tcBorders>
            <w:shd w:val="clear" w:color="auto" w:fill="auto"/>
            <w:vAlign w:val="center"/>
          </w:tcPr>
          <w:p w14:paraId="1AC05625" w14:textId="25509D5B" w:rsidR="005B069A" w:rsidRPr="005362B1" w:rsidRDefault="005B069A" w:rsidP="005B069A">
            <w:pPr>
              <w:spacing w:after="0"/>
              <w:jc w:val="center"/>
            </w:pPr>
            <w:r w:rsidRPr="005362B1">
              <w:rPr>
                <w:color w:val="000000"/>
              </w:rPr>
              <w:t>100%</w:t>
            </w:r>
          </w:p>
        </w:tc>
      </w:tr>
      <w:tr w:rsidR="009D639F" w:rsidRPr="005362B1" w14:paraId="4C3CC612" w14:textId="77777777" w:rsidTr="006C3629">
        <w:trPr>
          <w:jc w:val="center"/>
        </w:trPr>
        <w:tc>
          <w:tcPr>
            <w:tcW w:w="0" w:type="auto"/>
            <w:tcBorders>
              <w:top w:val="nil"/>
              <w:left w:val="nil"/>
              <w:bottom w:val="nil"/>
              <w:right w:val="nil"/>
            </w:tcBorders>
            <w:shd w:val="clear" w:color="auto" w:fill="auto"/>
            <w:vAlign w:val="center"/>
          </w:tcPr>
          <w:p w14:paraId="527A3E8A" w14:textId="555C3ADF" w:rsidR="009D639F" w:rsidRPr="005362B1" w:rsidRDefault="009D639F" w:rsidP="009D639F">
            <w:pPr>
              <w:spacing w:after="0"/>
            </w:pPr>
            <w:r w:rsidRPr="005362B1">
              <w:rPr>
                <w:color w:val="000000"/>
              </w:rPr>
              <w:t>2025 ABC</w:t>
            </w:r>
          </w:p>
        </w:tc>
        <w:tc>
          <w:tcPr>
            <w:tcW w:w="1206" w:type="dxa"/>
            <w:tcBorders>
              <w:top w:val="nil"/>
              <w:left w:val="nil"/>
              <w:bottom w:val="nil"/>
              <w:right w:val="nil"/>
            </w:tcBorders>
            <w:shd w:val="clear" w:color="auto" w:fill="auto"/>
            <w:vAlign w:val="bottom"/>
          </w:tcPr>
          <w:p w14:paraId="36BE195D" w14:textId="4D086F41" w:rsidR="009D639F" w:rsidRPr="009D639F" w:rsidRDefault="009D639F" w:rsidP="009D639F">
            <w:pPr>
              <w:spacing w:after="0"/>
              <w:jc w:val="center"/>
              <w:rPr>
                <w:highlight w:val="yellow"/>
              </w:rPr>
            </w:pPr>
            <w:r w:rsidRPr="009D639F">
              <w:rPr>
                <w:color w:val="000000"/>
              </w:rPr>
              <w:t>8,710</w:t>
            </w:r>
          </w:p>
        </w:tc>
        <w:tc>
          <w:tcPr>
            <w:tcW w:w="1316" w:type="dxa"/>
            <w:tcBorders>
              <w:top w:val="nil"/>
              <w:left w:val="nil"/>
              <w:bottom w:val="nil"/>
              <w:right w:val="nil"/>
            </w:tcBorders>
            <w:shd w:val="clear" w:color="auto" w:fill="auto"/>
            <w:vAlign w:val="bottom"/>
          </w:tcPr>
          <w:p w14:paraId="35DFC779" w14:textId="5329D77E" w:rsidR="009D639F" w:rsidRPr="009D639F" w:rsidRDefault="009D639F" w:rsidP="009D639F">
            <w:pPr>
              <w:spacing w:after="0"/>
              <w:jc w:val="center"/>
              <w:rPr>
                <w:highlight w:val="yellow"/>
              </w:rPr>
            </w:pPr>
            <w:r w:rsidRPr="009D639F">
              <w:rPr>
                <w:color w:val="000000"/>
              </w:rPr>
              <w:t>20,506</w:t>
            </w:r>
          </w:p>
        </w:tc>
        <w:tc>
          <w:tcPr>
            <w:tcW w:w="1206" w:type="dxa"/>
            <w:tcBorders>
              <w:top w:val="nil"/>
              <w:left w:val="nil"/>
              <w:bottom w:val="nil"/>
              <w:right w:val="nil"/>
            </w:tcBorders>
            <w:shd w:val="clear" w:color="auto" w:fill="auto"/>
            <w:vAlign w:val="bottom"/>
          </w:tcPr>
          <w:p w14:paraId="64F439C2" w14:textId="46385D3B" w:rsidR="009D639F" w:rsidRPr="009D639F" w:rsidRDefault="009D639F" w:rsidP="009D639F">
            <w:pPr>
              <w:spacing w:after="0"/>
              <w:jc w:val="center"/>
              <w:rPr>
                <w:highlight w:val="yellow"/>
              </w:rPr>
            </w:pPr>
            <w:r w:rsidRPr="009D639F">
              <w:rPr>
                <w:color w:val="000000"/>
              </w:rPr>
              <w:t>2,925</w:t>
            </w:r>
          </w:p>
        </w:tc>
        <w:tc>
          <w:tcPr>
            <w:tcW w:w="1426" w:type="dxa"/>
            <w:tcBorders>
              <w:top w:val="nil"/>
              <w:left w:val="nil"/>
              <w:bottom w:val="nil"/>
              <w:right w:val="nil"/>
            </w:tcBorders>
            <w:shd w:val="clear" w:color="auto" w:fill="auto"/>
            <w:vAlign w:val="bottom"/>
          </w:tcPr>
          <w:p w14:paraId="0858A84A" w14:textId="4B28CC9C" w:rsidR="009D639F" w:rsidRPr="009D639F" w:rsidRDefault="009D639F" w:rsidP="009D639F">
            <w:pPr>
              <w:spacing w:after="0"/>
              <w:jc w:val="center"/>
              <w:rPr>
                <w:highlight w:val="yellow"/>
              </w:rPr>
            </w:pPr>
            <w:r w:rsidRPr="009D639F">
              <w:rPr>
                <w:color w:val="000000"/>
              </w:rPr>
              <w:t>32,141</w:t>
            </w:r>
          </w:p>
        </w:tc>
      </w:tr>
      <w:tr w:rsidR="009D639F" w:rsidRPr="005362B1" w14:paraId="493219C5" w14:textId="77777777" w:rsidTr="006C3629">
        <w:trPr>
          <w:jc w:val="center"/>
        </w:trPr>
        <w:tc>
          <w:tcPr>
            <w:tcW w:w="0" w:type="auto"/>
            <w:tcBorders>
              <w:top w:val="nil"/>
              <w:left w:val="nil"/>
              <w:bottom w:val="single" w:sz="4" w:space="0" w:color="auto"/>
              <w:right w:val="nil"/>
            </w:tcBorders>
            <w:shd w:val="clear" w:color="auto" w:fill="auto"/>
            <w:vAlign w:val="center"/>
          </w:tcPr>
          <w:p w14:paraId="52877A4D" w14:textId="3B4D0902" w:rsidR="009D639F" w:rsidRPr="005362B1" w:rsidRDefault="009D639F" w:rsidP="009D639F">
            <w:pPr>
              <w:spacing w:after="0"/>
            </w:pPr>
            <w:r w:rsidRPr="005362B1">
              <w:rPr>
                <w:color w:val="000000"/>
              </w:rPr>
              <w:t>2026 ABC</w:t>
            </w:r>
          </w:p>
        </w:tc>
        <w:tc>
          <w:tcPr>
            <w:tcW w:w="1206" w:type="dxa"/>
            <w:tcBorders>
              <w:top w:val="nil"/>
              <w:left w:val="nil"/>
              <w:bottom w:val="single" w:sz="4" w:space="0" w:color="auto"/>
              <w:right w:val="nil"/>
            </w:tcBorders>
            <w:shd w:val="clear" w:color="auto" w:fill="auto"/>
            <w:vAlign w:val="bottom"/>
          </w:tcPr>
          <w:p w14:paraId="326BCD0A" w14:textId="30B44CCB" w:rsidR="009D639F" w:rsidRPr="009D639F" w:rsidRDefault="009D639F" w:rsidP="009D639F">
            <w:pPr>
              <w:spacing w:after="0"/>
              <w:jc w:val="center"/>
              <w:rPr>
                <w:highlight w:val="yellow"/>
              </w:rPr>
            </w:pPr>
            <w:r w:rsidRPr="009D639F">
              <w:rPr>
                <w:color w:val="000000"/>
              </w:rPr>
              <w:t>8,182</w:t>
            </w:r>
          </w:p>
        </w:tc>
        <w:tc>
          <w:tcPr>
            <w:tcW w:w="1316" w:type="dxa"/>
            <w:tcBorders>
              <w:top w:val="nil"/>
              <w:left w:val="nil"/>
              <w:bottom w:val="single" w:sz="4" w:space="0" w:color="auto"/>
              <w:right w:val="nil"/>
            </w:tcBorders>
            <w:shd w:val="clear" w:color="auto" w:fill="auto"/>
            <w:vAlign w:val="bottom"/>
          </w:tcPr>
          <w:p w14:paraId="6CA5D624" w14:textId="72049D56" w:rsidR="009D639F" w:rsidRPr="009D639F" w:rsidRDefault="009D639F" w:rsidP="009D639F">
            <w:pPr>
              <w:spacing w:after="0"/>
              <w:jc w:val="center"/>
              <w:rPr>
                <w:highlight w:val="yellow"/>
              </w:rPr>
            </w:pPr>
            <w:r w:rsidRPr="009D639F">
              <w:rPr>
                <w:color w:val="000000"/>
              </w:rPr>
              <w:t>19,263</w:t>
            </w:r>
          </w:p>
        </w:tc>
        <w:tc>
          <w:tcPr>
            <w:tcW w:w="1206" w:type="dxa"/>
            <w:tcBorders>
              <w:top w:val="nil"/>
              <w:left w:val="nil"/>
              <w:bottom w:val="single" w:sz="4" w:space="0" w:color="auto"/>
              <w:right w:val="nil"/>
            </w:tcBorders>
            <w:shd w:val="clear" w:color="auto" w:fill="auto"/>
            <w:vAlign w:val="bottom"/>
          </w:tcPr>
          <w:p w14:paraId="3115174B" w14:textId="5A49F3F9" w:rsidR="009D639F" w:rsidRPr="009D639F" w:rsidRDefault="009D639F" w:rsidP="009D639F">
            <w:pPr>
              <w:spacing w:after="0"/>
              <w:jc w:val="center"/>
              <w:rPr>
                <w:highlight w:val="yellow"/>
              </w:rPr>
            </w:pPr>
            <w:r w:rsidRPr="009D639F">
              <w:rPr>
                <w:color w:val="000000"/>
              </w:rPr>
              <w:t>2,748</w:t>
            </w:r>
          </w:p>
        </w:tc>
        <w:tc>
          <w:tcPr>
            <w:tcW w:w="1426" w:type="dxa"/>
            <w:tcBorders>
              <w:top w:val="nil"/>
              <w:left w:val="nil"/>
              <w:bottom w:val="single" w:sz="4" w:space="0" w:color="auto"/>
              <w:right w:val="nil"/>
            </w:tcBorders>
            <w:shd w:val="clear" w:color="auto" w:fill="auto"/>
            <w:vAlign w:val="bottom"/>
          </w:tcPr>
          <w:p w14:paraId="112B6799" w14:textId="38CA995C" w:rsidR="009D639F" w:rsidRPr="009D639F" w:rsidRDefault="009D639F" w:rsidP="009D639F">
            <w:pPr>
              <w:spacing w:after="0"/>
              <w:jc w:val="center"/>
              <w:rPr>
                <w:highlight w:val="yellow"/>
              </w:rPr>
            </w:pPr>
            <w:r w:rsidRPr="009D639F">
              <w:rPr>
                <w:color w:val="000000"/>
              </w:rPr>
              <w:t>30,193</w:t>
            </w:r>
          </w:p>
        </w:tc>
      </w:tr>
    </w:tbl>
    <w:p w14:paraId="603F8732" w14:textId="7D519408" w:rsidR="00DD5489" w:rsidRPr="005362B1" w:rsidRDefault="00731F0F" w:rsidP="00DD5489">
      <w:pPr>
        <w:pStyle w:val="Heading3"/>
      </w:pPr>
      <w:r w:rsidRPr="005362B1">
        <w:t>Status Determination</w:t>
      </w:r>
    </w:p>
    <w:p w14:paraId="00327118" w14:textId="4DF3CD51" w:rsidR="00DD5489" w:rsidRPr="005362B1" w:rsidRDefault="00DD5489" w:rsidP="00731F0F">
      <w:r w:rsidRPr="005362B1">
        <w:t xml:space="preserve">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 </w:t>
      </w:r>
      <w:r w:rsidR="005B069A" w:rsidRPr="005362B1">
        <w:t>Year-end catch for 2024</w:t>
      </w:r>
      <w:r w:rsidRPr="005362B1">
        <w:t xml:space="preserve"> </w:t>
      </w:r>
      <w:r w:rsidR="005B069A" w:rsidRPr="005362B1">
        <w:t>was set equal to the 2024</w:t>
      </w:r>
      <w:r w:rsidRPr="005362B1">
        <w:t xml:space="preserve"> ABC. In each subsequent year, the fishing mortality rate is prescribed on the basis of the spawning biomass in that year and the respective harvest scenario. </w:t>
      </w:r>
    </w:p>
    <w:p w14:paraId="2A2956B9" w14:textId="086AF8A1" w:rsidR="00DD5489" w:rsidRPr="005362B1" w:rsidRDefault="00DD5489" w:rsidP="00731F0F">
      <w:r w:rsidRPr="005362B1">
        <w:t>Selectivity used in the projections was the</w:t>
      </w:r>
      <w:r w:rsidR="005B069A" w:rsidRPr="005362B1">
        <w:t xml:space="preserve"> mean selectivity since </w:t>
      </w:r>
      <w:r w:rsidR="00FD3E1A" w:rsidRPr="005362B1">
        <w:t>2000</w:t>
      </w:r>
      <w:r w:rsidR="00731F0F" w:rsidRPr="005362B1">
        <w:t>, recruitment was based on ave</w:t>
      </w:r>
      <w:r w:rsidR="00FD3E1A" w:rsidRPr="005362B1">
        <w:t>rage r</w:t>
      </w:r>
      <w:r w:rsidR="005B069A" w:rsidRPr="005362B1">
        <w:t>ecruitment from 1977-2022</w:t>
      </w:r>
      <w:r w:rsidR="00731F0F" w:rsidRPr="005362B1">
        <w:t xml:space="preserve"> and growth and</w:t>
      </w:r>
      <w:r w:rsidRPr="005362B1">
        <w:t xml:space="preserve"> mortality</w:t>
      </w:r>
      <w:r w:rsidR="00731F0F" w:rsidRPr="005362B1">
        <w:t xml:space="preserve"> were as es</w:t>
      </w:r>
      <w:r w:rsidR="005B069A" w:rsidRPr="005362B1">
        <w:t>timated in 2024</w:t>
      </w:r>
      <w:r w:rsidR="00410D6D" w:rsidRPr="005362B1">
        <w:t>.</w:t>
      </w:r>
      <w:r w:rsidRPr="005362B1">
        <w:t xml:space="preserve"> </w:t>
      </w:r>
    </w:p>
    <w:p w14:paraId="0EF0C91C" w14:textId="32D32A6A" w:rsidR="00DD5489" w:rsidRPr="005362B1" w:rsidRDefault="00DD5489" w:rsidP="00DD5489">
      <w:pPr>
        <w:jc w:val="both"/>
      </w:pPr>
      <w:r w:rsidRPr="005362B1">
        <w:t xml:space="preserve">Five of the seven standard scenarios </w:t>
      </w:r>
      <w:r w:rsidR="0020431B" w:rsidRPr="005362B1">
        <w:t>support the alternative harvest strategies analyzed in the Alaska Groundfish Harvest Specifications Final Environmental Impact Statement</w:t>
      </w:r>
      <w:r w:rsidRPr="005362B1">
        <w:t>. These five scenarios, which are designed to provide a range of harvest alternatives that are likely t</w:t>
      </w:r>
      <w:r w:rsidR="00FD3E1A" w:rsidRPr="005362B1">
        <w:t>o bracket the</w:t>
      </w:r>
      <w:r w:rsidR="005B069A" w:rsidRPr="005362B1">
        <w:t xml:space="preserve"> final TAC for 2025</w:t>
      </w:r>
      <w:r w:rsidRPr="005362B1">
        <w:t>, are as follow (“</w:t>
      </w:r>
      <w:r w:rsidRPr="005362B1">
        <w:rPr>
          <w:i/>
        </w:rPr>
        <w:t>max</w:t>
      </w:r>
      <w:r w:rsidRPr="005362B1">
        <w:t xml:space="preserve"> </w:t>
      </w:r>
      <w:r w:rsidRPr="005362B1">
        <w:rPr>
          <w:i/>
          <w:color w:val="000000"/>
        </w:rPr>
        <w:t>F</w:t>
      </w:r>
      <w:r w:rsidRPr="005362B1">
        <w:rPr>
          <w:i/>
          <w:color w:val="000000"/>
          <w:sz w:val="16"/>
          <w:vertAlign w:val="subscript"/>
        </w:rPr>
        <w:t>ABC</w:t>
      </w:r>
      <w:r w:rsidRPr="005362B1">
        <w:t xml:space="preserve">” refers to the maximum permissible value of </w:t>
      </w:r>
      <w:r w:rsidRPr="005362B1">
        <w:rPr>
          <w:i/>
        </w:rPr>
        <w:t>F</w:t>
      </w:r>
      <w:r w:rsidRPr="005362B1">
        <w:rPr>
          <w:i/>
          <w:sz w:val="16"/>
          <w:vertAlign w:val="subscript"/>
        </w:rPr>
        <w:t>ABC</w:t>
      </w:r>
      <w:r w:rsidRPr="005362B1">
        <w:t xml:space="preserve"> under Amendment 56):</w:t>
      </w:r>
    </w:p>
    <w:p w14:paraId="465FE720" w14:textId="77777777" w:rsidR="00DD5489" w:rsidRPr="005362B1" w:rsidRDefault="00DD5489" w:rsidP="00DD5489">
      <w:pPr>
        <w:ind w:left="1080" w:hanging="1080"/>
      </w:pPr>
      <w:r w:rsidRPr="005362B1">
        <w:rPr>
          <w:i/>
        </w:rPr>
        <w:lastRenderedPageBreak/>
        <w:t>Scenario 1</w:t>
      </w:r>
      <w:r w:rsidRPr="005362B1">
        <w:t xml:space="preserve">: In all future years, </w:t>
      </w:r>
      <w:r w:rsidRPr="005362B1">
        <w:rPr>
          <w:i/>
        </w:rPr>
        <w:t>F</w:t>
      </w:r>
      <w:r w:rsidRPr="005362B1">
        <w:t xml:space="preserve"> is set equal to </w:t>
      </w:r>
      <w:r w:rsidRPr="005362B1">
        <w:rPr>
          <w:i/>
        </w:rPr>
        <w:t>max</w:t>
      </w:r>
      <w:r w:rsidRPr="005362B1">
        <w:t xml:space="preserve"> </w:t>
      </w:r>
      <w:r w:rsidRPr="005362B1">
        <w:rPr>
          <w:i/>
        </w:rPr>
        <w:t>F</w:t>
      </w:r>
      <w:r w:rsidRPr="005362B1">
        <w:rPr>
          <w:i/>
          <w:sz w:val="16"/>
          <w:vertAlign w:val="subscript"/>
        </w:rPr>
        <w:t>ABC</w:t>
      </w:r>
      <w:r w:rsidRPr="005362B1">
        <w:t>. (Rationale: Historically, TAC has been constrained by ABC, so this scenario provides a likely upper limit on future TACs.)</w:t>
      </w:r>
    </w:p>
    <w:p w14:paraId="68329A0D" w14:textId="77777777" w:rsidR="00DD5489" w:rsidRPr="005362B1" w:rsidRDefault="00DD5489" w:rsidP="00DD5489">
      <w:pPr>
        <w:ind w:left="1080" w:hanging="1080"/>
      </w:pPr>
      <w:r w:rsidRPr="005362B1">
        <w:rPr>
          <w:i/>
        </w:rPr>
        <w:t>Scenario 2</w:t>
      </w:r>
      <w:r w:rsidRPr="005362B1">
        <w:t xml:space="preserve">: In all future years, </w:t>
      </w:r>
      <w:r w:rsidRPr="005362B1">
        <w:rPr>
          <w:i/>
        </w:rPr>
        <w:t>F</w:t>
      </w:r>
      <w:r w:rsidRPr="005362B1">
        <w:t xml:space="preserve"> is set equal to the author’s recommend level, max ABC. </w:t>
      </w:r>
    </w:p>
    <w:p w14:paraId="784CE658" w14:textId="59BA2FDA" w:rsidR="00DD5489" w:rsidRPr="005362B1" w:rsidRDefault="00DD5489" w:rsidP="00DD5489">
      <w:pPr>
        <w:ind w:left="1080" w:hanging="1080"/>
      </w:pPr>
      <w:r w:rsidRPr="005362B1">
        <w:rPr>
          <w:i/>
        </w:rPr>
        <w:t>Scenario 3</w:t>
      </w:r>
      <w:r w:rsidRPr="005362B1">
        <w:t xml:space="preserve">: In all future years, </w:t>
      </w:r>
      <w:r w:rsidRPr="005362B1">
        <w:rPr>
          <w:i/>
        </w:rPr>
        <w:t>F</w:t>
      </w:r>
      <w:r w:rsidR="005B069A" w:rsidRPr="005362B1">
        <w:t xml:space="preserve"> is set equal to the </w:t>
      </w:r>
      <w:commentRangeStart w:id="26"/>
      <w:r w:rsidR="005B069A" w:rsidRPr="005362B1">
        <w:t>2020</w:t>
      </w:r>
      <w:r w:rsidR="005B069A" w:rsidRPr="005362B1">
        <w:noBreakHyphen/>
        <w:t>2024</w:t>
      </w:r>
      <w:r w:rsidRPr="005362B1" w:rsidDel="0074689D">
        <w:t xml:space="preserve"> </w:t>
      </w:r>
      <w:commentRangeEnd w:id="26"/>
      <w:r w:rsidR="00AB7A6A">
        <w:rPr>
          <w:rStyle w:val="CommentReference"/>
        </w:rPr>
        <w:commentReference w:id="26"/>
      </w:r>
      <w:r w:rsidRPr="005362B1">
        <w:t xml:space="preserve">average </w:t>
      </w:r>
      <w:r w:rsidRPr="005362B1">
        <w:rPr>
          <w:i/>
        </w:rPr>
        <w:t>F</w:t>
      </w:r>
      <w:r w:rsidRPr="005362B1">
        <w:t xml:space="preserve">. (Rationale: For some stocks, TAC can be well below ABC, and recent average </w:t>
      </w:r>
      <w:r w:rsidRPr="005362B1">
        <w:rPr>
          <w:i/>
        </w:rPr>
        <w:t>F</w:t>
      </w:r>
      <w:r w:rsidRPr="005362B1">
        <w:t xml:space="preserve"> may provide a better indicator of </w:t>
      </w:r>
      <w:r w:rsidRPr="005362B1">
        <w:rPr>
          <w:i/>
        </w:rPr>
        <w:t>F</w:t>
      </w:r>
      <w:r w:rsidRPr="005362B1">
        <w:rPr>
          <w:i/>
          <w:vertAlign w:val="subscript"/>
        </w:rPr>
        <w:t>TAC</w:t>
      </w:r>
      <w:r w:rsidRPr="005362B1">
        <w:t xml:space="preserve"> than </w:t>
      </w:r>
      <w:r w:rsidRPr="005362B1">
        <w:rPr>
          <w:i/>
        </w:rPr>
        <w:t>F</w:t>
      </w:r>
      <w:r w:rsidRPr="005362B1">
        <w:rPr>
          <w:i/>
          <w:sz w:val="16"/>
          <w:vertAlign w:val="subscript"/>
        </w:rPr>
        <w:t>ABC</w:t>
      </w:r>
      <w:r w:rsidRPr="005362B1">
        <w:t>.)</w:t>
      </w:r>
    </w:p>
    <w:p w14:paraId="392DC750" w14:textId="77777777" w:rsidR="00DD5489" w:rsidRPr="005362B1" w:rsidRDefault="00DD5489" w:rsidP="00DD5489">
      <w:pPr>
        <w:ind w:left="1080" w:hanging="1080"/>
      </w:pPr>
      <w:r w:rsidRPr="005362B1">
        <w:rPr>
          <w:i/>
        </w:rPr>
        <w:t>Scenario 4</w:t>
      </w:r>
      <w:r w:rsidRPr="005362B1">
        <w:t xml:space="preserve">: In all future years, </w:t>
      </w:r>
      <w:r w:rsidRPr="005362B1">
        <w:rPr>
          <w:i/>
        </w:rPr>
        <w:t>F</w:t>
      </w:r>
      <w:r w:rsidRPr="005362B1">
        <w:t xml:space="preserve"> is set equal to the </w:t>
      </w:r>
      <w:r w:rsidRPr="005362B1">
        <w:rPr>
          <w:i/>
        </w:rPr>
        <w:t>F</w:t>
      </w:r>
      <w:r w:rsidRPr="005362B1">
        <w:rPr>
          <w:i/>
          <w:vertAlign w:val="subscript"/>
        </w:rPr>
        <w:t>75%</w:t>
      </w:r>
      <w:r w:rsidRPr="005362B1">
        <w:t>. (Rationale: This scenario was developed by the NMFS Regional Office based on public feedback on alternatives.</w:t>
      </w:r>
    </w:p>
    <w:p w14:paraId="2C441FF4" w14:textId="77777777" w:rsidR="00DD5489" w:rsidRPr="005362B1" w:rsidRDefault="00DD5489" w:rsidP="00DD5489">
      <w:pPr>
        <w:ind w:left="1080" w:hanging="1080"/>
      </w:pPr>
      <w:r w:rsidRPr="005362B1">
        <w:rPr>
          <w:i/>
        </w:rPr>
        <w:t>Scenario 5</w:t>
      </w:r>
      <w:r w:rsidRPr="005362B1">
        <w:t xml:space="preserve">: In all future years, </w:t>
      </w:r>
      <w:r w:rsidRPr="005362B1">
        <w:rPr>
          <w:i/>
        </w:rPr>
        <w:t>F</w:t>
      </w:r>
      <w:r w:rsidRPr="005362B1">
        <w:t xml:space="preserve"> is set equal to zero. (Rationale: In extreme cases, TAC may be set at a level close to zero.)</w:t>
      </w:r>
    </w:p>
    <w:p w14:paraId="4C8AAFF4" w14:textId="77777777" w:rsidR="00DD5489" w:rsidRPr="005362B1" w:rsidRDefault="00DD5489" w:rsidP="00DD5489">
      <w:r w:rsidRPr="005362B1">
        <w:t>Two other scenarios are needed to satisfy the MSFCMA</w:t>
      </w:r>
      <w:r w:rsidRPr="005362B1">
        <w:rPr>
          <w:rFonts w:ascii="WP TypographicSymbols" w:hAnsi="WP TypographicSymbols"/>
        </w:rPr>
        <w:t>’</w:t>
      </w:r>
      <w:r w:rsidRPr="005362B1">
        <w:t xml:space="preserve">s requirement to determine whether a stock is currently in an overfished condition or is approaching an overfished condition. These two scenarios are as follows (for Tier 3 stocks, the MSY level is defined as </w:t>
      </w:r>
      <w:r w:rsidRPr="005362B1">
        <w:rPr>
          <w:i/>
          <w:iCs/>
        </w:rPr>
        <w:t>B</w:t>
      </w:r>
      <w:r w:rsidRPr="005362B1">
        <w:rPr>
          <w:i/>
          <w:iCs/>
          <w:vertAlign w:val="subscript"/>
        </w:rPr>
        <w:t>35%</w:t>
      </w:r>
      <w:r w:rsidRPr="005362B1">
        <w:t>):</w:t>
      </w:r>
    </w:p>
    <w:p w14:paraId="7F8CF516" w14:textId="66D176D4" w:rsidR="00DD5489" w:rsidRPr="005362B1" w:rsidRDefault="00DD5489" w:rsidP="00DD5489">
      <w:pPr>
        <w:ind w:left="1080" w:hanging="1080"/>
      </w:pPr>
      <w:r w:rsidRPr="005362B1">
        <w:rPr>
          <w:i/>
          <w:iCs/>
        </w:rPr>
        <w:t>Scenario 6</w:t>
      </w:r>
      <w:r w:rsidRPr="005362B1">
        <w:t xml:space="preserve">: In all future years, </w:t>
      </w:r>
      <w:r w:rsidRPr="005362B1">
        <w:rPr>
          <w:i/>
          <w:iCs/>
        </w:rPr>
        <w:t>F</w:t>
      </w:r>
      <w:r w:rsidRPr="005362B1">
        <w:t xml:space="preserve"> is set equal to </w:t>
      </w:r>
      <w:r w:rsidRPr="005362B1">
        <w:rPr>
          <w:i/>
          <w:iCs/>
        </w:rPr>
        <w:t>F</w:t>
      </w:r>
      <w:r w:rsidRPr="005362B1">
        <w:rPr>
          <w:i/>
          <w:iCs/>
          <w:vertAlign w:val="subscript"/>
        </w:rPr>
        <w:t>OFL</w:t>
      </w:r>
      <w:r w:rsidRPr="005362B1">
        <w:t xml:space="preserve">. (Rationale: This scenario determines whether a stock is overfished. If the stock is expected to be above half of its </w:t>
      </w:r>
      <w:r w:rsidRPr="005362B1">
        <w:rPr>
          <w:i/>
        </w:rPr>
        <w:t>B</w:t>
      </w:r>
      <w:r w:rsidRPr="005362B1">
        <w:rPr>
          <w:i/>
          <w:vertAlign w:val="subscript"/>
        </w:rPr>
        <w:t>MSY</w:t>
      </w:r>
      <w:r w:rsidR="005B069A" w:rsidRPr="005362B1">
        <w:t xml:space="preserve"> level in 2024</w:t>
      </w:r>
      <w:r w:rsidRPr="005362B1">
        <w:t xml:space="preserve"> and above its </w:t>
      </w:r>
      <w:r w:rsidRPr="005362B1">
        <w:rPr>
          <w:i/>
        </w:rPr>
        <w:t>B</w:t>
      </w:r>
      <w:r w:rsidRPr="005362B1">
        <w:rPr>
          <w:i/>
          <w:vertAlign w:val="subscript"/>
        </w:rPr>
        <w:t>MSY</w:t>
      </w:r>
      <w:r w:rsidR="005B069A" w:rsidRPr="005362B1">
        <w:t xml:space="preserve"> level in 2034</w:t>
      </w:r>
      <w:r w:rsidRPr="005362B1">
        <w:t xml:space="preserve"> under this scenario, then the stock is not overfished.)</w:t>
      </w:r>
    </w:p>
    <w:p w14:paraId="5DA337D7" w14:textId="7B627C38" w:rsidR="00DD5489" w:rsidRPr="005362B1" w:rsidRDefault="00DD5489" w:rsidP="00DD5489">
      <w:pPr>
        <w:ind w:left="1080" w:hanging="1080"/>
      </w:pPr>
      <w:r w:rsidRPr="005362B1">
        <w:rPr>
          <w:i/>
        </w:rPr>
        <w:t>Scenario 7:</w:t>
      </w:r>
      <w:r w:rsidR="005B069A" w:rsidRPr="005362B1">
        <w:t xml:space="preserve"> In 2025 and 2026</w:t>
      </w:r>
      <w:r w:rsidRPr="005362B1">
        <w:t xml:space="preserve">, </w:t>
      </w:r>
      <w:r w:rsidRPr="005362B1">
        <w:rPr>
          <w:i/>
        </w:rPr>
        <w:t>F</w:t>
      </w:r>
      <w:r w:rsidRPr="005362B1">
        <w:t xml:space="preserve"> is set equal to max </w:t>
      </w:r>
      <w:r w:rsidRPr="005362B1">
        <w:rPr>
          <w:i/>
        </w:rPr>
        <w:t>F</w:t>
      </w:r>
      <w:r w:rsidRPr="005362B1">
        <w:rPr>
          <w:i/>
          <w:vertAlign w:val="subscript"/>
        </w:rPr>
        <w:t>ABC</w:t>
      </w:r>
      <w:r w:rsidRPr="005362B1">
        <w:t>, and in all subsequent years</w:t>
      </w:r>
      <w:r w:rsidRPr="005362B1">
        <w:rPr>
          <w:i/>
        </w:rPr>
        <w:t>, F</w:t>
      </w:r>
      <w:r w:rsidRPr="005362B1">
        <w:t xml:space="preserve"> is set equal to </w:t>
      </w:r>
      <w:r w:rsidRPr="005362B1">
        <w:rPr>
          <w:i/>
        </w:rPr>
        <w:t>F</w:t>
      </w:r>
      <w:r w:rsidRPr="005362B1">
        <w:rPr>
          <w:i/>
          <w:vertAlign w:val="subscript"/>
        </w:rPr>
        <w:t>OFL</w:t>
      </w:r>
      <w:r w:rsidRPr="005362B1">
        <w:t>. (Rationale: This scenario determines whether a stock is approaching an overfished condition. If the stock i</w:t>
      </w:r>
      <w:r w:rsidR="00FD3E1A" w:rsidRPr="005362B1">
        <w:t>s 1) above its M</w:t>
      </w:r>
      <w:r w:rsidR="00D66DBC" w:rsidRPr="005362B1">
        <w:t>SY level in 2026</w:t>
      </w:r>
      <w:r w:rsidRPr="005362B1">
        <w:t xml:space="preserve"> or 2) ab</w:t>
      </w:r>
      <w:r w:rsidR="00D66DBC" w:rsidRPr="005362B1">
        <w:t>ove 1/2 of its MSY level in 2026</w:t>
      </w:r>
      <w:r w:rsidRPr="005362B1">
        <w:t xml:space="preserve"> and expected to be </w:t>
      </w:r>
      <w:r w:rsidR="00D66DBC" w:rsidRPr="005362B1">
        <w:t>above its MSY level in 2036</w:t>
      </w:r>
      <w:r w:rsidRPr="005362B1">
        <w:t xml:space="preserve"> under this scenario, then the stock is not approaching an overfished condition.)</w:t>
      </w:r>
    </w:p>
    <w:p w14:paraId="677A5791" w14:textId="7020E8B1" w:rsidR="00DD5489" w:rsidRPr="005362B1" w:rsidRDefault="00DD5489" w:rsidP="00DD5489">
      <w:r w:rsidRPr="005362B1">
        <w:t>Scenarios 1 through 7 w</w:t>
      </w:r>
      <w:r w:rsidR="00D66DBC" w:rsidRPr="005362B1">
        <w:t>ere projected 15 years from 2024</w:t>
      </w:r>
      <w:r w:rsidRPr="005362B1">
        <w:t xml:space="preserve"> in Model </w:t>
      </w:r>
      <w:r w:rsidR="00D66DBC" w:rsidRPr="005362B1">
        <w:t>24.0</w:t>
      </w:r>
      <w:r w:rsidRPr="005362B1">
        <w:t xml:space="preserve"> (</w:t>
      </w:r>
      <w:r w:rsidRPr="005362B1">
        <w:rPr>
          <w:color w:val="000000"/>
        </w:rPr>
        <w:t>Table 2.</w:t>
      </w:r>
      <w:r w:rsidR="00D66DBC" w:rsidRPr="005362B1">
        <w:rPr>
          <w:color w:val="000000"/>
        </w:rPr>
        <w:t>18</w:t>
      </w:r>
      <w:r w:rsidR="00410D6D" w:rsidRPr="005362B1">
        <w:rPr>
          <w:color w:val="000000"/>
        </w:rPr>
        <w:t>).</w:t>
      </w:r>
      <w:r w:rsidR="00410D6D" w:rsidRPr="005362B1">
        <w:t xml:space="preserve"> </w:t>
      </w:r>
      <w:r w:rsidRPr="005362B1">
        <w:t xml:space="preserve">Scenarios 3, 4, and 5 (no fishing) project the stock to be below </w:t>
      </w:r>
      <w:r w:rsidRPr="005362B1">
        <w:rPr>
          <w:i/>
        </w:rPr>
        <w:t>B</w:t>
      </w:r>
      <w:r w:rsidRPr="005362B1">
        <w:rPr>
          <w:i/>
          <w:vertAlign w:val="subscript"/>
        </w:rPr>
        <w:t>35%</w:t>
      </w:r>
      <w:r w:rsidR="00D66DBC" w:rsidRPr="005362B1">
        <w:t xml:space="preserve"> until 2027</w:t>
      </w:r>
      <w:r w:rsidRPr="005362B1">
        <w:t xml:space="preserve">, scenarios 1, 2, 6, and 7 have the stock below </w:t>
      </w:r>
      <w:r w:rsidRPr="005362B1">
        <w:rPr>
          <w:i/>
        </w:rPr>
        <w:t>B</w:t>
      </w:r>
      <w:r w:rsidRPr="005362B1">
        <w:rPr>
          <w:i/>
          <w:vertAlign w:val="subscript"/>
        </w:rPr>
        <w:t>35%</w:t>
      </w:r>
      <w:r w:rsidR="00D66DBC" w:rsidRPr="005362B1">
        <w:t xml:space="preserve"> until 2028</w:t>
      </w:r>
      <w:r w:rsidRPr="005362B1">
        <w:t xml:space="preserve">. Fishing at the maximum permissible rate indicate that </w:t>
      </w:r>
      <w:r w:rsidR="00410D6D" w:rsidRPr="005362B1">
        <w:t xml:space="preserve">the spawning stock </w:t>
      </w:r>
      <w:r w:rsidRPr="005362B1">
        <w:t xml:space="preserve">will be below </w:t>
      </w:r>
      <w:r w:rsidRPr="005362B1">
        <w:rPr>
          <w:i/>
        </w:rPr>
        <w:t>B</w:t>
      </w:r>
      <w:r w:rsidRPr="005362B1">
        <w:rPr>
          <w:i/>
          <w:vertAlign w:val="subscript"/>
        </w:rPr>
        <w:t>35%</w:t>
      </w:r>
      <w:r w:rsidR="00FD3E1A" w:rsidRPr="005362B1">
        <w:t xml:space="preserve"> in 2</w:t>
      </w:r>
      <w:r w:rsidR="00D66DBC" w:rsidRPr="005362B1">
        <w:t>025 through 2027</w:t>
      </w:r>
      <w:r w:rsidRPr="005362B1">
        <w:t xml:space="preserve"> due to poor recruitment and high mortality in 2015-2017. Under an assumption of environme</w:t>
      </w:r>
      <w:r w:rsidR="00FD3E1A" w:rsidRPr="005362B1">
        <w:t>ntal conditions at the 1977-2022</w:t>
      </w:r>
      <w:r w:rsidRPr="005362B1">
        <w:t xml:space="preserve"> mean, the stock recovers above </w:t>
      </w:r>
      <w:r w:rsidRPr="005362B1">
        <w:rPr>
          <w:i/>
        </w:rPr>
        <w:t>B</w:t>
      </w:r>
      <w:r w:rsidRPr="005362B1">
        <w:rPr>
          <w:i/>
          <w:vertAlign w:val="subscript"/>
        </w:rPr>
        <w:t>35%</w:t>
      </w:r>
      <w:r w:rsidR="00FD3E1A" w:rsidRPr="005362B1">
        <w:t xml:space="preserve"> by 2027</w:t>
      </w:r>
      <w:r w:rsidRPr="005362B1">
        <w:t>.</w:t>
      </w:r>
    </w:p>
    <w:p w14:paraId="5B7E4EC2" w14:textId="3DD8A393" w:rsidR="00DD5489" w:rsidRPr="00B44031" w:rsidRDefault="00DD5489" w:rsidP="00DD5489">
      <w:pPr>
        <w:rPr>
          <w:rFonts w:ascii="Arial" w:hAnsi="Arial" w:cs="Arial"/>
          <w:sz w:val="20"/>
        </w:rPr>
      </w:pPr>
      <w:r w:rsidRPr="00B44031">
        <w:t xml:space="preserve">Our projection model run under these conditions indicates that for Scenario 6, the GOA Pacific cod stock although below </w:t>
      </w:r>
      <w:r w:rsidRPr="00B44031">
        <w:rPr>
          <w:i/>
        </w:rPr>
        <w:t>B</w:t>
      </w:r>
      <w:r w:rsidRPr="00B44031">
        <w:rPr>
          <w:i/>
          <w:vertAlign w:val="subscript"/>
        </w:rPr>
        <w:t>35%</w:t>
      </w:r>
      <w:r w:rsidR="00D66DBC" w:rsidRPr="00B44031">
        <w:t xml:space="preserve"> in 2024</w:t>
      </w:r>
      <w:r w:rsidRPr="00B44031">
        <w:t xml:space="preserve"> at </w:t>
      </w:r>
      <w:r w:rsidR="00B44031" w:rsidRPr="00B44031">
        <w:t>52,034</w:t>
      </w:r>
      <w:r w:rsidRPr="00B44031">
        <w:t xml:space="preserve"> t wil</w:t>
      </w:r>
      <w:r w:rsidR="0061571F" w:rsidRPr="00B44031">
        <w:t>l be above its MSY</w:t>
      </w:r>
      <w:r w:rsidR="00D66DBC" w:rsidRPr="00B44031">
        <w:t xml:space="preserve"> value in 2034</w:t>
      </w:r>
      <w:r w:rsidRPr="00B44031">
        <w:t xml:space="preserve"> at </w:t>
      </w:r>
      <w:r w:rsidR="00B44031" w:rsidRPr="00B44031">
        <w:rPr>
          <w:szCs w:val="24"/>
        </w:rPr>
        <w:t>74,698</w:t>
      </w:r>
      <w:r w:rsidRPr="00B44031">
        <w:rPr>
          <w:szCs w:val="24"/>
        </w:rPr>
        <w:t xml:space="preserve"> </w:t>
      </w:r>
      <w:r w:rsidRPr="00B44031">
        <w:t>t and therefore would not be classified as overfished.</w:t>
      </w:r>
    </w:p>
    <w:p w14:paraId="17A056B3" w14:textId="02571A21" w:rsidR="00DD5489" w:rsidRPr="005362B1" w:rsidRDefault="00DD5489" w:rsidP="00DD5489">
      <w:r w:rsidRPr="00B44031">
        <w:t>Projections 7 wi</w:t>
      </w:r>
      <w:r w:rsidR="00D66DBC" w:rsidRPr="00B44031">
        <w:t>th fishing at the OFL after 2025</w:t>
      </w:r>
      <w:r w:rsidRPr="00B44031">
        <w:t xml:space="preserve"> results in an expected spaw</w:t>
      </w:r>
      <w:r w:rsidR="00570AEE" w:rsidRPr="00B44031">
        <w:t xml:space="preserve">ning biomass of </w:t>
      </w:r>
      <w:r w:rsidR="00B44031" w:rsidRPr="00B44031">
        <w:t>74,739</w:t>
      </w:r>
      <w:r w:rsidR="00D66DBC" w:rsidRPr="00B44031">
        <w:t xml:space="preserve"> t by 2036</w:t>
      </w:r>
      <w:r w:rsidR="0061571F" w:rsidRPr="00B44031">
        <w:t xml:space="preserve"> and would therefore not be approaching an overfished condition</w:t>
      </w:r>
      <w:r w:rsidRPr="00B44031">
        <w:t>.</w:t>
      </w:r>
      <w:r w:rsidRPr="005362B1">
        <w:t xml:space="preserve"> </w:t>
      </w:r>
    </w:p>
    <w:p w14:paraId="53A64568" w14:textId="4712A1FC" w:rsidR="00410D6D" w:rsidRPr="005362B1" w:rsidRDefault="00410D6D" w:rsidP="00410D6D">
      <w:r w:rsidRPr="005362B1">
        <w:t>Under Scenarios 6</w:t>
      </w:r>
      <w:r w:rsidR="00DD5489" w:rsidRPr="005362B1">
        <w:t xml:space="preserve"> and 7 for </w:t>
      </w:r>
      <w:r w:rsidR="0061571F" w:rsidRPr="005362B1">
        <w:t>M</w:t>
      </w:r>
      <w:r w:rsidR="00D66DBC" w:rsidRPr="005362B1">
        <w:t>odel 24.0</w:t>
      </w:r>
      <w:r w:rsidR="00DD5489" w:rsidRPr="005362B1">
        <w:t xml:space="preserve"> the </w:t>
      </w:r>
      <w:r w:rsidR="00CF1DA3" w:rsidRPr="005362B1">
        <w:t>GOA</w:t>
      </w:r>
      <w:r w:rsidR="00DD5489" w:rsidRPr="005362B1">
        <w:t xml:space="preserve"> Pacific cod stock would not currently be considered overfished, nor would it be approaching an </w:t>
      </w:r>
      <w:r w:rsidR="00DD5489" w:rsidRPr="00B44031">
        <w:t>overfished status.</w:t>
      </w:r>
      <w:r w:rsidRPr="00B44031">
        <w:t xml:space="preserve"> </w:t>
      </w:r>
      <w:r w:rsidR="00C9707F" w:rsidRPr="00B44031">
        <w:t>The 2023</w:t>
      </w:r>
      <w:r w:rsidR="00845562" w:rsidRPr="00B44031">
        <w:t xml:space="preserve"> OFL given Model </w:t>
      </w:r>
      <w:r w:rsidR="00C9707F" w:rsidRPr="00B44031">
        <w:t>24.0</w:t>
      </w:r>
      <w:r w:rsidRPr="00B44031">
        <w:t xml:space="preserve"> would have produced a s</w:t>
      </w:r>
      <w:r w:rsidR="0061571F" w:rsidRPr="00B44031">
        <w:t xml:space="preserve">um of apical F of </w:t>
      </w:r>
      <w:r w:rsidR="00B44031" w:rsidRPr="00B44031">
        <w:t>0.35</w:t>
      </w:r>
      <w:r w:rsidR="00C9707F" w:rsidRPr="00B44031">
        <w:t xml:space="preserve"> in 2023</w:t>
      </w:r>
      <w:r w:rsidRPr="00B44031">
        <w:t>.</w:t>
      </w:r>
    </w:p>
    <w:p w14:paraId="0D46AA69" w14:textId="77777777" w:rsidR="004678F0" w:rsidRPr="005362B1" w:rsidRDefault="00025D45">
      <w:pPr>
        <w:pStyle w:val="Heading1"/>
        <w:pBdr>
          <w:top w:val="nil"/>
          <w:left w:val="nil"/>
          <w:bottom w:val="nil"/>
          <w:right w:val="nil"/>
          <w:between w:val="nil"/>
        </w:pBdr>
      </w:pPr>
      <w:r w:rsidRPr="005362B1">
        <w:t>Ecosystem Considerations</w:t>
      </w:r>
    </w:p>
    <w:p w14:paraId="46A9387B" w14:textId="77777777" w:rsidR="00410D6D" w:rsidRPr="005362B1" w:rsidRDefault="00410D6D" w:rsidP="00410D6D">
      <w:r w:rsidRPr="005362B1">
        <w:t xml:space="preserve">An Ecosystem and Socioeconomic Profile has been provided in Appendix 2.1. </w:t>
      </w:r>
    </w:p>
    <w:p w14:paraId="40C2243E" w14:textId="77777777" w:rsidR="004678F0" w:rsidRPr="005362B1" w:rsidRDefault="00025D45">
      <w:pPr>
        <w:pStyle w:val="Heading1"/>
        <w:pBdr>
          <w:top w:val="nil"/>
          <w:left w:val="nil"/>
          <w:bottom w:val="nil"/>
          <w:right w:val="nil"/>
          <w:between w:val="nil"/>
        </w:pBdr>
      </w:pPr>
      <w:r w:rsidRPr="005362B1">
        <w:lastRenderedPageBreak/>
        <w:t>Data Gaps and Research Priorities</w:t>
      </w:r>
    </w:p>
    <w:p w14:paraId="4619E7D9" w14:textId="77777777" w:rsidR="00410D6D" w:rsidRPr="005362B1" w:rsidRDefault="00410D6D" w:rsidP="00410D6D">
      <w:r w:rsidRPr="005362B1">
        <w:t>Research is needed around three linked themes:</w:t>
      </w:r>
    </w:p>
    <w:p w14:paraId="6AE0410D" w14:textId="221F95AA" w:rsidR="00410D6D" w:rsidRPr="005362B1" w:rsidRDefault="00410D6D" w:rsidP="00410D6D">
      <w:pPr>
        <w:ind w:left="360" w:hanging="360"/>
        <w:rPr>
          <w:b/>
        </w:rPr>
      </w:pPr>
      <w:r w:rsidRPr="005362B1">
        <w:t xml:space="preserve">1) </w:t>
      </w:r>
      <w:r w:rsidRPr="005362B1">
        <w:rPr>
          <w:b/>
        </w:rPr>
        <w:t xml:space="preserve">Better understanding </w:t>
      </w:r>
      <w:r w:rsidR="00A32727" w:rsidRPr="005362B1">
        <w:rPr>
          <w:b/>
        </w:rPr>
        <w:t xml:space="preserve">of the </w:t>
      </w:r>
      <w:r w:rsidRPr="005362B1">
        <w:rPr>
          <w:b/>
        </w:rPr>
        <w:t>effects of warming temperatures on Pacific cod ecology and population dynamics</w:t>
      </w:r>
      <w:r w:rsidRPr="005362B1">
        <w:t>, with a focus on indices and parameters to improve the stock assessment (e.g. mortality, growth,</w:t>
      </w:r>
      <w:r w:rsidRPr="005362B1">
        <w:rPr>
          <w:b/>
        </w:rPr>
        <w:t xml:space="preserve"> </w:t>
      </w:r>
      <w:r w:rsidRPr="005362B1">
        <w:t>maturity),</w:t>
      </w:r>
    </w:p>
    <w:p w14:paraId="382C8C08" w14:textId="77777777" w:rsidR="00410D6D" w:rsidRPr="005362B1" w:rsidRDefault="00410D6D" w:rsidP="00410D6D">
      <w:pPr>
        <w:ind w:left="360" w:hanging="360"/>
      </w:pPr>
      <w:r w:rsidRPr="005362B1">
        <w:t xml:space="preserve">2) </w:t>
      </w:r>
      <w:r w:rsidRPr="005362B1">
        <w:rPr>
          <w:b/>
        </w:rPr>
        <w:t xml:space="preserve">Expanded early life history work </w:t>
      </w:r>
      <w:r w:rsidRPr="005362B1">
        <w:t>(spawning, larval, age-0) to focus on spatial-temporal variation in stock reproductive output, survival processes, and how these vary with changes in climate, and</w:t>
      </w:r>
    </w:p>
    <w:p w14:paraId="2004CF92" w14:textId="6CE10E2F" w:rsidR="00410D6D" w:rsidRPr="005362B1" w:rsidRDefault="00410D6D" w:rsidP="00410D6D">
      <w:pPr>
        <w:ind w:left="360" w:hanging="360"/>
      </w:pPr>
      <w:r w:rsidRPr="005362B1">
        <w:t xml:space="preserve">3) </w:t>
      </w:r>
      <w:r w:rsidRPr="005362B1">
        <w:rPr>
          <w:b/>
        </w:rPr>
        <w:t>Resolving stock spatial structure, migration patterns, and connectivity</w:t>
      </w:r>
      <w:r w:rsidRPr="005362B1">
        <w:t xml:space="preserve"> </w:t>
      </w:r>
      <w:r w:rsidR="00FA1F75" w:rsidRPr="005362B1">
        <w:t>based on tagging and new genetics/genomics approaches. Research that covers a wide range of methods, including understanding early life history, satellite tagging, modelling, genetics, surveys, and maturity are needed.</w:t>
      </w:r>
    </w:p>
    <w:p w14:paraId="739BE482" w14:textId="77777777" w:rsidR="00410D6D" w:rsidRPr="005362B1" w:rsidRDefault="00410D6D" w:rsidP="00410D6D">
      <w:pPr>
        <w:pStyle w:val="Heading2"/>
      </w:pPr>
      <w:r w:rsidRPr="005362B1">
        <w:t>Specific project to support these research themes:</w:t>
      </w:r>
    </w:p>
    <w:p w14:paraId="3E9A5294" w14:textId="77777777" w:rsidR="00410D6D" w:rsidRPr="005362B1" w:rsidRDefault="00410D6D" w:rsidP="00410D6D">
      <w:pPr>
        <w:pStyle w:val="Heading3"/>
      </w:pPr>
      <w:r w:rsidRPr="005362B1">
        <w:t>Growth and survival of young cod</w:t>
      </w:r>
    </w:p>
    <w:p w14:paraId="415EBB47" w14:textId="4F28A68D" w:rsidR="00410D6D" w:rsidRPr="005362B1" w:rsidRDefault="00410D6D" w:rsidP="00410D6D">
      <w:r w:rsidRPr="005362B1">
        <w:t xml:space="preserve">Continuation of age-0 juvenile surveys across the </w:t>
      </w:r>
      <w:r w:rsidR="00CF1DA3" w:rsidRPr="005362B1">
        <w:t>western and c</w:t>
      </w:r>
      <w:r w:rsidRPr="005362B1">
        <w:t>entral GOA will generate better estimates of growth and survival for juvenile cod in the stock assessment model. Expanding the temporal scale of Kodiak surveys would help identify the timing of settlement to nearshore habitat, validate a spatial-temporal spawning model and understand overwintering ecology/survival. Larger projects (3-5 years) would include linking observations of spawning - larvae - juvenile surveys to identify climate-driven reproductive output.</w:t>
      </w:r>
    </w:p>
    <w:p w14:paraId="6A435F84" w14:textId="77777777" w:rsidR="00410D6D" w:rsidRPr="005362B1" w:rsidRDefault="00410D6D" w:rsidP="00410D6D">
      <w:pPr>
        <w:pStyle w:val="Heading3"/>
      </w:pPr>
      <w:r w:rsidRPr="005362B1">
        <w:t>Tagging to determine cod movement</w:t>
      </w:r>
    </w:p>
    <w:p w14:paraId="35B44B28" w14:textId="4FB1AD1F" w:rsidR="00410D6D" w:rsidRPr="005362B1" w:rsidRDefault="00410D6D" w:rsidP="00410D6D">
      <w:r w:rsidRPr="005362B1">
        <w:t xml:space="preserve">Pop-up satellite tags in GOA recording temperature and depth (modeled location) combined with bioenergetics models could be used to ascertain movement, growth, and spawn timing. Tagging is also useful for improving age estimation for cod, which is critical for successful stock assessment models. In addition it is apparent from the most recent satellite tagging efforts that at least the </w:t>
      </w:r>
      <w:r w:rsidR="00CF1DA3" w:rsidRPr="005362B1">
        <w:t>western</w:t>
      </w:r>
      <w:r w:rsidRPr="005362B1">
        <w:t xml:space="preserve"> GOA Pacific cod population is highly connected with the Bering Sea and Chukchi Sea.  </w:t>
      </w:r>
    </w:p>
    <w:p w14:paraId="60B40F34" w14:textId="77777777" w:rsidR="00410D6D" w:rsidRPr="005362B1" w:rsidRDefault="00410D6D" w:rsidP="00410D6D">
      <w:pPr>
        <w:pStyle w:val="Heading3"/>
      </w:pPr>
      <w:r w:rsidRPr="005362B1">
        <w:t>Improved stock assessment modeling</w:t>
      </w:r>
    </w:p>
    <w:p w14:paraId="76B81747" w14:textId="06B41885" w:rsidR="00410D6D" w:rsidRPr="005362B1" w:rsidRDefault="00410D6D" w:rsidP="00410D6D">
      <w:r w:rsidRPr="005362B1">
        <w:t>In connection with the pop-up tag study, there is a need to develop a multi-area assessment model for the BSAI and GOA. The further development of the ecosystem-linked GOA models is also needed to evaluate impacts of climate change and approp</w:t>
      </w:r>
      <w:r w:rsidR="00FA1F75" w:rsidRPr="005362B1">
        <w:t>riate management strategies in</w:t>
      </w:r>
      <w:r w:rsidRPr="005362B1">
        <w:t xml:space="preserve"> a warming planet.</w:t>
      </w:r>
    </w:p>
    <w:p w14:paraId="0F61F362" w14:textId="77777777" w:rsidR="00410D6D" w:rsidRPr="005362B1" w:rsidRDefault="00410D6D" w:rsidP="00410D6D">
      <w:pPr>
        <w:pStyle w:val="Heading3"/>
      </w:pPr>
      <w:r w:rsidRPr="005362B1">
        <w:t>Survey</w:t>
      </w:r>
    </w:p>
    <w:p w14:paraId="3BC2C25B" w14:textId="4C4E0087" w:rsidR="00410D6D" w:rsidRPr="005362B1" w:rsidRDefault="00410D6D" w:rsidP="00410D6D">
      <w:r w:rsidRPr="005362B1">
        <w:t xml:space="preserve">Research on seasonal migration of Pacific cod and impacts of annual variability in migration on the standard survey estimates would improve our understanding of how climate variability and survey timing impact survey estimates. One way to accomplish this would be to increase bottom trawl survey effort outside of the standard summer survey. To understand seasonal migration and interannual variability in Pacific cod migration would require several, 5 or more, years of survey effort in the spring, but could include a much smaller spatial area limited to the </w:t>
      </w:r>
      <w:r w:rsidR="00CF1DA3" w:rsidRPr="005362B1">
        <w:t>central</w:t>
      </w:r>
      <w:r w:rsidRPr="005362B1">
        <w:t xml:space="preserve"> and </w:t>
      </w:r>
      <w:r w:rsidR="00CF1DA3" w:rsidRPr="005362B1">
        <w:t>eastern</w:t>
      </w:r>
      <w:r w:rsidRPr="005362B1">
        <w:t xml:space="preserve"> GOA in waters &lt; 200 m. Besides increasing funding for surveys</w:t>
      </w:r>
      <w:r w:rsidR="00FA1F75" w:rsidRPr="005362B1">
        <w:t>,</w:t>
      </w:r>
      <w:r w:rsidRPr="005362B1">
        <w:t xml:space="preserve"> there would need to be additional survey staff needed to conduct this work as there is currently a shortage of trained personnel for current survey efforts. </w:t>
      </w:r>
    </w:p>
    <w:p w14:paraId="39A6E909" w14:textId="77777777" w:rsidR="00410D6D" w:rsidRPr="005362B1" w:rsidRDefault="00410D6D" w:rsidP="00410D6D">
      <w:pPr>
        <w:pStyle w:val="Heading3"/>
      </w:pPr>
      <w:r w:rsidRPr="005362B1">
        <w:lastRenderedPageBreak/>
        <w:t>Genetics</w:t>
      </w:r>
    </w:p>
    <w:p w14:paraId="5346DF27" w14:textId="77777777" w:rsidR="00410D6D" w:rsidRPr="005362B1" w:rsidRDefault="00410D6D" w:rsidP="00410D6D">
      <w:r w:rsidRPr="005362B1">
        <w:t>Genetics studies are needed to improve understanding of stock structure, which will improve our ability to realistically model stock size. Genetics studies will also allow us to identify the spawning stock origin of different components of the population, to track movement of cod from winter to summer, and to inform selectivity and stock size relative to summer surveys. All of these insights are critical to inform better understanding of stock structure, which will improve management.</w:t>
      </w:r>
    </w:p>
    <w:p w14:paraId="60EBAFAF" w14:textId="77777777" w:rsidR="00410D6D" w:rsidRPr="005362B1" w:rsidRDefault="00410D6D" w:rsidP="00410D6D">
      <w:pPr>
        <w:pStyle w:val="Heading3"/>
      </w:pPr>
      <w:r w:rsidRPr="005362B1">
        <w:t>Maturity</w:t>
      </w:r>
    </w:p>
    <w:p w14:paraId="4343E7AF" w14:textId="51E472B4" w:rsidR="003518CA" w:rsidRPr="005362B1" w:rsidRDefault="00410D6D">
      <w:pPr>
        <w:rPr>
          <w:rFonts w:ascii="Arial" w:eastAsia="Arial" w:hAnsi="Arial" w:cs="Arial"/>
          <w:b/>
          <w:sz w:val="28"/>
          <w:szCs w:val="28"/>
        </w:rPr>
      </w:pPr>
      <w:r w:rsidRPr="005362B1">
        <w:t>The stock assessment critically needs better estimates of size</w:t>
      </w:r>
      <w:r w:rsidR="00FA1F75" w:rsidRPr="005362B1">
        <w:t>- and age-at-</w:t>
      </w:r>
      <w:r w:rsidRPr="005362B1">
        <w:t>maturity and how these parameters are affected by temperature.</w:t>
      </w:r>
      <w:r w:rsidR="00CA46CC" w:rsidRPr="005362B1">
        <w:rPr>
          <w:color w:val="222222"/>
          <w:shd w:val="clear" w:color="auto" w:fill="FFFFFF"/>
        </w:rPr>
        <w:t xml:space="preserve"> Since 2006, there has been an ~200% increase in average individual mass of age-0 juveniles observed in August (Laurel </w:t>
      </w:r>
      <w:r w:rsidR="00CF1DA3" w:rsidRPr="005362B1">
        <w:rPr>
          <w:i/>
          <w:color w:val="222222"/>
          <w:shd w:val="clear" w:color="auto" w:fill="FFFFFF"/>
        </w:rPr>
        <w:t>et al.</w:t>
      </w:r>
      <w:r w:rsidR="00CA46CC" w:rsidRPr="005362B1">
        <w:rPr>
          <w:color w:val="222222"/>
          <w:shd w:val="clear" w:color="auto" w:fill="FFFFFF"/>
        </w:rPr>
        <w:t xml:space="preserve"> 2023). These changes in body size adhere to the ‘temperature size rule’ for fish, which are predicted to lead to initially larger body size for early stages, but ultimately result in earlier maturity, smaller body sizes and lower productivity as adults (</w:t>
      </w:r>
      <w:r w:rsidR="00F94848" w:rsidRPr="005362B1">
        <w:rPr>
          <w:color w:val="222222"/>
          <w:shd w:val="clear" w:color="auto" w:fill="FFFFFF"/>
        </w:rPr>
        <w:t xml:space="preserve">Atkinson </w:t>
      </w:r>
      <w:r w:rsidR="00CA46CC" w:rsidRPr="005362B1">
        <w:rPr>
          <w:color w:val="222222"/>
          <w:shd w:val="clear" w:color="auto" w:fill="FFFFFF"/>
        </w:rPr>
        <w:t xml:space="preserve">1994).  Such changes in maturity schedules, size-at-age and spawning response to temperature (e.g., skip spawning) need to be further studied for Pacific cod in the </w:t>
      </w:r>
      <w:r w:rsidR="00CF1DA3" w:rsidRPr="005362B1">
        <w:rPr>
          <w:color w:val="222222"/>
          <w:shd w:val="clear" w:color="auto" w:fill="FFFFFF"/>
        </w:rPr>
        <w:t>GOA</w:t>
      </w:r>
      <w:r w:rsidR="00CA46CC" w:rsidRPr="005362B1">
        <w:rPr>
          <w:color w:val="222222"/>
          <w:shd w:val="clear" w:color="auto" w:fill="FFFFFF"/>
        </w:rPr>
        <w:t>.</w:t>
      </w:r>
      <w:r w:rsidR="003518CA" w:rsidRPr="005362B1">
        <w:br w:type="page"/>
      </w:r>
    </w:p>
    <w:p w14:paraId="0EB852BD" w14:textId="77777777" w:rsidR="00470B95" w:rsidRPr="005362B1" w:rsidRDefault="00470B95" w:rsidP="00470B95">
      <w:pPr>
        <w:pStyle w:val="Heading1"/>
        <w:pBdr>
          <w:top w:val="nil"/>
          <w:left w:val="nil"/>
          <w:bottom w:val="nil"/>
          <w:right w:val="nil"/>
          <w:between w:val="nil"/>
        </w:pBdr>
      </w:pPr>
      <w:r w:rsidRPr="005362B1">
        <w:lastRenderedPageBreak/>
        <w:t>Literature Cited</w:t>
      </w:r>
    </w:p>
    <w:p w14:paraId="5517F2BA" w14:textId="77777777" w:rsidR="003F793C" w:rsidRPr="005362B1" w:rsidRDefault="003F793C" w:rsidP="003F793C">
      <w:pPr>
        <w:ind w:left="720" w:hanging="720"/>
      </w:pPr>
      <w:proofErr w:type="spellStart"/>
      <w:r w:rsidRPr="005362B1">
        <w:t>A’mar</w:t>
      </w:r>
      <w:proofErr w:type="spellEnd"/>
      <w:r w:rsidRPr="005362B1">
        <w:t xml:space="preserve">, T., and W. </w:t>
      </w:r>
      <w:proofErr w:type="spellStart"/>
      <w:r w:rsidRPr="005362B1">
        <w:t>Pallson</w:t>
      </w:r>
      <w:proofErr w:type="spellEnd"/>
      <w:r w:rsidRPr="005362B1">
        <w:t xml:space="preserve">. 2015. Assessment of the Pacific cod stock in the Gulf of Alaska. </w:t>
      </w:r>
      <w:r w:rsidRPr="005362B1">
        <w:rPr>
          <w:i/>
          <w:iCs/>
        </w:rPr>
        <w:t>In</w:t>
      </w:r>
      <w:r w:rsidRPr="005362B1">
        <w:t xml:space="preserve"> Stock assessment and fishery evaluation report for the groundfish resources of the Gulf of Alaska, p. 173-296. North Pacific Fishery Management Council, 605 W. 4th Avenue Suite 306, Anchorage, AK 99501</w:t>
      </w:r>
    </w:p>
    <w:p w14:paraId="12C7AA4E" w14:textId="77777777" w:rsidR="003F793C" w:rsidRPr="005362B1" w:rsidRDefault="003F793C" w:rsidP="003F793C">
      <w:pPr>
        <w:ind w:left="720" w:hanging="720"/>
      </w:pPr>
      <w:r w:rsidRPr="005362B1">
        <w:t>Anderson, P. J., and J. F. Piatt. 1999. Community reorganization in the Gulf of Alaska following ocean climate regime shift. Marine Ecology Progress Series 189: 117-123</w:t>
      </w:r>
    </w:p>
    <w:p w14:paraId="10DD38EC" w14:textId="77777777" w:rsidR="003F793C" w:rsidRPr="005362B1" w:rsidRDefault="003F793C" w:rsidP="003F793C">
      <w:pPr>
        <w:ind w:left="720" w:hanging="720"/>
      </w:pPr>
      <w:r w:rsidRPr="005362B1">
        <w:t>Atkinson, D. (1994). Temperature and organism size-a biological law for ectotherms? Advances in Ecological Research, 25, 1–58.</w:t>
      </w:r>
    </w:p>
    <w:p w14:paraId="11DD6D42" w14:textId="77777777" w:rsidR="003F793C" w:rsidRPr="005362B1" w:rsidRDefault="003F793C" w:rsidP="003F793C">
      <w:pPr>
        <w:ind w:left="720" w:hanging="720"/>
      </w:pPr>
      <w:r w:rsidRPr="005362B1">
        <w:t xml:space="preserve">Barbeaux. S. J., T. </w:t>
      </w:r>
      <w:proofErr w:type="spellStart"/>
      <w:r w:rsidRPr="005362B1">
        <w:t>A’mar</w:t>
      </w:r>
      <w:proofErr w:type="spellEnd"/>
      <w:r w:rsidRPr="005362B1">
        <w:t xml:space="preserve">, and W. </w:t>
      </w:r>
      <w:proofErr w:type="spellStart"/>
      <w:r w:rsidRPr="005362B1">
        <w:t>Palsson</w:t>
      </w:r>
      <w:proofErr w:type="spellEnd"/>
      <w:r w:rsidRPr="005362B1">
        <w:t xml:space="preserve">. 2016. Assessment of the Pacific cod stock in the Gulf of Alaska. </w:t>
      </w:r>
      <w:r w:rsidRPr="005362B1">
        <w:rPr>
          <w:i/>
          <w:iCs/>
        </w:rPr>
        <w:t>In</w:t>
      </w:r>
      <w:r w:rsidRPr="005362B1">
        <w:t xml:space="preserve"> Stock assessment and fishery evaluation report for the groundfish resources of the Gulf of Alaska, P. 175-324. North Pacific Fishery Management Council, 605 W. 4th Avenue Suite 306, Anchorage, AK 99501.</w:t>
      </w:r>
    </w:p>
    <w:p w14:paraId="76B5474D" w14:textId="77777777" w:rsidR="003F793C" w:rsidRPr="005362B1" w:rsidRDefault="003F793C" w:rsidP="003F793C">
      <w:pPr>
        <w:ind w:left="720" w:hanging="720"/>
      </w:pPr>
      <w:r w:rsidRPr="005362B1">
        <w:t xml:space="preserve">Barbeaux.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Shotwell, Q. Yang, and S. </w:t>
      </w:r>
      <w:proofErr w:type="spellStart"/>
      <w:r w:rsidRPr="005362B1">
        <w:t>Zador</w:t>
      </w:r>
      <w:proofErr w:type="spellEnd"/>
      <w:r w:rsidRPr="005362B1">
        <w:t xml:space="preserve">. 2017.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237D5C5F" w14:textId="77777777" w:rsidR="003F793C" w:rsidRPr="005362B1" w:rsidRDefault="003F793C" w:rsidP="003F793C">
      <w:pPr>
        <w:ind w:left="720" w:hanging="720"/>
      </w:pPr>
      <w:r w:rsidRPr="005362B1">
        <w:t xml:space="preserve">Barbeaux.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Shotwell, Q. Yang, and S. </w:t>
      </w:r>
      <w:proofErr w:type="spellStart"/>
      <w:r w:rsidRPr="005362B1">
        <w:t>Zador</w:t>
      </w:r>
      <w:proofErr w:type="spellEnd"/>
      <w:r w:rsidRPr="005362B1">
        <w:t xml:space="preserve">. 2018.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1B4D64AF" w14:textId="77777777" w:rsidR="003F793C" w:rsidRPr="005362B1" w:rsidRDefault="003F793C" w:rsidP="003F793C">
      <w:pPr>
        <w:ind w:left="720" w:hanging="720"/>
      </w:pPr>
      <w:r w:rsidRPr="005362B1">
        <w:t xml:space="preserve">Barbeaux. S. J., K. Aydin, B. </w:t>
      </w:r>
      <w:proofErr w:type="spellStart"/>
      <w:r w:rsidRPr="005362B1">
        <w:t>Fissel</w:t>
      </w:r>
      <w:proofErr w:type="spellEnd"/>
      <w:r w:rsidRPr="005362B1">
        <w:t xml:space="preserve">, K. </w:t>
      </w:r>
      <w:proofErr w:type="spellStart"/>
      <w:r w:rsidRPr="005362B1">
        <w:t>Holsman</w:t>
      </w:r>
      <w:proofErr w:type="spellEnd"/>
      <w:r w:rsidRPr="005362B1">
        <w:t xml:space="preserve">, W. </w:t>
      </w:r>
      <w:proofErr w:type="spellStart"/>
      <w:r w:rsidRPr="005362B1">
        <w:t>Palsson</w:t>
      </w:r>
      <w:proofErr w:type="spellEnd"/>
      <w:r w:rsidRPr="005362B1">
        <w:t xml:space="preserve">, K. Shotwell,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Plan Team for Groundfish Fisheries of the Gulf of Alaska (compiler), Stock assessment and fishery evaluation report for the groundfish resources of the Gulf of Alaska. North Pacific Fishery Management Council, 605 W. 4th Avenue Suite 306, Anchorage, AK 99501</w:t>
      </w:r>
    </w:p>
    <w:p w14:paraId="031C3B96" w14:textId="77777777" w:rsidR="003F793C" w:rsidRPr="005362B1" w:rsidRDefault="003F793C" w:rsidP="003F793C">
      <w:pPr>
        <w:ind w:left="720" w:hanging="720"/>
      </w:pPr>
      <w:r w:rsidRPr="005362B1">
        <w:t xml:space="preserve">Barbeaux. S. J., B. Ferriss, B. Laurel, M. Litzow, S. McDermott, J. Nielsen, W. </w:t>
      </w:r>
      <w:proofErr w:type="spellStart"/>
      <w:r w:rsidRPr="005362B1">
        <w:t>Palsson</w:t>
      </w:r>
      <w:proofErr w:type="spellEnd"/>
      <w:r w:rsidRPr="005362B1">
        <w:t xml:space="preserve">, I. Spies, and M. Wang. 2021.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6D268AD5" w14:textId="77777777" w:rsidR="003F793C" w:rsidRPr="005362B1" w:rsidRDefault="003F793C" w:rsidP="003F793C">
      <w:pPr>
        <w:ind w:left="720" w:hanging="720"/>
      </w:pPr>
      <w:proofErr w:type="spellStart"/>
      <w:r w:rsidRPr="005362B1">
        <w:t>Baty</w:t>
      </w:r>
      <w:proofErr w:type="spellEnd"/>
      <w:r w:rsidRPr="005362B1">
        <w:t xml:space="preserve">, F., C. Ritz, S. Charles, M. </w:t>
      </w:r>
      <w:proofErr w:type="spellStart"/>
      <w:r w:rsidRPr="005362B1">
        <w:t>Brutsche</w:t>
      </w:r>
      <w:proofErr w:type="spellEnd"/>
      <w:r w:rsidRPr="005362B1">
        <w:t xml:space="preserve">, J. </w:t>
      </w:r>
      <w:proofErr w:type="spellStart"/>
      <w:r w:rsidRPr="005362B1">
        <w:t>Flandrois</w:t>
      </w:r>
      <w:proofErr w:type="spellEnd"/>
      <w:r w:rsidRPr="005362B1">
        <w:t xml:space="preserve">, and M. </w:t>
      </w:r>
      <w:proofErr w:type="spellStart"/>
      <w:r w:rsidRPr="005362B1">
        <w:t>Delignette</w:t>
      </w:r>
      <w:proofErr w:type="spellEnd"/>
      <w:r w:rsidRPr="005362B1">
        <w:t xml:space="preserve">-Muller. 2015. A Toolbox for Nonlinear Regression in R: The Package </w:t>
      </w:r>
      <w:proofErr w:type="spellStart"/>
      <w:r w:rsidRPr="005362B1">
        <w:t>nlstools</w:t>
      </w:r>
      <w:proofErr w:type="spellEnd"/>
      <w:r w:rsidRPr="005362B1">
        <w:t xml:space="preserve">. Journal of Statistical Software, 66(5), 1-21. URL </w:t>
      </w:r>
      <w:hyperlink r:id="rId13" w:history="1">
        <w:r w:rsidRPr="005362B1">
          <w:rPr>
            <w:rStyle w:val="Hyperlink"/>
            <w:rFonts w:eastAsia="Arial"/>
          </w:rPr>
          <w:t>http://www.jstatsoft.org/v66/i05/</w:t>
        </w:r>
      </w:hyperlink>
    </w:p>
    <w:p w14:paraId="7AA90710" w14:textId="77777777" w:rsidR="003F793C" w:rsidRPr="005362B1" w:rsidRDefault="003F793C" w:rsidP="003F793C">
      <w:pPr>
        <w:ind w:left="720" w:hanging="720"/>
      </w:pPr>
      <w:r w:rsidRPr="005362B1">
        <w:t xml:space="preserve">Betts, M., H. D. G. </w:t>
      </w:r>
      <w:proofErr w:type="spellStart"/>
      <w:r w:rsidRPr="005362B1">
        <w:t>Maschner</w:t>
      </w:r>
      <w:proofErr w:type="spellEnd"/>
      <w:r w:rsidRPr="005362B1">
        <w:t xml:space="preserve">, and D. S. Clark. 2011. Zooarchaeology of the ‘Fish That Stops’, in Madonna L. Moss and Aubrey Cannon, eds., </w:t>
      </w:r>
      <w:r w:rsidRPr="005362B1">
        <w:rPr>
          <w:i/>
        </w:rPr>
        <w:t>The Archaeology of North Pacific Fisheries</w:t>
      </w:r>
      <w:r w:rsidRPr="005362B1">
        <w:t>, University of Alaska Press, Fairbanks, Alaska, 188.</w:t>
      </w:r>
    </w:p>
    <w:p w14:paraId="4180E121" w14:textId="77777777" w:rsidR="003F793C" w:rsidRPr="005362B1" w:rsidRDefault="003F793C" w:rsidP="003F793C">
      <w:pPr>
        <w:ind w:left="720" w:hanging="720"/>
      </w:pPr>
      <w:r w:rsidRPr="005362B1">
        <w:t xml:space="preserve">Burnham, K. P., and D. R. Anderson. 2002. Model Selection and </w:t>
      </w:r>
      <w:proofErr w:type="spellStart"/>
      <w:r w:rsidRPr="005362B1">
        <w:t>Mulimodel</w:t>
      </w:r>
      <w:proofErr w:type="spellEnd"/>
      <w:r w:rsidRPr="005362B1">
        <w:t xml:space="preserve"> Inference. New York: Springer.</w:t>
      </w:r>
    </w:p>
    <w:p w14:paraId="0849939F" w14:textId="77777777" w:rsidR="003F793C" w:rsidRPr="005362B1" w:rsidRDefault="003F793C" w:rsidP="003F793C">
      <w:pPr>
        <w:ind w:left="720" w:hanging="720"/>
      </w:pPr>
      <w:proofErr w:type="spellStart"/>
      <w:r w:rsidRPr="005362B1">
        <w:lastRenderedPageBreak/>
        <w:t>Cahalan</w:t>
      </w:r>
      <w:proofErr w:type="spellEnd"/>
      <w:r w:rsidRPr="005362B1">
        <w:t xml:space="preserve">, J., J. Gasper, and J. Mondragon. 2014. Catch sampling and estimation in the federal groundfish fisheries off Alaska, 2015 edition. U.S. Dep. </w:t>
      </w:r>
      <w:proofErr w:type="spellStart"/>
      <w:r w:rsidRPr="005362B1">
        <w:t>Commer</w:t>
      </w:r>
      <w:proofErr w:type="spellEnd"/>
      <w:r w:rsidRPr="005362B1">
        <w:t>., NOAA Tech. Memo. NMFS-AFSC-286, 46 p.</w:t>
      </w:r>
    </w:p>
    <w:p w14:paraId="09B0EC11" w14:textId="77777777" w:rsidR="003F793C" w:rsidRPr="005362B1" w:rsidRDefault="003F793C" w:rsidP="003F793C">
      <w:pPr>
        <w:ind w:left="720" w:hanging="720"/>
        <w:rPr>
          <w:color w:val="000000"/>
        </w:rPr>
      </w:pPr>
      <w:r w:rsidRPr="005362B1">
        <w:t>Carpenter, B., A. Gelman, M. D. Hoffman, D. Lee, B. Goodrich, M. Betancourt, M. Brubaker, J. Guo, P. Li, and A. Riddell. 2017. Stan: A Probabilistic Programming Language. Journal of Statistical Software, 76(1), 1–32.</w:t>
      </w:r>
    </w:p>
    <w:p w14:paraId="635D0F95" w14:textId="77777777" w:rsidR="003F793C" w:rsidRPr="005362B1" w:rsidRDefault="003F793C" w:rsidP="003F793C">
      <w:pPr>
        <w:ind w:left="720" w:hanging="720"/>
      </w:pPr>
      <w:proofErr w:type="spellStart"/>
      <w:r w:rsidRPr="005362B1">
        <w:rPr>
          <w:rFonts w:cs="Tahoma"/>
          <w:color w:val="222222"/>
          <w:shd w:val="clear" w:color="auto" w:fill="FFFFFF"/>
        </w:rPr>
        <w:t>Echave</w:t>
      </w:r>
      <w:proofErr w:type="spellEnd"/>
      <w:r w:rsidRPr="005362B1">
        <w:rPr>
          <w:rFonts w:cs="Tahoma"/>
          <w:color w:val="222222"/>
          <w:shd w:val="clear" w:color="auto" w:fill="FFFFFF"/>
        </w:rPr>
        <w:t xml:space="preserve">, K. B., D. H. </w:t>
      </w:r>
      <w:proofErr w:type="spellStart"/>
      <w:r w:rsidRPr="005362B1">
        <w:rPr>
          <w:rFonts w:cs="Tahoma"/>
          <w:color w:val="222222"/>
          <w:shd w:val="clear" w:color="auto" w:fill="FFFFFF"/>
        </w:rPr>
        <w:t>Hanselman</w:t>
      </w:r>
      <w:proofErr w:type="spellEnd"/>
      <w:r w:rsidRPr="005362B1">
        <w:rPr>
          <w:rFonts w:cs="Tahoma"/>
          <w:color w:val="222222"/>
          <w:shd w:val="clear" w:color="auto" w:fill="FFFFFF"/>
        </w:rPr>
        <w:t xml:space="preserve">, M. D. </w:t>
      </w:r>
      <w:proofErr w:type="spellStart"/>
      <w:r w:rsidRPr="005362B1">
        <w:rPr>
          <w:rFonts w:cs="Tahoma"/>
          <w:color w:val="222222"/>
          <w:shd w:val="clear" w:color="auto" w:fill="FFFFFF"/>
        </w:rPr>
        <w:t>Adkison</w:t>
      </w:r>
      <w:proofErr w:type="spellEnd"/>
      <w:r w:rsidRPr="005362B1">
        <w:rPr>
          <w:rFonts w:cs="Tahoma"/>
          <w:color w:val="222222"/>
          <w:shd w:val="clear" w:color="auto" w:fill="FFFFFF"/>
        </w:rPr>
        <w:t xml:space="preserve">, and M. F. Sigler. 2012. Inter-decadal changes in sablefish, </w:t>
      </w:r>
      <w:proofErr w:type="spellStart"/>
      <w:r w:rsidRPr="005362B1">
        <w:rPr>
          <w:rFonts w:cs="Tahoma"/>
          <w:i/>
          <w:color w:val="222222"/>
          <w:shd w:val="clear" w:color="auto" w:fill="FFFFFF"/>
        </w:rPr>
        <w:t>Anoplopoma</w:t>
      </w:r>
      <w:proofErr w:type="spellEnd"/>
      <w:r w:rsidRPr="005362B1">
        <w:rPr>
          <w:rFonts w:cs="Tahoma"/>
          <w:i/>
          <w:color w:val="222222"/>
          <w:shd w:val="clear" w:color="auto" w:fill="FFFFFF"/>
        </w:rPr>
        <w:t xml:space="preserve"> fimbria</w:t>
      </w:r>
      <w:r w:rsidRPr="005362B1">
        <w:rPr>
          <w:rFonts w:cs="Tahoma"/>
          <w:color w:val="222222"/>
          <w:shd w:val="clear" w:color="auto" w:fill="FFFFFF"/>
        </w:rPr>
        <w:t>, growth in the northeast Pacific Ocean. Fish. Bull. 210: 361-374</w:t>
      </w:r>
    </w:p>
    <w:p w14:paraId="042BA4F1" w14:textId="77777777" w:rsidR="003F793C" w:rsidRPr="005362B1" w:rsidRDefault="003F793C" w:rsidP="003F793C">
      <w:pPr>
        <w:ind w:left="720" w:hanging="720"/>
      </w:pPr>
      <w:r w:rsidRPr="005362B1">
        <w:t xml:space="preserve">Faunce, C., J. Sullivan, S. Barbeaux, J. </w:t>
      </w:r>
      <w:proofErr w:type="spellStart"/>
      <w:r w:rsidRPr="005362B1">
        <w:t>Cahalan</w:t>
      </w:r>
      <w:proofErr w:type="spellEnd"/>
      <w:r w:rsidRPr="005362B1">
        <w:t xml:space="preserve">, J. Gasper, S. Lowe, and R. Webster. 2017. Deployment performance review of the 2016 North Pacific Groundfish and Halibut Observer Program. U.S. Dep. </w:t>
      </w:r>
      <w:proofErr w:type="spellStart"/>
      <w:r w:rsidRPr="005362B1">
        <w:t>Commer</w:t>
      </w:r>
      <w:proofErr w:type="spellEnd"/>
      <w:r w:rsidRPr="005362B1">
        <w:t>., NOAA Tech. Memo. NMFS-AFSC-358, 75 p.</w:t>
      </w:r>
    </w:p>
    <w:p w14:paraId="196374EA" w14:textId="77777777" w:rsidR="003F793C" w:rsidRPr="005362B1" w:rsidRDefault="003F793C" w:rsidP="003F793C">
      <w:pPr>
        <w:ind w:left="720" w:hanging="720"/>
      </w:pPr>
      <w:r w:rsidRPr="005362B1">
        <w:t>Ferriss, B.E. 2024. Ecosystem Status Report 2024: Gulf of Alaska, Stock Assessment and Fishery Evaluation Report, North Pacific Fishery Management Council, 1007 West Third, Suite 400, Anchorage, Alaska 99501.</w:t>
      </w:r>
    </w:p>
    <w:p w14:paraId="7BFDBB30" w14:textId="7E27BFA4" w:rsidR="003F793C" w:rsidRPr="005362B1" w:rsidRDefault="003F793C" w:rsidP="00C9707F">
      <w:pPr>
        <w:ind w:left="720" w:hanging="720"/>
      </w:pPr>
      <w:r w:rsidRPr="005362B1">
        <w:t xml:space="preserve"> </w:t>
      </w:r>
      <w:proofErr w:type="spellStart"/>
      <w:r w:rsidRPr="005362B1">
        <w:t>Hulson</w:t>
      </w:r>
      <w:proofErr w:type="spellEnd"/>
      <w:r w:rsidRPr="005362B1">
        <w:t xml:space="preserve">, P.-J. F., S. J. Barbeaux, B. Ferriss, S. McDermott, and I. Spies. 2022.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500317B9" w14:textId="77777777" w:rsidR="003F793C" w:rsidRPr="005362B1" w:rsidRDefault="003F793C" w:rsidP="003F793C">
      <w:pPr>
        <w:ind w:left="720" w:hanging="720"/>
      </w:pPr>
      <w:proofErr w:type="spellStart"/>
      <w:r w:rsidRPr="005362B1">
        <w:t>Kastelle</w:t>
      </w:r>
      <w:proofErr w:type="spellEnd"/>
      <w:r w:rsidRPr="005362B1">
        <w:t xml:space="preserve">, C. R., T. E. </w:t>
      </w:r>
      <w:proofErr w:type="spellStart"/>
      <w:r w:rsidRPr="005362B1">
        <w:t>Helser</w:t>
      </w:r>
      <w:proofErr w:type="spellEnd"/>
      <w:r w:rsidRPr="005362B1">
        <w:t xml:space="preserve">, J. L. McKay, C. G. Johnston, D. M. </w:t>
      </w:r>
      <w:proofErr w:type="spellStart"/>
      <w:r w:rsidRPr="005362B1">
        <w:t>Anderl</w:t>
      </w:r>
      <w:proofErr w:type="spellEnd"/>
      <w:r w:rsidRPr="005362B1">
        <w:t>, M. E. Matta, and D. G. Nichol. 2017. Age validation of Pacific cod (</w:t>
      </w:r>
      <w:r w:rsidRPr="005362B1">
        <w:rPr>
          <w:i/>
        </w:rPr>
        <w:t>Gadus macrocephalus</w:t>
      </w:r>
      <w:r w:rsidRPr="005362B1">
        <w:t>) using high-resolution stable oxygen isotope (δ 18O) chronologies in otoliths. Fisheries research, 185, pp.43-53.</w:t>
      </w:r>
    </w:p>
    <w:p w14:paraId="430308A7" w14:textId="5AB21DA2" w:rsidR="003F793C" w:rsidRPr="005362B1" w:rsidRDefault="003F793C" w:rsidP="00C9707F">
      <w:pPr>
        <w:ind w:left="720" w:hanging="720"/>
      </w:pPr>
      <w:r w:rsidRPr="005362B1">
        <w:t>Laurel, B. J., A. A. </w:t>
      </w:r>
      <w:proofErr w:type="spellStart"/>
      <w:r w:rsidRPr="005362B1">
        <w:t>Abookire</w:t>
      </w:r>
      <w:proofErr w:type="spellEnd"/>
      <w:r w:rsidRPr="005362B1">
        <w:t>, S. J. Barbeaux, L. Z. Almeida, L. A. </w:t>
      </w:r>
      <w:proofErr w:type="spellStart"/>
      <w:r w:rsidRPr="005362B1">
        <w:t>Copeman</w:t>
      </w:r>
      <w:proofErr w:type="spellEnd"/>
      <w:r w:rsidRPr="005362B1">
        <w:t xml:space="preserve">, J. Duffy-Anderson, T. P. Hurst, M. A. Litzow, T. Kristiansen, J. A. Miller, W. </w:t>
      </w:r>
      <w:proofErr w:type="spellStart"/>
      <w:r w:rsidRPr="005362B1">
        <w:t>Palsson</w:t>
      </w:r>
      <w:proofErr w:type="spellEnd"/>
      <w:r w:rsidRPr="005362B1">
        <w:t xml:space="preserve">, S. Rooney, H. L. </w:t>
      </w:r>
      <w:proofErr w:type="spellStart"/>
      <w:r w:rsidRPr="005362B1">
        <w:t>Thalmann</w:t>
      </w:r>
      <w:proofErr w:type="spellEnd"/>
      <w:r w:rsidRPr="005362B1">
        <w:t xml:space="preserve"> and L. A. Rogers. 2023. Pacific cod in the Anthropocene: An early life history perspective under changing thermal habitats. Fish and Fisheries, 24, 959–978.</w:t>
      </w:r>
    </w:p>
    <w:p w14:paraId="666FB6AC" w14:textId="5C0E15C9" w:rsidR="003F793C" w:rsidRPr="005362B1" w:rsidRDefault="003F793C" w:rsidP="003F793C">
      <w:pPr>
        <w:ind w:left="720" w:hanging="720"/>
      </w:pPr>
      <w:proofErr w:type="spellStart"/>
      <w:r w:rsidRPr="005362B1">
        <w:t>Methot</w:t>
      </w:r>
      <w:proofErr w:type="spellEnd"/>
      <w:r w:rsidRPr="005362B1">
        <w:t xml:space="preserve">, R. D., and C. R. </w:t>
      </w:r>
      <w:proofErr w:type="spellStart"/>
      <w:r w:rsidRPr="005362B1">
        <w:t>Wetzell</w:t>
      </w:r>
      <w:proofErr w:type="spellEnd"/>
      <w:r w:rsidRPr="005362B1">
        <w:t xml:space="preserve">. 2013. Stock synthesis: A biological and statistical framework for fish stock assessment and fishery management. Fish. </w:t>
      </w:r>
      <w:proofErr w:type="spellStart"/>
      <w:r w:rsidRPr="005362B1">
        <w:t>Rsch</w:t>
      </w:r>
      <w:proofErr w:type="spellEnd"/>
      <w:r w:rsidRPr="005362B1">
        <w:t>. 142:86-99.</w:t>
      </w:r>
    </w:p>
    <w:p w14:paraId="2366B2E3" w14:textId="32E8F720" w:rsidR="0088536F" w:rsidRPr="005362B1" w:rsidRDefault="0088536F" w:rsidP="003F793C">
      <w:pPr>
        <w:ind w:left="720" w:hanging="720"/>
      </w:pPr>
      <w:proofErr w:type="spellStart"/>
      <w:r w:rsidRPr="005362B1">
        <w:t>Methot</w:t>
      </w:r>
      <w:proofErr w:type="spellEnd"/>
      <w:r w:rsidRPr="005362B1">
        <w:t>, R. D., and I. G. Taylor. 2011. Adjusting for bias due to variability of estimated recruitments in fishery assessment models</w:t>
      </w:r>
      <w:r w:rsidR="00B44A5D" w:rsidRPr="005362B1">
        <w:t xml:space="preserve">. Can. J. Fish. </w:t>
      </w:r>
      <w:proofErr w:type="spellStart"/>
      <w:r w:rsidR="00B44A5D" w:rsidRPr="005362B1">
        <w:t>Aquat</w:t>
      </w:r>
      <w:proofErr w:type="spellEnd"/>
      <w:r w:rsidR="00B44A5D" w:rsidRPr="005362B1">
        <w:t>. Res. 68(10):1744-1760.</w:t>
      </w:r>
    </w:p>
    <w:p w14:paraId="66BFD3AD" w14:textId="77777777" w:rsidR="003F793C" w:rsidRPr="005362B1" w:rsidRDefault="003F793C" w:rsidP="003F793C">
      <w:pPr>
        <w:ind w:left="720" w:hanging="720"/>
      </w:pPr>
      <w:proofErr w:type="spellStart"/>
      <w:r w:rsidRPr="005362B1">
        <w:t>Monnahan</w:t>
      </w:r>
      <w:proofErr w:type="spellEnd"/>
      <w:r w:rsidRPr="005362B1">
        <w:t xml:space="preserve"> C. C., and K. Kristensen. 2018. No-U-turn sampling for fast Bayesian inference in ADMB and TMB: Introducing the </w:t>
      </w:r>
      <w:proofErr w:type="spellStart"/>
      <w:r w:rsidRPr="005362B1">
        <w:t>adnuts</w:t>
      </w:r>
      <w:proofErr w:type="spellEnd"/>
      <w:r w:rsidRPr="005362B1">
        <w:t xml:space="preserve"> and </w:t>
      </w:r>
      <w:proofErr w:type="spellStart"/>
      <w:r w:rsidRPr="005362B1">
        <w:t>tmbstan</w:t>
      </w:r>
      <w:proofErr w:type="spellEnd"/>
      <w:r w:rsidRPr="005362B1">
        <w:t xml:space="preserve"> R packages. </w:t>
      </w:r>
      <w:proofErr w:type="spellStart"/>
      <w:r w:rsidRPr="005362B1">
        <w:t>PLoS</w:t>
      </w:r>
      <w:proofErr w:type="spellEnd"/>
      <w:r w:rsidRPr="005362B1">
        <w:t xml:space="preserve"> ONE 13(5):e0197954.</w:t>
      </w:r>
    </w:p>
    <w:p w14:paraId="682882F7" w14:textId="77777777" w:rsidR="003F793C" w:rsidRPr="005362B1" w:rsidRDefault="003F793C" w:rsidP="003F793C">
      <w:pPr>
        <w:ind w:left="720" w:hanging="720"/>
      </w:pPr>
      <w:proofErr w:type="spellStart"/>
      <w:r w:rsidRPr="005362B1">
        <w:t>Monnahan</w:t>
      </w:r>
      <w:proofErr w:type="spellEnd"/>
      <w:r w:rsidRPr="005362B1">
        <w:t xml:space="preserve">, C.C., T.A. Branch, J.T. Thorson, I.J. Stewart, and C.S. </w:t>
      </w:r>
      <w:proofErr w:type="spellStart"/>
      <w:r w:rsidRPr="005362B1">
        <w:t>Szuwalksi</w:t>
      </w:r>
      <w:proofErr w:type="spellEnd"/>
      <w:r w:rsidRPr="005362B1">
        <w:t>. 2020. Overcoming long Bayesian run times in integrated fisheries stock assessments. ICES Journal of Marine Science.</w:t>
      </w:r>
    </w:p>
    <w:p w14:paraId="753525E1" w14:textId="77777777" w:rsidR="003F793C" w:rsidRPr="005362B1" w:rsidRDefault="003F793C" w:rsidP="003F793C">
      <w:pPr>
        <w:ind w:left="720" w:hanging="720"/>
      </w:pPr>
      <w:r w:rsidRPr="005362B1">
        <w:t>Nichols, N. W., P. Converse, and K. Phillips. 2015. Annual management report for groundfish fisheries in the Kodiak, Chignik, and South Alaska Peninsula Management Areas, 2014. Alaska Department of Fish and Game, Fishery Management Report No. 15-41, Anchorage.</w:t>
      </w:r>
    </w:p>
    <w:p w14:paraId="12FB1503" w14:textId="77777777" w:rsidR="003F793C" w:rsidRPr="005362B1" w:rsidRDefault="003F793C" w:rsidP="003F793C">
      <w:pPr>
        <w:ind w:left="720" w:hanging="720"/>
      </w:pPr>
      <w:r w:rsidRPr="005362B1">
        <w:lastRenderedPageBreak/>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4561D9B3" w14:textId="77777777" w:rsidR="003F793C" w:rsidRPr="005362B1" w:rsidRDefault="003F793C" w:rsidP="003F793C">
      <w:pPr>
        <w:ind w:left="720" w:hanging="720"/>
      </w:pPr>
      <w:r w:rsidRPr="005362B1">
        <w:t>R Core Team. 2022. R: A language and environment for statistical computing. R Foundation for Statistical Computing, Vienna, Austria.</w:t>
      </w:r>
    </w:p>
    <w:p w14:paraId="55E9780D" w14:textId="77777777" w:rsidR="003F793C" w:rsidRPr="005362B1" w:rsidRDefault="003F793C" w:rsidP="003F793C">
      <w:pPr>
        <w:ind w:left="720" w:hanging="720"/>
      </w:pPr>
      <w:r w:rsidRPr="005362B1">
        <w:t xml:space="preserve">Rose, G.A. and D. W. </w:t>
      </w:r>
      <w:proofErr w:type="spellStart"/>
      <w:r w:rsidRPr="005362B1">
        <w:t>Kulka</w:t>
      </w:r>
      <w:proofErr w:type="spellEnd"/>
      <w:r w:rsidRPr="005362B1">
        <w:t xml:space="preserve">. 1999. </w:t>
      </w:r>
      <w:proofErr w:type="spellStart"/>
      <w:r w:rsidRPr="005362B1">
        <w:t>Hyperaggregation</w:t>
      </w:r>
      <w:proofErr w:type="spellEnd"/>
      <w:r w:rsidRPr="005362B1">
        <w:t xml:space="preserve"> of fish and fisheries: how catch-per-unit-effort increased as the northern cod (</w:t>
      </w:r>
      <w:r w:rsidRPr="005362B1">
        <w:rPr>
          <w:i/>
        </w:rPr>
        <w:t xml:space="preserve">Gadus </w:t>
      </w:r>
      <w:proofErr w:type="spellStart"/>
      <w:r w:rsidRPr="005362B1">
        <w:rPr>
          <w:i/>
        </w:rPr>
        <w:t>morhua</w:t>
      </w:r>
      <w:proofErr w:type="spellEnd"/>
      <w:r w:rsidRPr="005362B1">
        <w:t>) declined. Canadian Journal of Fisheries and Aquatic Sciences, 56(S1), pp.118-127.</w:t>
      </w:r>
    </w:p>
    <w:p w14:paraId="78AF6442" w14:textId="77777777" w:rsidR="003F793C" w:rsidRPr="005362B1" w:rsidRDefault="003F793C" w:rsidP="003F793C">
      <w:pPr>
        <w:ind w:left="720" w:hanging="720"/>
      </w:pPr>
      <w:proofErr w:type="spellStart"/>
      <w:r w:rsidRPr="005362B1">
        <w:t>Rutecki</w:t>
      </w:r>
      <w:proofErr w:type="spellEnd"/>
      <w:r w:rsidRPr="005362B1">
        <w:t xml:space="preserve">, T. L., and E. R. </w:t>
      </w:r>
      <w:proofErr w:type="spellStart"/>
      <w:r w:rsidRPr="005362B1">
        <w:t>Varosi</w:t>
      </w:r>
      <w:proofErr w:type="spellEnd"/>
      <w:r w:rsidRPr="005362B1">
        <w:t xml:space="preserve">. 1997. Distribution, age, and growth of juvenile sablefish, </w:t>
      </w:r>
      <w:proofErr w:type="spellStart"/>
      <w:r w:rsidRPr="005362B1">
        <w:rPr>
          <w:i/>
        </w:rPr>
        <w:t>Anoplopoma</w:t>
      </w:r>
      <w:proofErr w:type="spellEnd"/>
      <w:r w:rsidRPr="005362B1">
        <w:rPr>
          <w:i/>
        </w:rPr>
        <w:t xml:space="preserve"> fimbria</w:t>
      </w:r>
      <w:r w:rsidRPr="005362B1">
        <w:t xml:space="preserve">, in southeast Alaska. U.S. Dep. </w:t>
      </w:r>
      <w:proofErr w:type="spellStart"/>
      <w:r w:rsidRPr="005362B1">
        <w:t>Commer</w:t>
      </w:r>
      <w:proofErr w:type="spellEnd"/>
      <w:r w:rsidRPr="005362B1">
        <w:t>., NOAA Technical Report NMFS, vol. 130, pp. 45– 54.</w:t>
      </w:r>
    </w:p>
    <w:p w14:paraId="7BA63A80" w14:textId="77777777" w:rsidR="003F793C" w:rsidRPr="005362B1" w:rsidRDefault="003F793C" w:rsidP="003F793C">
      <w:pPr>
        <w:ind w:left="720" w:hanging="720"/>
      </w:pPr>
      <w:proofErr w:type="spellStart"/>
      <w:r w:rsidRPr="005362B1">
        <w:t>Saha</w:t>
      </w:r>
      <w:proofErr w:type="spellEnd"/>
      <w:r w:rsidRPr="005362B1">
        <w:t xml:space="preserve">, S., J. M. </w:t>
      </w:r>
      <w:proofErr w:type="spellStart"/>
      <w:r w:rsidRPr="005362B1">
        <w:t>Solé</w:t>
      </w:r>
      <w:proofErr w:type="spellEnd"/>
      <w:r w:rsidRPr="005362B1">
        <w:t xml:space="preserve">, R. </w:t>
      </w:r>
      <w:proofErr w:type="spellStart"/>
      <w:r w:rsidRPr="005362B1">
        <w:t>Arasa</w:t>
      </w:r>
      <w:proofErr w:type="spellEnd"/>
      <w:r w:rsidRPr="005362B1">
        <w:t xml:space="preserve">, M. </w:t>
      </w:r>
      <w:proofErr w:type="spellStart"/>
      <w:r w:rsidRPr="005362B1">
        <w:t>Picanyol</w:t>
      </w:r>
      <w:proofErr w:type="spellEnd"/>
      <w:r w:rsidRPr="005362B1">
        <w:t>, </w:t>
      </w:r>
      <w:hyperlink r:id="rId14" w:tgtFrame="_blank" w:history="1">
        <w:r w:rsidRPr="005362B1">
          <w:t>M. Á. González</w:t>
        </w:r>
      </w:hyperlink>
      <w:r w:rsidRPr="005362B1">
        <w:t>, </w:t>
      </w:r>
      <w:hyperlink r:id="rId15" w:tgtFrame="_blank" w:history="1">
        <w:r w:rsidRPr="005362B1">
          <w:t>A. Domingo-Dalmau</w:t>
        </w:r>
      </w:hyperlink>
      <w:r w:rsidRPr="005362B1">
        <w:t>, </w:t>
      </w:r>
      <w:hyperlink r:id="rId16" w:tgtFrame="_blank" w:history="1">
        <w:r w:rsidRPr="005362B1">
          <w:t xml:space="preserve">M. </w:t>
        </w:r>
        <w:proofErr w:type="spellStart"/>
        <w:r w:rsidRPr="005362B1">
          <w:t>Masdeu</w:t>
        </w:r>
        <w:proofErr w:type="spellEnd"/>
      </w:hyperlink>
      <w:r w:rsidRPr="005362B1">
        <w:t>, </w:t>
      </w:r>
      <w:hyperlink r:id="rId17" w:tgtFrame="_blank" w:history="1">
        <w:r w:rsidRPr="005362B1">
          <w:t>I. Porras</w:t>
        </w:r>
      </w:hyperlink>
      <w:r w:rsidRPr="005362B1">
        <w:t>, and </w:t>
      </w:r>
      <w:hyperlink r:id="rId18" w:tgtFrame="_blank" w:history="1">
        <w:r w:rsidRPr="005362B1">
          <w:t xml:space="preserve">B. </w:t>
        </w:r>
        <w:proofErr w:type="spellStart"/>
        <w:r w:rsidRPr="005362B1">
          <w:t>Codina</w:t>
        </w:r>
        <w:proofErr w:type="spellEnd"/>
      </w:hyperlink>
      <w:r w:rsidRPr="005362B1">
        <w:t xml:space="preserve">. 2010. The NCEP Climate Forecast System Reanalysis. Bulletin of American Meteorological Society, 91, 1015-1057. </w:t>
      </w:r>
    </w:p>
    <w:p w14:paraId="331F2A86" w14:textId="77777777" w:rsidR="003F793C" w:rsidRPr="005362B1" w:rsidRDefault="003F793C" w:rsidP="003F793C">
      <w:pPr>
        <w:ind w:left="720" w:hanging="720"/>
      </w:pPr>
      <w:r w:rsidRPr="005362B1">
        <w:t>Sasaki, T. 1985. Studies on the sablefish resources in the North Pacific Ocean. Bulletin 22, (1-108), Far Seas Fishery Laboratory. Shimizu, 424, Japan.</w:t>
      </w:r>
    </w:p>
    <w:p w14:paraId="4DAF316B" w14:textId="77777777" w:rsidR="003F793C" w:rsidRPr="005362B1" w:rsidRDefault="003F793C" w:rsidP="003F793C">
      <w:pPr>
        <w:ind w:left="720" w:hanging="720"/>
      </w:pPr>
      <w:r w:rsidRPr="005362B1">
        <w:t>Shimada, A. M., and D. K. Kimura. 1994. Seasonal movements of Pacific cod (</w:t>
      </w:r>
      <w:r w:rsidRPr="005362B1">
        <w:rPr>
          <w:i/>
          <w:iCs/>
        </w:rPr>
        <w:t>Gadus macrocephalus</w:t>
      </w:r>
      <w:r w:rsidRPr="005362B1">
        <w:t>) in the eastern Bering Sea and adjacent waters based on tag-recapture data. U.S. Natl. Mar. Fish. Serv., Fish. Bull. 92:800-816.</w:t>
      </w:r>
    </w:p>
    <w:p w14:paraId="5507AE6F" w14:textId="77777777" w:rsidR="003F793C" w:rsidRPr="005362B1" w:rsidRDefault="003F793C" w:rsidP="003F793C">
      <w:pPr>
        <w:ind w:left="720" w:hanging="720"/>
      </w:pPr>
      <w:r w:rsidRPr="005362B1">
        <w:t xml:space="preserve">Sigler, M. F. and J. T. Fujioka. 1988. Evaluation of variability in sablefish, </w:t>
      </w:r>
      <w:proofErr w:type="spellStart"/>
      <w:r w:rsidRPr="005362B1">
        <w:rPr>
          <w:i/>
        </w:rPr>
        <w:t>Anoplopoma</w:t>
      </w:r>
      <w:proofErr w:type="spellEnd"/>
      <w:r w:rsidRPr="005362B1">
        <w:rPr>
          <w:i/>
        </w:rPr>
        <w:t xml:space="preserve"> fimbria</w:t>
      </w:r>
      <w:r w:rsidRPr="005362B1">
        <w:t>, abundance indices in the Gulf of Alaska using the bootstrap method. Fish. Bull. 86: 445-452.</w:t>
      </w:r>
    </w:p>
    <w:p w14:paraId="22BBCCFD" w14:textId="77777777" w:rsidR="003F793C" w:rsidRPr="005362B1" w:rsidRDefault="003F793C" w:rsidP="003F793C">
      <w:pPr>
        <w:ind w:left="720" w:hanging="720"/>
      </w:pPr>
      <w:r w:rsidRPr="005362B1">
        <w:t>Sigler, M. F., and H. H. Zenger. 1989. Assessment of Gulf of Alaska sablefish and other groundfish based on the domestic longline survey, 1987. NOAA Tech. Memo. NMFS F/NWC-169.</w:t>
      </w:r>
    </w:p>
    <w:p w14:paraId="19B3D8A2" w14:textId="77777777" w:rsidR="003F793C" w:rsidRPr="005362B1" w:rsidRDefault="003F793C" w:rsidP="003F793C">
      <w:pPr>
        <w:ind w:left="720" w:hanging="720"/>
      </w:pPr>
      <w:proofErr w:type="spellStart"/>
      <w:r w:rsidRPr="005362B1">
        <w:t>Spalinger</w:t>
      </w:r>
      <w:proofErr w:type="spellEnd"/>
      <w:r w:rsidRPr="005362B1">
        <w:t xml:space="preserve">, </w:t>
      </w:r>
      <w:proofErr w:type="gramStart"/>
      <w:r w:rsidRPr="005362B1">
        <w:t>K..</w:t>
      </w:r>
      <w:proofErr w:type="gramEnd"/>
      <w:r w:rsidRPr="005362B1">
        <w:t xml:space="preserve"> 2006. Bottom trawl survey of crab and groundfish: Kodiak, Chignik, South Peninsula, and eastern Aleutian management districts, 2005. Alaska Department of Fish and Game, Division of Sport Fish, Research and Technical Services.</w:t>
      </w:r>
    </w:p>
    <w:p w14:paraId="238A86B6" w14:textId="77777777" w:rsidR="003F793C" w:rsidRPr="005362B1" w:rsidRDefault="003F793C" w:rsidP="003F793C">
      <w:pPr>
        <w:ind w:left="720" w:hanging="720"/>
      </w:pPr>
      <w:r w:rsidRPr="005362B1">
        <w:t xml:space="preserve">Stark, J. </w:t>
      </w:r>
      <w:proofErr w:type="gramStart"/>
      <w:r w:rsidRPr="005362B1">
        <w:t>W..</w:t>
      </w:r>
      <w:proofErr w:type="gramEnd"/>
      <w:r w:rsidRPr="005362B1">
        <w:t xml:space="preserve"> 2007. Geographic and seasonal variations in maturation and growth of female Pacific cod (</w:t>
      </w:r>
      <w:r w:rsidRPr="005362B1">
        <w:rPr>
          <w:i/>
        </w:rPr>
        <w:t>Gadus macrocephalus</w:t>
      </w:r>
      <w:r w:rsidRPr="005362B1">
        <w:t>) in the Gulf of Alaska and Bering Sea. Fish. Bull. 105:396–407.</w:t>
      </w:r>
    </w:p>
    <w:p w14:paraId="145EAF04" w14:textId="77777777" w:rsidR="003F793C" w:rsidRPr="005362B1" w:rsidRDefault="003F793C" w:rsidP="003F793C">
      <w:pPr>
        <w:ind w:left="720" w:hanging="720"/>
      </w:pPr>
      <w:r w:rsidRPr="005362B1">
        <w:t xml:space="preserve">Stauffer, </w:t>
      </w:r>
      <w:proofErr w:type="gramStart"/>
      <w:r w:rsidRPr="005362B1">
        <w:t>G..</w:t>
      </w:r>
      <w:proofErr w:type="gramEnd"/>
      <w:r w:rsidRPr="005362B1">
        <w:t xml:space="preserve"> 2004. NOAA protocols for groundfish bottom trawl surveys of the Nation’s fishery resources. U.S. Dep. </w:t>
      </w:r>
      <w:proofErr w:type="spellStart"/>
      <w:r w:rsidRPr="005362B1">
        <w:t>Commer</w:t>
      </w:r>
      <w:proofErr w:type="spellEnd"/>
      <w:r w:rsidRPr="005362B1">
        <w:t xml:space="preserve">., NOAA Tech. Memo. NMFS-F/SPO-65, 205 p. </w:t>
      </w:r>
    </w:p>
    <w:p w14:paraId="0F6CD717" w14:textId="77777777" w:rsidR="003F793C" w:rsidRPr="005362B1" w:rsidRDefault="003F793C" w:rsidP="003F793C">
      <w:pPr>
        <w:ind w:left="720" w:hanging="720"/>
      </w:pPr>
      <w:r w:rsidRPr="005362B1">
        <w:t xml:space="preserve">Sullivan, J., C. </w:t>
      </w:r>
      <w:proofErr w:type="spellStart"/>
      <w:r w:rsidRPr="005362B1">
        <w:t>Monnahan</w:t>
      </w:r>
      <w:proofErr w:type="spellEnd"/>
      <w:r w:rsidRPr="005362B1">
        <w:t xml:space="preserve">, P. </w:t>
      </w:r>
      <w:proofErr w:type="spellStart"/>
      <w:r w:rsidRPr="005362B1">
        <w:t>Hulson</w:t>
      </w:r>
      <w:proofErr w:type="spellEnd"/>
      <w:r w:rsidRPr="005362B1">
        <w:t xml:space="preserve">, J. </w:t>
      </w:r>
      <w:proofErr w:type="spellStart"/>
      <w:r w:rsidRPr="005362B1">
        <w:t>Ianelli</w:t>
      </w:r>
      <w:proofErr w:type="spellEnd"/>
      <w:r w:rsidRPr="005362B1">
        <w:t xml:space="preserve">, J. Thorson, and A. </w:t>
      </w:r>
      <w:proofErr w:type="spellStart"/>
      <w:r w:rsidRPr="005362B1">
        <w:t>Havron</w:t>
      </w:r>
      <w:proofErr w:type="spellEnd"/>
      <w:r w:rsidRPr="005362B1">
        <w:t>. 2022. REMA: a consensus version of the random effects model for ABC apportionment and Tier 4/5 assessments. Plan Team Report, Joint Groundfish Plan Teams, North Pacific Fishery Management Council. 605 W 4th Ave, Suite 306 Anchorage, AK 99501. </w:t>
      </w:r>
    </w:p>
    <w:p w14:paraId="5D844E64" w14:textId="77777777" w:rsidR="003F793C" w:rsidRPr="005362B1" w:rsidRDefault="003F793C" w:rsidP="003F793C">
      <w:pPr>
        <w:ind w:left="720" w:hanging="720"/>
      </w:pPr>
      <w:r w:rsidRPr="005362B1">
        <w:t xml:space="preserve">Thompson, G. G., Z. T. </w:t>
      </w:r>
      <w:proofErr w:type="spellStart"/>
      <w:r w:rsidRPr="005362B1">
        <w:t>A’mar</w:t>
      </w:r>
      <w:proofErr w:type="spellEnd"/>
      <w:r w:rsidRPr="005362B1">
        <w:t xml:space="preserve">, and W. A. </w:t>
      </w:r>
      <w:proofErr w:type="spellStart"/>
      <w:r w:rsidRPr="005362B1">
        <w:t>Palsson</w:t>
      </w:r>
      <w:proofErr w:type="spellEnd"/>
      <w:r w:rsidRPr="005362B1">
        <w:t xml:space="preserve">. 2011.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37C045A5" w14:textId="77777777" w:rsidR="003F793C" w:rsidRPr="005362B1" w:rsidRDefault="003F793C" w:rsidP="003F793C">
      <w:pPr>
        <w:ind w:left="720" w:hanging="720"/>
      </w:pPr>
      <w:proofErr w:type="spellStart"/>
      <w:r w:rsidRPr="005362B1">
        <w:lastRenderedPageBreak/>
        <w:t>Torrejon</w:t>
      </w:r>
      <w:proofErr w:type="spellEnd"/>
      <w:r w:rsidRPr="005362B1">
        <w:t xml:space="preserve">-Magallanes, </w:t>
      </w:r>
      <w:proofErr w:type="gramStart"/>
      <w:r w:rsidRPr="005362B1">
        <w:t>J..</w:t>
      </w:r>
      <w:proofErr w:type="gramEnd"/>
      <w:r w:rsidRPr="005362B1">
        <w:t xml:space="preserve"> 2020. </w:t>
      </w:r>
      <w:proofErr w:type="spellStart"/>
      <w:r w:rsidRPr="005362B1">
        <w:t>sizeMat</w:t>
      </w:r>
      <w:proofErr w:type="spellEnd"/>
      <w:r w:rsidRPr="005362B1">
        <w:t>: Estimate Size at Sexual Maturity. R package version 1.1.2.</w:t>
      </w:r>
    </w:p>
    <w:p w14:paraId="663C9352" w14:textId="77777777" w:rsidR="003F793C" w:rsidRPr="005362B1" w:rsidRDefault="003F793C" w:rsidP="003F793C">
      <w:pPr>
        <w:ind w:left="720" w:hanging="720"/>
      </w:pPr>
      <w:r w:rsidRPr="005362B1">
        <w:t xml:space="preserve">von </w:t>
      </w:r>
      <w:proofErr w:type="spellStart"/>
      <w:r w:rsidRPr="005362B1">
        <w:t>Szalay</w:t>
      </w:r>
      <w:proofErr w:type="spellEnd"/>
      <w:r w:rsidRPr="005362B1">
        <w:t>, P. G., and N. W. Raring. 2018. Data report: 2017 Gulf of Alaska bottom trawl survey. NOAA Tech. Mem NMFS-AFSC-374. 260 p.</w:t>
      </w:r>
    </w:p>
    <w:p w14:paraId="3CEC9C76" w14:textId="77777777" w:rsidR="003F793C" w:rsidRPr="005362B1" w:rsidRDefault="003F793C" w:rsidP="003F793C">
      <w:pPr>
        <w:ind w:left="720" w:hanging="720"/>
      </w:pPr>
      <w:r w:rsidRPr="005362B1">
        <w:t xml:space="preserve">Walters, </w:t>
      </w:r>
      <w:proofErr w:type="gramStart"/>
      <w:r w:rsidRPr="005362B1">
        <w:t>C..</w:t>
      </w:r>
      <w:proofErr w:type="gramEnd"/>
      <w:r w:rsidRPr="005362B1">
        <w:t xml:space="preserve"> 2003. Folly and fantasy in the analysis of spatial catch rate data. Canadian Journal of Fisheries and Aquatic Sciences, 60(12), pp.1433-1436.</w:t>
      </w:r>
    </w:p>
    <w:p w14:paraId="5C3B3561" w14:textId="77777777" w:rsidR="003F793C" w:rsidRPr="005362B1" w:rsidRDefault="003F793C" w:rsidP="003F793C">
      <w:pPr>
        <w:ind w:left="720" w:hanging="720"/>
      </w:pPr>
      <w:r w:rsidRPr="005362B1">
        <w:t xml:space="preserve">West, C. F., M. A. </w:t>
      </w:r>
      <w:proofErr w:type="spellStart"/>
      <w:r w:rsidRPr="005362B1">
        <w:t>Etnier</w:t>
      </w:r>
      <w:proofErr w:type="spellEnd"/>
      <w:r w:rsidRPr="005362B1">
        <w:t xml:space="preserve">, S. Barbeaux, M. A. Partlow, and A. M. </w:t>
      </w:r>
      <w:proofErr w:type="spellStart"/>
      <w:r w:rsidRPr="005362B1">
        <w:t>Orlov</w:t>
      </w:r>
      <w:proofErr w:type="spellEnd"/>
      <w:r w:rsidRPr="005362B1">
        <w:t>. 2020. Size distribution of Pacific cod (</w:t>
      </w:r>
      <w:r w:rsidRPr="005362B1">
        <w:rPr>
          <w:i/>
        </w:rPr>
        <w:t>Gadus macrocephalus</w:t>
      </w:r>
      <w:r w:rsidRPr="005362B1">
        <w:t>) in the North Pacific Ocean over 6 millennia. Quaternary Research, pp.1-21.</w:t>
      </w:r>
    </w:p>
    <w:p w14:paraId="667BB443" w14:textId="77777777" w:rsidR="003F793C" w:rsidRPr="005362B1" w:rsidRDefault="003F793C" w:rsidP="003F793C">
      <w:pPr>
        <w:ind w:left="720" w:hanging="720"/>
      </w:pPr>
      <w:r w:rsidRPr="005362B1">
        <w:t xml:space="preserve">Yang, Q., E. D. </w:t>
      </w:r>
      <w:proofErr w:type="spellStart"/>
      <w:r w:rsidRPr="005362B1">
        <w:t>Cokelet</w:t>
      </w:r>
      <w:proofErr w:type="spellEnd"/>
      <w:r w:rsidRPr="005362B1">
        <w:t xml:space="preserve">, P. J. </w:t>
      </w:r>
      <w:proofErr w:type="spellStart"/>
      <w:r w:rsidRPr="005362B1">
        <w:t>Stabeno</w:t>
      </w:r>
      <w:proofErr w:type="spellEnd"/>
      <w:r w:rsidRPr="005362B1">
        <w:t xml:space="preserve">, L. Li, A. B. Hollowed, W. A. </w:t>
      </w:r>
      <w:proofErr w:type="spellStart"/>
      <w:r w:rsidRPr="005362B1">
        <w:t>Palsson</w:t>
      </w:r>
      <w:proofErr w:type="spellEnd"/>
      <w:r w:rsidRPr="005362B1">
        <w:t>, N. A. Bond, and S. J. Barbeaux. 2019. How “The Blob” affected groundfish distributions in the Gulf of Alaska. Fisheries Oceanography, 28(4), pp.434-453.</w:t>
      </w:r>
    </w:p>
    <w:p w14:paraId="3D383309" w14:textId="77777777" w:rsidR="003518CA" w:rsidRPr="005362B1" w:rsidRDefault="003518CA">
      <w:pPr>
        <w:rPr>
          <w:rFonts w:ascii="Arial" w:eastAsia="Arial" w:hAnsi="Arial" w:cs="Arial"/>
          <w:b/>
          <w:sz w:val="28"/>
          <w:szCs w:val="28"/>
        </w:rPr>
      </w:pPr>
      <w:r w:rsidRPr="005362B1">
        <w:br w:type="page"/>
      </w:r>
    </w:p>
    <w:p w14:paraId="624996A4" w14:textId="77777777" w:rsidR="0088536F" w:rsidRPr="005362B1" w:rsidRDefault="0088536F" w:rsidP="0088536F">
      <w:pPr>
        <w:pStyle w:val="Heading1"/>
        <w:pBdr>
          <w:top w:val="nil"/>
          <w:left w:val="nil"/>
          <w:bottom w:val="nil"/>
          <w:right w:val="nil"/>
          <w:between w:val="nil"/>
        </w:pBdr>
      </w:pPr>
      <w:r w:rsidRPr="005362B1">
        <w:lastRenderedPageBreak/>
        <w:t>Tables</w:t>
      </w:r>
    </w:p>
    <w:p w14:paraId="3C250F62" w14:textId="77777777" w:rsidR="0088536F" w:rsidRPr="005362B1" w:rsidRDefault="0088536F" w:rsidP="0088536F">
      <w:pPr>
        <w:pStyle w:val="Heading5"/>
      </w:pPr>
      <w:r w:rsidRPr="005362B1">
        <w:t>Table 2.1. Catch (t) for 1991 through 2024 by jurisdiction and gear type (as of 2024-10-17)</w:t>
      </w:r>
    </w:p>
    <w:tbl>
      <w:tblPr>
        <w:tblW w:w="5286" w:type="pct"/>
        <w:tblLayout w:type="fixed"/>
        <w:tblCellMar>
          <w:left w:w="115" w:type="dxa"/>
          <w:right w:w="115" w:type="dxa"/>
        </w:tblCellMar>
        <w:tblLook w:val="04A0" w:firstRow="1" w:lastRow="0" w:firstColumn="1" w:lastColumn="0" w:noHBand="0" w:noVBand="1"/>
      </w:tblPr>
      <w:tblGrid>
        <w:gridCol w:w="810"/>
        <w:gridCol w:w="937"/>
        <w:gridCol w:w="912"/>
        <w:gridCol w:w="916"/>
        <w:gridCol w:w="823"/>
        <w:gridCol w:w="1092"/>
        <w:gridCol w:w="748"/>
        <w:gridCol w:w="916"/>
        <w:gridCol w:w="825"/>
        <w:gridCol w:w="930"/>
        <w:gridCol w:w="986"/>
      </w:tblGrid>
      <w:tr w:rsidR="0088536F" w:rsidRPr="005362B1" w14:paraId="2DA73F0B" w14:textId="77777777" w:rsidTr="00D9550E">
        <w:trPr>
          <w:cantSplit/>
          <w:trHeight w:val="292"/>
        </w:trPr>
        <w:tc>
          <w:tcPr>
            <w:tcW w:w="409" w:type="pct"/>
            <w:tcBorders>
              <w:top w:val="double" w:sz="4" w:space="0" w:color="auto"/>
            </w:tcBorders>
            <w:shd w:val="clear" w:color="auto" w:fill="auto"/>
            <w:noWrap/>
            <w:vAlign w:val="center"/>
            <w:hideMark/>
          </w:tcPr>
          <w:p w14:paraId="74CBFB77" w14:textId="77777777" w:rsidR="0088536F" w:rsidRPr="005362B1" w:rsidRDefault="0088536F" w:rsidP="00D9550E">
            <w:pPr>
              <w:spacing w:after="0"/>
              <w:jc w:val="center"/>
              <w:rPr>
                <w:b/>
              </w:rPr>
            </w:pPr>
          </w:p>
        </w:tc>
        <w:tc>
          <w:tcPr>
            <w:tcW w:w="2365" w:type="pct"/>
            <w:gridSpan w:val="5"/>
            <w:tcBorders>
              <w:top w:val="double" w:sz="4" w:space="0" w:color="auto"/>
            </w:tcBorders>
            <w:shd w:val="clear" w:color="auto" w:fill="auto"/>
            <w:noWrap/>
            <w:vAlign w:val="center"/>
            <w:hideMark/>
          </w:tcPr>
          <w:p w14:paraId="507AEE67" w14:textId="77777777" w:rsidR="0088536F" w:rsidRPr="005362B1" w:rsidRDefault="0088536F" w:rsidP="00D9550E">
            <w:pPr>
              <w:spacing w:after="0"/>
              <w:jc w:val="center"/>
              <w:rPr>
                <w:b/>
              </w:rPr>
            </w:pPr>
            <w:r w:rsidRPr="005362B1">
              <w:rPr>
                <w:b/>
              </w:rPr>
              <w:t>Federal</w:t>
            </w:r>
          </w:p>
        </w:tc>
        <w:tc>
          <w:tcPr>
            <w:tcW w:w="2226" w:type="pct"/>
            <w:gridSpan w:val="5"/>
            <w:tcBorders>
              <w:top w:val="double" w:sz="4" w:space="0" w:color="auto"/>
            </w:tcBorders>
            <w:shd w:val="clear" w:color="auto" w:fill="auto"/>
            <w:noWrap/>
            <w:vAlign w:val="center"/>
            <w:hideMark/>
          </w:tcPr>
          <w:p w14:paraId="1718CE18" w14:textId="77777777" w:rsidR="0088536F" w:rsidRPr="005362B1" w:rsidRDefault="0088536F" w:rsidP="00D9550E">
            <w:pPr>
              <w:spacing w:after="0"/>
              <w:jc w:val="center"/>
              <w:rPr>
                <w:b/>
              </w:rPr>
            </w:pPr>
            <w:r w:rsidRPr="005362B1">
              <w:rPr>
                <w:b/>
              </w:rPr>
              <w:t>State</w:t>
            </w:r>
          </w:p>
        </w:tc>
      </w:tr>
      <w:tr w:rsidR="0088536F" w:rsidRPr="005362B1" w14:paraId="58EDE098" w14:textId="77777777" w:rsidTr="00D9550E">
        <w:trPr>
          <w:cantSplit/>
          <w:trHeight w:val="584"/>
        </w:trPr>
        <w:tc>
          <w:tcPr>
            <w:tcW w:w="409" w:type="pct"/>
            <w:tcBorders>
              <w:bottom w:val="single" w:sz="4" w:space="0" w:color="auto"/>
            </w:tcBorders>
            <w:shd w:val="clear" w:color="auto" w:fill="auto"/>
            <w:noWrap/>
            <w:vAlign w:val="center"/>
            <w:hideMark/>
          </w:tcPr>
          <w:p w14:paraId="042A580D" w14:textId="77777777" w:rsidR="0088536F" w:rsidRPr="005362B1" w:rsidRDefault="0088536F" w:rsidP="00D9550E">
            <w:pPr>
              <w:spacing w:after="0"/>
              <w:jc w:val="center"/>
              <w:rPr>
                <w:b/>
              </w:rPr>
            </w:pPr>
            <w:r w:rsidRPr="005362B1">
              <w:rPr>
                <w:b/>
              </w:rPr>
              <w:t>Year</w:t>
            </w:r>
          </w:p>
        </w:tc>
        <w:tc>
          <w:tcPr>
            <w:tcW w:w="473" w:type="pct"/>
            <w:tcBorders>
              <w:bottom w:val="single" w:sz="4" w:space="0" w:color="auto"/>
            </w:tcBorders>
            <w:shd w:val="clear" w:color="auto" w:fill="auto"/>
            <w:noWrap/>
            <w:vAlign w:val="center"/>
            <w:hideMark/>
          </w:tcPr>
          <w:p w14:paraId="67809009" w14:textId="77777777" w:rsidR="0088536F" w:rsidRPr="005362B1" w:rsidRDefault="0088536F" w:rsidP="00D9550E">
            <w:pPr>
              <w:spacing w:after="0"/>
              <w:jc w:val="center"/>
              <w:rPr>
                <w:b/>
              </w:rPr>
            </w:pPr>
            <w:r w:rsidRPr="005362B1">
              <w:rPr>
                <w:b/>
              </w:rPr>
              <w:t>Trawl</w:t>
            </w:r>
          </w:p>
        </w:tc>
        <w:tc>
          <w:tcPr>
            <w:tcW w:w="461" w:type="pct"/>
            <w:tcBorders>
              <w:bottom w:val="single" w:sz="4" w:space="0" w:color="auto"/>
            </w:tcBorders>
            <w:shd w:val="clear" w:color="auto" w:fill="auto"/>
            <w:noWrap/>
            <w:vAlign w:val="center"/>
            <w:hideMark/>
          </w:tcPr>
          <w:p w14:paraId="4A2294A4" w14:textId="77777777" w:rsidR="0088536F" w:rsidRPr="005362B1" w:rsidRDefault="0088536F" w:rsidP="00D9550E">
            <w:pPr>
              <w:spacing w:after="0"/>
              <w:jc w:val="center"/>
              <w:rPr>
                <w:b/>
              </w:rPr>
            </w:pPr>
            <w:r w:rsidRPr="005362B1">
              <w:rPr>
                <w:b/>
              </w:rPr>
              <w:t>Long-line</w:t>
            </w:r>
          </w:p>
        </w:tc>
        <w:tc>
          <w:tcPr>
            <w:tcW w:w="463" w:type="pct"/>
            <w:tcBorders>
              <w:bottom w:val="single" w:sz="4" w:space="0" w:color="auto"/>
            </w:tcBorders>
            <w:shd w:val="clear" w:color="auto" w:fill="auto"/>
            <w:noWrap/>
            <w:vAlign w:val="center"/>
            <w:hideMark/>
          </w:tcPr>
          <w:p w14:paraId="2BAD3C95" w14:textId="77777777" w:rsidR="0088536F" w:rsidRPr="005362B1" w:rsidRDefault="0088536F" w:rsidP="00D9550E">
            <w:pPr>
              <w:spacing w:after="0"/>
              <w:jc w:val="center"/>
              <w:rPr>
                <w:b/>
              </w:rPr>
            </w:pPr>
            <w:r w:rsidRPr="005362B1">
              <w:rPr>
                <w:b/>
              </w:rPr>
              <w:t>Pot</w:t>
            </w:r>
          </w:p>
        </w:tc>
        <w:tc>
          <w:tcPr>
            <w:tcW w:w="416" w:type="pct"/>
            <w:tcBorders>
              <w:bottom w:val="single" w:sz="4" w:space="0" w:color="auto"/>
            </w:tcBorders>
            <w:shd w:val="clear" w:color="auto" w:fill="auto"/>
            <w:noWrap/>
            <w:vAlign w:val="center"/>
            <w:hideMark/>
          </w:tcPr>
          <w:p w14:paraId="2FF9F446" w14:textId="77777777" w:rsidR="0088536F" w:rsidRPr="005362B1" w:rsidRDefault="0088536F" w:rsidP="00D9550E">
            <w:pPr>
              <w:spacing w:after="0"/>
              <w:jc w:val="center"/>
              <w:rPr>
                <w:b/>
              </w:rPr>
            </w:pPr>
            <w:r w:rsidRPr="005362B1">
              <w:rPr>
                <w:b/>
              </w:rPr>
              <w:t>Other</w:t>
            </w:r>
          </w:p>
        </w:tc>
        <w:tc>
          <w:tcPr>
            <w:tcW w:w="552" w:type="pct"/>
            <w:tcBorders>
              <w:bottom w:val="single" w:sz="4" w:space="0" w:color="auto"/>
            </w:tcBorders>
            <w:shd w:val="clear" w:color="auto" w:fill="auto"/>
            <w:noWrap/>
            <w:vAlign w:val="center"/>
            <w:hideMark/>
          </w:tcPr>
          <w:p w14:paraId="231CFA99" w14:textId="77777777" w:rsidR="0088536F" w:rsidRPr="005362B1" w:rsidRDefault="0088536F" w:rsidP="00D9550E">
            <w:pPr>
              <w:spacing w:after="0"/>
              <w:jc w:val="center"/>
              <w:rPr>
                <w:b/>
              </w:rPr>
            </w:pPr>
            <w:proofErr w:type="spellStart"/>
            <w:r w:rsidRPr="005362B1">
              <w:rPr>
                <w:b/>
              </w:rPr>
              <w:t>Subtot</w:t>
            </w:r>
            <w:proofErr w:type="spellEnd"/>
          </w:p>
        </w:tc>
        <w:tc>
          <w:tcPr>
            <w:tcW w:w="378" w:type="pct"/>
            <w:tcBorders>
              <w:bottom w:val="single" w:sz="4" w:space="0" w:color="auto"/>
            </w:tcBorders>
            <w:shd w:val="clear" w:color="auto" w:fill="auto"/>
            <w:noWrap/>
            <w:vAlign w:val="center"/>
            <w:hideMark/>
          </w:tcPr>
          <w:p w14:paraId="29C678E7" w14:textId="77777777" w:rsidR="0088536F" w:rsidRPr="005362B1" w:rsidRDefault="0088536F" w:rsidP="00D9550E">
            <w:pPr>
              <w:spacing w:after="0"/>
              <w:jc w:val="center"/>
              <w:rPr>
                <w:b/>
              </w:rPr>
            </w:pPr>
            <w:r w:rsidRPr="005362B1">
              <w:rPr>
                <w:b/>
              </w:rPr>
              <w:t>Long-line</w:t>
            </w:r>
          </w:p>
        </w:tc>
        <w:tc>
          <w:tcPr>
            <w:tcW w:w="463" w:type="pct"/>
            <w:tcBorders>
              <w:bottom w:val="single" w:sz="4" w:space="0" w:color="auto"/>
            </w:tcBorders>
            <w:shd w:val="clear" w:color="auto" w:fill="auto"/>
            <w:noWrap/>
            <w:vAlign w:val="center"/>
            <w:hideMark/>
          </w:tcPr>
          <w:p w14:paraId="3E190E09" w14:textId="77777777" w:rsidR="0088536F" w:rsidRPr="005362B1" w:rsidRDefault="0088536F" w:rsidP="00D9550E">
            <w:pPr>
              <w:spacing w:after="0"/>
              <w:jc w:val="center"/>
              <w:rPr>
                <w:b/>
              </w:rPr>
            </w:pPr>
            <w:r w:rsidRPr="005362B1">
              <w:rPr>
                <w:b/>
              </w:rPr>
              <w:t>Pot</w:t>
            </w:r>
          </w:p>
        </w:tc>
        <w:tc>
          <w:tcPr>
            <w:tcW w:w="417" w:type="pct"/>
            <w:tcBorders>
              <w:bottom w:val="single" w:sz="4" w:space="0" w:color="auto"/>
            </w:tcBorders>
            <w:shd w:val="clear" w:color="auto" w:fill="auto"/>
            <w:noWrap/>
            <w:vAlign w:val="center"/>
            <w:hideMark/>
          </w:tcPr>
          <w:p w14:paraId="623C3A1F" w14:textId="77777777" w:rsidR="0088536F" w:rsidRPr="005362B1" w:rsidRDefault="0088536F" w:rsidP="00D9550E">
            <w:pPr>
              <w:spacing w:after="0"/>
              <w:jc w:val="center"/>
              <w:rPr>
                <w:b/>
              </w:rPr>
            </w:pPr>
            <w:r w:rsidRPr="005362B1">
              <w:rPr>
                <w:b/>
              </w:rPr>
              <w:t>Other</w:t>
            </w:r>
          </w:p>
        </w:tc>
        <w:tc>
          <w:tcPr>
            <w:tcW w:w="470" w:type="pct"/>
            <w:tcBorders>
              <w:bottom w:val="single" w:sz="4" w:space="0" w:color="auto"/>
            </w:tcBorders>
            <w:shd w:val="clear" w:color="auto" w:fill="auto"/>
            <w:noWrap/>
            <w:vAlign w:val="center"/>
            <w:hideMark/>
          </w:tcPr>
          <w:p w14:paraId="3B8EA2B6" w14:textId="77777777" w:rsidR="0088536F" w:rsidRPr="005362B1" w:rsidRDefault="0088536F" w:rsidP="00D9550E">
            <w:pPr>
              <w:spacing w:after="0"/>
              <w:jc w:val="center"/>
              <w:rPr>
                <w:b/>
              </w:rPr>
            </w:pPr>
            <w:proofErr w:type="spellStart"/>
            <w:r w:rsidRPr="005362B1">
              <w:rPr>
                <w:b/>
              </w:rPr>
              <w:t>Subtot</w:t>
            </w:r>
            <w:proofErr w:type="spellEnd"/>
          </w:p>
        </w:tc>
        <w:tc>
          <w:tcPr>
            <w:tcW w:w="498" w:type="pct"/>
            <w:tcBorders>
              <w:bottom w:val="single" w:sz="4" w:space="0" w:color="auto"/>
            </w:tcBorders>
            <w:shd w:val="clear" w:color="auto" w:fill="auto"/>
            <w:noWrap/>
            <w:vAlign w:val="center"/>
            <w:hideMark/>
          </w:tcPr>
          <w:p w14:paraId="6A04E5B9" w14:textId="77777777" w:rsidR="0088536F" w:rsidRPr="005362B1" w:rsidRDefault="0088536F" w:rsidP="00D9550E">
            <w:pPr>
              <w:spacing w:after="0"/>
              <w:jc w:val="center"/>
              <w:rPr>
                <w:b/>
              </w:rPr>
            </w:pPr>
            <w:r w:rsidRPr="005362B1">
              <w:rPr>
                <w:b/>
              </w:rPr>
              <w:t>Total</w:t>
            </w:r>
          </w:p>
        </w:tc>
      </w:tr>
      <w:tr w:rsidR="0088536F" w:rsidRPr="005362B1" w14:paraId="623BE23F" w14:textId="77777777" w:rsidTr="00D9550E">
        <w:trPr>
          <w:cantSplit/>
          <w:trHeight w:val="23"/>
        </w:trPr>
        <w:tc>
          <w:tcPr>
            <w:tcW w:w="409" w:type="pct"/>
            <w:tcBorders>
              <w:top w:val="single" w:sz="4" w:space="0" w:color="auto"/>
              <w:right w:val="single" w:sz="4" w:space="0" w:color="auto"/>
            </w:tcBorders>
            <w:shd w:val="clear" w:color="auto" w:fill="auto"/>
            <w:noWrap/>
            <w:vAlign w:val="center"/>
            <w:hideMark/>
          </w:tcPr>
          <w:p w14:paraId="38CE00C2" w14:textId="77777777" w:rsidR="0088536F" w:rsidRPr="005362B1" w:rsidRDefault="0088536F" w:rsidP="00D9550E">
            <w:pPr>
              <w:spacing w:after="0"/>
              <w:jc w:val="center"/>
            </w:pPr>
            <w:r w:rsidRPr="005362B1">
              <w:rPr>
                <w:color w:val="000000"/>
              </w:rPr>
              <w:t>1991</w:t>
            </w:r>
          </w:p>
        </w:tc>
        <w:tc>
          <w:tcPr>
            <w:tcW w:w="473" w:type="pct"/>
            <w:tcBorders>
              <w:top w:val="single" w:sz="4" w:space="0" w:color="auto"/>
              <w:left w:val="single" w:sz="4" w:space="0" w:color="auto"/>
            </w:tcBorders>
            <w:shd w:val="clear" w:color="auto" w:fill="auto"/>
            <w:noWrap/>
            <w:vAlign w:val="center"/>
            <w:hideMark/>
          </w:tcPr>
          <w:p w14:paraId="51FFEEA3" w14:textId="77777777" w:rsidR="0088536F" w:rsidRPr="005362B1" w:rsidRDefault="0088536F" w:rsidP="00D9550E">
            <w:pPr>
              <w:spacing w:after="0"/>
              <w:jc w:val="center"/>
            </w:pPr>
            <w:r w:rsidRPr="005362B1">
              <w:rPr>
                <w:color w:val="000000"/>
              </w:rPr>
              <w:t>58,092</w:t>
            </w:r>
          </w:p>
        </w:tc>
        <w:tc>
          <w:tcPr>
            <w:tcW w:w="461" w:type="pct"/>
            <w:tcBorders>
              <w:top w:val="single" w:sz="4" w:space="0" w:color="auto"/>
            </w:tcBorders>
            <w:shd w:val="clear" w:color="auto" w:fill="auto"/>
            <w:noWrap/>
            <w:vAlign w:val="center"/>
            <w:hideMark/>
          </w:tcPr>
          <w:p w14:paraId="6272CD16" w14:textId="77777777" w:rsidR="0088536F" w:rsidRPr="005362B1" w:rsidRDefault="0088536F" w:rsidP="00D9550E">
            <w:pPr>
              <w:spacing w:after="0"/>
              <w:jc w:val="center"/>
            </w:pPr>
            <w:r w:rsidRPr="005362B1">
              <w:rPr>
                <w:color w:val="000000"/>
              </w:rPr>
              <w:t>7,630</w:t>
            </w:r>
          </w:p>
        </w:tc>
        <w:tc>
          <w:tcPr>
            <w:tcW w:w="463" w:type="pct"/>
            <w:tcBorders>
              <w:top w:val="single" w:sz="4" w:space="0" w:color="auto"/>
            </w:tcBorders>
            <w:shd w:val="clear" w:color="auto" w:fill="auto"/>
            <w:noWrap/>
            <w:vAlign w:val="center"/>
            <w:hideMark/>
          </w:tcPr>
          <w:p w14:paraId="6932B814" w14:textId="77777777" w:rsidR="0088536F" w:rsidRPr="005362B1" w:rsidRDefault="0088536F" w:rsidP="00D9550E">
            <w:pPr>
              <w:spacing w:after="0"/>
              <w:jc w:val="center"/>
            </w:pPr>
            <w:r w:rsidRPr="005362B1">
              <w:rPr>
                <w:color w:val="000000"/>
              </w:rPr>
              <w:t>10,464</w:t>
            </w:r>
          </w:p>
        </w:tc>
        <w:tc>
          <w:tcPr>
            <w:tcW w:w="416" w:type="pct"/>
            <w:tcBorders>
              <w:top w:val="single" w:sz="4" w:space="0" w:color="auto"/>
            </w:tcBorders>
            <w:shd w:val="clear" w:color="auto" w:fill="auto"/>
            <w:noWrap/>
            <w:vAlign w:val="center"/>
            <w:hideMark/>
          </w:tcPr>
          <w:p w14:paraId="59CCD777" w14:textId="77777777" w:rsidR="0088536F" w:rsidRPr="005362B1" w:rsidRDefault="0088536F" w:rsidP="00D9550E">
            <w:pPr>
              <w:spacing w:after="0"/>
              <w:jc w:val="center"/>
            </w:pPr>
            <w:r w:rsidRPr="005362B1">
              <w:rPr>
                <w:color w:val="000000"/>
              </w:rPr>
              <w:t>115</w:t>
            </w:r>
          </w:p>
        </w:tc>
        <w:tc>
          <w:tcPr>
            <w:tcW w:w="552" w:type="pct"/>
            <w:tcBorders>
              <w:top w:val="single" w:sz="4" w:space="0" w:color="auto"/>
              <w:right w:val="single" w:sz="4" w:space="0" w:color="auto"/>
            </w:tcBorders>
            <w:shd w:val="clear" w:color="auto" w:fill="auto"/>
            <w:noWrap/>
            <w:vAlign w:val="center"/>
            <w:hideMark/>
          </w:tcPr>
          <w:p w14:paraId="2272E845" w14:textId="77777777" w:rsidR="0088536F" w:rsidRPr="005362B1" w:rsidRDefault="0088536F" w:rsidP="00D9550E">
            <w:pPr>
              <w:spacing w:after="0"/>
              <w:jc w:val="center"/>
            </w:pPr>
            <w:r w:rsidRPr="005362B1">
              <w:rPr>
                <w:color w:val="000000"/>
              </w:rPr>
              <w:t>76,301</w:t>
            </w:r>
          </w:p>
        </w:tc>
        <w:tc>
          <w:tcPr>
            <w:tcW w:w="378" w:type="pct"/>
            <w:tcBorders>
              <w:top w:val="single" w:sz="4" w:space="0" w:color="auto"/>
              <w:left w:val="single" w:sz="4" w:space="0" w:color="auto"/>
            </w:tcBorders>
            <w:shd w:val="clear" w:color="auto" w:fill="auto"/>
            <w:noWrap/>
            <w:vAlign w:val="center"/>
            <w:hideMark/>
          </w:tcPr>
          <w:p w14:paraId="2D455218" w14:textId="77777777" w:rsidR="0088536F" w:rsidRPr="005362B1" w:rsidRDefault="0088536F" w:rsidP="00D9550E">
            <w:pPr>
              <w:spacing w:after="0"/>
              <w:jc w:val="center"/>
            </w:pPr>
            <w:r w:rsidRPr="005362B1">
              <w:rPr>
                <w:color w:val="000000"/>
              </w:rPr>
              <w:t>-</w:t>
            </w:r>
          </w:p>
        </w:tc>
        <w:tc>
          <w:tcPr>
            <w:tcW w:w="463" w:type="pct"/>
            <w:tcBorders>
              <w:top w:val="single" w:sz="4" w:space="0" w:color="auto"/>
            </w:tcBorders>
            <w:shd w:val="clear" w:color="auto" w:fill="auto"/>
            <w:noWrap/>
            <w:vAlign w:val="center"/>
            <w:hideMark/>
          </w:tcPr>
          <w:p w14:paraId="576B30F1" w14:textId="77777777" w:rsidR="0088536F" w:rsidRPr="005362B1" w:rsidRDefault="0088536F" w:rsidP="00D9550E">
            <w:pPr>
              <w:spacing w:after="0"/>
              <w:jc w:val="center"/>
            </w:pPr>
            <w:r w:rsidRPr="005362B1">
              <w:rPr>
                <w:color w:val="000000"/>
              </w:rPr>
              <w:t>-</w:t>
            </w:r>
          </w:p>
        </w:tc>
        <w:tc>
          <w:tcPr>
            <w:tcW w:w="417" w:type="pct"/>
            <w:tcBorders>
              <w:top w:val="single" w:sz="4" w:space="0" w:color="auto"/>
            </w:tcBorders>
            <w:shd w:val="clear" w:color="auto" w:fill="auto"/>
            <w:noWrap/>
            <w:vAlign w:val="center"/>
            <w:hideMark/>
          </w:tcPr>
          <w:p w14:paraId="46417FAB" w14:textId="77777777" w:rsidR="0088536F" w:rsidRPr="005362B1" w:rsidRDefault="0088536F" w:rsidP="00D9550E">
            <w:pPr>
              <w:spacing w:after="0"/>
              <w:jc w:val="center"/>
            </w:pPr>
            <w:r w:rsidRPr="005362B1">
              <w:rPr>
                <w:color w:val="000000"/>
              </w:rPr>
              <w:t>-</w:t>
            </w:r>
          </w:p>
        </w:tc>
        <w:tc>
          <w:tcPr>
            <w:tcW w:w="470" w:type="pct"/>
            <w:tcBorders>
              <w:top w:val="single" w:sz="4" w:space="0" w:color="auto"/>
            </w:tcBorders>
            <w:shd w:val="clear" w:color="auto" w:fill="auto"/>
            <w:noWrap/>
            <w:vAlign w:val="center"/>
            <w:hideMark/>
          </w:tcPr>
          <w:p w14:paraId="59CB8F19" w14:textId="77777777" w:rsidR="0088536F" w:rsidRPr="005362B1" w:rsidRDefault="0088536F" w:rsidP="00D9550E">
            <w:pPr>
              <w:spacing w:after="0"/>
              <w:jc w:val="center"/>
            </w:pPr>
            <w:r w:rsidRPr="005362B1">
              <w:rPr>
                <w:color w:val="000000"/>
              </w:rPr>
              <w:t>-</w:t>
            </w:r>
          </w:p>
        </w:tc>
        <w:tc>
          <w:tcPr>
            <w:tcW w:w="498" w:type="pct"/>
            <w:tcBorders>
              <w:top w:val="single" w:sz="4" w:space="0" w:color="auto"/>
            </w:tcBorders>
            <w:shd w:val="clear" w:color="auto" w:fill="auto"/>
            <w:noWrap/>
            <w:vAlign w:val="center"/>
            <w:hideMark/>
          </w:tcPr>
          <w:p w14:paraId="713D92F6" w14:textId="77777777" w:rsidR="0088536F" w:rsidRPr="005362B1" w:rsidRDefault="0088536F" w:rsidP="00D9550E">
            <w:pPr>
              <w:spacing w:after="0"/>
              <w:jc w:val="center"/>
            </w:pPr>
            <w:r w:rsidRPr="005362B1">
              <w:rPr>
                <w:color w:val="000000"/>
              </w:rPr>
              <w:t>76,301</w:t>
            </w:r>
          </w:p>
        </w:tc>
      </w:tr>
      <w:tr w:rsidR="0088536F" w:rsidRPr="005362B1" w14:paraId="40A7A52F" w14:textId="77777777" w:rsidTr="00D9550E">
        <w:trPr>
          <w:cantSplit/>
          <w:trHeight w:val="23"/>
        </w:trPr>
        <w:tc>
          <w:tcPr>
            <w:tcW w:w="409" w:type="pct"/>
            <w:tcBorders>
              <w:right w:val="single" w:sz="4" w:space="0" w:color="auto"/>
            </w:tcBorders>
            <w:shd w:val="clear" w:color="auto" w:fill="auto"/>
            <w:noWrap/>
            <w:vAlign w:val="center"/>
            <w:hideMark/>
          </w:tcPr>
          <w:p w14:paraId="2E6386E5" w14:textId="77777777" w:rsidR="0088536F" w:rsidRPr="005362B1" w:rsidRDefault="0088536F" w:rsidP="00D9550E">
            <w:pPr>
              <w:spacing w:after="0"/>
              <w:jc w:val="center"/>
            </w:pPr>
            <w:r w:rsidRPr="005362B1">
              <w:rPr>
                <w:color w:val="000000"/>
              </w:rPr>
              <w:t>1992</w:t>
            </w:r>
          </w:p>
        </w:tc>
        <w:tc>
          <w:tcPr>
            <w:tcW w:w="473" w:type="pct"/>
            <w:tcBorders>
              <w:left w:val="single" w:sz="4" w:space="0" w:color="auto"/>
            </w:tcBorders>
            <w:shd w:val="clear" w:color="auto" w:fill="auto"/>
            <w:noWrap/>
            <w:vAlign w:val="center"/>
            <w:hideMark/>
          </w:tcPr>
          <w:p w14:paraId="3B3ACA45" w14:textId="77777777" w:rsidR="0088536F" w:rsidRPr="005362B1" w:rsidRDefault="0088536F" w:rsidP="00D9550E">
            <w:pPr>
              <w:spacing w:after="0"/>
              <w:jc w:val="center"/>
            </w:pPr>
            <w:r w:rsidRPr="005362B1">
              <w:rPr>
                <w:color w:val="000000"/>
              </w:rPr>
              <w:t>54,593</w:t>
            </w:r>
          </w:p>
        </w:tc>
        <w:tc>
          <w:tcPr>
            <w:tcW w:w="461" w:type="pct"/>
            <w:shd w:val="clear" w:color="auto" w:fill="auto"/>
            <w:noWrap/>
            <w:vAlign w:val="center"/>
            <w:hideMark/>
          </w:tcPr>
          <w:p w14:paraId="596E930E" w14:textId="77777777" w:rsidR="0088536F" w:rsidRPr="005362B1" w:rsidRDefault="0088536F" w:rsidP="00D9550E">
            <w:pPr>
              <w:spacing w:after="0"/>
              <w:jc w:val="center"/>
            </w:pPr>
            <w:r w:rsidRPr="005362B1">
              <w:rPr>
                <w:color w:val="000000"/>
              </w:rPr>
              <w:t>15,675</w:t>
            </w:r>
          </w:p>
        </w:tc>
        <w:tc>
          <w:tcPr>
            <w:tcW w:w="463" w:type="pct"/>
            <w:shd w:val="clear" w:color="auto" w:fill="auto"/>
            <w:noWrap/>
            <w:vAlign w:val="center"/>
            <w:hideMark/>
          </w:tcPr>
          <w:p w14:paraId="020C5FB3" w14:textId="77777777" w:rsidR="0088536F" w:rsidRPr="005362B1" w:rsidRDefault="0088536F" w:rsidP="00D9550E">
            <w:pPr>
              <w:spacing w:after="0"/>
              <w:jc w:val="center"/>
            </w:pPr>
            <w:r w:rsidRPr="005362B1">
              <w:rPr>
                <w:color w:val="000000"/>
              </w:rPr>
              <w:t>10,154</w:t>
            </w:r>
          </w:p>
        </w:tc>
        <w:tc>
          <w:tcPr>
            <w:tcW w:w="416" w:type="pct"/>
            <w:shd w:val="clear" w:color="auto" w:fill="auto"/>
            <w:noWrap/>
            <w:vAlign w:val="center"/>
            <w:hideMark/>
          </w:tcPr>
          <w:p w14:paraId="2FC000D0" w14:textId="77777777" w:rsidR="0088536F" w:rsidRPr="005362B1" w:rsidRDefault="0088536F" w:rsidP="00D9550E">
            <w:pPr>
              <w:spacing w:after="0"/>
              <w:jc w:val="center"/>
            </w:pPr>
            <w:r w:rsidRPr="005362B1">
              <w:rPr>
                <w:color w:val="000000"/>
              </w:rPr>
              <w:t>325</w:t>
            </w:r>
          </w:p>
        </w:tc>
        <w:tc>
          <w:tcPr>
            <w:tcW w:w="552" w:type="pct"/>
            <w:tcBorders>
              <w:right w:val="single" w:sz="4" w:space="0" w:color="auto"/>
            </w:tcBorders>
            <w:shd w:val="clear" w:color="auto" w:fill="auto"/>
            <w:noWrap/>
            <w:vAlign w:val="center"/>
            <w:hideMark/>
          </w:tcPr>
          <w:p w14:paraId="73EBFA89" w14:textId="77777777" w:rsidR="0088536F" w:rsidRPr="005362B1" w:rsidRDefault="0088536F" w:rsidP="00D9550E">
            <w:pPr>
              <w:spacing w:after="0"/>
              <w:jc w:val="center"/>
            </w:pPr>
            <w:r w:rsidRPr="005362B1">
              <w:rPr>
                <w:color w:val="000000"/>
              </w:rPr>
              <w:t>80,747</w:t>
            </w:r>
          </w:p>
        </w:tc>
        <w:tc>
          <w:tcPr>
            <w:tcW w:w="378" w:type="pct"/>
            <w:tcBorders>
              <w:left w:val="single" w:sz="4" w:space="0" w:color="auto"/>
            </w:tcBorders>
            <w:shd w:val="clear" w:color="auto" w:fill="auto"/>
            <w:noWrap/>
            <w:vAlign w:val="center"/>
            <w:hideMark/>
          </w:tcPr>
          <w:p w14:paraId="3EF75BD8"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28B53E6"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261E5DA5"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75FB5A88"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46CCFA35" w14:textId="77777777" w:rsidR="0088536F" w:rsidRPr="005362B1" w:rsidRDefault="0088536F" w:rsidP="00D9550E">
            <w:pPr>
              <w:spacing w:after="0"/>
              <w:jc w:val="center"/>
            </w:pPr>
            <w:r w:rsidRPr="005362B1">
              <w:rPr>
                <w:color w:val="000000"/>
              </w:rPr>
              <w:t>80,747</w:t>
            </w:r>
          </w:p>
        </w:tc>
      </w:tr>
      <w:tr w:rsidR="0088536F" w:rsidRPr="005362B1" w14:paraId="512BC952" w14:textId="77777777" w:rsidTr="00D9550E">
        <w:trPr>
          <w:cantSplit/>
          <w:trHeight w:val="23"/>
        </w:trPr>
        <w:tc>
          <w:tcPr>
            <w:tcW w:w="409" w:type="pct"/>
            <w:tcBorders>
              <w:right w:val="single" w:sz="4" w:space="0" w:color="auto"/>
            </w:tcBorders>
            <w:shd w:val="clear" w:color="auto" w:fill="auto"/>
            <w:noWrap/>
            <w:vAlign w:val="center"/>
            <w:hideMark/>
          </w:tcPr>
          <w:p w14:paraId="7A78E56C" w14:textId="77777777" w:rsidR="0088536F" w:rsidRPr="005362B1" w:rsidRDefault="0088536F" w:rsidP="00D9550E">
            <w:pPr>
              <w:spacing w:after="0"/>
              <w:jc w:val="center"/>
            </w:pPr>
            <w:r w:rsidRPr="005362B1">
              <w:rPr>
                <w:color w:val="000000"/>
              </w:rPr>
              <w:t>1993</w:t>
            </w:r>
          </w:p>
        </w:tc>
        <w:tc>
          <w:tcPr>
            <w:tcW w:w="473" w:type="pct"/>
            <w:tcBorders>
              <w:left w:val="single" w:sz="4" w:space="0" w:color="auto"/>
            </w:tcBorders>
            <w:shd w:val="clear" w:color="auto" w:fill="auto"/>
            <w:noWrap/>
            <w:vAlign w:val="center"/>
            <w:hideMark/>
          </w:tcPr>
          <w:p w14:paraId="0B0648EA" w14:textId="77777777" w:rsidR="0088536F" w:rsidRPr="005362B1" w:rsidRDefault="0088536F" w:rsidP="00D9550E">
            <w:pPr>
              <w:spacing w:after="0"/>
              <w:jc w:val="center"/>
            </w:pPr>
            <w:r w:rsidRPr="005362B1">
              <w:rPr>
                <w:color w:val="000000"/>
              </w:rPr>
              <w:t>37,806</w:t>
            </w:r>
          </w:p>
        </w:tc>
        <w:tc>
          <w:tcPr>
            <w:tcW w:w="461" w:type="pct"/>
            <w:shd w:val="clear" w:color="auto" w:fill="auto"/>
            <w:noWrap/>
            <w:vAlign w:val="center"/>
            <w:hideMark/>
          </w:tcPr>
          <w:p w14:paraId="0B27E30C" w14:textId="77777777" w:rsidR="0088536F" w:rsidRPr="005362B1" w:rsidRDefault="0088536F" w:rsidP="00D9550E">
            <w:pPr>
              <w:spacing w:after="0"/>
              <w:jc w:val="center"/>
            </w:pPr>
            <w:r w:rsidRPr="005362B1">
              <w:rPr>
                <w:color w:val="000000"/>
              </w:rPr>
              <w:t>8,963</w:t>
            </w:r>
          </w:p>
        </w:tc>
        <w:tc>
          <w:tcPr>
            <w:tcW w:w="463" w:type="pct"/>
            <w:shd w:val="clear" w:color="auto" w:fill="auto"/>
            <w:noWrap/>
            <w:vAlign w:val="center"/>
            <w:hideMark/>
          </w:tcPr>
          <w:p w14:paraId="143DF304" w14:textId="77777777" w:rsidR="0088536F" w:rsidRPr="005362B1" w:rsidRDefault="0088536F" w:rsidP="00D9550E">
            <w:pPr>
              <w:spacing w:after="0"/>
              <w:jc w:val="center"/>
            </w:pPr>
            <w:r w:rsidRPr="005362B1">
              <w:rPr>
                <w:color w:val="000000"/>
              </w:rPr>
              <w:t>9,708</w:t>
            </w:r>
          </w:p>
        </w:tc>
        <w:tc>
          <w:tcPr>
            <w:tcW w:w="416" w:type="pct"/>
            <w:shd w:val="clear" w:color="auto" w:fill="auto"/>
            <w:noWrap/>
            <w:vAlign w:val="center"/>
            <w:hideMark/>
          </w:tcPr>
          <w:p w14:paraId="27A0A803" w14:textId="77777777" w:rsidR="0088536F" w:rsidRPr="005362B1" w:rsidRDefault="0088536F" w:rsidP="00D9550E">
            <w:pPr>
              <w:spacing w:after="0"/>
              <w:jc w:val="center"/>
            </w:pPr>
            <w:r w:rsidRPr="005362B1">
              <w:rPr>
                <w:color w:val="000000"/>
              </w:rPr>
              <w:t>11</w:t>
            </w:r>
          </w:p>
        </w:tc>
        <w:tc>
          <w:tcPr>
            <w:tcW w:w="552" w:type="pct"/>
            <w:tcBorders>
              <w:right w:val="single" w:sz="4" w:space="0" w:color="auto"/>
            </w:tcBorders>
            <w:shd w:val="clear" w:color="auto" w:fill="auto"/>
            <w:noWrap/>
            <w:vAlign w:val="center"/>
            <w:hideMark/>
          </w:tcPr>
          <w:p w14:paraId="595A4079" w14:textId="77777777" w:rsidR="0088536F" w:rsidRPr="005362B1" w:rsidRDefault="0088536F" w:rsidP="00D9550E">
            <w:pPr>
              <w:spacing w:after="0"/>
              <w:jc w:val="center"/>
            </w:pPr>
            <w:r w:rsidRPr="005362B1">
              <w:rPr>
                <w:color w:val="000000"/>
              </w:rPr>
              <w:t>56,488</w:t>
            </w:r>
          </w:p>
        </w:tc>
        <w:tc>
          <w:tcPr>
            <w:tcW w:w="378" w:type="pct"/>
            <w:tcBorders>
              <w:left w:val="single" w:sz="4" w:space="0" w:color="auto"/>
            </w:tcBorders>
            <w:shd w:val="clear" w:color="auto" w:fill="auto"/>
            <w:noWrap/>
            <w:vAlign w:val="center"/>
            <w:hideMark/>
          </w:tcPr>
          <w:p w14:paraId="76684370"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18F00598"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4B134CE5"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3E79BB44"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5F1203E1" w14:textId="77777777" w:rsidR="0088536F" w:rsidRPr="005362B1" w:rsidRDefault="0088536F" w:rsidP="00D9550E">
            <w:pPr>
              <w:spacing w:after="0"/>
              <w:jc w:val="center"/>
            </w:pPr>
            <w:r w:rsidRPr="005362B1">
              <w:rPr>
                <w:color w:val="000000"/>
              </w:rPr>
              <w:t>56,488</w:t>
            </w:r>
          </w:p>
        </w:tc>
      </w:tr>
      <w:tr w:rsidR="0088536F" w:rsidRPr="005362B1" w14:paraId="04E25455" w14:textId="77777777" w:rsidTr="00D9550E">
        <w:trPr>
          <w:cantSplit/>
          <w:trHeight w:val="23"/>
        </w:trPr>
        <w:tc>
          <w:tcPr>
            <w:tcW w:w="409" w:type="pct"/>
            <w:tcBorders>
              <w:right w:val="single" w:sz="4" w:space="0" w:color="auto"/>
            </w:tcBorders>
            <w:shd w:val="clear" w:color="auto" w:fill="auto"/>
            <w:noWrap/>
            <w:vAlign w:val="center"/>
            <w:hideMark/>
          </w:tcPr>
          <w:p w14:paraId="17D72EED" w14:textId="77777777" w:rsidR="0088536F" w:rsidRPr="005362B1" w:rsidRDefault="0088536F" w:rsidP="00D9550E">
            <w:pPr>
              <w:spacing w:after="0"/>
              <w:jc w:val="center"/>
            </w:pPr>
            <w:r w:rsidRPr="005362B1">
              <w:rPr>
                <w:color w:val="000000"/>
              </w:rPr>
              <w:t>1994</w:t>
            </w:r>
          </w:p>
        </w:tc>
        <w:tc>
          <w:tcPr>
            <w:tcW w:w="473" w:type="pct"/>
            <w:tcBorders>
              <w:left w:val="single" w:sz="4" w:space="0" w:color="auto"/>
            </w:tcBorders>
            <w:shd w:val="clear" w:color="auto" w:fill="auto"/>
            <w:noWrap/>
            <w:vAlign w:val="center"/>
            <w:hideMark/>
          </w:tcPr>
          <w:p w14:paraId="352FEF4C" w14:textId="77777777" w:rsidR="0088536F" w:rsidRPr="005362B1" w:rsidRDefault="0088536F" w:rsidP="00D9550E">
            <w:pPr>
              <w:spacing w:after="0"/>
              <w:jc w:val="center"/>
            </w:pPr>
            <w:r w:rsidRPr="005362B1">
              <w:rPr>
                <w:color w:val="000000"/>
              </w:rPr>
              <w:t>31,447</w:t>
            </w:r>
          </w:p>
        </w:tc>
        <w:tc>
          <w:tcPr>
            <w:tcW w:w="461" w:type="pct"/>
            <w:shd w:val="clear" w:color="auto" w:fill="auto"/>
            <w:noWrap/>
            <w:vAlign w:val="center"/>
            <w:hideMark/>
          </w:tcPr>
          <w:p w14:paraId="0AFC0F1A" w14:textId="77777777" w:rsidR="0088536F" w:rsidRPr="005362B1" w:rsidRDefault="0088536F" w:rsidP="00D9550E">
            <w:pPr>
              <w:spacing w:after="0"/>
              <w:jc w:val="center"/>
            </w:pPr>
            <w:r w:rsidRPr="005362B1">
              <w:rPr>
                <w:color w:val="000000"/>
              </w:rPr>
              <w:t>6,778</w:t>
            </w:r>
          </w:p>
        </w:tc>
        <w:tc>
          <w:tcPr>
            <w:tcW w:w="463" w:type="pct"/>
            <w:shd w:val="clear" w:color="auto" w:fill="auto"/>
            <w:noWrap/>
            <w:vAlign w:val="center"/>
            <w:hideMark/>
          </w:tcPr>
          <w:p w14:paraId="02DC1FC8" w14:textId="77777777" w:rsidR="0088536F" w:rsidRPr="005362B1" w:rsidRDefault="0088536F" w:rsidP="00D9550E">
            <w:pPr>
              <w:spacing w:after="0"/>
              <w:jc w:val="center"/>
            </w:pPr>
            <w:r w:rsidRPr="005362B1">
              <w:rPr>
                <w:color w:val="000000"/>
              </w:rPr>
              <w:t>9,161</w:t>
            </w:r>
          </w:p>
        </w:tc>
        <w:tc>
          <w:tcPr>
            <w:tcW w:w="416" w:type="pct"/>
            <w:shd w:val="clear" w:color="auto" w:fill="auto"/>
            <w:noWrap/>
            <w:vAlign w:val="center"/>
            <w:hideMark/>
          </w:tcPr>
          <w:p w14:paraId="51BBEC22" w14:textId="77777777" w:rsidR="0088536F" w:rsidRPr="005362B1" w:rsidRDefault="0088536F" w:rsidP="00D9550E">
            <w:pPr>
              <w:spacing w:after="0"/>
              <w:jc w:val="center"/>
            </w:pPr>
            <w:r w:rsidRPr="005362B1">
              <w:rPr>
                <w:color w:val="000000"/>
              </w:rPr>
              <w:t>100</w:t>
            </w:r>
          </w:p>
        </w:tc>
        <w:tc>
          <w:tcPr>
            <w:tcW w:w="552" w:type="pct"/>
            <w:tcBorders>
              <w:right w:val="single" w:sz="4" w:space="0" w:color="auto"/>
            </w:tcBorders>
            <w:shd w:val="clear" w:color="auto" w:fill="auto"/>
            <w:noWrap/>
            <w:vAlign w:val="center"/>
            <w:hideMark/>
          </w:tcPr>
          <w:p w14:paraId="315EC233" w14:textId="77777777" w:rsidR="0088536F" w:rsidRPr="005362B1" w:rsidRDefault="0088536F" w:rsidP="00D9550E">
            <w:pPr>
              <w:spacing w:after="0"/>
              <w:jc w:val="center"/>
            </w:pPr>
            <w:r w:rsidRPr="005362B1">
              <w:rPr>
                <w:color w:val="000000"/>
              </w:rPr>
              <w:t>47,486</w:t>
            </w:r>
          </w:p>
        </w:tc>
        <w:tc>
          <w:tcPr>
            <w:tcW w:w="378" w:type="pct"/>
            <w:tcBorders>
              <w:left w:val="single" w:sz="4" w:space="0" w:color="auto"/>
            </w:tcBorders>
            <w:shd w:val="clear" w:color="auto" w:fill="auto"/>
            <w:noWrap/>
            <w:vAlign w:val="center"/>
            <w:hideMark/>
          </w:tcPr>
          <w:p w14:paraId="1B4CF3F3"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72376773"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52888D21"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5B9B099F"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65CD0269" w14:textId="77777777" w:rsidR="0088536F" w:rsidRPr="005362B1" w:rsidRDefault="0088536F" w:rsidP="00D9550E">
            <w:pPr>
              <w:spacing w:after="0"/>
              <w:jc w:val="center"/>
            </w:pPr>
            <w:r w:rsidRPr="005362B1">
              <w:rPr>
                <w:color w:val="000000"/>
              </w:rPr>
              <w:t>47,486</w:t>
            </w:r>
          </w:p>
        </w:tc>
      </w:tr>
      <w:tr w:rsidR="0088536F" w:rsidRPr="005362B1" w14:paraId="26114BCF" w14:textId="77777777" w:rsidTr="00D9550E">
        <w:trPr>
          <w:cantSplit/>
          <w:trHeight w:val="23"/>
        </w:trPr>
        <w:tc>
          <w:tcPr>
            <w:tcW w:w="409" w:type="pct"/>
            <w:tcBorders>
              <w:right w:val="single" w:sz="4" w:space="0" w:color="auto"/>
            </w:tcBorders>
            <w:shd w:val="clear" w:color="auto" w:fill="auto"/>
            <w:noWrap/>
            <w:vAlign w:val="center"/>
            <w:hideMark/>
          </w:tcPr>
          <w:p w14:paraId="79CA00B7" w14:textId="77777777" w:rsidR="0088536F" w:rsidRPr="005362B1" w:rsidRDefault="0088536F" w:rsidP="00D9550E">
            <w:pPr>
              <w:spacing w:after="0"/>
              <w:jc w:val="center"/>
            </w:pPr>
            <w:r w:rsidRPr="005362B1">
              <w:rPr>
                <w:color w:val="000000"/>
              </w:rPr>
              <w:t>1995</w:t>
            </w:r>
          </w:p>
        </w:tc>
        <w:tc>
          <w:tcPr>
            <w:tcW w:w="473" w:type="pct"/>
            <w:tcBorders>
              <w:left w:val="single" w:sz="4" w:space="0" w:color="auto"/>
            </w:tcBorders>
            <w:shd w:val="clear" w:color="auto" w:fill="auto"/>
            <w:noWrap/>
            <w:vAlign w:val="center"/>
            <w:hideMark/>
          </w:tcPr>
          <w:p w14:paraId="558A6364" w14:textId="77777777" w:rsidR="0088536F" w:rsidRPr="005362B1" w:rsidRDefault="0088536F" w:rsidP="00D9550E">
            <w:pPr>
              <w:spacing w:after="0"/>
              <w:jc w:val="center"/>
            </w:pPr>
            <w:r w:rsidRPr="005362B1">
              <w:rPr>
                <w:color w:val="000000"/>
              </w:rPr>
              <w:t>41,875</w:t>
            </w:r>
          </w:p>
        </w:tc>
        <w:tc>
          <w:tcPr>
            <w:tcW w:w="461" w:type="pct"/>
            <w:shd w:val="clear" w:color="auto" w:fill="auto"/>
            <w:noWrap/>
            <w:vAlign w:val="center"/>
            <w:hideMark/>
          </w:tcPr>
          <w:p w14:paraId="3913D75C" w14:textId="77777777" w:rsidR="0088536F" w:rsidRPr="005362B1" w:rsidRDefault="0088536F" w:rsidP="00D9550E">
            <w:pPr>
              <w:spacing w:after="0"/>
              <w:jc w:val="center"/>
            </w:pPr>
            <w:r w:rsidRPr="005362B1">
              <w:rPr>
                <w:color w:val="000000"/>
              </w:rPr>
              <w:t>10,978</w:t>
            </w:r>
          </w:p>
        </w:tc>
        <w:tc>
          <w:tcPr>
            <w:tcW w:w="463" w:type="pct"/>
            <w:shd w:val="clear" w:color="auto" w:fill="auto"/>
            <w:noWrap/>
            <w:vAlign w:val="center"/>
            <w:hideMark/>
          </w:tcPr>
          <w:p w14:paraId="4939AAB4" w14:textId="77777777" w:rsidR="0088536F" w:rsidRPr="005362B1" w:rsidRDefault="0088536F" w:rsidP="00D9550E">
            <w:pPr>
              <w:spacing w:after="0"/>
              <w:jc w:val="center"/>
            </w:pPr>
            <w:r w:rsidRPr="005362B1">
              <w:rPr>
                <w:color w:val="000000"/>
              </w:rPr>
              <w:t>16,055</w:t>
            </w:r>
          </w:p>
        </w:tc>
        <w:tc>
          <w:tcPr>
            <w:tcW w:w="416" w:type="pct"/>
            <w:shd w:val="clear" w:color="auto" w:fill="auto"/>
            <w:noWrap/>
            <w:vAlign w:val="center"/>
            <w:hideMark/>
          </w:tcPr>
          <w:p w14:paraId="4456A3C4" w14:textId="77777777" w:rsidR="0088536F" w:rsidRPr="005362B1" w:rsidRDefault="0088536F" w:rsidP="00D9550E">
            <w:pPr>
              <w:spacing w:after="0"/>
              <w:jc w:val="center"/>
            </w:pPr>
            <w:r w:rsidRPr="005362B1">
              <w:rPr>
                <w:color w:val="000000"/>
              </w:rPr>
              <w:t>77</w:t>
            </w:r>
          </w:p>
        </w:tc>
        <w:tc>
          <w:tcPr>
            <w:tcW w:w="552" w:type="pct"/>
            <w:tcBorders>
              <w:right w:val="single" w:sz="4" w:space="0" w:color="auto"/>
            </w:tcBorders>
            <w:shd w:val="clear" w:color="auto" w:fill="auto"/>
            <w:noWrap/>
            <w:vAlign w:val="center"/>
            <w:hideMark/>
          </w:tcPr>
          <w:p w14:paraId="4AD57104" w14:textId="77777777" w:rsidR="0088536F" w:rsidRPr="005362B1" w:rsidRDefault="0088536F" w:rsidP="00D9550E">
            <w:pPr>
              <w:spacing w:after="0"/>
              <w:jc w:val="center"/>
            </w:pPr>
            <w:r w:rsidRPr="005362B1">
              <w:rPr>
                <w:color w:val="000000"/>
              </w:rPr>
              <w:t>68,985</w:t>
            </w:r>
          </w:p>
        </w:tc>
        <w:tc>
          <w:tcPr>
            <w:tcW w:w="378" w:type="pct"/>
            <w:tcBorders>
              <w:left w:val="single" w:sz="4" w:space="0" w:color="auto"/>
            </w:tcBorders>
            <w:shd w:val="clear" w:color="auto" w:fill="auto"/>
            <w:noWrap/>
            <w:vAlign w:val="center"/>
            <w:hideMark/>
          </w:tcPr>
          <w:p w14:paraId="795D85FC"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13EA0518"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13D2169B"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7DB9E437"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5F74FCC0" w14:textId="77777777" w:rsidR="0088536F" w:rsidRPr="005362B1" w:rsidRDefault="0088536F" w:rsidP="00D9550E">
            <w:pPr>
              <w:spacing w:after="0"/>
              <w:jc w:val="center"/>
            </w:pPr>
            <w:r w:rsidRPr="005362B1">
              <w:rPr>
                <w:color w:val="000000"/>
              </w:rPr>
              <w:t>68,985</w:t>
            </w:r>
          </w:p>
        </w:tc>
      </w:tr>
      <w:tr w:rsidR="0088536F" w:rsidRPr="005362B1" w14:paraId="02C812D9" w14:textId="77777777" w:rsidTr="00D9550E">
        <w:trPr>
          <w:cantSplit/>
          <w:trHeight w:val="23"/>
        </w:trPr>
        <w:tc>
          <w:tcPr>
            <w:tcW w:w="409" w:type="pct"/>
            <w:tcBorders>
              <w:right w:val="single" w:sz="4" w:space="0" w:color="auto"/>
            </w:tcBorders>
            <w:shd w:val="clear" w:color="auto" w:fill="auto"/>
            <w:noWrap/>
            <w:vAlign w:val="center"/>
            <w:hideMark/>
          </w:tcPr>
          <w:p w14:paraId="009619EC" w14:textId="77777777" w:rsidR="0088536F" w:rsidRPr="005362B1" w:rsidRDefault="0088536F" w:rsidP="00D9550E">
            <w:pPr>
              <w:spacing w:after="0"/>
              <w:jc w:val="center"/>
            </w:pPr>
            <w:r w:rsidRPr="005362B1">
              <w:rPr>
                <w:color w:val="000000"/>
              </w:rPr>
              <w:t>1996</w:t>
            </w:r>
          </w:p>
        </w:tc>
        <w:tc>
          <w:tcPr>
            <w:tcW w:w="473" w:type="pct"/>
            <w:tcBorders>
              <w:left w:val="single" w:sz="4" w:space="0" w:color="auto"/>
            </w:tcBorders>
            <w:shd w:val="clear" w:color="auto" w:fill="auto"/>
            <w:noWrap/>
            <w:vAlign w:val="center"/>
            <w:hideMark/>
          </w:tcPr>
          <w:p w14:paraId="196D1E6C" w14:textId="77777777" w:rsidR="0088536F" w:rsidRPr="005362B1" w:rsidRDefault="0088536F" w:rsidP="00D9550E">
            <w:pPr>
              <w:spacing w:after="0"/>
              <w:jc w:val="center"/>
            </w:pPr>
            <w:r w:rsidRPr="005362B1">
              <w:rPr>
                <w:color w:val="000000"/>
              </w:rPr>
              <w:t>45,990</w:t>
            </w:r>
          </w:p>
        </w:tc>
        <w:tc>
          <w:tcPr>
            <w:tcW w:w="461" w:type="pct"/>
            <w:shd w:val="clear" w:color="auto" w:fill="auto"/>
            <w:noWrap/>
            <w:vAlign w:val="center"/>
            <w:hideMark/>
          </w:tcPr>
          <w:p w14:paraId="0A34C4BE" w14:textId="77777777" w:rsidR="0088536F" w:rsidRPr="005362B1" w:rsidRDefault="0088536F" w:rsidP="00D9550E">
            <w:pPr>
              <w:spacing w:after="0"/>
              <w:jc w:val="center"/>
            </w:pPr>
            <w:r w:rsidRPr="005362B1">
              <w:rPr>
                <w:color w:val="000000"/>
              </w:rPr>
              <w:t>10,196</w:t>
            </w:r>
          </w:p>
        </w:tc>
        <w:tc>
          <w:tcPr>
            <w:tcW w:w="463" w:type="pct"/>
            <w:shd w:val="clear" w:color="auto" w:fill="auto"/>
            <w:noWrap/>
            <w:vAlign w:val="center"/>
            <w:hideMark/>
          </w:tcPr>
          <w:p w14:paraId="256C7226" w14:textId="77777777" w:rsidR="0088536F" w:rsidRPr="005362B1" w:rsidRDefault="0088536F" w:rsidP="00D9550E">
            <w:pPr>
              <w:spacing w:after="0"/>
              <w:jc w:val="center"/>
            </w:pPr>
            <w:r w:rsidRPr="005362B1">
              <w:rPr>
                <w:color w:val="000000"/>
              </w:rPr>
              <w:t>12,040</w:t>
            </w:r>
          </w:p>
        </w:tc>
        <w:tc>
          <w:tcPr>
            <w:tcW w:w="416" w:type="pct"/>
            <w:shd w:val="clear" w:color="auto" w:fill="auto"/>
            <w:noWrap/>
            <w:vAlign w:val="center"/>
            <w:hideMark/>
          </w:tcPr>
          <w:p w14:paraId="4C63D1B7" w14:textId="77777777" w:rsidR="0088536F" w:rsidRPr="005362B1" w:rsidRDefault="0088536F" w:rsidP="00D9550E">
            <w:pPr>
              <w:spacing w:after="0"/>
              <w:jc w:val="center"/>
            </w:pPr>
            <w:r w:rsidRPr="005362B1">
              <w:rPr>
                <w:color w:val="000000"/>
              </w:rPr>
              <w:t>53</w:t>
            </w:r>
          </w:p>
        </w:tc>
        <w:tc>
          <w:tcPr>
            <w:tcW w:w="552" w:type="pct"/>
            <w:tcBorders>
              <w:right w:val="single" w:sz="4" w:space="0" w:color="auto"/>
            </w:tcBorders>
            <w:shd w:val="clear" w:color="auto" w:fill="auto"/>
            <w:noWrap/>
            <w:vAlign w:val="center"/>
            <w:hideMark/>
          </w:tcPr>
          <w:p w14:paraId="2C713AA0" w14:textId="77777777" w:rsidR="0088536F" w:rsidRPr="005362B1" w:rsidRDefault="0088536F" w:rsidP="00D9550E">
            <w:pPr>
              <w:spacing w:after="0"/>
              <w:jc w:val="center"/>
            </w:pPr>
            <w:r w:rsidRPr="005362B1">
              <w:rPr>
                <w:color w:val="000000"/>
              </w:rPr>
              <w:t>68,279</w:t>
            </w:r>
          </w:p>
        </w:tc>
        <w:tc>
          <w:tcPr>
            <w:tcW w:w="378" w:type="pct"/>
            <w:tcBorders>
              <w:left w:val="single" w:sz="4" w:space="0" w:color="auto"/>
            </w:tcBorders>
            <w:shd w:val="clear" w:color="auto" w:fill="auto"/>
            <w:noWrap/>
            <w:vAlign w:val="center"/>
            <w:hideMark/>
          </w:tcPr>
          <w:p w14:paraId="0EE2E5E4"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19A2688" w14:textId="77777777" w:rsidR="0088536F" w:rsidRPr="005362B1" w:rsidRDefault="0088536F" w:rsidP="00D9550E">
            <w:pPr>
              <w:spacing w:after="0"/>
              <w:jc w:val="center"/>
            </w:pPr>
            <w:r w:rsidRPr="005362B1">
              <w:rPr>
                <w:color w:val="000000"/>
              </w:rPr>
              <w:t>-</w:t>
            </w:r>
          </w:p>
        </w:tc>
        <w:tc>
          <w:tcPr>
            <w:tcW w:w="417" w:type="pct"/>
            <w:shd w:val="clear" w:color="auto" w:fill="auto"/>
            <w:noWrap/>
            <w:vAlign w:val="center"/>
            <w:hideMark/>
          </w:tcPr>
          <w:p w14:paraId="01C50CEC" w14:textId="77777777" w:rsidR="0088536F" w:rsidRPr="005362B1" w:rsidRDefault="0088536F" w:rsidP="00D9550E">
            <w:pPr>
              <w:spacing w:after="0"/>
              <w:jc w:val="center"/>
            </w:pPr>
            <w:r w:rsidRPr="005362B1">
              <w:rPr>
                <w:color w:val="000000"/>
              </w:rPr>
              <w:t>-</w:t>
            </w:r>
          </w:p>
        </w:tc>
        <w:tc>
          <w:tcPr>
            <w:tcW w:w="470" w:type="pct"/>
            <w:shd w:val="clear" w:color="auto" w:fill="auto"/>
            <w:noWrap/>
            <w:vAlign w:val="center"/>
            <w:hideMark/>
          </w:tcPr>
          <w:p w14:paraId="7F8D6138" w14:textId="77777777" w:rsidR="0088536F" w:rsidRPr="005362B1" w:rsidRDefault="0088536F" w:rsidP="00D9550E">
            <w:pPr>
              <w:spacing w:after="0"/>
              <w:jc w:val="center"/>
            </w:pPr>
            <w:r w:rsidRPr="005362B1">
              <w:rPr>
                <w:color w:val="000000"/>
              </w:rPr>
              <w:t>-</w:t>
            </w:r>
          </w:p>
        </w:tc>
        <w:tc>
          <w:tcPr>
            <w:tcW w:w="498" w:type="pct"/>
            <w:shd w:val="clear" w:color="auto" w:fill="auto"/>
            <w:noWrap/>
            <w:vAlign w:val="center"/>
            <w:hideMark/>
          </w:tcPr>
          <w:p w14:paraId="6DD796FB" w14:textId="77777777" w:rsidR="0088536F" w:rsidRPr="005362B1" w:rsidRDefault="0088536F" w:rsidP="00D9550E">
            <w:pPr>
              <w:spacing w:after="0"/>
              <w:jc w:val="center"/>
            </w:pPr>
            <w:r w:rsidRPr="005362B1">
              <w:rPr>
                <w:color w:val="000000"/>
              </w:rPr>
              <w:t>68,279</w:t>
            </w:r>
          </w:p>
        </w:tc>
      </w:tr>
      <w:tr w:rsidR="0088536F" w:rsidRPr="005362B1" w14:paraId="0C3EE30C" w14:textId="77777777" w:rsidTr="00D9550E">
        <w:trPr>
          <w:cantSplit/>
          <w:trHeight w:val="23"/>
        </w:trPr>
        <w:tc>
          <w:tcPr>
            <w:tcW w:w="409" w:type="pct"/>
            <w:tcBorders>
              <w:right w:val="single" w:sz="4" w:space="0" w:color="auto"/>
            </w:tcBorders>
            <w:shd w:val="clear" w:color="auto" w:fill="auto"/>
            <w:noWrap/>
            <w:vAlign w:val="center"/>
            <w:hideMark/>
          </w:tcPr>
          <w:p w14:paraId="5087C574" w14:textId="77777777" w:rsidR="0088536F" w:rsidRPr="005362B1" w:rsidRDefault="0088536F" w:rsidP="00D9550E">
            <w:pPr>
              <w:spacing w:after="0"/>
              <w:jc w:val="center"/>
            </w:pPr>
            <w:r w:rsidRPr="005362B1">
              <w:rPr>
                <w:color w:val="000000"/>
              </w:rPr>
              <w:t>1997</w:t>
            </w:r>
          </w:p>
        </w:tc>
        <w:tc>
          <w:tcPr>
            <w:tcW w:w="473" w:type="pct"/>
            <w:tcBorders>
              <w:left w:val="single" w:sz="4" w:space="0" w:color="auto"/>
            </w:tcBorders>
            <w:shd w:val="clear" w:color="auto" w:fill="auto"/>
            <w:noWrap/>
            <w:vAlign w:val="center"/>
            <w:hideMark/>
          </w:tcPr>
          <w:p w14:paraId="03AEDCF2" w14:textId="77777777" w:rsidR="0088536F" w:rsidRPr="005362B1" w:rsidRDefault="0088536F" w:rsidP="00D9550E">
            <w:pPr>
              <w:spacing w:after="0"/>
              <w:jc w:val="center"/>
            </w:pPr>
            <w:r w:rsidRPr="005362B1">
              <w:rPr>
                <w:color w:val="000000"/>
              </w:rPr>
              <w:t>48,406</w:t>
            </w:r>
          </w:p>
        </w:tc>
        <w:tc>
          <w:tcPr>
            <w:tcW w:w="461" w:type="pct"/>
            <w:shd w:val="clear" w:color="auto" w:fill="auto"/>
            <w:noWrap/>
            <w:vAlign w:val="center"/>
            <w:hideMark/>
          </w:tcPr>
          <w:p w14:paraId="665EE64F" w14:textId="77777777" w:rsidR="0088536F" w:rsidRPr="005362B1" w:rsidRDefault="0088536F" w:rsidP="00D9550E">
            <w:pPr>
              <w:spacing w:after="0"/>
              <w:jc w:val="center"/>
            </w:pPr>
            <w:r w:rsidRPr="005362B1">
              <w:rPr>
                <w:color w:val="000000"/>
              </w:rPr>
              <w:t>10,978</w:t>
            </w:r>
          </w:p>
        </w:tc>
        <w:tc>
          <w:tcPr>
            <w:tcW w:w="463" w:type="pct"/>
            <w:shd w:val="clear" w:color="auto" w:fill="auto"/>
            <w:noWrap/>
            <w:vAlign w:val="center"/>
            <w:hideMark/>
          </w:tcPr>
          <w:p w14:paraId="61B65FF4" w14:textId="77777777" w:rsidR="0088536F" w:rsidRPr="005362B1" w:rsidRDefault="0088536F" w:rsidP="00D9550E">
            <w:pPr>
              <w:spacing w:after="0"/>
              <w:jc w:val="center"/>
            </w:pPr>
            <w:r w:rsidRPr="005362B1">
              <w:rPr>
                <w:color w:val="000000"/>
              </w:rPr>
              <w:t>9,065</w:t>
            </w:r>
          </w:p>
        </w:tc>
        <w:tc>
          <w:tcPr>
            <w:tcW w:w="416" w:type="pct"/>
            <w:shd w:val="clear" w:color="auto" w:fill="auto"/>
            <w:noWrap/>
            <w:vAlign w:val="center"/>
            <w:hideMark/>
          </w:tcPr>
          <w:p w14:paraId="2C8C0C20" w14:textId="77777777" w:rsidR="0088536F" w:rsidRPr="005362B1" w:rsidRDefault="0088536F" w:rsidP="00D9550E">
            <w:pPr>
              <w:spacing w:after="0"/>
              <w:jc w:val="center"/>
            </w:pPr>
            <w:r w:rsidRPr="005362B1">
              <w:rPr>
                <w:color w:val="000000"/>
              </w:rPr>
              <w:t>26</w:t>
            </w:r>
          </w:p>
        </w:tc>
        <w:tc>
          <w:tcPr>
            <w:tcW w:w="552" w:type="pct"/>
            <w:tcBorders>
              <w:right w:val="single" w:sz="4" w:space="0" w:color="auto"/>
            </w:tcBorders>
            <w:shd w:val="clear" w:color="auto" w:fill="auto"/>
            <w:noWrap/>
            <w:vAlign w:val="center"/>
            <w:hideMark/>
          </w:tcPr>
          <w:p w14:paraId="13BA0477" w14:textId="77777777" w:rsidR="0088536F" w:rsidRPr="005362B1" w:rsidRDefault="0088536F" w:rsidP="00D9550E">
            <w:pPr>
              <w:spacing w:after="0"/>
              <w:jc w:val="center"/>
            </w:pPr>
            <w:r w:rsidRPr="005362B1">
              <w:rPr>
                <w:color w:val="000000"/>
              </w:rPr>
              <w:t>68,475</w:t>
            </w:r>
          </w:p>
        </w:tc>
        <w:tc>
          <w:tcPr>
            <w:tcW w:w="378" w:type="pct"/>
            <w:tcBorders>
              <w:left w:val="single" w:sz="4" w:space="0" w:color="auto"/>
            </w:tcBorders>
            <w:shd w:val="clear" w:color="auto" w:fill="auto"/>
            <w:noWrap/>
            <w:vAlign w:val="center"/>
            <w:hideMark/>
          </w:tcPr>
          <w:p w14:paraId="6249FEBA"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4BBE19EF" w14:textId="77777777" w:rsidR="0088536F" w:rsidRPr="005362B1" w:rsidRDefault="0088536F" w:rsidP="00D9550E">
            <w:pPr>
              <w:spacing w:after="0"/>
              <w:jc w:val="center"/>
            </w:pPr>
            <w:r w:rsidRPr="005362B1">
              <w:rPr>
                <w:color w:val="000000"/>
              </w:rPr>
              <w:t>7,368</w:t>
            </w:r>
          </w:p>
        </w:tc>
        <w:tc>
          <w:tcPr>
            <w:tcW w:w="417" w:type="pct"/>
            <w:shd w:val="clear" w:color="auto" w:fill="auto"/>
            <w:noWrap/>
            <w:vAlign w:val="center"/>
            <w:hideMark/>
          </w:tcPr>
          <w:p w14:paraId="56F5C309" w14:textId="77777777" w:rsidR="0088536F" w:rsidRPr="005362B1" w:rsidRDefault="0088536F" w:rsidP="00D9550E">
            <w:pPr>
              <w:spacing w:after="0"/>
              <w:jc w:val="center"/>
            </w:pPr>
            <w:r w:rsidRPr="005362B1">
              <w:rPr>
                <w:color w:val="000000"/>
              </w:rPr>
              <w:t>1,327</w:t>
            </w:r>
          </w:p>
        </w:tc>
        <w:tc>
          <w:tcPr>
            <w:tcW w:w="470" w:type="pct"/>
            <w:shd w:val="clear" w:color="auto" w:fill="auto"/>
            <w:noWrap/>
            <w:vAlign w:val="center"/>
            <w:hideMark/>
          </w:tcPr>
          <w:p w14:paraId="2D48089D" w14:textId="77777777" w:rsidR="0088536F" w:rsidRPr="005362B1" w:rsidRDefault="0088536F" w:rsidP="00D9550E">
            <w:pPr>
              <w:spacing w:after="0"/>
              <w:jc w:val="center"/>
            </w:pPr>
            <w:r w:rsidRPr="005362B1">
              <w:rPr>
                <w:color w:val="000000"/>
              </w:rPr>
              <w:t>8,695</w:t>
            </w:r>
          </w:p>
        </w:tc>
        <w:tc>
          <w:tcPr>
            <w:tcW w:w="498" w:type="pct"/>
            <w:shd w:val="clear" w:color="auto" w:fill="auto"/>
            <w:noWrap/>
            <w:vAlign w:val="center"/>
            <w:hideMark/>
          </w:tcPr>
          <w:p w14:paraId="3F7F286E" w14:textId="77777777" w:rsidR="0088536F" w:rsidRPr="005362B1" w:rsidRDefault="0088536F" w:rsidP="00D9550E">
            <w:pPr>
              <w:spacing w:after="0"/>
              <w:jc w:val="center"/>
            </w:pPr>
            <w:r w:rsidRPr="005362B1">
              <w:rPr>
                <w:color w:val="000000"/>
              </w:rPr>
              <w:t>77,170</w:t>
            </w:r>
          </w:p>
        </w:tc>
      </w:tr>
      <w:tr w:rsidR="0088536F" w:rsidRPr="005362B1" w14:paraId="4DB5F671" w14:textId="77777777" w:rsidTr="00D9550E">
        <w:trPr>
          <w:cantSplit/>
          <w:trHeight w:val="23"/>
        </w:trPr>
        <w:tc>
          <w:tcPr>
            <w:tcW w:w="409" w:type="pct"/>
            <w:tcBorders>
              <w:right w:val="single" w:sz="4" w:space="0" w:color="auto"/>
            </w:tcBorders>
            <w:shd w:val="clear" w:color="auto" w:fill="auto"/>
            <w:noWrap/>
            <w:vAlign w:val="center"/>
            <w:hideMark/>
          </w:tcPr>
          <w:p w14:paraId="63990A17" w14:textId="77777777" w:rsidR="0088536F" w:rsidRPr="005362B1" w:rsidRDefault="0088536F" w:rsidP="00D9550E">
            <w:pPr>
              <w:spacing w:after="0"/>
              <w:jc w:val="center"/>
            </w:pPr>
            <w:r w:rsidRPr="005362B1">
              <w:rPr>
                <w:color w:val="000000"/>
              </w:rPr>
              <w:t>1998</w:t>
            </w:r>
          </w:p>
        </w:tc>
        <w:tc>
          <w:tcPr>
            <w:tcW w:w="473" w:type="pct"/>
            <w:tcBorders>
              <w:left w:val="single" w:sz="4" w:space="0" w:color="auto"/>
            </w:tcBorders>
            <w:shd w:val="clear" w:color="auto" w:fill="auto"/>
            <w:noWrap/>
            <w:vAlign w:val="center"/>
            <w:hideMark/>
          </w:tcPr>
          <w:p w14:paraId="0125002E" w14:textId="77777777" w:rsidR="0088536F" w:rsidRPr="005362B1" w:rsidRDefault="0088536F" w:rsidP="00D9550E">
            <w:pPr>
              <w:spacing w:after="0"/>
              <w:jc w:val="center"/>
            </w:pPr>
            <w:r w:rsidRPr="005362B1">
              <w:rPr>
                <w:color w:val="000000"/>
              </w:rPr>
              <w:t>41,570</w:t>
            </w:r>
          </w:p>
        </w:tc>
        <w:tc>
          <w:tcPr>
            <w:tcW w:w="461" w:type="pct"/>
            <w:shd w:val="clear" w:color="auto" w:fill="auto"/>
            <w:noWrap/>
            <w:vAlign w:val="center"/>
            <w:hideMark/>
          </w:tcPr>
          <w:p w14:paraId="0384A6CD" w14:textId="77777777" w:rsidR="0088536F" w:rsidRPr="005362B1" w:rsidRDefault="0088536F" w:rsidP="00D9550E">
            <w:pPr>
              <w:spacing w:after="0"/>
              <w:jc w:val="center"/>
            </w:pPr>
            <w:r w:rsidRPr="005362B1">
              <w:rPr>
                <w:color w:val="000000"/>
              </w:rPr>
              <w:t>10,012</w:t>
            </w:r>
          </w:p>
        </w:tc>
        <w:tc>
          <w:tcPr>
            <w:tcW w:w="463" w:type="pct"/>
            <w:shd w:val="clear" w:color="auto" w:fill="auto"/>
            <w:noWrap/>
            <w:vAlign w:val="center"/>
            <w:hideMark/>
          </w:tcPr>
          <w:p w14:paraId="12FFC1E5" w14:textId="77777777" w:rsidR="0088536F" w:rsidRPr="005362B1" w:rsidRDefault="0088536F" w:rsidP="00D9550E">
            <w:pPr>
              <w:spacing w:after="0"/>
              <w:jc w:val="center"/>
            </w:pPr>
            <w:r w:rsidRPr="005362B1">
              <w:rPr>
                <w:color w:val="000000"/>
              </w:rPr>
              <w:t>10,510</w:t>
            </w:r>
          </w:p>
        </w:tc>
        <w:tc>
          <w:tcPr>
            <w:tcW w:w="416" w:type="pct"/>
            <w:shd w:val="clear" w:color="auto" w:fill="auto"/>
            <w:noWrap/>
            <w:vAlign w:val="center"/>
            <w:hideMark/>
          </w:tcPr>
          <w:p w14:paraId="78BE2EBC" w14:textId="77777777" w:rsidR="0088536F" w:rsidRPr="005362B1" w:rsidRDefault="0088536F" w:rsidP="00D9550E">
            <w:pPr>
              <w:spacing w:after="0"/>
              <w:jc w:val="center"/>
            </w:pPr>
            <w:r w:rsidRPr="005362B1">
              <w:rPr>
                <w:color w:val="000000"/>
              </w:rPr>
              <w:t>29</w:t>
            </w:r>
          </w:p>
        </w:tc>
        <w:tc>
          <w:tcPr>
            <w:tcW w:w="552" w:type="pct"/>
            <w:tcBorders>
              <w:right w:val="single" w:sz="4" w:space="0" w:color="auto"/>
            </w:tcBorders>
            <w:shd w:val="clear" w:color="auto" w:fill="auto"/>
            <w:noWrap/>
            <w:vAlign w:val="center"/>
            <w:hideMark/>
          </w:tcPr>
          <w:p w14:paraId="3313DA3D" w14:textId="77777777" w:rsidR="0088536F" w:rsidRPr="005362B1" w:rsidRDefault="0088536F" w:rsidP="00D9550E">
            <w:pPr>
              <w:spacing w:after="0"/>
              <w:jc w:val="center"/>
            </w:pPr>
            <w:r w:rsidRPr="005362B1">
              <w:rPr>
                <w:color w:val="000000"/>
              </w:rPr>
              <w:t>62,121</w:t>
            </w:r>
          </w:p>
        </w:tc>
        <w:tc>
          <w:tcPr>
            <w:tcW w:w="378" w:type="pct"/>
            <w:tcBorders>
              <w:left w:val="single" w:sz="4" w:space="0" w:color="auto"/>
            </w:tcBorders>
            <w:shd w:val="clear" w:color="auto" w:fill="auto"/>
            <w:noWrap/>
            <w:vAlign w:val="center"/>
            <w:hideMark/>
          </w:tcPr>
          <w:p w14:paraId="1BA83074"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1E5780E6" w14:textId="77777777" w:rsidR="0088536F" w:rsidRPr="005362B1" w:rsidRDefault="0088536F" w:rsidP="00D9550E">
            <w:pPr>
              <w:spacing w:after="0"/>
              <w:jc w:val="center"/>
            </w:pPr>
            <w:r w:rsidRPr="005362B1">
              <w:rPr>
                <w:color w:val="000000"/>
              </w:rPr>
              <w:t>9,183</w:t>
            </w:r>
          </w:p>
        </w:tc>
        <w:tc>
          <w:tcPr>
            <w:tcW w:w="417" w:type="pct"/>
            <w:shd w:val="clear" w:color="auto" w:fill="auto"/>
            <w:noWrap/>
            <w:vAlign w:val="center"/>
            <w:hideMark/>
          </w:tcPr>
          <w:p w14:paraId="1DF8B838" w14:textId="77777777" w:rsidR="0088536F" w:rsidRPr="005362B1" w:rsidRDefault="0088536F" w:rsidP="00D9550E">
            <w:pPr>
              <w:spacing w:after="0"/>
              <w:jc w:val="center"/>
            </w:pPr>
            <w:r w:rsidRPr="005362B1">
              <w:rPr>
                <w:color w:val="000000"/>
              </w:rPr>
              <w:t>1,320</w:t>
            </w:r>
          </w:p>
        </w:tc>
        <w:tc>
          <w:tcPr>
            <w:tcW w:w="470" w:type="pct"/>
            <w:shd w:val="clear" w:color="auto" w:fill="auto"/>
            <w:noWrap/>
            <w:vAlign w:val="center"/>
            <w:hideMark/>
          </w:tcPr>
          <w:p w14:paraId="69C00CD1" w14:textId="77777777" w:rsidR="0088536F" w:rsidRPr="005362B1" w:rsidRDefault="0088536F" w:rsidP="00D9550E">
            <w:pPr>
              <w:spacing w:after="0"/>
              <w:jc w:val="center"/>
            </w:pPr>
            <w:r w:rsidRPr="005362B1">
              <w:rPr>
                <w:color w:val="000000"/>
              </w:rPr>
              <w:t>10,503</w:t>
            </w:r>
          </w:p>
        </w:tc>
        <w:tc>
          <w:tcPr>
            <w:tcW w:w="498" w:type="pct"/>
            <w:shd w:val="clear" w:color="auto" w:fill="auto"/>
            <w:noWrap/>
            <w:vAlign w:val="center"/>
            <w:hideMark/>
          </w:tcPr>
          <w:p w14:paraId="07B88AEA" w14:textId="77777777" w:rsidR="0088536F" w:rsidRPr="005362B1" w:rsidRDefault="0088536F" w:rsidP="00D9550E">
            <w:pPr>
              <w:spacing w:after="0"/>
              <w:jc w:val="center"/>
            </w:pPr>
            <w:r w:rsidRPr="005362B1">
              <w:rPr>
                <w:color w:val="000000"/>
              </w:rPr>
              <w:t>72,624</w:t>
            </w:r>
          </w:p>
        </w:tc>
      </w:tr>
      <w:tr w:rsidR="0088536F" w:rsidRPr="005362B1" w14:paraId="67EC5FDF" w14:textId="77777777" w:rsidTr="00D9550E">
        <w:trPr>
          <w:cantSplit/>
          <w:trHeight w:val="23"/>
        </w:trPr>
        <w:tc>
          <w:tcPr>
            <w:tcW w:w="409" w:type="pct"/>
            <w:tcBorders>
              <w:right w:val="single" w:sz="4" w:space="0" w:color="auto"/>
            </w:tcBorders>
            <w:shd w:val="clear" w:color="auto" w:fill="auto"/>
            <w:noWrap/>
            <w:vAlign w:val="center"/>
            <w:hideMark/>
          </w:tcPr>
          <w:p w14:paraId="58BC392C" w14:textId="77777777" w:rsidR="0088536F" w:rsidRPr="005362B1" w:rsidRDefault="0088536F" w:rsidP="00D9550E">
            <w:pPr>
              <w:spacing w:after="0"/>
              <w:jc w:val="center"/>
            </w:pPr>
            <w:r w:rsidRPr="005362B1">
              <w:rPr>
                <w:color w:val="000000"/>
              </w:rPr>
              <w:t>1999</w:t>
            </w:r>
          </w:p>
        </w:tc>
        <w:tc>
          <w:tcPr>
            <w:tcW w:w="473" w:type="pct"/>
            <w:tcBorders>
              <w:left w:val="single" w:sz="4" w:space="0" w:color="auto"/>
            </w:tcBorders>
            <w:shd w:val="clear" w:color="auto" w:fill="auto"/>
            <w:noWrap/>
            <w:vAlign w:val="center"/>
            <w:hideMark/>
          </w:tcPr>
          <w:p w14:paraId="47EA2AF2" w14:textId="77777777" w:rsidR="0088536F" w:rsidRPr="005362B1" w:rsidRDefault="0088536F" w:rsidP="00D9550E">
            <w:pPr>
              <w:spacing w:after="0"/>
              <w:jc w:val="center"/>
            </w:pPr>
            <w:r w:rsidRPr="005362B1">
              <w:rPr>
                <w:color w:val="000000"/>
              </w:rPr>
              <w:t>37,167</w:t>
            </w:r>
          </w:p>
        </w:tc>
        <w:tc>
          <w:tcPr>
            <w:tcW w:w="461" w:type="pct"/>
            <w:shd w:val="clear" w:color="auto" w:fill="auto"/>
            <w:noWrap/>
            <w:vAlign w:val="center"/>
            <w:hideMark/>
          </w:tcPr>
          <w:p w14:paraId="7D7E5735" w14:textId="77777777" w:rsidR="0088536F" w:rsidRPr="005362B1" w:rsidRDefault="0088536F" w:rsidP="00D9550E">
            <w:pPr>
              <w:spacing w:after="0"/>
              <w:jc w:val="center"/>
            </w:pPr>
            <w:r w:rsidRPr="005362B1">
              <w:rPr>
                <w:color w:val="000000"/>
              </w:rPr>
              <w:t>12,363</w:t>
            </w:r>
          </w:p>
        </w:tc>
        <w:tc>
          <w:tcPr>
            <w:tcW w:w="463" w:type="pct"/>
            <w:shd w:val="clear" w:color="auto" w:fill="auto"/>
            <w:noWrap/>
            <w:vAlign w:val="center"/>
            <w:hideMark/>
          </w:tcPr>
          <w:p w14:paraId="72E48F87" w14:textId="77777777" w:rsidR="0088536F" w:rsidRPr="005362B1" w:rsidRDefault="0088536F" w:rsidP="00D9550E">
            <w:pPr>
              <w:spacing w:after="0"/>
              <w:jc w:val="center"/>
            </w:pPr>
            <w:r w:rsidRPr="005362B1">
              <w:rPr>
                <w:color w:val="000000"/>
              </w:rPr>
              <w:t>19,015</w:t>
            </w:r>
          </w:p>
        </w:tc>
        <w:tc>
          <w:tcPr>
            <w:tcW w:w="416" w:type="pct"/>
            <w:shd w:val="clear" w:color="auto" w:fill="auto"/>
            <w:noWrap/>
            <w:vAlign w:val="center"/>
            <w:hideMark/>
          </w:tcPr>
          <w:p w14:paraId="456310E0" w14:textId="77777777" w:rsidR="0088536F" w:rsidRPr="005362B1" w:rsidRDefault="0088536F" w:rsidP="00D9550E">
            <w:pPr>
              <w:spacing w:after="0"/>
              <w:jc w:val="center"/>
            </w:pPr>
            <w:r w:rsidRPr="005362B1">
              <w:rPr>
                <w:color w:val="000000"/>
              </w:rPr>
              <w:t>70</w:t>
            </w:r>
          </w:p>
        </w:tc>
        <w:tc>
          <w:tcPr>
            <w:tcW w:w="552" w:type="pct"/>
            <w:tcBorders>
              <w:right w:val="single" w:sz="4" w:space="0" w:color="auto"/>
            </w:tcBorders>
            <w:shd w:val="clear" w:color="auto" w:fill="auto"/>
            <w:noWrap/>
            <w:vAlign w:val="center"/>
            <w:hideMark/>
          </w:tcPr>
          <w:p w14:paraId="048B2B55" w14:textId="77777777" w:rsidR="0088536F" w:rsidRPr="005362B1" w:rsidRDefault="0088536F" w:rsidP="00D9550E">
            <w:pPr>
              <w:spacing w:after="0"/>
              <w:jc w:val="center"/>
            </w:pPr>
            <w:r w:rsidRPr="005362B1">
              <w:rPr>
                <w:color w:val="000000"/>
              </w:rPr>
              <w:t>68,615</w:t>
            </w:r>
          </w:p>
        </w:tc>
        <w:tc>
          <w:tcPr>
            <w:tcW w:w="378" w:type="pct"/>
            <w:tcBorders>
              <w:left w:val="single" w:sz="4" w:space="0" w:color="auto"/>
            </w:tcBorders>
            <w:shd w:val="clear" w:color="auto" w:fill="auto"/>
            <w:noWrap/>
            <w:vAlign w:val="center"/>
            <w:hideMark/>
          </w:tcPr>
          <w:p w14:paraId="6A0A1A11"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2096F53D" w14:textId="77777777" w:rsidR="0088536F" w:rsidRPr="005362B1" w:rsidRDefault="0088536F" w:rsidP="00D9550E">
            <w:pPr>
              <w:spacing w:after="0"/>
              <w:jc w:val="center"/>
            </w:pPr>
            <w:r w:rsidRPr="005362B1">
              <w:rPr>
                <w:color w:val="000000"/>
              </w:rPr>
              <w:t>12,410</w:t>
            </w:r>
          </w:p>
        </w:tc>
        <w:tc>
          <w:tcPr>
            <w:tcW w:w="417" w:type="pct"/>
            <w:shd w:val="clear" w:color="auto" w:fill="auto"/>
            <w:noWrap/>
            <w:vAlign w:val="center"/>
            <w:hideMark/>
          </w:tcPr>
          <w:p w14:paraId="5A4AF0B0" w14:textId="77777777" w:rsidR="0088536F" w:rsidRPr="005362B1" w:rsidRDefault="0088536F" w:rsidP="00D9550E">
            <w:pPr>
              <w:spacing w:after="0"/>
              <w:jc w:val="center"/>
            </w:pPr>
            <w:r w:rsidRPr="005362B1">
              <w:rPr>
                <w:color w:val="000000"/>
              </w:rPr>
              <w:t>1,518</w:t>
            </w:r>
          </w:p>
        </w:tc>
        <w:tc>
          <w:tcPr>
            <w:tcW w:w="470" w:type="pct"/>
            <w:shd w:val="clear" w:color="auto" w:fill="auto"/>
            <w:noWrap/>
            <w:vAlign w:val="center"/>
            <w:hideMark/>
          </w:tcPr>
          <w:p w14:paraId="08006D60" w14:textId="77777777" w:rsidR="0088536F" w:rsidRPr="005362B1" w:rsidRDefault="0088536F" w:rsidP="00D9550E">
            <w:pPr>
              <w:spacing w:after="0"/>
              <w:jc w:val="center"/>
            </w:pPr>
            <w:r w:rsidRPr="005362B1">
              <w:rPr>
                <w:color w:val="000000"/>
              </w:rPr>
              <w:t>13,928</w:t>
            </w:r>
          </w:p>
        </w:tc>
        <w:tc>
          <w:tcPr>
            <w:tcW w:w="498" w:type="pct"/>
            <w:shd w:val="clear" w:color="auto" w:fill="auto"/>
            <w:noWrap/>
            <w:vAlign w:val="center"/>
            <w:hideMark/>
          </w:tcPr>
          <w:p w14:paraId="1370C2C3" w14:textId="77777777" w:rsidR="0088536F" w:rsidRPr="005362B1" w:rsidRDefault="0088536F" w:rsidP="00D9550E">
            <w:pPr>
              <w:spacing w:after="0"/>
              <w:jc w:val="center"/>
            </w:pPr>
            <w:r w:rsidRPr="005362B1">
              <w:rPr>
                <w:color w:val="000000"/>
              </w:rPr>
              <w:t>82,543</w:t>
            </w:r>
          </w:p>
        </w:tc>
      </w:tr>
      <w:tr w:rsidR="0088536F" w:rsidRPr="005362B1" w14:paraId="3E6E504D" w14:textId="77777777" w:rsidTr="00D9550E">
        <w:trPr>
          <w:cantSplit/>
          <w:trHeight w:val="23"/>
        </w:trPr>
        <w:tc>
          <w:tcPr>
            <w:tcW w:w="409" w:type="pct"/>
            <w:tcBorders>
              <w:right w:val="single" w:sz="4" w:space="0" w:color="auto"/>
            </w:tcBorders>
            <w:shd w:val="clear" w:color="auto" w:fill="auto"/>
            <w:noWrap/>
            <w:vAlign w:val="center"/>
            <w:hideMark/>
          </w:tcPr>
          <w:p w14:paraId="7226CE38" w14:textId="77777777" w:rsidR="0088536F" w:rsidRPr="005362B1" w:rsidRDefault="0088536F" w:rsidP="00D9550E">
            <w:pPr>
              <w:spacing w:after="0"/>
              <w:jc w:val="center"/>
            </w:pPr>
            <w:r w:rsidRPr="005362B1">
              <w:rPr>
                <w:color w:val="000000"/>
              </w:rPr>
              <w:t>2000</w:t>
            </w:r>
          </w:p>
        </w:tc>
        <w:tc>
          <w:tcPr>
            <w:tcW w:w="473" w:type="pct"/>
            <w:tcBorders>
              <w:left w:val="single" w:sz="4" w:space="0" w:color="auto"/>
            </w:tcBorders>
            <w:shd w:val="clear" w:color="auto" w:fill="auto"/>
            <w:noWrap/>
            <w:vAlign w:val="center"/>
            <w:hideMark/>
          </w:tcPr>
          <w:p w14:paraId="55C21CE0" w14:textId="77777777" w:rsidR="0088536F" w:rsidRPr="005362B1" w:rsidRDefault="0088536F" w:rsidP="00D9550E">
            <w:pPr>
              <w:spacing w:after="0"/>
              <w:jc w:val="center"/>
            </w:pPr>
            <w:r w:rsidRPr="005362B1">
              <w:rPr>
                <w:color w:val="000000"/>
              </w:rPr>
              <w:t>25,443</w:t>
            </w:r>
          </w:p>
        </w:tc>
        <w:tc>
          <w:tcPr>
            <w:tcW w:w="461" w:type="pct"/>
            <w:shd w:val="clear" w:color="auto" w:fill="auto"/>
            <w:noWrap/>
            <w:vAlign w:val="center"/>
            <w:hideMark/>
          </w:tcPr>
          <w:p w14:paraId="12DA91D3" w14:textId="77777777" w:rsidR="0088536F" w:rsidRPr="005362B1" w:rsidRDefault="0088536F" w:rsidP="00D9550E">
            <w:pPr>
              <w:spacing w:after="0"/>
              <w:jc w:val="center"/>
            </w:pPr>
            <w:r w:rsidRPr="005362B1">
              <w:rPr>
                <w:color w:val="000000"/>
              </w:rPr>
              <w:t>11,660</w:t>
            </w:r>
          </w:p>
        </w:tc>
        <w:tc>
          <w:tcPr>
            <w:tcW w:w="463" w:type="pct"/>
            <w:shd w:val="clear" w:color="auto" w:fill="auto"/>
            <w:noWrap/>
            <w:vAlign w:val="center"/>
            <w:hideMark/>
          </w:tcPr>
          <w:p w14:paraId="6618F3F6" w14:textId="77777777" w:rsidR="0088536F" w:rsidRPr="005362B1" w:rsidRDefault="0088536F" w:rsidP="00D9550E">
            <w:pPr>
              <w:spacing w:after="0"/>
              <w:jc w:val="center"/>
            </w:pPr>
            <w:r w:rsidRPr="005362B1">
              <w:rPr>
                <w:color w:val="000000"/>
              </w:rPr>
              <w:t>17,351</w:t>
            </w:r>
          </w:p>
        </w:tc>
        <w:tc>
          <w:tcPr>
            <w:tcW w:w="416" w:type="pct"/>
            <w:shd w:val="clear" w:color="auto" w:fill="auto"/>
            <w:noWrap/>
            <w:vAlign w:val="center"/>
            <w:hideMark/>
          </w:tcPr>
          <w:p w14:paraId="665419ED" w14:textId="77777777" w:rsidR="0088536F" w:rsidRPr="005362B1" w:rsidRDefault="0088536F" w:rsidP="00D9550E">
            <w:pPr>
              <w:spacing w:after="0"/>
              <w:jc w:val="center"/>
            </w:pPr>
            <w:r w:rsidRPr="005362B1">
              <w:rPr>
                <w:color w:val="000000"/>
              </w:rPr>
              <w:t>54</w:t>
            </w:r>
          </w:p>
        </w:tc>
        <w:tc>
          <w:tcPr>
            <w:tcW w:w="552" w:type="pct"/>
            <w:tcBorders>
              <w:right w:val="single" w:sz="4" w:space="0" w:color="auto"/>
            </w:tcBorders>
            <w:shd w:val="clear" w:color="auto" w:fill="auto"/>
            <w:noWrap/>
            <w:vAlign w:val="center"/>
            <w:hideMark/>
          </w:tcPr>
          <w:p w14:paraId="43739913" w14:textId="77777777" w:rsidR="0088536F" w:rsidRPr="005362B1" w:rsidRDefault="0088536F" w:rsidP="00D9550E">
            <w:pPr>
              <w:spacing w:after="0"/>
              <w:jc w:val="center"/>
            </w:pPr>
            <w:r w:rsidRPr="005362B1">
              <w:rPr>
                <w:color w:val="000000"/>
              </w:rPr>
              <w:t>54,508</w:t>
            </w:r>
          </w:p>
        </w:tc>
        <w:tc>
          <w:tcPr>
            <w:tcW w:w="378" w:type="pct"/>
            <w:tcBorders>
              <w:left w:val="single" w:sz="4" w:space="0" w:color="auto"/>
            </w:tcBorders>
            <w:shd w:val="clear" w:color="auto" w:fill="auto"/>
            <w:noWrap/>
            <w:vAlign w:val="center"/>
            <w:hideMark/>
          </w:tcPr>
          <w:p w14:paraId="44C45108"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A6585A9" w14:textId="77777777" w:rsidR="0088536F" w:rsidRPr="005362B1" w:rsidRDefault="0088536F" w:rsidP="00D9550E">
            <w:pPr>
              <w:spacing w:after="0"/>
              <w:jc w:val="center"/>
            </w:pPr>
            <w:r w:rsidRPr="005362B1">
              <w:rPr>
                <w:color w:val="000000"/>
              </w:rPr>
              <w:t>10,399</w:t>
            </w:r>
          </w:p>
        </w:tc>
        <w:tc>
          <w:tcPr>
            <w:tcW w:w="417" w:type="pct"/>
            <w:shd w:val="clear" w:color="auto" w:fill="auto"/>
            <w:noWrap/>
            <w:vAlign w:val="center"/>
            <w:hideMark/>
          </w:tcPr>
          <w:p w14:paraId="63C5717E" w14:textId="77777777" w:rsidR="0088536F" w:rsidRPr="005362B1" w:rsidRDefault="0088536F" w:rsidP="00D9550E">
            <w:pPr>
              <w:spacing w:after="0"/>
              <w:jc w:val="center"/>
            </w:pPr>
            <w:r w:rsidRPr="005362B1">
              <w:rPr>
                <w:color w:val="000000"/>
              </w:rPr>
              <w:t>1,644</w:t>
            </w:r>
          </w:p>
        </w:tc>
        <w:tc>
          <w:tcPr>
            <w:tcW w:w="470" w:type="pct"/>
            <w:shd w:val="clear" w:color="auto" w:fill="auto"/>
            <w:noWrap/>
            <w:vAlign w:val="center"/>
            <w:hideMark/>
          </w:tcPr>
          <w:p w14:paraId="289FEB75" w14:textId="77777777" w:rsidR="0088536F" w:rsidRPr="005362B1" w:rsidRDefault="0088536F" w:rsidP="00D9550E">
            <w:pPr>
              <w:spacing w:after="0"/>
              <w:jc w:val="center"/>
            </w:pPr>
            <w:r w:rsidRPr="005362B1">
              <w:rPr>
                <w:color w:val="000000"/>
              </w:rPr>
              <w:t>12,043</w:t>
            </w:r>
          </w:p>
        </w:tc>
        <w:tc>
          <w:tcPr>
            <w:tcW w:w="498" w:type="pct"/>
            <w:shd w:val="clear" w:color="auto" w:fill="auto"/>
            <w:noWrap/>
            <w:vAlign w:val="center"/>
            <w:hideMark/>
          </w:tcPr>
          <w:p w14:paraId="1A18A493" w14:textId="77777777" w:rsidR="0088536F" w:rsidRPr="005362B1" w:rsidRDefault="0088536F" w:rsidP="00D9550E">
            <w:pPr>
              <w:spacing w:after="0"/>
              <w:jc w:val="center"/>
            </w:pPr>
            <w:r w:rsidRPr="005362B1">
              <w:rPr>
                <w:color w:val="000000"/>
              </w:rPr>
              <w:t>66,551</w:t>
            </w:r>
          </w:p>
        </w:tc>
      </w:tr>
      <w:tr w:rsidR="0088536F" w:rsidRPr="005362B1" w14:paraId="38B5411F" w14:textId="77777777" w:rsidTr="00D9550E">
        <w:trPr>
          <w:cantSplit/>
          <w:trHeight w:val="23"/>
        </w:trPr>
        <w:tc>
          <w:tcPr>
            <w:tcW w:w="409" w:type="pct"/>
            <w:tcBorders>
              <w:right w:val="single" w:sz="4" w:space="0" w:color="auto"/>
            </w:tcBorders>
            <w:shd w:val="clear" w:color="auto" w:fill="auto"/>
            <w:noWrap/>
            <w:vAlign w:val="center"/>
            <w:hideMark/>
          </w:tcPr>
          <w:p w14:paraId="290B7CF4" w14:textId="77777777" w:rsidR="0088536F" w:rsidRPr="005362B1" w:rsidRDefault="0088536F" w:rsidP="00D9550E">
            <w:pPr>
              <w:spacing w:after="0"/>
              <w:jc w:val="center"/>
            </w:pPr>
            <w:r w:rsidRPr="005362B1">
              <w:rPr>
                <w:color w:val="000000"/>
              </w:rPr>
              <w:t>2001</w:t>
            </w:r>
          </w:p>
        </w:tc>
        <w:tc>
          <w:tcPr>
            <w:tcW w:w="473" w:type="pct"/>
            <w:tcBorders>
              <w:left w:val="single" w:sz="4" w:space="0" w:color="auto"/>
            </w:tcBorders>
            <w:shd w:val="clear" w:color="auto" w:fill="auto"/>
            <w:noWrap/>
            <w:vAlign w:val="center"/>
            <w:hideMark/>
          </w:tcPr>
          <w:p w14:paraId="38C57475" w14:textId="77777777" w:rsidR="0088536F" w:rsidRPr="005362B1" w:rsidRDefault="0088536F" w:rsidP="00D9550E">
            <w:pPr>
              <w:spacing w:after="0"/>
              <w:jc w:val="center"/>
            </w:pPr>
            <w:r w:rsidRPr="005362B1">
              <w:rPr>
                <w:color w:val="000000"/>
              </w:rPr>
              <w:t>24,383</w:t>
            </w:r>
          </w:p>
        </w:tc>
        <w:tc>
          <w:tcPr>
            <w:tcW w:w="461" w:type="pct"/>
            <w:shd w:val="clear" w:color="auto" w:fill="auto"/>
            <w:noWrap/>
            <w:vAlign w:val="center"/>
            <w:hideMark/>
          </w:tcPr>
          <w:p w14:paraId="0A1181DA" w14:textId="77777777" w:rsidR="0088536F" w:rsidRPr="005362B1" w:rsidRDefault="0088536F" w:rsidP="00D9550E">
            <w:pPr>
              <w:spacing w:after="0"/>
              <w:jc w:val="center"/>
            </w:pPr>
            <w:r w:rsidRPr="005362B1">
              <w:rPr>
                <w:color w:val="000000"/>
              </w:rPr>
              <w:t>9,910</w:t>
            </w:r>
          </w:p>
        </w:tc>
        <w:tc>
          <w:tcPr>
            <w:tcW w:w="463" w:type="pct"/>
            <w:shd w:val="clear" w:color="auto" w:fill="auto"/>
            <w:noWrap/>
            <w:vAlign w:val="center"/>
            <w:hideMark/>
          </w:tcPr>
          <w:p w14:paraId="5CAF3766" w14:textId="77777777" w:rsidR="0088536F" w:rsidRPr="005362B1" w:rsidRDefault="0088536F" w:rsidP="00D9550E">
            <w:pPr>
              <w:spacing w:after="0"/>
              <w:jc w:val="center"/>
            </w:pPr>
            <w:r w:rsidRPr="005362B1">
              <w:rPr>
                <w:color w:val="000000"/>
              </w:rPr>
              <w:t>7,171</w:t>
            </w:r>
          </w:p>
        </w:tc>
        <w:tc>
          <w:tcPr>
            <w:tcW w:w="416" w:type="pct"/>
            <w:shd w:val="clear" w:color="auto" w:fill="auto"/>
            <w:noWrap/>
            <w:vAlign w:val="center"/>
            <w:hideMark/>
          </w:tcPr>
          <w:p w14:paraId="48ED2E87" w14:textId="77777777" w:rsidR="0088536F" w:rsidRPr="005362B1" w:rsidRDefault="0088536F" w:rsidP="00D9550E">
            <w:pPr>
              <w:spacing w:after="0"/>
              <w:jc w:val="center"/>
            </w:pPr>
            <w:r w:rsidRPr="005362B1">
              <w:rPr>
                <w:color w:val="000000"/>
              </w:rPr>
              <w:t>155</w:t>
            </w:r>
          </w:p>
        </w:tc>
        <w:tc>
          <w:tcPr>
            <w:tcW w:w="552" w:type="pct"/>
            <w:tcBorders>
              <w:right w:val="single" w:sz="4" w:space="0" w:color="auto"/>
            </w:tcBorders>
            <w:shd w:val="clear" w:color="auto" w:fill="auto"/>
            <w:noWrap/>
            <w:vAlign w:val="center"/>
            <w:hideMark/>
          </w:tcPr>
          <w:p w14:paraId="4E1ECF27" w14:textId="77777777" w:rsidR="0088536F" w:rsidRPr="005362B1" w:rsidRDefault="0088536F" w:rsidP="00D9550E">
            <w:pPr>
              <w:spacing w:after="0"/>
              <w:jc w:val="center"/>
            </w:pPr>
            <w:r w:rsidRPr="005362B1">
              <w:rPr>
                <w:color w:val="000000"/>
              </w:rPr>
              <w:t>41,619</w:t>
            </w:r>
          </w:p>
        </w:tc>
        <w:tc>
          <w:tcPr>
            <w:tcW w:w="378" w:type="pct"/>
            <w:tcBorders>
              <w:left w:val="single" w:sz="4" w:space="0" w:color="auto"/>
            </w:tcBorders>
            <w:shd w:val="clear" w:color="auto" w:fill="auto"/>
            <w:noWrap/>
            <w:vAlign w:val="center"/>
            <w:hideMark/>
          </w:tcPr>
          <w:p w14:paraId="0EFDEA68"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E164616" w14:textId="77777777" w:rsidR="0088536F" w:rsidRPr="005362B1" w:rsidRDefault="0088536F" w:rsidP="00D9550E">
            <w:pPr>
              <w:spacing w:after="0"/>
              <w:jc w:val="center"/>
            </w:pPr>
            <w:r w:rsidRPr="005362B1">
              <w:rPr>
                <w:color w:val="000000"/>
              </w:rPr>
              <w:t>7,829</w:t>
            </w:r>
          </w:p>
        </w:tc>
        <w:tc>
          <w:tcPr>
            <w:tcW w:w="417" w:type="pct"/>
            <w:shd w:val="clear" w:color="auto" w:fill="auto"/>
            <w:noWrap/>
            <w:vAlign w:val="center"/>
            <w:hideMark/>
          </w:tcPr>
          <w:p w14:paraId="778B9D92" w14:textId="77777777" w:rsidR="0088536F" w:rsidRPr="005362B1" w:rsidRDefault="0088536F" w:rsidP="00D9550E">
            <w:pPr>
              <w:spacing w:after="0"/>
              <w:jc w:val="center"/>
            </w:pPr>
            <w:r w:rsidRPr="005362B1">
              <w:rPr>
                <w:color w:val="000000"/>
              </w:rPr>
              <w:t>2,083</w:t>
            </w:r>
          </w:p>
        </w:tc>
        <w:tc>
          <w:tcPr>
            <w:tcW w:w="470" w:type="pct"/>
            <w:shd w:val="clear" w:color="auto" w:fill="auto"/>
            <w:noWrap/>
            <w:vAlign w:val="center"/>
            <w:hideMark/>
          </w:tcPr>
          <w:p w14:paraId="4228D33D" w14:textId="77777777" w:rsidR="0088536F" w:rsidRPr="005362B1" w:rsidRDefault="0088536F" w:rsidP="00D9550E">
            <w:pPr>
              <w:spacing w:after="0"/>
              <w:jc w:val="center"/>
            </w:pPr>
            <w:r w:rsidRPr="005362B1">
              <w:rPr>
                <w:color w:val="000000"/>
              </w:rPr>
              <w:t>9,912</w:t>
            </w:r>
          </w:p>
        </w:tc>
        <w:tc>
          <w:tcPr>
            <w:tcW w:w="498" w:type="pct"/>
            <w:shd w:val="clear" w:color="auto" w:fill="auto"/>
            <w:noWrap/>
            <w:vAlign w:val="center"/>
            <w:hideMark/>
          </w:tcPr>
          <w:p w14:paraId="333CA5E6" w14:textId="77777777" w:rsidR="0088536F" w:rsidRPr="005362B1" w:rsidRDefault="0088536F" w:rsidP="00D9550E">
            <w:pPr>
              <w:spacing w:after="0"/>
              <w:jc w:val="center"/>
            </w:pPr>
            <w:r w:rsidRPr="005362B1">
              <w:rPr>
                <w:color w:val="000000"/>
              </w:rPr>
              <w:t>51,531</w:t>
            </w:r>
          </w:p>
        </w:tc>
      </w:tr>
      <w:tr w:rsidR="0088536F" w:rsidRPr="005362B1" w14:paraId="596DC63F" w14:textId="77777777" w:rsidTr="00D9550E">
        <w:trPr>
          <w:cantSplit/>
          <w:trHeight w:val="23"/>
        </w:trPr>
        <w:tc>
          <w:tcPr>
            <w:tcW w:w="409" w:type="pct"/>
            <w:tcBorders>
              <w:right w:val="single" w:sz="4" w:space="0" w:color="auto"/>
            </w:tcBorders>
            <w:shd w:val="clear" w:color="auto" w:fill="auto"/>
            <w:noWrap/>
            <w:vAlign w:val="center"/>
            <w:hideMark/>
          </w:tcPr>
          <w:p w14:paraId="1C901090" w14:textId="77777777" w:rsidR="0088536F" w:rsidRPr="005362B1" w:rsidRDefault="0088536F" w:rsidP="00D9550E">
            <w:pPr>
              <w:spacing w:after="0"/>
              <w:jc w:val="center"/>
            </w:pPr>
            <w:r w:rsidRPr="005362B1">
              <w:rPr>
                <w:color w:val="000000"/>
              </w:rPr>
              <w:t>2002</w:t>
            </w:r>
          </w:p>
        </w:tc>
        <w:tc>
          <w:tcPr>
            <w:tcW w:w="473" w:type="pct"/>
            <w:tcBorders>
              <w:left w:val="single" w:sz="4" w:space="0" w:color="auto"/>
            </w:tcBorders>
            <w:shd w:val="clear" w:color="auto" w:fill="auto"/>
            <w:noWrap/>
            <w:vAlign w:val="center"/>
            <w:hideMark/>
          </w:tcPr>
          <w:p w14:paraId="5DD83708" w14:textId="77777777" w:rsidR="0088536F" w:rsidRPr="005362B1" w:rsidRDefault="0088536F" w:rsidP="00D9550E">
            <w:pPr>
              <w:spacing w:after="0"/>
              <w:jc w:val="center"/>
            </w:pPr>
            <w:r w:rsidRPr="005362B1">
              <w:rPr>
                <w:color w:val="000000"/>
              </w:rPr>
              <w:t>19,810</w:t>
            </w:r>
          </w:p>
        </w:tc>
        <w:tc>
          <w:tcPr>
            <w:tcW w:w="461" w:type="pct"/>
            <w:shd w:val="clear" w:color="auto" w:fill="auto"/>
            <w:noWrap/>
            <w:vAlign w:val="center"/>
            <w:hideMark/>
          </w:tcPr>
          <w:p w14:paraId="4AC41C20" w14:textId="77777777" w:rsidR="0088536F" w:rsidRPr="005362B1" w:rsidRDefault="0088536F" w:rsidP="00D9550E">
            <w:pPr>
              <w:spacing w:after="0"/>
              <w:jc w:val="center"/>
            </w:pPr>
            <w:r w:rsidRPr="005362B1">
              <w:rPr>
                <w:color w:val="000000"/>
              </w:rPr>
              <w:t>14,666</w:t>
            </w:r>
          </w:p>
        </w:tc>
        <w:tc>
          <w:tcPr>
            <w:tcW w:w="463" w:type="pct"/>
            <w:shd w:val="clear" w:color="auto" w:fill="auto"/>
            <w:noWrap/>
            <w:vAlign w:val="center"/>
            <w:hideMark/>
          </w:tcPr>
          <w:p w14:paraId="6077D8E1" w14:textId="77777777" w:rsidR="0088536F" w:rsidRPr="005362B1" w:rsidRDefault="0088536F" w:rsidP="00D9550E">
            <w:pPr>
              <w:spacing w:after="0"/>
              <w:jc w:val="center"/>
            </w:pPr>
            <w:r w:rsidRPr="005362B1">
              <w:rPr>
                <w:color w:val="000000"/>
              </w:rPr>
              <w:t>7,694</w:t>
            </w:r>
          </w:p>
        </w:tc>
        <w:tc>
          <w:tcPr>
            <w:tcW w:w="416" w:type="pct"/>
            <w:shd w:val="clear" w:color="auto" w:fill="auto"/>
            <w:noWrap/>
            <w:vAlign w:val="center"/>
            <w:hideMark/>
          </w:tcPr>
          <w:p w14:paraId="70C82719" w14:textId="77777777" w:rsidR="0088536F" w:rsidRPr="005362B1" w:rsidRDefault="0088536F" w:rsidP="00D9550E">
            <w:pPr>
              <w:spacing w:after="0"/>
              <w:jc w:val="center"/>
            </w:pPr>
            <w:r w:rsidRPr="005362B1">
              <w:rPr>
                <w:color w:val="000000"/>
              </w:rPr>
              <w:t>176</w:t>
            </w:r>
          </w:p>
        </w:tc>
        <w:tc>
          <w:tcPr>
            <w:tcW w:w="552" w:type="pct"/>
            <w:tcBorders>
              <w:right w:val="single" w:sz="4" w:space="0" w:color="auto"/>
            </w:tcBorders>
            <w:shd w:val="clear" w:color="auto" w:fill="auto"/>
            <w:noWrap/>
            <w:vAlign w:val="center"/>
            <w:hideMark/>
          </w:tcPr>
          <w:p w14:paraId="4990D17C" w14:textId="77777777" w:rsidR="0088536F" w:rsidRPr="005362B1" w:rsidRDefault="0088536F" w:rsidP="00D9550E">
            <w:pPr>
              <w:spacing w:after="0"/>
              <w:jc w:val="center"/>
            </w:pPr>
            <w:r w:rsidRPr="005362B1">
              <w:rPr>
                <w:color w:val="000000"/>
              </w:rPr>
              <w:t>42,346</w:t>
            </w:r>
          </w:p>
        </w:tc>
        <w:tc>
          <w:tcPr>
            <w:tcW w:w="378" w:type="pct"/>
            <w:tcBorders>
              <w:left w:val="single" w:sz="4" w:space="0" w:color="auto"/>
            </w:tcBorders>
            <w:shd w:val="clear" w:color="auto" w:fill="auto"/>
            <w:noWrap/>
            <w:vAlign w:val="center"/>
            <w:hideMark/>
          </w:tcPr>
          <w:p w14:paraId="53C14EFF" w14:textId="77777777" w:rsidR="0088536F" w:rsidRPr="005362B1" w:rsidRDefault="0088536F" w:rsidP="00D9550E">
            <w:pPr>
              <w:spacing w:after="0"/>
              <w:jc w:val="center"/>
            </w:pPr>
            <w:r w:rsidRPr="005362B1">
              <w:rPr>
                <w:color w:val="000000"/>
              </w:rPr>
              <w:t>-</w:t>
            </w:r>
          </w:p>
        </w:tc>
        <w:tc>
          <w:tcPr>
            <w:tcW w:w="463" w:type="pct"/>
            <w:shd w:val="clear" w:color="auto" w:fill="auto"/>
            <w:noWrap/>
            <w:vAlign w:val="center"/>
            <w:hideMark/>
          </w:tcPr>
          <w:p w14:paraId="3A007B62" w14:textId="77777777" w:rsidR="0088536F" w:rsidRPr="005362B1" w:rsidRDefault="0088536F" w:rsidP="00D9550E">
            <w:pPr>
              <w:spacing w:after="0"/>
              <w:jc w:val="center"/>
            </w:pPr>
            <w:r w:rsidRPr="005362B1">
              <w:rPr>
                <w:color w:val="000000"/>
              </w:rPr>
              <w:t>10,578</w:t>
            </w:r>
          </w:p>
        </w:tc>
        <w:tc>
          <w:tcPr>
            <w:tcW w:w="417" w:type="pct"/>
            <w:shd w:val="clear" w:color="auto" w:fill="auto"/>
            <w:noWrap/>
            <w:vAlign w:val="center"/>
            <w:hideMark/>
          </w:tcPr>
          <w:p w14:paraId="3F8A23E9" w14:textId="77777777" w:rsidR="0088536F" w:rsidRPr="005362B1" w:rsidRDefault="0088536F" w:rsidP="00D9550E">
            <w:pPr>
              <w:spacing w:after="0"/>
              <w:jc w:val="center"/>
            </w:pPr>
            <w:r w:rsidRPr="005362B1">
              <w:rPr>
                <w:color w:val="000000"/>
              </w:rPr>
              <w:t>1,714</w:t>
            </w:r>
          </w:p>
        </w:tc>
        <w:tc>
          <w:tcPr>
            <w:tcW w:w="470" w:type="pct"/>
            <w:shd w:val="clear" w:color="auto" w:fill="auto"/>
            <w:noWrap/>
            <w:vAlign w:val="center"/>
            <w:hideMark/>
          </w:tcPr>
          <w:p w14:paraId="31907C29" w14:textId="77777777" w:rsidR="0088536F" w:rsidRPr="005362B1" w:rsidRDefault="0088536F" w:rsidP="00D9550E">
            <w:pPr>
              <w:spacing w:after="0"/>
              <w:jc w:val="center"/>
            </w:pPr>
            <w:r w:rsidRPr="005362B1">
              <w:rPr>
                <w:color w:val="000000"/>
              </w:rPr>
              <w:t>12,292</w:t>
            </w:r>
          </w:p>
        </w:tc>
        <w:tc>
          <w:tcPr>
            <w:tcW w:w="498" w:type="pct"/>
            <w:shd w:val="clear" w:color="auto" w:fill="auto"/>
            <w:noWrap/>
            <w:vAlign w:val="center"/>
            <w:hideMark/>
          </w:tcPr>
          <w:p w14:paraId="0EF7F48F" w14:textId="77777777" w:rsidR="0088536F" w:rsidRPr="005362B1" w:rsidRDefault="0088536F" w:rsidP="00D9550E">
            <w:pPr>
              <w:spacing w:after="0"/>
              <w:jc w:val="center"/>
            </w:pPr>
            <w:r w:rsidRPr="005362B1">
              <w:rPr>
                <w:color w:val="000000"/>
              </w:rPr>
              <w:t>54,638</w:t>
            </w:r>
          </w:p>
        </w:tc>
      </w:tr>
      <w:tr w:rsidR="0088536F" w:rsidRPr="005362B1" w14:paraId="552F062E" w14:textId="77777777" w:rsidTr="00D9550E">
        <w:trPr>
          <w:cantSplit/>
          <w:trHeight w:val="23"/>
        </w:trPr>
        <w:tc>
          <w:tcPr>
            <w:tcW w:w="409" w:type="pct"/>
            <w:tcBorders>
              <w:right w:val="single" w:sz="4" w:space="0" w:color="auto"/>
            </w:tcBorders>
            <w:shd w:val="clear" w:color="auto" w:fill="auto"/>
            <w:noWrap/>
            <w:vAlign w:val="center"/>
            <w:hideMark/>
          </w:tcPr>
          <w:p w14:paraId="635B56D8" w14:textId="77777777" w:rsidR="0088536F" w:rsidRPr="005362B1" w:rsidRDefault="0088536F" w:rsidP="00D9550E">
            <w:pPr>
              <w:spacing w:after="0"/>
              <w:jc w:val="center"/>
            </w:pPr>
            <w:r w:rsidRPr="005362B1">
              <w:rPr>
                <w:color w:val="000000"/>
              </w:rPr>
              <w:t>2003</w:t>
            </w:r>
          </w:p>
        </w:tc>
        <w:tc>
          <w:tcPr>
            <w:tcW w:w="473" w:type="pct"/>
            <w:tcBorders>
              <w:left w:val="single" w:sz="4" w:space="0" w:color="auto"/>
            </w:tcBorders>
            <w:shd w:val="clear" w:color="auto" w:fill="auto"/>
            <w:noWrap/>
            <w:vAlign w:val="center"/>
            <w:hideMark/>
          </w:tcPr>
          <w:p w14:paraId="421F9541" w14:textId="77777777" w:rsidR="0088536F" w:rsidRPr="005362B1" w:rsidRDefault="0088536F" w:rsidP="00D9550E">
            <w:pPr>
              <w:spacing w:after="0"/>
              <w:jc w:val="center"/>
            </w:pPr>
            <w:r w:rsidRPr="005362B1">
              <w:rPr>
                <w:color w:val="000000"/>
              </w:rPr>
              <w:t>18,884</w:t>
            </w:r>
          </w:p>
        </w:tc>
        <w:tc>
          <w:tcPr>
            <w:tcW w:w="461" w:type="pct"/>
            <w:shd w:val="clear" w:color="auto" w:fill="auto"/>
            <w:noWrap/>
            <w:vAlign w:val="center"/>
            <w:hideMark/>
          </w:tcPr>
          <w:p w14:paraId="50ADB0F5" w14:textId="77777777" w:rsidR="0088536F" w:rsidRPr="005362B1" w:rsidRDefault="0088536F" w:rsidP="00D9550E">
            <w:pPr>
              <w:spacing w:after="0"/>
              <w:jc w:val="center"/>
            </w:pPr>
            <w:r w:rsidRPr="005362B1">
              <w:rPr>
                <w:color w:val="000000"/>
              </w:rPr>
              <w:t>9,525</w:t>
            </w:r>
          </w:p>
        </w:tc>
        <w:tc>
          <w:tcPr>
            <w:tcW w:w="463" w:type="pct"/>
            <w:shd w:val="clear" w:color="auto" w:fill="auto"/>
            <w:noWrap/>
            <w:vAlign w:val="center"/>
            <w:hideMark/>
          </w:tcPr>
          <w:p w14:paraId="326A98BF" w14:textId="77777777" w:rsidR="0088536F" w:rsidRPr="005362B1" w:rsidRDefault="0088536F" w:rsidP="00D9550E">
            <w:pPr>
              <w:spacing w:after="0"/>
              <w:jc w:val="center"/>
            </w:pPr>
            <w:r w:rsidRPr="005362B1">
              <w:rPr>
                <w:color w:val="000000"/>
              </w:rPr>
              <w:t>12,765</w:t>
            </w:r>
          </w:p>
        </w:tc>
        <w:tc>
          <w:tcPr>
            <w:tcW w:w="416" w:type="pct"/>
            <w:shd w:val="clear" w:color="auto" w:fill="auto"/>
            <w:noWrap/>
            <w:vAlign w:val="center"/>
            <w:hideMark/>
          </w:tcPr>
          <w:p w14:paraId="3E72A6E3" w14:textId="77777777" w:rsidR="0088536F" w:rsidRPr="005362B1" w:rsidRDefault="0088536F" w:rsidP="00D9550E">
            <w:pPr>
              <w:spacing w:after="0"/>
              <w:jc w:val="center"/>
            </w:pPr>
            <w:r w:rsidRPr="005362B1">
              <w:rPr>
                <w:color w:val="000000"/>
              </w:rPr>
              <w:t>161</w:t>
            </w:r>
          </w:p>
        </w:tc>
        <w:tc>
          <w:tcPr>
            <w:tcW w:w="552" w:type="pct"/>
            <w:tcBorders>
              <w:right w:val="single" w:sz="4" w:space="0" w:color="auto"/>
            </w:tcBorders>
            <w:shd w:val="clear" w:color="auto" w:fill="auto"/>
            <w:noWrap/>
            <w:vAlign w:val="center"/>
            <w:hideMark/>
          </w:tcPr>
          <w:p w14:paraId="4F792197" w14:textId="77777777" w:rsidR="0088536F" w:rsidRPr="005362B1" w:rsidRDefault="0088536F" w:rsidP="00D9550E">
            <w:pPr>
              <w:spacing w:after="0"/>
              <w:jc w:val="center"/>
            </w:pPr>
            <w:r w:rsidRPr="005362B1">
              <w:rPr>
                <w:color w:val="000000"/>
              </w:rPr>
              <w:t>41,335</w:t>
            </w:r>
          </w:p>
        </w:tc>
        <w:tc>
          <w:tcPr>
            <w:tcW w:w="378" w:type="pct"/>
            <w:tcBorders>
              <w:left w:val="single" w:sz="4" w:space="0" w:color="auto"/>
            </w:tcBorders>
            <w:shd w:val="clear" w:color="auto" w:fill="auto"/>
            <w:noWrap/>
            <w:vAlign w:val="center"/>
            <w:hideMark/>
          </w:tcPr>
          <w:p w14:paraId="750A7080" w14:textId="77777777" w:rsidR="0088536F" w:rsidRPr="005362B1" w:rsidRDefault="0088536F" w:rsidP="00D9550E">
            <w:pPr>
              <w:spacing w:after="0"/>
              <w:jc w:val="center"/>
            </w:pPr>
            <w:r w:rsidRPr="005362B1">
              <w:rPr>
                <w:color w:val="000000"/>
              </w:rPr>
              <w:t>62</w:t>
            </w:r>
          </w:p>
        </w:tc>
        <w:tc>
          <w:tcPr>
            <w:tcW w:w="463" w:type="pct"/>
            <w:shd w:val="clear" w:color="auto" w:fill="auto"/>
            <w:noWrap/>
            <w:vAlign w:val="center"/>
            <w:hideMark/>
          </w:tcPr>
          <w:p w14:paraId="2C8AC5C1" w14:textId="77777777" w:rsidR="0088536F" w:rsidRPr="005362B1" w:rsidRDefault="0088536F" w:rsidP="00D9550E">
            <w:pPr>
              <w:spacing w:after="0"/>
              <w:jc w:val="center"/>
            </w:pPr>
            <w:r w:rsidRPr="005362B1">
              <w:rPr>
                <w:color w:val="000000"/>
              </w:rPr>
              <w:t>7,943</w:t>
            </w:r>
          </w:p>
        </w:tc>
        <w:tc>
          <w:tcPr>
            <w:tcW w:w="417" w:type="pct"/>
            <w:shd w:val="clear" w:color="auto" w:fill="auto"/>
            <w:noWrap/>
            <w:vAlign w:val="center"/>
            <w:hideMark/>
          </w:tcPr>
          <w:p w14:paraId="62D13C47" w14:textId="77777777" w:rsidR="0088536F" w:rsidRPr="005362B1" w:rsidRDefault="0088536F" w:rsidP="00D9550E">
            <w:pPr>
              <w:spacing w:after="0"/>
              <w:jc w:val="center"/>
            </w:pPr>
            <w:r w:rsidRPr="005362B1">
              <w:rPr>
                <w:color w:val="000000"/>
              </w:rPr>
              <w:t>3,242</w:t>
            </w:r>
          </w:p>
        </w:tc>
        <w:tc>
          <w:tcPr>
            <w:tcW w:w="470" w:type="pct"/>
            <w:shd w:val="clear" w:color="auto" w:fill="auto"/>
            <w:noWrap/>
            <w:vAlign w:val="center"/>
            <w:hideMark/>
          </w:tcPr>
          <w:p w14:paraId="10024E5B" w14:textId="77777777" w:rsidR="0088536F" w:rsidRPr="005362B1" w:rsidRDefault="0088536F" w:rsidP="00D9550E">
            <w:pPr>
              <w:spacing w:after="0"/>
              <w:jc w:val="center"/>
            </w:pPr>
            <w:r w:rsidRPr="005362B1">
              <w:rPr>
                <w:color w:val="000000"/>
              </w:rPr>
              <w:t>11,247</w:t>
            </w:r>
          </w:p>
        </w:tc>
        <w:tc>
          <w:tcPr>
            <w:tcW w:w="498" w:type="pct"/>
            <w:shd w:val="clear" w:color="auto" w:fill="auto"/>
            <w:noWrap/>
            <w:vAlign w:val="center"/>
            <w:hideMark/>
          </w:tcPr>
          <w:p w14:paraId="4384B560" w14:textId="77777777" w:rsidR="0088536F" w:rsidRPr="005362B1" w:rsidRDefault="0088536F" w:rsidP="00D9550E">
            <w:pPr>
              <w:spacing w:after="0"/>
              <w:jc w:val="center"/>
            </w:pPr>
            <w:r w:rsidRPr="005362B1">
              <w:rPr>
                <w:color w:val="000000"/>
              </w:rPr>
              <w:t>52,582</w:t>
            </w:r>
          </w:p>
        </w:tc>
      </w:tr>
      <w:tr w:rsidR="0088536F" w:rsidRPr="005362B1" w14:paraId="1B00634B" w14:textId="77777777" w:rsidTr="00D9550E">
        <w:trPr>
          <w:cantSplit/>
          <w:trHeight w:val="23"/>
        </w:trPr>
        <w:tc>
          <w:tcPr>
            <w:tcW w:w="409" w:type="pct"/>
            <w:tcBorders>
              <w:right w:val="single" w:sz="4" w:space="0" w:color="auto"/>
            </w:tcBorders>
            <w:shd w:val="clear" w:color="auto" w:fill="auto"/>
            <w:noWrap/>
            <w:vAlign w:val="center"/>
            <w:hideMark/>
          </w:tcPr>
          <w:p w14:paraId="080CF88B" w14:textId="77777777" w:rsidR="0088536F" w:rsidRPr="005362B1" w:rsidRDefault="0088536F" w:rsidP="00D9550E">
            <w:pPr>
              <w:spacing w:after="0"/>
              <w:jc w:val="center"/>
            </w:pPr>
            <w:r w:rsidRPr="005362B1">
              <w:rPr>
                <w:color w:val="000000"/>
              </w:rPr>
              <w:t>2004</w:t>
            </w:r>
          </w:p>
        </w:tc>
        <w:tc>
          <w:tcPr>
            <w:tcW w:w="473" w:type="pct"/>
            <w:tcBorders>
              <w:left w:val="single" w:sz="4" w:space="0" w:color="auto"/>
            </w:tcBorders>
            <w:shd w:val="clear" w:color="auto" w:fill="auto"/>
            <w:noWrap/>
            <w:vAlign w:val="center"/>
            <w:hideMark/>
          </w:tcPr>
          <w:p w14:paraId="74A79A33" w14:textId="77777777" w:rsidR="0088536F" w:rsidRPr="005362B1" w:rsidRDefault="0088536F" w:rsidP="00D9550E">
            <w:pPr>
              <w:spacing w:after="0"/>
              <w:jc w:val="center"/>
            </w:pPr>
            <w:r w:rsidRPr="005362B1">
              <w:rPr>
                <w:color w:val="000000"/>
              </w:rPr>
              <w:t>17,513</w:t>
            </w:r>
          </w:p>
        </w:tc>
        <w:tc>
          <w:tcPr>
            <w:tcW w:w="461" w:type="pct"/>
            <w:shd w:val="clear" w:color="auto" w:fill="auto"/>
            <w:noWrap/>
            <w:vAlign w:val="center"/>
            <w:hideMark/>
          </w:tcPr>
          <w:p w14:paraId="5CD38F16" w14:textId="77777777" w:rsidR="0088536F" w:rsidRPr="005362B1" w:rsidRDefault="0088536F" w:rsidP="00D9550E">
            <w:pPr>
              <w:spacing w:after="0"/>
              <w:jc w:val="center"/>
            </w:pPr>
            <w:r w:rsidRPr="005362B1">
              <w:rPr>
                <w:color w:val="000000"/>
              </w:rPr>
              <w:t>10,326</w:t>
            </w:r>
          </w:p>
        </w:tc>
        <w:tc>
          <w:tcPr>
            <w:tcW w:w="463" w:type="pct"/>
            <w:shd w:val="clear" w:color="auto" w:fill="auto"/>
            <w:noWrap/>
            <w:vAlign w:val="center"/>
            <w:hideMark/>
          </w:tcPr>
          <w:p w14:paraId="3B2522DF" w14:textId="77777777" w:rsidR="0088536F" w:rsidRPr="005362B1" w:rsidRDefault="0088536F" w:rsidP="00D9550E">
            <w:pPr>
              <w:spacing w:after="0"/>
              <w:jc w:val="center"/>
            </w:pPr>
            <w:r w:rsidRPr="005362B1">
              <w:rPr>
                <w:color w:val="000000"/>
              </w:rPr>
              <w:t>14,966</w:t>
            </w:r>
          </w:p>
        </w:tc>
        <w:tc>
          <w:tcPr>
            <w:tcW w:w="416" w:type="pct"/>
            <w:shd w:val="clear" w:color="auto" w:fill="auto"/>
            <w:noWrap/>
            <w:vAlign w:val="center"/>
            <w:hideMark/>
          </w:tcPr>
          <w:p w14:paraId="1AB7A3B9" w14:textId="77777777" w:rsidR="0088536F" w:rsidRPr="005362B1" w:rsidRDefault="0088536F" w:rsidP="00D9550E">
            <w:pPr>
              <w:spacing w:after="0"/>
              <w:jc w:val="center"/>
            </w:pPr>
            <w:r w:rsidRPr="005362B1">
              <w:rPr>
                <w:color w:val="000000"/>
              </w:rPr>
              <w:t>400</w:t>
            </w:r>
          </w:p>
        </w:tc>
        <w:tc>
          <w:tcPr>
            <w:tcW w:w="552" w:type="pct"/>
            <w:tcBorders>
              <w:right w:val="single" w:sz="4" w:space="0" w:color="auto"/>
            </w:tcBorders>
            <w:shd w:val="clear" w:color="auto" w:fill="auto"/>
            <w:noWrap/>
            <w:vAlign w:val="center"/>
            <w:hideMark/>
          </w:tcPr>
          <w:p w14:paraId="1210BA77" w14:textId="77777777" w:rsidR="0088536F" w:rsidRPr="005362B1" w:rsidRDefault="0088536F" w:rsidP="00D9550E">
            <w:pPr>
              <w:spacing w:after="0"/>
              <w:jc w:val="center"/>
            </w:pPr>
            <w:r w:rsidRPr="005362B1">
              <w:rPr>
                <w:color w:val="000000"/>
              </w:rPr>
              <w:t>43,205</w:t>
            </w:r>
          </w:p>
        </w:tc>
        <w:tc>
          <w:tcPr>
            <w:tcW w:w="378" w:type="pct"/>
            <w:tcBorders>
              <w:left w:val="single" w:sz="4" w:space="0" w:color="auto"/>
            </w:tcBorders>
            <w:shd w:val="clear" w:color="auto" w:fill="auto"/>
            <w:noWrap/>
            <w:vAlign w:val="center"/>
            <w:hideMark/>
          </w:tcPr>
          <w:p w14:paraId="26CE1AEF" w14:textId="77777777" w:rsidR="0088536F" w:rsidRPr="005362B1" w:rsidRDefault="0088536F" w:rsidP="00D9550E">
            <w:pPr>
              <w:spacing w:after="0"/>
              <w:jc w:val="center"/>
            </w:pPr>
            <w:r w:rsidRPr="005362B1">
              <w:rPr>
                <w:color w:val="000000"/>
              </w:rPr>
              <w:t>51</w:t>
            </w:r>
          </w:p>
        </w:tc>
        <w:tc>
          <w:tcPr>
            <w:tcW w:w="463" w:type="pct"/>
            <w:shd w:val="clear" w:color="auto" w:fill="auto"/>
            <w:noWrap/>
            <w:vAlign w:val="center"/>
            <w:hideMark/>
          </w:tcPr>
          <w:p w14:paraId="4BEC030A" w14:textId="77777777" w:rsidR="0088536F" w:rsidRPr="005362B1" w:rsidRDefault="0088536F" w:rsidP="00D9550E">
            <w:pPr>
              <w:spacing w:after="0"/>
              <w:jc w:val="center"/>
            </w:pPr>
            <w:r w:rsidRPr="005362B1">
              <w:rPr>
                <w:color w:val="000000"/>
              </w:rPr>
              <w:t>10,602</w:t>
            </w:r>
          </w:p>
        </w:tc>
        <w:tc>
          <w:tcPr>
            <w:tcW w:w="417" w:type="pct"/>
            <w:shd w:val="clear" w:color="auto" w:fill="auto"/>
            <w:noWrap/>
            <w:vAlign w:val="center"/>
            <w:hideMark/>
          </w:tcPr>
          <w:p w14:paraId="383D63A9" w14:textId="77777777" w:rsidR="0088536F" w:rsidRPr="005362B1" w:rsidRDefault="0088536F" w:rsidP="00D9550E">
            <w:pPr>
              <w:spacing w:after="0"/>
              <w:jc w:val="center"/>
            </w:pPr>
            <w:r w:rsidRPr="005362B1">
              <w:rPr>
                <w:color w:val="000000"/>
              </w:rPr>
              <w:t>2,765</w:t>
            </w:r>
          </w:p>
        </w:tc>
        <w:tc>
          <w:tcPr>
            <w:tcW w:w="470" w:type="pct"/>
            <w:shd w:val="clear" w:color="auto" w:fill="auto"/>
            <w:noWrap/>
            <w:vAlign w:val="center"/>
            <w:hideMark/>
          </w:tcPr>
          <w:p w14:paraId="262519BF" w14:textId="77777777" w:rsidR="0088536F" w:rsidRPr="005362B1" w:rsidRDefault="0088536F" w:rsidP="00D9550E">
            <w:pPr>
              <w:spacing w:after="0"/>
              <w:jc w:val="center"/>
            </w:pPr>
            <w:r w:rsidRPr="005362B1">
              <w:rPr>
                <w:color w:val="000000"/>
              </w:rPr>
              <w:t>13,418</w:t>
            </w:r>
          </w:p>
        </w:tc>
        <w:tc>
          <w:tcPr>
            <w:tcW w:w="498" w:type="pct"/>
            <w:shd w:val="clear" w:color="auto" w:fill="auto"/>
            <w:noWrap/>
            <w:vAlign w:val="center"/>
            <w:hideMark/>
          </w:tcPr>
          <w:p w14:paraId="78597592" w14:textId="77777777" w:rsidR="0088536F" w:rsidRPr="005362B1" w:rsidRDefault="0088536F" w:rsidP="00D9550E">
            <w:pPr>
              <w:spacing w:after="0"/>
              <w:jc w:val="center"/>
            </w:pPr>
            <w:r w:rsidRPr="005362B1">
              <w:rPr>
                <w:color w:val="000000"/>
              </w:rPr>
              <w:t>56,623</w:t>
            </w:r>
          </w:p>
        </w:tc>
      </w:tr>
      <w:tr w:rsidR="0088536F" w:rsidRPr="005362B1" w14:paraId="4358FC06" w14:textId="77777777" w:rsidTr="00D9550E">
        <w:trPr>
          <w:cantSplit/>
          <w:trHeight w:val="23"/>
        </w:trPr>
        <w:tc>
          <w:tcPr>
            <w:tcW w:w="409" w:type="pct"/>
            <w:tcBorders>
              <w:right w:val="single" w:sz="4" w:space="0" w:color="auto"/>
            </w:tcBorders>
            <w:shd w:val="clear" w:color="auto" w:fill="auto"/>
            <w:noWrap/>
            <w:vAlign w:val="center"/>
            <w:hideMark/>
          </w:tcPr>
          <w:p w14:paraId="78EDF475" w14:textId="77777777" w:rsidR="0088536F" w:rsidRPr="005362B1" w:rsidRDefault="0088536F" w:rsidP="00D9550E">
            <w:pPr>
              <w:spacing w:after="0"/>
              <w:jc w:val="center"/>
            </w:pPr>
            <w:r w:rsidRPr="005362B1">
              <w:rPr>
                <w:color w:val="000000"/>
              </w:rPr>
              <w:t>2005</w:t>
            </w:r>
          </w:p>
        </w:tc>
        <w:tc>
          <w:tcPr>
            <w:tcW w:w="473" w:type="pct"/>
            <w:tcBorders>
              <w:left w:val="single" w:sz="4" w:space="0" w:color="auto"/>
            </w:tcBorders>
            <w:shd w:val="clear" w:color="auto" w:fill="auto"/>
            <w:noWrap/>
            <w:vAlign w:val="center"/>
            <w:hideMark/>
          </w:tcPr>
          <w:p w14:paraId="5BC81FE4" w14:textId="77777777" w:rsidR="0088536F" w:rsidRPr="005362B1" w:rsidRDefault="0088536F" w:rsidP="00D9550E">
            <w:pPr>
              <w:spacing w:after="0"/>
              <w:jc w:val="center"/>
            </w:pPr>
            <w:r w:rsidRPr="005362B1">
              <w:rPr>
                <w:color w:val="000000"/>
              </w:rPr>
              <w:t>14,549</w:t>
            </w:r>
          </w:p>
        </w:tc>
        <w:tc>
          <w:tcPr>
            <w:tcW w:w="461" w:type="pct"/>
            <w:shd w:val="clear" w:color="auto" w:fill="auto"/>
            <w:noWrap/>
            <w:vAlign w:val="center"/>
            <w:hideMark/>
          </w:tcPr>
          <w:p w14:paraId="277C638B" w14:textId="77777777" w:rsidR="0088536F" w:rsidRPr="005362B1" w:rsidRDefault="0088536F" w:rsidP="00D9550E">
            <w:pPr>
              <w:spacing w:after="0"/>
              <w:jc w:val="center"/>
            </w:pPr>
            <w:r w:rsidRPr="005362B1">
              <w:rPr>
                <w:color w:val="000000"/>
              </w:rPr>
              <w:t>5,732</w:t>
            </w:r>
          </w:p>
        </w:tc>
        <w:tc>
          <w:tcPr>
            <w:tcW w:w="463" w:type="pct"/>
            <w:shd w:val="clear" w:color="auto" w:fill="auto"/>
            <w:noWrap/>
            <w:vAlign w:val="center"/>
            <w:hideMark/>
          </w:tcPr>
          <w:p w14:paraId="6A038CAE" w14:textId="77777777" w:rsidR="0088536F" w:rsidRPr="005362B1" w:rsidRDefault="0088536F" w:rsidP="00D9550E">
            <w:pPr>
              <w:spacing w:after="0"/>
              <w:jc w:val="center"/>
            </w:pPr>
            <w:r w:rsidRPr="005362B1">
              <w:rPr>
                <w:color w:val="000000"/>
              </w:rPr>
              <w:t>14,749</w:t>
            </w:r>
          </w:p>
        </w:tc>
        <w:tc>
          <w:tcPr>
            <w:tcW w:w="416" w:type="pct"/>
            <w:shd w:val="clear" w:color="auto" w:fill="auto"/>
            <w:noWrap/>
            <w:vAlign w:val="center"/>
            <w:hideMark/>
          </w:tcPr>
          <w:p w14:paraId="2538F077" w14:textId="77777777" w:rsidR="0088536F" w:rsidRPr="005362B1" w:rsidRDefault="0088536F" w:rsidP="00D9550E">
            <w:pPr>
              <w:spacing w:after="0"/>
              <w:jc w:val="center"/>
            </w:pPr>
            <w:r w:rsidRPr="005362B1">
              <w:rPr>
                <w:color w:val="000000"/>
              </w:rPr>
              <w:t>203</w:t>
            </w:r>
          </w:p>
        </w:tc>
        <w:tc>
          <w:tcPr>
            <w:tcW w:w="552" w:type="pct"/>
            <w:tcBorders>
              <w:right w:val="single" w:sz="4" w:space="0" w:color="auto"/>
            </w:tcBorders>
            <w:shd w:val="clear" w:color="auto" w:fill="auto"/>
            <w:noWrap/>
            <w:vAlign w:val="center"/>
            <w:hideMark/>
          </w:tcPr>
          <w:p w14:paraId="146DC55F" w14:textId="77777777" w:rsidR="0088536F" w:rsidRPr="005362B1" w:rsidRDefault="0088536F" w:rsidP="00D9550E">
            <w:pPr>
              <w:spacing w:after="0"/>
              <w:jc w:val="center"/>
            </w:pPr>
            <w:r w:rsidRPr="005362B1">
              <w:rPr>
                <w:color w:val="000000"/>
              </w:rPr>
              <w:t>35,233</w:t>
            </w:r>
          </w:p>
        </w:tc>
        <w:tc>
          <w:tcPr>
            <w:tcW w:w="378" w:type="pct"/>
            <w:tcBorders>
              <w:left w:val="single" w:sz="4" w:space="0" w:color="auto"/>
            </w:tcBorders>
            <w:shd w:val="clear" w:color="auto" w:fill="auto"/>
            <w:noWrap/>
            <w:vAlign w:val="center"/>
            <w:hideMark/>
          </w:tcPr>
          <w:p w14:paraId="52399392" w14:textId="77777777" w:rsidR="0088536F" w:rsidRPr="005362B1" w:rsidRDefault="0088536F" w:rsidP="00D9550E">
            <w:pPr>
              <w:spacing w:after="0"/>
              <w:jc w:val="center"/>
            </w:pPr>
            <w:r w:rsidRPr="005362B1">
              <w:rPr>
                <w:color w:val="000000"/>
              </w:rPr>
              <w:t>26</w:t>
            </w:r>
          </w:p>
        </w:tc>
        <w:tc>
          <w:tcPr>
            <w:tcW w:w="463" w:type="pct"/>
            <w:shd w:val="clear" w:color="auto" w:fill="auto"/>
            <w:noWrap/>
            <w:vAlign w:val="center"/>
            <w:hideMark/>
          </w:tcPr>
          <w:p w14:paraId="05DF1B83" w14:textId="77777777" w:rsidR="0088536F" w:rsidRPr="005362B1" w:rsidRDefault="0088536F" w:rsidP="00D9550E">
            <w:pPr>
              <w:spacing w:after="0"/>
              <w:jc w:val="center"/>
            </w:pPr>
            <w:r w:rsidRPr="005362B1">
              <w:rPr>
                <w:color w:val="000000"/>
              </w:rPr>
              <w:t>9,653</w:t>
            </w:r>
          </w:p>
        </w:tc>
        <w:tc>
          <w:tcPr>
            <w:tcW w:w="417" w:type="pct"/>
            <w:shd w:val="clear" w:color="auto" w:fill="auto"/>
            <w:noWrap/>
            <w:vAlign w:val="center"/>
            <w:hideMark/>
          </w:tcPr>
          <w:p w14:paraId="5B2F3167" w14:textId="77777777" w:rsidR="0088536F" w:rsidRPr="005362B1" w:rsidRDefault="0088536F" w:rsidP="00D9550E">
            <w:pPr>
              <w:spacing w:after="0"/>
              <w:jc w:val="center"/>
            </w:pPr>
            <w:r w:rsidRPr="005362B1">
              <w:rPr>
                <w:color w:val="000000"/>
              </w:rPr>
              <w:t>2,673</w:t>
            </w:r>
          </w:p>
        </w:tc>
        <w:tc>
          <w:tcPr>
            <w:tcW w:w="470" w:type="pct"/>
            <w:shd w:val="clear" w:color="auto" w:fill="auto"/>
            <w:noWrap/>
            <w:vAlign w:val="center"/>
            <w:hideMark/>
          </w:tcPr>
          <w:p w14:paraId="3C871AD4" w14:textId="77777777" w:rsidR="0088536F" w:rsidRPr="005362B1" w:rsidRDefault="0088536F" w:rsidP="00D9550E">
            <w:pPr>
              <w:spacing w:after="0"/>
              <w:jc w:val="center"/>
            </w:pPr>
            <w:r w:rsidRPr="005362B1">
              <w:rPr>
                <w:color w:val="000000"/>
              </w:rPr>
              <w:t>12,352</w:t>
            </w:r>
          </w:p>
        </w:tc>
        <w:tc>
          <w:tcPr>
            <w:tcW w:w="498" w:type="pct"/>
            <w:shd w:val="clear" w:color="auto" w:fill="auto"/>
            <w:noWrap/>
            <w:vAlign w:val="center"/>
            <w:hideMark/>
          </w:tcPr>
          <w:p w14:paraId="261D0BC3" w14:textId="77777777" w:rsidR="0088536F" w:rsidRPr="005362B1" w:rsidRDefault="0088536F" w:rsidP="00D9550E">
            <w:pPr>
              <w:spacing w:after="0"/>
              <w:jc w:val="center"/>
            </w:pPr>
            <w:r w:rsidRPr="005362B1">
              <w:rPr>
                <w:color w:val="000000"/>
              </w:rPr>
              <w:t>47,585</w:t>
            </w:r>
          </w:p>
        </w:tc>
      </w:tr>
      <w:tr w:rsidR="0088536F" w:rsidRPr="005362B1" w14:paraId="734832E9" w14:textId="77777777" w:rsidTr="00D9550E">
        <w:trPr>
          <w:cantSplit/>
          <w:trHeight w:val="23"/>
        </w:trPr>
        <w:tc>
          <w:tcPr>
            <w:tcW w:w="409" w:type="pct"/>
            <w:tcBorders>
              <w:right w:val="single" w:sz="4" w:space="0" w:color="auto"/>
            </w:tcBorders>
            <w:shd w:val="clear" w:color="auto" w:fill="auto"/>
            <w:noWrap/>
            <w:vAlign w:val="center"/>
            <w:hideMark/>
          </w:tcPr>
          <w:p w14:paraId="47C95742" w14:textId="77777777" w:rsidR="0088536F" w:rsidRPr="005362B1" w:rsidRDefault="0088536F" w:rsidP="00D9550E">
            <w:pPr>
              <w:spacing w:after="0"/>
              <w:jc w:val="center"/>
            </w:pPr>
            <w:r w:rsidRPr="005362B1">
              <w:rPr>
                <w:color w:val="000000"/>
              </w:rPr>
              <w:t>2006</w:t>
            </w:r>
          </w:p>
        </w:tc>
        <w:tc>
          <w:tcPr>
            <w:tcW w:w="473" w:type="pct"/>
            <w:tcBorders>
              <w:left w:val="single" w:sz="4" w:space="0" w:color="auto"/>
            </w:tcBorders>
            <w:shd w:val="clear" w:color="auto" w:fill="auto"/>
            <w:noWrap/>
            <w:vAlign w:val="center"/>
            <w:hideMark/>
          </w:tcPr>
          <w:p w14:paraId="12255A18" w14:textId="77777777" w:rsidR="0088536F" w:rsidRPr="005362B1" w:rsidRDefault="0088536F" w:rsidP="00D9550E">
            <w:pPr>
              <w:spacing w:after="0"/>
              <w:jc w:val="center"/>
            </w:pPr>
            <w:r w:rsidRPr="005362B1">
              <w:rPr>
                <w:color w:val="000000"/>
              </w:rPr>
              <w:t>13,132</w:t>
            </w:r>
          </w:p>
        </w:tc>
        <w:tc>
          <w:tcPr>
            <w:tcW w:w="461" w:type="pct"/>
            <w:shd w:val="clear" w:color="auto" w:fill="auto"/>
            <w:noWrap/>
            <w:vAlign w:val="center"/>
            <w:hideMark/>
          </w:tcPr>
          <w:p w14:paraId="3DFDF966" w14:textId="77777777" w:rsidR="0088536F" w:rsidRPr="005362B1" w:rsidRDefault="0088536F" w:rsidP="00D9550E">
            <w:pPr>
              <w:spacing w:after="0"/>
              <w:jc w:val="center"/>
            </w:pPr>
            <w:r w:rsidRPr="005362B1">
              <w:rPr>
                <w:color w:val="000000"/>
              </w:rPr>
              <w:t>10,244</w:t>
            </w:r>
          </w:p>
        </w:tc>
        <w:tc>
          <w:tcPr>
            <w:tcW w:w="463" w:type="pct"/>
            <w:shd w:val="clear" w:color="auto" w:fill="auto"/>
            <w:noWrap/>
            <w:vAlign w:val="center"/>
            <w:hideMark/>
          </w:tcPr>
          <w:p w14:paraId="53559E1D" w14:textId="77777777" w:rsidR="0088536F" w:rsidRPr="005362B1" w:rsidRDefault="0088536F" w:rsidP="00D9550E">
            <w:pPr>
              <w:spacing w:after="0"/>
              <w:jc w:val="center"/>
            </w:pPr>
            <w:r w:rsidRPr="005362B1">
              <w:rPr>
                <w:color w:val="000000"/>
              </w:rPr>
              <w:t>14,540</w:t>
            </w:r>
          </w:p>
        </w:tc>
        <w:tc>
          <w:tcPr>
            <w:tcW w:w="416" w:type="pct"/>
            <w:shd w:val="clear" w:color="auto" w:fill="auto"/>
            <w:noWrap/>
            <w:vAlign w:val="center"/>
            <w:hideMark/>
          </w:tcPr>
          <w:p w14:paraId="169F9322" w14:textId="77777777" w:rsidR="0088536F" w:rsidRPr="005362B1" w:rsidRDefault="0088536F" w:rsidP="00D9550E">
            <w:pPr>
              <w:spacing w:after="0"/>
              <w:jc w:val="center"/>
            </w:pPr>
            <w:r w:rsidRPr="005362B1">
              <w:rPr>
                <w:color w:val="000000"/>
              </w:rPr>
              <w:t>118</w:t>
            </w:r>
          </w:p>
        </w:tc>
        <w:tc>
          <w:tcPr>
            <w:tcW w:w="552" w:type="pct"/>
            <w:tcBorders>
              <w:right w:val="single" w:sz="4" w:space="0" w:color="auto"/>
            </w:tcBorders>
            <w:shd w:val="clear" w:color="auto" w:fill="auto"/>
            <w:noWrap/>
            <w:vAlign w:val="center"/>
            <w:hideMark/>
          </w:tcPr>
          <w:p w14:paraId="02DC359B" w14:textId="77777777" w:rsidR="0088536F" w:rsidRPr="005362B1" w:rsidRDefault="0088536F" w:rsidP="00D9550E">
            <w:pPr>
              <w:spacing w:after="0"/>
              <w:jc w:val="center"/>
            </w:pPr>
            <w:r w:rsidRPr="005362B1">
              <w:rPr>
                <w:color w:val="000000"/>
              </w:rPr>
              <w:t>38,034</w:t>
            </w:r>
          </w:p>
        </w:tc>
        <w:tc>
          <w:tcPr>
            <w:tcW w:w="378" w:type="pct"/>
            <w:tcBorders>
              <w:left w:val="single" w:sz="4" w:space="0" w:color="auto"/>
            </w:tcBorders>
            <w:shd w:val="clear" w:color="auto" w:fill="auto"/>
            <w:noWrap/>
            <w:vAlign w:val="center"/>
            <w:hideMark/>
          </w:tcPr>
          <w:p w14:paraId="55011BE7" w14:textId="77777777" w:rsidR="0088536F" w:rsidRPr="005362B1" w:rsidRDefault="0088536F" w:rsidP="00D9550E">
            <w:pPr>
              <w:spacing w:after="0"/>
              <w:jc w:val="center"/>
            </w:pPr>
            <w:r w:rsidRPr="005362B1">
              <w:rPr>
                <w:color w:val="000000"/>
              </w:rPr>
              <w:t>55</w:t>
            </w:r>
          </w:p>
        </w:tc>
        <w:tc>
          <w:tcPr>
            <w:tcW w:w="463" w:type="pct"/>
            <w:shd w:val="clear" w:color="auto" w:fill="auto"/>
            <w:noWrap/>
            <w:vAlign w:val="center"/>
            <w:hideMark/>
          </w:tcPr>
          <w:p w14:paraId="26984749" w14:textId="77777777" w:rsidR="0088536F" w:rsidRPr="005362B1" w:rsidRDefault="0088536F" w:rsidP="00D9550E">
            <w:pPr>
              <w:spacing w:after="0"/>
              <w:jc w:val="center"/>
            </w:pPr>
            <w:r w:rsidRPr="005362B1">
              <w:rPr>
                <w:color w:val="000000"/>
              </w:rPr>
              <w:t>9,146</w:t>
            </w:r>
          </w:p>
        </w:tc>
        <w:tc>
          <w:tcPr>
            <w:tcW w:w="417" w:type="pct"/>
            <w:shd w:val="clear" w:color="auto" w:fill="auto"/>
            <w:noWrap/>
            <w:vAlign w:val="center"/>
            <w:hideMark/>
          </w:tcPr>
          <w:p w14:paraId="3AF3883F" w14:textId="77777777" w:rsidR="0088536F" w:rsidRPr="005362B1" w:rsidRDefault="0088536F" w:rsidP="00D9550E">
            <w:pPr>
              <w:spacing w:after="0"/>
              <w:jc w:val="center"/>
            </w:pPr>
            <w:r w:rsidRPr="005362B1">
              <w:rPr>
                <w:color w:val="000000"/>
              </w:rPr>
              <w:t>662</w:t>
            </w:r>
          </w:p>
        </w:tc>
        <w:tc>
          <w:tcPr>
            <w:tcW w:w="470" w:type="pct"/>
            <w:shd w:val="clear" w:color="auto" w:fill="auto"/>
            <w:noWrap/>
            <w:vAlign w:val="center"/>
            <w:hideMark/>
          </w:tcPr>
          <w:p w14:paraId="2BBEB2BA" w14:textId="77777777" w:rsidR="0088536F" w:rsidRPr="005362B1" w:rsidRDefault="0088536F" w:rsidP="00D9550E">
            <w:pPr>
              <w:spacing w:after="0"/>
              <w:jc w:val="center"/>
            </w:pPr>
            <w:r w:rsidRPr="005362B1">
              <w:rPr>
                <w:color w:val="000000"/>
              </w:rPr>
              <w:t>9,863</w:t>
            </w:r>
          </w:p>
        </w:tc>
        <w:tc>
          <w:tcPr>
            <w:tcW w:w="498" w:type="pct"/>
            <w:shd w:val="clear" w:color="auto" w:fill="auto"/>
            <w:noWrap/>
            <w:vAlign w:val="center"/>
            <w:hideMark/>
          </w:tcPr>
          <w:p w14:paraId="4DDB5B3E" w14:textId="77777777" w:rsidR="0088536F" w:rsidRPr="005362B1" w:rsidRDefault="0088536F" w:rsidP="00D9550E">
            <w:pPr>
              <w:spacing w:after="0"/>
              <w:jc w:val="center"/>
            </w:pPr>
            <w:r w:rsidRPr="005362B1">
              <w:rPr>
                <w:color w:val="000000"/>
              </w:rPr>
              <w:t>47,897</w:t>
            </w:r>
          </w:p>
        </w:tc>
      </w:tr>
      <w:tr w:rsidR="0088536F" w:rsidRPr="005362B1" w14:paraId="7B679777" w14:textId="77777777" w:rsidTr="00D9550E">
        <w:trPr>
          <w:cantSplit/>
          <w:trHeight w:val="23"/>
        </w:trPr>
        <w:tc>
          <w:tcPr>
            <w:tcW w:w="409" w:type="pct"/>
            <w:tcBorders>
              <w:right w:val="single" w:sz="4" w:space="0" w:color="auto"/>
            </w:tcBorders>
            <w:shd w:val="clear" w:color="auto" w:fill="auto"/>
            <w:noWrap/>
            <w:vAlign w:val="center"/>
            <w:hideMark/>
          </w:tcPr>
          <w:p w14:paraId="33D6093C" w14:textId="77777777" w:rsidR="0088536F" w:rsidRPr="005362B1" w:rsidRDefault="0088536F" w:rsidP="00D9550E">
            <w:pPr>
              <w:spacing w:after="0"/>
              <w:jc w:val="center"/>
            </w:pPr>
            <w:r w:rsidRPr="005362B1">
              <w:rPr>
                <w:color w:val="000000"/>
              </w:rPr>
              <w:t>2007</w:t>
            </w:r>
          </w:p>
        </w:tc>
        <w:tc>
          <w:tcPr>
            <w:tcW w:w="473" w:type="pct"/>
            <w:tcBorders>
              <w:left w:val="single" w:sz="4" w:space="0" w:color="auto"/>
            </w:tcBorders>
            <w:shd w:val="clear" w:color="auto" w:fill="auto"/>
            <w:noWrap/>
            <w:vAlign w:val="center"/>
            <w:hideMark/>
          </w:tcPr>
          <w:p w14:paraId="352D0E8D" w14:textId="77777777" w:rsidR="0088536F" w:rsidRPr="005362B1" w:rsidRDefault="0088536F" w:rsidP="00D9550E">
            <w:pPr>
              <w:spacing w:after="0"/>
              <w:jc w:val="center"/>
            </w:pPr>
            <w:r w:rsidRPr="005362B1">
              <w:rPr>
                <w:color w:val="000000"/>
              </w:rPr>
              <w:t>14,775</w:t>
            </w:r>
          </w:p>
        </w:tc>
        <w:tc>
          <w:tcPr>
            <w:tcW w:w="461" w:type="pct"/>
            <w:shd w:val="clear" w:color="auto" w:fill="auto"/>
            <w:noWrap/>
            <w:vAlign w:val="center"/>
            <w:hideMark/>
          </w:tcPr>
          <w:p w14:paraId="1C940334" w14:textId="77777777" w:rsidR="0088536F" w:rsidRPr="005362B1" w:rsidRDefault="0088536F" w:rsidP="00D9550E">
            <w:pPr>
              <w:spacing w:after="0"/>
              <w:jc w:val="center"/>
            </w:pPr>
            <w:r w:rsidRPr="005362B1">
              <w:rPr>
                <w:color w:val="000000"/>
              </w:rPr>
              <w:t>11,539</w:t>
            </w:r>
          </w:p>
        </w:tc>
        <w:tc>
          <w:tcPr>
            <w:tcW w:w="463" w:type="pct"/>
            <w:shd w:val="clear" w:color="auto" w:fill="auto"/>
            <w:noWrap/>
            <w:vAlign w:val="center"/>
            <w:hideMark/>
          </w:tcPr>
          <w:p w14:paraId="754B9C68" w14:textId="77777777" w:rsidR="0088536F" w:rsidRPr="005362B1" w:rsidRDefault="0088536F" w:rsidP="00D9550E">
            <w:pPr>
              <w:spacing w:after="0"/>
              <w:jc w:val="center"/>
            </w:pPr>
            <w:r w:rsidRPr="005362B1">
              <w:rPr>
                <w:color w:val="000000"/>
              </w:rPr>
              <w:t>13,573</w:t>
            </w:r>
          </w:p>
        </w:tc>
        <w:tc>
          <w:tcPr>
            <w:tcW w:w="416" w:type="pct"/>
            <w:shd w:val="clear" w:color="auto" w:fill="auto"/>
            <w:noWrap/>
            <w:vAlign w:val="center"/>
            <w:hideMark/>
          </w:tcPr>
          <w:p w14:paraId="70BC3CA9" w14:textId="77777777" w:rsidR="0088536F" w:rsidRPr="005362B1" w:rsidRDefault="0088536F" w:rsidP="00D9550E">
            <w:pPr>
              <w:spacing w:after="0"/>
              <w:jc w:val="center"/>
            </w:pPr>
            <w:r w:rsidRPr="005362B1">
              <w:rPr>
                <w:color w:val="000000"/>
              </w:rPr>
              <w:t>44</w:t>
            </w:r>
          </w:p>
        </w:tc>
        <w:tc>
          <w:tcPr>
            <w:tcW w:w="552" w:type="pct"/>
            <w:tcBorders>
              <w:right w:val="single" w:sz="4" w:space="0" w:color="auto"/>
            </w:tcBorders>
            <w:shd w:val="clear" w:color="auto" w:fill="auto"/>
            <w:noWrap/>
            <w:vAlign w:val="center"/>
            <w:hideMark/>
          </w:tcPr>
          <w:p w14:paraId="00701B68" w14:textId="77777777" w:rsidR="0088536F" w:rsidRPr="005362B1" w:rsidRDefault="0088536F" w:rsidP="00D9550E">
            <w:pPr>
              <w:spacing w:after="0"/>
              <w:jc w:val="center"/>
            </w:pPr>
            <w:r w:rsidRPr="005362B1">
              <w:rPr>
                <w:color w:val="000000"/>
              </w:rPr>
              <w:t>39,931</w:t>
            </w:r>
          </w:p>
        </w:tc>
        <w:tc>
          <w:tcPr>
            <w:tcW w:w="378" w:type="pct"/>
            <w:tcBorders>
              <w:left w:val="single" w:sz="4" w:space="0" w:color="auto"/>
            </w:tcBorders>
            <w:shd w:val="clear" w:color="auto" w:fill="auto"/>
            <w:noWrap/>
            <w:vAlign w:val="center"/>
            <w:hideMark/>
          </w:tcPr>
          <w:p w14:paraId="67D80992" w14:textId="77777777" w:rsidR="0088536F" w:rsidRPr="005362B1" w:rsidRDefault="0088536F" w:rsidP="00D9550E">
            <w:pPr>
              <w:spacing w:after="0"/>
              <w:jc w:val="center"/>
            </w:pPr>
            <w:r w:rsidRPr="005362B1">
              <w:rPr>
                <w:color w:val="000000"/>
              </w:rPr>
              <w:t>270</w:t>
            </w:r>
          </w:p>
        </w:tc>
        <w:tc>
          <w:tcPr>
            <w:tcW w:w="463" w:type="pct"/>
            <w:shd w:val="clear" w:color="auto" w:fill="auto"/>
            <w:noWrap/>
            <w:vAlign w:val="center"/>
            <w:hideMark/>
          </w:tcPr>
          <w:p w14:paraId="65F406FF" w14:textId="77777777" w:rsidR="0088536F" w:rsidRPr="005362B1" w:rsidRDefault="0088536F" w:rsidP="00D9550E">
            <w:pPr>
              <w:spacing w:after="0"/>
              <w:jc w:val="center"/>
            </w:pPr>
            <w:r w:rsidRPr="005362B1">
              <w:rPr>
                <w:color w:val="000000"/>
              </w:rPr>
              <w:t>11,378</w:t>
            </w:r>
          </w:p>
        </w:tc>
        <w:tc>
          <w:tcPr>
            <w:tcW w:w="417" w:type="pct"/>
            <w:shd w:val="clear" w:color="auto" w:fill="auto"/>
            <w:noWrap/>
            <w:vAlign w:val="center"/>
            <w:hideMark/>
          </w:tcPr>
          <w:p w14:paraId="5DBD4B96" w14:textId="77777777" w:rsidR="0088536F" w:rsidRPr="005362B1" w:rsidRDefault="0088536F" w:rsidP="00D9550E">
            <w:pPr>
              <w:spacing w:after="0"/>
              <w:jc w:val="center"/>
            </w:pPr>
            <w:r w:rsidRPr="005362B1">
              <w:rPr>
                <w:color w:val="000000"/>
              </w:rPr>
              <w:t>682</w:t>
            </w:r>
          </w:p>
        </w:tc>
        <w:tc>
          <w:tcPr>
            <w:tcW w:w="470" w:type="pct"/>
            <w:shd w:val="clear" w:color="auto" w:fill="auto"/>
            <w:noWrap/>
            <w:vAlign w:val="center"/>
            <w:hideMark/>
          </w:tcPr>
          <w:p w14:paraId="4209A95C" w14:textId="77777777" w:rsidR="0088536F" w:rsidRPr="005362B1" w:rsidRDefault="0088536F" w:rsidP="00D9550E">
            <w:pPr>
              <w:spacing w:after="0"/>
              <w:jc w:val="center"/>
            </w:pPr>
            <w:r w:rsidRPr="005362B1">
              <w:rPr>
                <w:color w:val="000000"/>
              </w:rPr>
              <w:t>12,330</w:t>
            </w:r>
          </w:p>
        </w:tc>
        <w:tc>
          <w:tcPr>
            <w:tcW w:w="498" w:type="pct"/>
            <w:shd w:val="clear" w:color="auto" w:fill="auto"/>
            <w:noWrap/>
            <w:vAlign w:val="center"/>
            <w:hideMark/>
          </w:tcPr>
          <w:p w14:paraId="07B30F88" w14:textId="77777777" w:rsidR="0088536F" w:rsidRPr="005362B1" w:rsidRDefault="0088536F" w:rsidP="00D9550E">
            <w:pPr>
              <w:spacing w:after="0"/>
              <w:jc w:val="center"/>
            </w:pPr>
            <w:r w:rsidRPr="005362B1">
              <w:rPr>
                <w:color w:val="000000"/>
              </w:rPr>
              <w:t>52,261</w:t>
            </w:r>
          </w:p>
        </w:tc>
      </w:tr>
      <w:tr w:rsidR="0088536F" w:rsidRPr="005362B1" w14:paraId="2005DF4B" w14:textId="77777777" w:rsidTr="00D9550E">
        <w:trPr>
          <w:cantSplit/>
          <w:trHeight w:val="23"/>
        </w:trPr>
        <w:tc>
          <w:tcPr>
            <w:tcW w:w="409" w:type="pct"/>
            <w:tcBorders>
              <w:right w:val="single" w:sz="4" w:space="0" w:color="auto"/>
            </w:tcBorders>
            <w:shd w:val="clear" w:color="auto" w:fill="auto"/>
            <w:noWrap/>
            <w:vAlign w:val="center"/>
            <w:hideMark/>
          </w:tcPr>
          <w:p w14:paraId="502A9FDF" w14:textId="77777777" w:rsidR="0088536F" w:rsidRPr="005362B1" w:rsidRDefault="0088536F" w:rsidP="00D9550E">
            <w:pPr>
              <w:spacing w:after="0"/>
              <w:jc w:val="center"/>
            </w:pPr>
            <w:r w:rsidRPr="005362B1">
              <w:rPr>
                <w:color w:val="000000"/>
              </w:rPr>
              <w:t>2008</w:t>
            </w:r>
          </w:p>
        </w:tc>
        <w:tc>
          <w:tcPr>
            <w:tcW w:w="473" w:type="pct"/>
            <w:tcBorders>
              <w:left w:val="single" w:sz="4" w:space="0" w:color="auto"/>
            </w:tcBorders>
            <w:shd w:val="clear" w:color="auto" w:fill="auto"/>
            <w:noWrap/>
            <w:vAlign w:val="center"/>
            <w:hideMark/>
          </w:tcPr>
          <w:p w14:paraId="0E4420BB" w14:textId="77777777" w:rsidR="0088536F" w:rsidRPr="005362B1" w:rsidRDefault="0088536F" w:rsidP="00D9550E">
            <w:pPr>
              <w:spacing w:after="0"/>
              <w:jc w:val="center"/>
            </w:pPr>
            <w:r w:rsidRPr="005362B1">
              <w:rPr>
                <w:color w:val="000000"/>
              </w:rPr>
              <w:t>20,293</w:t>
            </w:r>
          </w:p>
        </w:tc>
        <w:tc>
          <w:tcPr>
            <w:tcW w:w="461" w:type="pct"/>
            <w:shd w:val="clear" w:color="auto" w:fill="auto"/>
            <w:noWrap/>
            <w:vAlign w:val="center"/>
            <w:hideMark/>
          </w:tcPr>
          <w:p w14:paraId="66A85CEE" w14:textId="77777777" w:rsidR="0088536F" w:rsidRPr="005362B1" w:rsidRDefault="0088536F" w:rsidP="00D9550E">
            <w:pPr>
              <w:spacing w:after="0"/>
              <w:jc w:val="center"/>
            </w:pPr>
            <w:r w:rsidRPr="005362B1">
              <w:rPr>
                <w:color w:val="000000"/>
              </w:rPr>
              <w:t>12,106</w:t>
            </w:r>
          </w:p>
        </w:tc>
        <w:tc>
          <w:tcPr>
            <w:tcW w:w="463" w:type="pct"/>
            <w:shd w:val="clear" w:color="auto" w:fill="auto"/>
            <w:noWrap/>
            <w:vAlign w:val="center"/>
            <w:hideMark/>
          </w:tcPr>
          <w:p w14:paraId="6401FCBC" w14:textId="77777777" w:rsidR="0088536F" w:rsidRPr="005362B1" w:rsidRDefault="0088536F" w:rsidP="00D9550E">
            <w:pPr>
              <w:spacing w:after="0"/>
              <w:jc w:val="center"/>
            </w:pPr>
            <w:r w:rsidRPr="005362B1">
              <w:rPr>
                <w:color w:val="000000"/>
              </w:rPr>
              <w:t>11,229</w:t>
            </w:r>
          </w:p>
        </w:tc>
        <w:tc>
          <w:tcPr>
            <w:tcW w:w="416" w:type="pct"/>
            <w:shd w:val="clear" w:color="auto" w:fill="auto"/>
            <w:noWrap/>
            <w:vAlign w:val="center"/>
            <w:hideMark/>
          </w:tcPr>
          <w:p w14:paraId="3B49B62D" w14:textId="77777777" w:rsidR="0088536F" w:rsidRPr="005362B1" w:rsidRDefault="0088536F" w:rsidP="00D9550E">
            <w:pPr>
              <w:spacing w:after="0"/>
              <w:jc w:val="center"/>
            </w:pPr>
            <w:r w:rsidRPr="005362B1">
              <w:rPr>
                <w:color w:val="000000"/>
              </w:rPr>
              <w:t>63</w:t>
            </w:r>
          </w:p>
        </w:tc>
        <w:tc>
          <w:tcPr>
            <w:tcW w:w="552" w:type="pct"/>
            <w:tcBorders>
              <w:right w:val="single" w:sz="4" w:space="0" w:color="auto"/>
            </w:tcBorders>
            <w:shd w:val="clear" w:color="auto" w:fill="auto"/>
            <w:noWrap/>
            <w:vAlign w:val="center"/>
            <w:hideMark/>
          </w:tcPr>
          <w:p w14:paraId="15DEBC2F" w14:textId="77777777" w:rsidR="0088536F" w:rsidRPr="005362B1" w:rsidRDefault="0088536F" w:rsidP="00D9550E">
            <w:pPr>
              <w:spacing w:after="0"/>
              <w:jc w:val="center"/>
            </w:pPr>
            <w:r w:rsidRPr="005362B1">
              <w:rPr>
                <w:color w:val="000000"/>
              </w:rPr>
              <w:t>43,691</w:t>
            </w:r>
          </w:p>
        </w:tc>
        <w:tc>
          <w:tcPr>
            <w:tcW w:w="378" w:type="pct"/>
            <w:tcBorders>
              <w:left w:val="single" w:sz="4" w:space="0" w:color="auto"/>
            </w:tcBorders>
            <w:shd w:val="clear" w:color="auto" w:fill="auto"/>
            <w:noWrap/>
            <w:vAlign w:val="center"/>
            <w:hideMark/>
          </w:tcPr>
          <w:p w14:paraId="1CE616C4" w14:textId="77777777" w:rsidR="0088536F" w:rsidRPr="005362B1" w:rsidRDefault="0088536F" w:rsidP="00D9550E">
            <w:pPr>
              <w:spacing w:after="0"/>
              <w:jc w:val="center"/>
            </w:pPr>
            <w:r w:rsidRPr="005362B1">
              <w:rPr>
                <w:color w:val="000000"/>
              </w:rPr>
              <w:t>317</w:t>
            </w:r>
          </w:p>
        </w:tc>
        <w:tc>
          <w:tcPr>
            <w:tcW w:w="463" w:type="pct"/>
            <w:shd w:val="clear" w:color="auto" w:fill="auto"/>
            <w:noWrap/>
            <w:vAlign w:val="center"/>
            <w:hideMark/>
          </w:tcPr>
          <w:p w14:paraId="42041FD1" w14:textId="77777777" w:rsidR="0088536F" w:rsidRPr="005362B1" w:rsidRDefault="0088536F" w:rsidP="00D9550E">
            <w:pPr>
              <w:spacing w:after="0"/>
              <w:jc w:val="center"/>
            </w:pPr>
            <w:r w:rsidRPr="005362B1">
              <w:rPr>
                <w:color w:val="000000"/>
              </w:rPr>
              <w:t>13,438</w:t>
            </w:r>
          </w:p>
        </w:tc>
        <w:tc>
          <w:tcPr>
            <w:tcW w:w="417" w:type="pct"/>
            <w:shd w:val="clear" w:color="auto" w:fill="auto"/>
            <w:noWrap/>
            <w:vAlign w:val="center"/>
            <w:hideMark/>
          </w:tcPr>
          <w:p w14:paraId="33455AC3" w14:textId="77777777" w:rsidR="0088536F" w:rsidRPr="005362B1" w:rsidRDefault="0088536F" w:rsidP="00D9550E">
            <w:pPr>
              <w:spacing w:after="0"/>
              <w:jc w:val="center"/>
            </w:pPr>
            <w:r w:rsidRPr="005362B1">
              <w:rPr>
                <w:color w:val="000000"/>
              </w:rPr>
              <w:t>1,568</w:t>
            </w:r>
          </w:p>
        </w:tc>
        <w:tc>
          <w:tcPr>
            <w:tcW w:w="470" w:type="pct"/>
            <w:shd w:val="clear" w:color="auto" w:fill="auto"/>
            <w:noWrap/>
            <w:vAlign w:val="center"/>
            <w:hideMark/>
          </w:tcPr>
          <w:p w14:paraId="06B7A969" w14:textId="77777777" w:rsidR="0088536F" w:rsidRPr="005362B1" w:rsidRDefault="0088536F" w:rsidP="00D9550E">
            <w:pPr>
              <w:spacing w:after="0"/>
              <w:jc w:val="center"/>
            </w:pPr>
            <w:r w:rsidRPr="005362B1">
              <w:rPr>
                <w:color w:val="000000"/>
              </w:rPr>
              <w:t>15,323</w:t>
            </w:r>
          </w:p>
        </w:tc>
        <w:tc>
          <w:tcPr>
            <w:tcW w:w="498" w:type="pct"/>
            <w:shd w:val="clear" w:color="auto" w:fill="auto"/>
            <w:noWrap/>
            <w:vAlign w:val="center"/>
            <w:hideMark/>
          </w:tcPr>
          <w:p w14:paraId="4EEAC7F5" w14:textId="77777777" w:rsidR="0088536F" w:rsidRPr="005362B1" w:rsidRDefault="0088536F" w:rsidP="00D9550E">
            <w:pPr>
              <w:spacing w:after="0"/>
              <w:jc w:val="center"/>
            </w:pPr>
            <w:r w:rsidRPr="005362B1">
              <w:rPr>
                <w:color w:val="000000"/>
              </w:rPr>
              <w:t>59,014</w:t>
            </w:r>
          </w:p>
        </w:tc>
      </w:tr>
      <w:tr w:rsidR="0088536F" w:rsidRPr="005362B1" w14:paraId="5DF9E91B" w14:textId="77777777" w:rsidTr="00D9550E">
        <w:trPr>
          <w:cantSplit/>
          <w:trHeight w:val="23"/>
        </w:trPr>
        <w:tc>
          <w:tcPr>
            <w:tcW w:w="409" w:type="pct"/>
            <w:tcBorders>
              <w:right w:val="single" w:sz="4" w:space="0" w:color="auto"/>
            </w:tcBorders>
            <w:shd w:val="clear" w:color="auto" w:fill="auto"/>
            <w:noWrap/>
            <w:vAlign w:val="center"/>
            <w:hideMark/>
          </w:tcPr>
          <w:p w14:paraId="1C53F932" w14:textId="77777777" w:rsidR="0088536F" w:rsidRPr="005362B1" w:rsidRDefault="0088536F" w:rsidP="00D9550E">
            <w:pPr>
              <w:spacing w:after="0"/>
              <w:jc w:val="center"/>
            </w:pPr>
            <w:r w:rsidRPr="005362B1">
              <w:rPr>
                <w:color w:val="000000"/>
              </w:rPr>
              <w:t>2009</w:t>
            </w:r>
          </w:p>
        </w:tc>
        <w:tc>
          <w:tcPr>
            <w:tcW w:w="473" w:type="pct"/>
            <w:tcBorders>
              <w:left w:val="single" w:sz="4" w:space="0" w:color="auto"/>
            </w:tcBorders>
            <w:shd w:val="clear" w:color="auto" w:fill="auto"/>
            <w:noWrap/>
            <w:vAlign w:val="center"/>
            <w:hideMark/>
          </w:tcPr>
          <w:p w14:paraId="5C8BA870" w14:textId="77777777" w:rsidR="0088536F" w:rsidRPr="005362B1" w:rsidRDefault="0088536F" w:rsidP="00D9550E">
            <w:pPr>
              <w:spacing w:after="0"/>
              <w:jc w:val="center"/>
            </w:pPr>
            <w:r w:rsidRPr="005362B1">
              <w:rPr>
                <w:color w:val="000000"/>
              </w:rPr>
              <w:t>13,976</w:t>
            </w:r>
          </w:p>
        </w:tc>
        <w:tc>
          <w:tcPr>
            <w:tcW w:w="461" w:type="pct"/>
            <w:shd w:val="clear" w:color="auto" w:fill="auto"/>
            <w:noWrap/>
            <w:vAlign w:val="center"/>
            <w:hideMark/>
          </w:tcPr>
          <w:p w14:paraId="74C9B025" w14:textId="77777777" w:rsidR="0088536F" w:rsidRPr="005362B1" w:rsidRDefault="0088536F" w:rsidP="00D9550E">
            <w:pPr>
              <w:spacing w:after="0"/>
              <w:jc w:val="center"/>
            </w:pPr>
            <w:r w:rsidRPr="005362B1">
              <w:rPr>
                <w:color w:val="000000"/>
              </w:rPr>
              <w:t>13,968</w:t>
            </w:r>
          </w:p>
        </w:tc>
        <w:tc>
          <w:tcPr>
            <w:tcW w:w="463" w:type="pct"/>
            <w:shd w:val="clear" w:color="auto" w:fill="auto"/>
            <w:noWrap/>
            <w:vAlign w:val="center"/>
            <w:hideMark/>
          </w:tcPr>
          <w:p w14:paraId="78776503" w14:textId="77777777" w:rsidR="0088536F" w:rsidRPr="005362B1" w:rsidRDefault="0088536F" w:rsidP="00D9550E">
            <w:pPr>
              <w:spacing w:after="0"/>
              <w:jc w:val="center"/>
            </w:pPr>
            <w:r w:rsidRPr="005362B1">
              <w:rPr>
                <w:color w:val="000000"/>
              </w:rPr>
              <w:t>11,951</w:t>
            </w:r>
          </w:p>
        </w:tc>
        <w:tc>
          <w:tcPr>
            <w:tcW w:w="416" w:type="pct"/>
            <w:shd w:val="clear" w:color="auto" w:fill="auto"/>
            <w:noWrap/>
            <w:vAlign w:val="center"/>
            <w:hideMark/>
          </w:tcPr>
          <w:p w14:paraId="176B21BF" w14:textId="77777777" w:rsidR="0088536F" w:rsidRPr="005362B1" w:rsidRDefault="0088536F" w:rsidP="00D9550E">
            <w:pPr>
              <w:spacing w:after="0"/>
              <w:jc w:val="center"/>
            </w:pPr>
            <w:r w:rsidRPr="005362B1">
              <w:rPr>
                <w:color w:val="000000"/>
              </w:rPr>
              <w:t>206</w:t>
            </w:r>
          </w:p>
        </w:tc>
        <w:tc>
          <w:tcPr>
            <w:tcW w:w="552" w:type="pct"/>
            <w:tcBorders>
              <w:right w:val="single" w:sz="4" w:space="0" w:color="auto"/>
            </w:tcBorders>
            <w:shd w:val="clear" w:color="auto" w:fill="auto"/>
            <w:noWrap/>
            <w:vAlign w:val="center"/>
            <w:hideMark/>
          </w:tcPr>
          <w:p w14:paraId="03FA6765" w14:textId="77777777" w:rsidR="0088536F" w:rsidRPr="005362B1" w:rsidRDefault="0088536F" w:rsidP="00D9550E">
            <w:pPr>
              <w:spacing w:after="0"/>
              <w:jc w:val="center"/>
            </w:pPr>
            <w:r w:rsidRPr="005362B1">
              <w:rPr>
                <w:color w:val="000000"/>
              </w:rPr>
              <w:t>40,101</w:t>
            </w:r>
          </w:p>
        </w:tc>
        <w:tc>
          <w:tcPr>
            <w:tcW w:w="378" w:type="pct"/>
            <w:tcBorders>
              <w:left w:val="single" w:sz="4" w:space="0" w:color="auto"/>
            </w:tcBorders>
            <w:shd w:val="clear" w:color="auto" w:fill="auto"/>
            <w:noWrap/>
            <w:vAlign w:val="center"/>
            <w:hideMark/>
          </w:tcPr>
          <w:p w14:paraId="385D3A59" w14:textId="77777777" w:rsidR="0088536F" w:rsidRPr="005362B1" w:rsidRDefault="0088536F" w:rsidP="00D9550E">
            <w:pPr>
              <w:spacing w:after="0"/>
              <w:jc w:val="center"/>
            </w:pPr>
            <w:r w:rsidRPr="005362B1">
              <w:rPr>
                <w:color w:val="000000"/>
              </w:rPr>
              <w:t>676</w:t>
            </w:r>
          </w:p>
        </w:tc>
        <w:tc>
          <w:tcPr>
            <w:tcW w:w="463" w:type="pct"/>
            <w:shd w:val="clear" w:color="auto" w:fill="auto"/>
            <w:noWrap/>
            <w:vAlign w:val="center"/>
            <w:hideMark/>
          </w:tcPr>
          <w:p w14:paraId="6B944C0F" w14:textId="77777777" w:rsidR="0088536F" w:rsidRPr="005362B1" w:rsidRDefault="0088536F" w:rsidP="00D9550E">
            <w:pPr>
              <w:spacing w:after="0"/>
              <w:jc w:val="center"/>
            </w:pPr>
            <w:r w:rsidRPr="005362B1">
              <w:rPr>
                <w:color w:val="000000"/>
              </w:rPr>
              <w:t>9,919</w:t>
            </w:r>
          </w:p>
        </w:tc>
        <w:tc>
          <w:tcPr>
            <w:tcW w:w="417" w:type="pct"/>
            <w:shd w:val="clear" w:color="auto" w:fill="auto"/>
            <w:noWrap/>
            <w:vAlign w:val="center"/>
            <w:hideMark/>
          </w:tcPr>
          <w:p w14:paraId="3336D296" w14:textId="77777777" w:rsidR="0088536F" w:rsidRPr="005362B1" w:rsidRDefault="0088536F" w:rsidP="00D9550E">
            <w:pPr>
              <w:spacing w:after="0"/>
              <w:jc w:val="center"/>
            </w:pPr>
            <w:r w:rsidRPr="005362B1">
              <w:rPr>
                <w:color w:val="000000"/>
              </w:rPr>
              <w:t>2,500</w:t>
            </w:r>
          </w:p>
        </w:tc>
        <w:tc>
          <w:tcPr>
            <w:tcW w:w="470" w:type="pct"/>
            <w:shd w:val="clear" w:color="auto" w:fill="auto"/>
            <w:noWrap/>
            <w:vAlign w:val="center"/>
            <w:hideMark/>
          </w:tcPr>
          <w:p w14:paraId="59399723" w14:textId="77777777" w:rsidR="0088536F" w:rsidRPr="005362B1" w:rsidRDefault="0088536F" w:rsidP="00D9550E">
            <w:pPr>
              <w:spacing w:after="0"/>
              <w:jc w:val="center"/>
            </w:pPr>
            <w:r w:rsidRPr="005362B1">
              <w:rPr>
                <w:color w:val="000000"/>
              </w:rPr>
              <w:t>13,095</w:t>
            </w:r>
          </w:p>
        </w:tc>
        <w:tc>
          <w:tcPr>
            <w:tcW w:w="498" w:type="pct"/>
            <w:shd w:val="clear" w:color="auto" w:fill="auto"/>
            <w:noWrap/>
            <w:vAlign w:val="center"/>
            <w:hideMark/>
          </w:tcPr>
          <w:p w14:paraId="116800F8" w14:textId="77777777" w:rsidR="0088536F" w:rsidRPr="005362B1" w:rsidRDefault="0088536F" w:rsidP="00D9550E">
            <w:pPr>
              <w:spacing w:after="0"/>
              <w:jc w:val="center"/>
            </w:pPr>
            <w:r w:rsidRPr="005362B1">
              <w:rPr>
                <w:color w:val="000000"/>
              </w:rPr>
              <w:t>53,196</w:t>
            </w:r>
          </w:p>
        </w:tc>
      </w:tr>
      <w:tr w:rsidR="0088536F" w:rsidRPr="005362B1" w14:paraId="1FC4EFF7" w14:textId="77777777" w:rsidTr="00D9550E">
        <w:trPr>
          <w:cantSplit/>
          <w:trHeight w:val="23"/>
        </w:trPr>
        <w:tc>
          <w:tcPr>
            <w:tcW w:w="409" w:type="pct"/>
            <w:tcBorders>
              <w:right w:val="single" w:sz="4" w:space="0" w:color="auto"/>
            </w:tcBorders>
            <w:shd w:val="clear" w:color="auto" w:fill="auto"/>
            <w:noWrap/>
            <w:vAlign w:val="center"/>
            <w:hideMark/>
          </w:tcPr>
          <w:p w14:paraId="5770A7CB" w14:textId="77777777" w:rsidR="0088536F" w:rsidRPr="005362B1" w:rsidRDefault="0088536F" w:rsidP="00D9550E">
            <w:pPr>
              <w:spacing w:after="0"/>
              <w:jc w:val="center"/>
            </w:pPr>
            <w:r w:rsidRPr="005362B1">
              <w:rPr>
                <w:color w:val="000000"/>
              </w:rPr>
              <w:t>2010</w:t>
            </w:r>
          </w:p>
        </w:tc>
        <w:tc>
          <w:tcPr>
            <w:tcW w:w="473" w:type="pct"/>
            <w:tcBorders>
              <w:left w:val="single" w:sz="4" w:space="0" w:color="auto"/>
            </w:tcBorders>
            <w:shd w:val="clear" w:color="auto" w:fill="auto"/>
            <w:noWrap/>
            <w:vAlign w:val="center"/>
            <w:hideMark/>
          </w:tcPr>
          <w:p w14:paraId="17E201AC" w14:textId="77777777" w:rsidR="0088536F" w:rsidRPr="005362B1" w:rsidRDefault="0088536F" w:rsidP="00D9550E">
            <w:pPr>
              <w:spacing w:after="0"/>
              <w:jc w:val="center"/>
            </w:pPr>
            <w:r w:rsidRPr="005362B1">
              <w:rPr>
                <w:color w:val="000000"/>
              </w:rPr>
              <w:t>22,035</w:t>
            </w:r>
          </w:p>
        </w:tc>
        <w:tc>
          <w:tcPr>
            <w:tcW w:w="461" w:type="pct"/>
            <w:shd w:val="clear" w:color="auto" w:fill="auto"/>
            <w:noWrap/>
            <w:vAlign w:val="center"/>
            <w:hideMark/>
          </w:tcPr>
          <w:p w14:paraId="5466DEAD" w14:textId="77777777" w:rsidR="0088536F" w:rsidRPr="005362B1" w:rsidRDefault="0088536F" w:rsidP="00D9550E">
            <w:pPr>
              <w:spacing w:after="0"/>
              <w:jc w:val="center"/>
            </w:pPr>
            <w:r w:rsidRPr="005362B1">
              <w:rPr>
                <w:color w:val="000000"/>
              </w:rPr>
              <w:t>16,538</w:t>
            </w:r>
          </w:p>
        </w:tc>
        <w:tc>
          <w:tcPr>
            <w:tcW w:w="463" w:type="pct"/>
            <w:shd w:val="clear" w:color="auto" w:fill="auto"/>
            <w:noWrap/>
            <w:vAlign w:val="center"/>
            <w:hideMark/>
          </w:tcPr>
          <w:p w14:paraId="09797FB9" w14:textId="77777777" w:rsidR="0088536F" w:rsidRPr="005362B1" w:rsidRDefault="0088536F" w:rsidP="00D9550E">
            <w:pPr>
              <w:spacing w:after="0"/>
              <w:jc w:val="center"/>
            </w:pPr>
            <w:r w:rsidRPr="005362B1">
              <w:rPr>
                <w:color w:val="000000"/>
              </w:rPr>
              <w:t>20,116</w:t>
            </w:r>
          </w:p>
        </w:tc>
        <w:tc>
          <w:tcPr>
            <w:tcW w:w="416" w:type="pct"/>
            <w:shd w:val="clear" w:color="auto" w:fill="auto"/>
            <w:noWrap/>
            <w:vAlign w:val="center"/>
            <w:hideMark/>
          </w:tcPr>
          <w:p w14:paraId="15258CC3" w14:textId="77777777" w:rsidR="0088536F" w:rsidRPr="005362B1" w:rsidRDefault="0088536F" w:rsidP="00D9550E">
            <w:pPr>
              <w:spacing w:after="0"/>
              <w:jc w:val="center"/>
            </w:pPr>
            <w:r w:rsidRPr="005362B1">
              <w:rPr>
                <w:color w:val="000000"/>
              </w:rPr>
              <w:t>429</w:t>
            </w:r>
          </w:p>
        </w:tc>
        <w:tc>
          <w:tcPr>
            <w:tcW w:w="552" w:type="pct"/>
            <w:tcBorders>
              <w:right w:val="single" w:sz="4" w:space="0" w:color="auto"/>
            </w:tcBorders>
            <w:shd w:val="clear" w:color="auto" w:fill="auto"/>
            <w:noWrap/>
            <w:vAlign w:val="center"/>
            <w:hideMark/>
          </w:tcPr>
          <w:p w14:paraId="5C95E34A" w14:textId="77777777" w:rsidR="0088536F" w:rsidRPr="005362B1" w:rsidRDefault="0088536F" w:rsidP="00D9550E">
            <w:pPr>
              <w:spacing w:after="0"/>
              <w:jc w:val="center"/>
            </w:pPr>
            <w:r w:rsidRPr="005362B1">
              <w:rPr>
                <w:color w:val="000000"/>
              </w:rPr>
              <w:t>59,118</w:t>
            </w:r>
          </w:p>
        </w:tc>
        <w:tc>
          <w:tcPr>
            <w:tcW w:w="378" w:type="pct"/>
            <w:tcBorders>
              <w:left w:val="single" w:sz="4" w:space="0" w:color="auto"/>
            </w:tcBorders>
            <w:shd w:val="clear" w:color="auto" w:fill="auto"/>
            <w:noWrap/>
            <w:vAlign w:val="center"/>
            <w:hideMark/>
          </w:tcPr>
          <w:p w14:paraId="7D3D6E89" w14:textId="77777777" w:rsidR="0088536F" w:rsidRPr="005362B1" w:rsidRDefault="0088536F" w:rsidP="00D9550E">
            <w:pPr>
              <w:spacing w:after="0"/>
              <w:jc w:val="center"/>
            </w:pPr>
            <w:r w:rsidRPr="005362B1">
              <w:rPr>
                <w:color w:val="000000"/>
              </w:rPr>
              <w:t>826</w:t>
            </w:r>
          </w:p>
        </w:tc>
        <w:tc>
          <w:tcPr>
            <w:tcW w:w="463" w:type="pct"/>
            <w:shd w:val="clear" w:color="auto" w:fill="auto"/>
            <w:noWrap/>
            <w:vAlign w:val="center"/>
            <w:hideMark/>
          </w:tcPr>
          <w:p w14:paraId="38C68A1C" w14:textId="77777777" w:rsidR="0088536F" w:rsidRPr="005362B1" w:rsidRDefault="0088536F" w:rsidP="00D9550E">
            <w:pPr>
              <w:spacing w:after="0"/>
              <w:jc w:val="center"/>
            </w:pPr>
            <w:r w:rsidRPr="005362B1">
              <w:rPr>
                <w:color w:val="000000"/>
              </w:rPr>
              <w:t>14,604</w:t>
            </w:r>
          </w:p>
        </w:tc>
        <w:tc>
          <w:tcPr>
            <w:tcW w:w="417" w:type="pct"/>
            <w:shd w:val="clear" w:color="auto" w:fill="auto"/>
            <w:noWrap/>
            <w:vAlign w:val="center"/>
            <w:hideMark/>
          </w:tcPr>
          <w:p w14:paraId="33AD3641" w14:textId="77777777" w:rsidR="0088536F" w:rsidRPr="005362B1" w:rsidRDefault="0088536F" w:rsidP="00D9550E">
            <w:pPr>
              <w:spacing w:after="0"/>
              <w:jc w:val="center"/>
            </w:pPr>
            <w:r w:rsidRPr="005362B1">
              <w:rPr>
                <w:color w:val="000000"/>
              </w:rPr>
              <w:t>4,045</w:t>
            </w:r>
          </w:p>
        </w:tc>
        <w:tc>
          <w:tcPr>
            <w:tcW w:w="470" w:type="pct"/>
            <w:shd w:val="clear" w:color="auto" w:fill="auto"/>
            <w:noWrap/>
            <w:vAlign w:val="center"/>
            <w:hideMark/>
          </w:tcPr>
          <w:p w14:paraId="17072C8A" w14:textId="77777777" w:rsidR="0088536F" w:rsidRPr="005362B1" w:rsidRDefault="0088536F" w:rsidP="00D9550E">
            <w:pPr>
              <w:spacing w:after="0"/>
              <w:jc w:val="center"/>
            </w:pPr>
            <w:r w:rsidRPr="005362B1">
              <w:rPr>
                <w:color w:val="000000"/>
              </w:rPr>
              <w:t>19,475</w:t>
            </w:r>
          </w:p>
        </w:tc>
        <w:tc>
          <w:tcPr>
            <w:tcW w:w="498" w:type="pct"/>
            <w:shd w:val="clear" w:color="auto" w:fill="auto"/>
            <w:noWrap/>
            <w:vAlign w:val="center"/>
            <w:hideMark/>
          </w:tcPr>
          <w:p w14:paraId="09446435" w14:textId="77777777" w:rsidR="0088536F" w:rsidRPr="005362B1" w:rsidRDefault="0088536F" w:rsidP="00D9550E">
            <w:pPr>
              <w:spacing w:after="0"/>
              <w:jc w:val="center"/>
            </w:pPr>
            <w:r w:rsidRPr="005362B1">
              <w:rPr>
                <w:color w:val="000000"/>
              </w:rPr>
              <w:t>78,593</w:t>
            </w:r>
          </w:p>
        </w:tc>
      </w:tr>
      <w:tr w:rsidR="0088536F" w:rsidRPr="005362B1" w14:paraId="4BFAF4F1" w14:textId="77777777" w:rsidTr="00D9550E">
        <w:trPr>
          <w:cantSplit/>
          <w:trHeight w:val="23"/>
        </w:trPr>
        <w:tc>
          <w:tcPr>
            <w:tcW w:w="409" w:type="pct"/>
            <w:tcBorders>
              <w:right w:val="single" w:sz="4" w:space="0" w:color="auto"/>
            </w:tcBorders>
            <w:shd w:val="clear" w:color="auto" w:fill="auto"/>
            <w:noWrap/>
            <w:vAlign w:val="center"/>
            <w:hideMark/>
          </w:tcPr>
          <w:p w14:paraId="61369EBC" w14:textId="77777777" w:rsidR="0088536F" w:rsidRPr="005362B1" w:rsidRDefault="0088536F" w:rsidP="00D9550E">
            <w:pPr>
              <w:spacing w:after="0"/>
              <w:jc w:val="center"/>
            </w:pPr>
            <w:r w:rsidRPr="005362B1">
              <w:rPr>
                <w:color w:val="000000"/>
              </w:rPr>
              <w:t>2011</w:t>
            </w:r>
          </w:p>
        </w:tc>
        <w:tc>
          <w:tcPr>
            <w:tcW w:w="473" w:type="pct"/>
            <w:tcBorders>
              <w:left w:val="single" w:sz="4" w:space="0" w:color="auto"/>
            </w:tcBorders>
            <w:shd w:val="clear" w:color="auto" w:fill="auto"/>
            <w:noWrap/>
            <w:vAlign w:val="center"/>
          </w:tcPr>
          <w:p w14:paraId="0774817F" w14:textId="77777777" w:rsidR="0088536F" w:rsidRPr="005362B1" w:rsidRDefault="0088536F" w:rsidP="00D9550E">
            <w:pPr>
              <w:spacing w:after="0"/>
              <w:jc w:val="center"/>
            </w:pPr>
            <w:r w:rsidRPr="005362B1">
              <w:rPr>
                <w:color w:val="000000"/>
              </w:rPr>
              <w:t>16,456</w:t>
            </w:r>
          </w:p>
        </w:tc>
        <w:tc>
          <w:tcPr>
            <w:tcW w:w="461" w:type="pct"/>
            <w:shd w:val="clear" w:color="auto" w:fill="auto"/>
            <w:noWrap/>
            <w:vAlign w:val="center"/>
          </w:tcPr>
          <w:p w14:paraId="1B988788" w14:textId="77777777" w:rsidR="0088536F" w:rsidRPr="005362B1" w:rsidRDefault="0088536F" w:rsidP="00D9550E">
            <w:pPr>
              <w:spacing w:after="0"/>
              <w:jc w:val="center"/>
            </w:pPr>
            <w:r w:rsidRPr="005362B1">
              <w:rPr>
                <w:color w:val="000000"/>
              </w:rPr>
              <w:t>16,622</w:t>
            </w:r>
          </w:p>
        </w:tc>
        <w:tc>
          <w:tcPr>
            <w:tcW w:w="463" w:type="pct"/>
            <w:shd w:val="clear" w:color="auto" w:fill="auto"/>
            <w:noWrap/>
            <w:vAlign w:val="center"/>
          </w:tcPr>
          <w:p w14:paraId="45942E31" w14:textId="77777777" w:rsidR="0088536F" w:rsidRPr="005362B1" w:rsidRDefault="0088536F" w:rsidP="00D9550E">
            <w:pPr>
              <w:spacing w:after="0"/>
              <w:jc w:val="center"/>
            </w:pPr>
            <w:r w:rsidRPr="005362B1">
              <w:rPr>
                <w:color w:val="000000"/>
              </w:rPr>
              <w:t>29,233</w:t>
            </w:r>
          </w:p>
        </w:tc>
        <w:tc>
          <w:tcPr>
            <w:tcW w:w="416" w:type="pct"/>
            <w:shd w:val="clear" w:color="auto" w:fill="auto"/>
            <w:noWrap/>
            <w:vAlign w:val="center"/>
          </w:tcPr>
          <w:p w14:paraId="60BCFA12" w14:textId="77777777" w:rsidR="0088536F" w:rsidRPr="005362B1" w:rsidRDefault="0088536F" w:rsidP="00D9550E">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4CD2706F" w14:textId="77777777" w:rsidR="0088536F" w:rsidRPr="005362B1" w:rsidRDefault="0088536F" w:rsidP="00D9550E">
            <w:pPr>
              <w:spacing w:after="0"/>
              <w:jc w:val="center"/>
            </w:pPr>
            <w:r w:rsidRPr="005362B1">
              <w:rPr>
                <w:color w:val="000000"/>
              </w:rPr>
              <w:t>63,033</w:t>
            </w:r>
          </w:p>
        </w:tc>
        <w:tc>
          <w:tcPr>
            <w:tcW w:w="378" w:type="pct"/>
            <w:tcBorders>
              <w:left w:val="single" w:sz="4" w:space="0" w:color="auto"/>
            </w:tcBorders>
            <w:shd w:val="clear" w:color="auto" w:fill="auto"/>
            <w:noWrap/>
            <w:vAlign w:val="center"/>
          </w:tcPr>
          <w:p w14:paraId="403041BE" w14:textId="77777777" w:rsidR="0088536F" w:rsidRPr="005362B1" w:rsidRDefault="0088536F" w:rsidP="00D9550E">
            <w:pPr>
              <w:spacing w:after="0"/>
              <w:jc w:val="center"/>
            </w:pPr>
            <w:r w:rsidRPr="005362B1">
              <w:rPr>
                <w:color w:val="000000"/>
              </w:rPr>
              <w:t>1,033</w:t>
            </w:r>
          </w:p>
        </w:tc>
        <w:tc>
          <w:tcPr>
            <w:tcW w:w="463" w:type="pct"/>
            <w:shd w:val="clear" w:color="auto" w:fill="auto"/>
            <w:noWrap/>
            <w:vAlign w:val="center"/>
          </w:tcPr>
          <w:p w14:paraId="1656F3B0" w14:textId="77777777" w:rsidR="0088536F" w:rsidRPr="005362B1" w:rsidRDefault="0088536F" w:rsidP="00D9550E">
            <w:pPr>
              <w:spacing w:after="0"/>
              <w:jc w:val="center"/>
            </w:pPr>
            <w:r w:rsidRPr="005362B1">
              <w:rPr>
                <w:color w:val="000000"/>
              </w:rPr>
              <w:t>16,675</w:t>
            </w:r>
          </w:p>
        </w:tc>
        <w:tc>
          <w:tcPr>
            <w:tcW w:w="417" w:type="pct"/>
            <w:shd w:val="clear" w:color="auto" w:fill="auto"/>
            <w:noWrap/>
            <w:vAlign w:val="center"/>
          </w:tcPr>
          <w:p w14:paraId="20CF5C5D" w14:textId="77777777" w:rsidR="0088536F" w:rsidRPr="005362B1" w:rsidRDefault="0088536F" w:rsidP="00D9550E">
            <w:pPr>
              <w:spacing w:after="0"/>
              <w:jc w:val="center"/>
            </w:pPr>
            <w:r w:rsidRPr="005362B1">
              <w:rPr>
                <w:color w:val="000000"/>
              </w:rPr>
              <w:t>4,627</w:t>
            </w:r>
          </w:p>
        </w:tc>
        <w:tc>
          <w:tcPr>
            <w:tcW w:w="470" w:type="pct"/>
            <w:shd w:val="clear" w:color="auto" w:fill="auto"/>
            <w:noWrap/>
            <w:vAlign w:val="center"/>
          </w:tcPr>
          <w:p w14:paraId="4E1722D1" w14:textId="77777777" w:rsidR="0088536F" w:rsidRPr="005362B1" w:rsidRDefault="0088536F" w:rsidP="00D9550E">
            <w:pPr>
              <w:spacing w:after="0"/>
              <w:jc w:val="center"/>
            </w:pPr>
            <w:r w:rsidRPr="005362B1">
              <w:rPr>
                <w:color w:val="000000"/>
              </w:rPr>
              <w:t>22,335</w:t>
            </w:r>
          </w:p>
        </w:tc>
        <w:tc>
          <w:tcPr>
            <w:tcW w:w="498" w:type="pct"/>
            <w:shd w:val="clear" w:color="auto" w:fill="auto"/>
            <w:noWrap/>
            <w:vAlign w:val="center"/>
          </w:tcPr>
          <w:p w14:paraId="689F8D41" w14:textId="77777777" w:rsidR="0088536F" w:rsidRPr="005362B1" w:rsidRDefault="0088536F" w:rsidP="00D9550E">
            <w:pPr>
              <w:spacing w:after="0"/>
              <w:jc w:val="center"/>
            </w:pPr>
            <w:r w:rsidRPr="005362B1">
              <w:rPr>
                <w:color w:val="000000"/>
              </w:rPr>
              <w:t>85,368</w:t>
            </w:r>
          </w:p>
        </w:tc>
      </w:tr>
      <w:tr w:rsidR="0088536F" w:rsidRPr="005362B1" w14:paraId="5137FAC7" w14:textId="77777777" w:rsidTr="00D9550E">
        <w:trPr>
          <w:cantSplit/>
          <w:trHeight w:val="23"/>
        </w:trPr>
        <w:tc>
          <w:tcPr>
            <w:tcW w:w="409" w:type="pct"/>
            <w:tcBorders>
              <w:right w:val="single" w:sz="4" w:space="0" w:color="auto"/>
            </w:tcBorders>
            <w:shd w:val="clear" w:color="auto" w:fill="auto"/>
            <w:noWrap/>
            <w:vAlign w:val="center"/>
            <w:hideMark/>
          </w:tcPr>
          <w:p w14:paraId="7593A4D4" w14:textId="77777777" w:rsidR="0088536F" w:rsidRPr="005362B1" w:rsidRDefault="0088536F" w:rsidP="00D9550E">
            <w:pPr>
              <w:spacing w:after="0"/>
              <w:jc w:val="center"/>
            </w:pPr>
            <w:r w:rsidRPr="005362B1">
              <w:rPr>
                <w:color w:val="000000"/>
              </w:rPr>
              <w:t>2012</w:t>
            </w:r>
          </w:p>
        </w:tc>
        <w:tc>
          <w:tcPr>
            <w:tcW w:w="473" w:type="pct"/>
            <w:tcBorders>
              <w:left w:val="single" w:sz="4" w:space="0" w:color="auto"/>
            </w:tcBorders>
            <w:shd w:val="clear" w:color="auto" w:fill="auto"/>
            <w:noWrap/>
            <w:vAlign w:val="center"/>
          </w:tcPr>
          <w:p w14:paraId="3C274CB5" w14:textId="77777777" w:rsidR="0088536F" w:rsidRPr="005362B1" w:rsidRDefault="0088536F" w:rsidP="00D9550E">
            <w:pPr>
              <w:spacing w:after="0"/>
              <w:jc w:val="center"/>
            </w:pPr>
            <w:r w:rsidRPr="005362B1">
              <w:rPr>
                <w:color w:val="000000"/>
              </w:rPr>
              <w:t>20,084</w:t>
            </w:r>
          </w:p>
        </w:tc>
        <w:tc>
          <w:tcPr>
            <w:tcW w:w="461" w:type="pct"/>
            <w:shd w:val="clear" w:color="auto" w:fill="auto"/>
            <w:noWrap/>
            <w:vAlign w:val="center"/>
          </w:tcPr>
          <w:p w14:paraId="4AB6809D" w14:textId="77777777" w:rsidR="0088536F" w:rsidRPr="005362B1" w:rsidRDefault="0088536F" w:rsidP="00D9550E">
            <w:pPr>
              <w:spacing w:after="0"/>
              <w:jc w:val="center"/>
            </w:pPr>
            <w:r w:rsidRPr="005362B1">
              <w:rPr>
                <w:color w:val="000000"/>
              </w:rPr>
              <w:t>14,467</w:t>
            </w:r>
          </w:p>
        </w:tc>
        <w:tc>
          <w:tcPr>
            <w:tcW w:w="463" w:type="pct"/>
            <w:shd w:val="clear" w:color="auto" w:fill="auto"/>
            <w:noWrap/>
            <w:vAlign w:val="center"/>
          </w:tcPr>
          <w:p w14:paraId="5670DE1A" w14:textId="77777777" w:rsidR="0088536F" w:rsidRPr="005362B1" w:rsidRDefault="0088536F" w:rsidP="00D9550E">
            <w:pPr>
              <w:spacing w:after="0"/>
              <w:jc w:val="center"/>
            </w:pPr>
            <w:r w:rsidRPr="005362B1">
              <w:rPr>
                <w:color w:val="000000"/>
              </w:rPr>
              <w:t>21,238</w:t>
            </w:r>
          </w:p>
        </w:tc>
        <w:tc>
          <w:tcPr>
            <w:tcW w:w="416" w:type="pct"/>
            <w:shd w:val="clear" w:color="auto" w:fill="auto"/>
            <w:noWrap/>
            <w:vAlign w:val="center"/>
          </w:tcPr>
          <w:p w14:paraId="430567D5" w14:textId="77777777" w:rsidR="0088536F" w:rsidRPr="005362B1" w:rsidRDefault="0088536F" w:rsidP="00D9550E">
            <w:pPr>
              <w:spacing w:after="0"/>
              <w:jc w:val="center"/>
            </w:pPr>
            <w:r w:rsidRPr="005362B1">
              <w:rPr>
                <w:color w:val="000000"/>
              </w:rPr>
              <w:t>722</w:t>
            </w:r>
          </w:p>
        </w:tc>
        <w:tc>
          <w:tcPr>
            <w:tcW w:w="552" w:type="pct"/>
            <w:tcBorders>
              <w:right w:val="single" w:sz="4" w:space="0" w:color="auto"/>
            </w:tcBorders>
            <w:shd w:val="clear" w:color="auto" w:fill="auto"/>
            <w:noWrap/>
            <w:vAlign w:val="center"/>
          </w:tcPr>
          <w:p w14:paraId="416D2ECB" w14:textId="77777777" w:rsidR="0088536F" w:rsidRPr="005362B1" w:rsidRDefault="0088536F" w:rsidP="00D9550E">
            <w:pPr>
              <w:spacing w:after="0"/>
              <w:jc w:val="center"/>
            </w:pPr>
            <w:r w:rsidRPr="005362B1">
              <w:rPr>
                <w:color w:val="000000"/>
              </w:rPr>
              <w:t>56,511</w:t>
            </w:r>
          </w:p>
        </w:tc>
        <w:tc>
          <w:tcPr>
            <w:tcW w:w="378" w:type="pct"/>
            <w:tcBorders>
              <w:left w:val="single" w:sz="4" w:space="0" w:color="auto"/>
            </w:tcBorders>
            <w:shd w:val="clear" w:color="auto" w:fill="auto"/>
            <w:noWrap/>
            <w:vAlign w:val="center"/>
          </w:tcPr>
          <w:p w14:paraId="14A9087A" w14:textId="77777777" w:rsidR="0088536F" w:rsidRPr="005362B1" w:rsidRDefault="0088536F" w:rsidP="00D9550E">
            <w:pPr>
              <w:spacing w:after="0"/>
              <w:jc w:val="center"/>
            </w:pPr>
            <w:r w:rsidRPr="005362B1">
              <w:rPr>
                <w:color w:val="000000"/>
              </w:rPr>
              <w:t>866</w:t>
            </w:r>
          </w:p>
        </w:tc>
        <w:tc>
          <w:tcPr>
            <w:tcW w:w="463" w:type="pct"/>
            <w:shd w:val="clear" w:color="auto" w:fill="auto"/>
            <w:noWrap/>
            <w:vAlign w:val="center"/>
          </w:tcPr>
          <w:p w14:paraId="33B6E4EC" w14:textId="77777777" w:rsidR="0088536F" w:rsidRPr="005362B1" w:rsidRDefault="0088536F" w:rsidP="00D9550E">
            <w:pPr>
              <w:spacing w:after="0"/>
              <w:jc w:val="center"/>
            </w:pPr>
            <w:r w:rsidRPr="005362B1">
              <w:rPr>
                <w:color w:val="000000"/>
              </w:rPr>
              <w:t>15,940</w:t>
            </w:r>
          </w:p>
        </w:tc>
        <w:tc>
          <w:tcPr>
            <w:tcW w:w="417" w:type="pct"/>
            <w:shd w:val="clear" w:color="auto" w:fill="auto"/>
            <w:noWrap/>
            <w:vAlign w:val="center"/>
          </w:tcPr>
          <w:p w14:paraId="0A78F8D8" w14:textId="77777777" w:rsidR="0088536F" w:rsidRPr="005362B1" w:rsidRDefault="0088536F" w:rsidP="00D9550E">
            <w:pPr>
              <w:spacing w:after="0"/>
              <w:jc w:val="center"/>
            </w:pPr>
            <w:r w:rsidRPr="005362B1">
              <w:rPr>
                <w:color w:val="000000"/>
              </w:rPr>
              <w:t>4,613</w:t>
            </w:r>
          </w:p>
        </w:tc>
        <w:tc>
          <w:tcPr>
            <w:tcW w:w="470" w:type="pct"/>
            <w:shd w:val="clear" w:color="auto" w:fill="auto"/>
            <w:noWrap/>
            <w:vAlign w:val="center"/>
          </w:tcPr>
          <w:p w14:paraId="5DEF3867" w14:textId="77777777" w:rsidR="0088536F" w:rsidRPr="005362B1" w:rsidRDefault="0088536F" w:rsidP="00D9550E">
            <w:pPr>
              <w:spacing w:after="0"/>
              <w:jc w:val="center"/>
            </w:pPr>
            <w:r w:rsidRPr="005362B1">
              <w:rPr>
                <w:color w:val="000000"/>
              </w:rPr>
              <w:t>21,419</w:t>
            </w:r>
          </w:p>
        </w:tc>
        <w:tc>
          <w:tcPr>
            <w:tcW w:w="498" w:type="pct"/>
            <w:shd w:val="clear" w:color="auto" w:fill="auto"/>
            <w:noWrap/>
            <w:vAlign w:val="center"/>
          </w:tcPr>
          <w:p w14:paraId="3D53C1A0" w14:textId="77777777" w:rsidR="0088536F" w:rsidRPr="005362B1" w:rsidRDefault="0088536F" w:rsidP="00D9550E">
            <w:pPr>
              <w:spacing w:after="0"/>
              <w:jc w:val="center"/>
            </w:pPr>
            <w:r w:rsidRPr="005362B1">
              <w:rPr>
                <w:color w:val="000000"/>
              </w:rPr>
              <w:t>77,930</w:t>
            </w:r>
          </w:p>
        </w:tc>
      </w:tr>
      <w:tr w:rsidR="0088536F" w:rsidRPr="005362B1" w14:paraId="5E04D852" w14:textId="77777777" w:rsidTr="00D9550E">
        <w:trPr>
          <w:cantSplit/>
          <w:trHeight w:val="23"/>
        </w:trPr>
        <w:tc>
          <w:tcPr>
            <w:tcW w:w="409" w:type="pct"/>
            <w:tcBorders>
              <w:right w:val="single" w:sz="4" w:space="0" w:color="auto"/>
            </w:tcBorders>
            <w:shd w:val="clear" w:color="auto" w:fill="auto"/>
            <w:noWrap/>
            <w:vAlign w:val="center"/>
            <w:hideMark/>
          </w:tcPr>
          <w:p w14:paraId="6B9C9475" w14:textId="77777777" w:rsidR="0088536F" w:rsidRPr="005362B1" w:rsidRDefault="0088536F" w:rsidP="00D9550E">
            <w:pPr>
              <w:spacing w:after="0"/>
              <w:jc w:val="center"/>
            </w:pPr>
            <w:r w:rsidRPr="005362B1">
              <w:rPr>
                <w:color w:val="000000"/>
              </w:rPr>
              <w:t>2013</w:t>
            </w:r>
          </w:p>
        </w:tc>
        <w:tc>
          <w:tcPr>
            <w:tcW w:w="473" w:type="pct"/>
            <w:tcBorders>
              <w:left w:val="single" w:sz="4" w:space="0" w:color="auto"/>
            </w:tcBorders>
            <w:shd w:val="clear" w:color="auto" w:fill="auto"/>
            <w:noWrap/>
            <w:vAlign w:val="center"/>
          </w:tcPr>
          <w:p w14:paraId="70F8497B" w14:textId="77777777" w:rsidR="0088536F" w:rsidRPr="005362B1" w:rsidRDefault="0088536F" w:rsidP="00D9550E">
            <w:pPr>
              <w:spacing w:after="0"/>
              <w:jc w:val="center"/>
            </w:pPr>
            <w:r w:rsidRPr="005362B1">
              <w:rPr>
                <w:color w:val="000000"/>
              </w:rPr>
              <w:t>21,706</w:t>
            </w:r>
          </w:p>
        </w:tc>
        <w:tc>
          <w:tcPr>
            <w:tcW w:w="461" w:type="pct"/>
            <w:shd w:val="clear" w:color="auto" w:fill="auto"/>
            <w:noWrap/>
            <w:vAlign w:val="center"/>
          </w:tcPr>
          <w:p w14:paraId="0027F2FE" w14:textId="77777777" w:rsidR="0088536F" w:rsidRPr="005362B1" w:rsidRDefault="0088536F" w:rsidP="00D9550E">
            <w:pPr>
              <w:spacing w:after="0"/>
              <w:jc w:val="center"/>
            </w:pPr>
            <w:r w:rsidRPr="005362B1">
              <w:rPr>
                <w:color w:val="000000"/>
              </w:rPr>
              <w:t>12,836</w:t>
            </w:r>
          </w:p>
        </w:tc>
        <w:tc>
          <w:tcPr>
            <w:tcW w:w="463" w:type="pct"/>
            <w:shd w:val="clear" w:color="auto" w:fill="auto"/>
            <w:noWrap/>
            <w:vAlign w:val="center"/>
          </w:tcPr>
          <w:p w14:paraId="17A19EC4" w14:textId="77777777" w:rsidR="0088536F" w:rsidRPr="005362B1" w:rsidRDefault="0088536F" w:rsidP="00D9550E">
            <w:pPr>
              <w:spacing w:after="0"/>
              <w:jc w:val="center"/>
            </w:pPr>
            <w:r w:rsidRPr="005362B1">
              <w:rPr>
                <w:color w:val="000000"/>
              </w:rPr>
              <w:t>17,011</w:t>
            </w:r>
          </w:p>
        </w:tc>
        <w:tc>
          <w:tcPr>
            <w:tcW w:w="416" w:type="pct"/>
            <w:shd w:val="clear" w:color="auto" w:fill="auto"/>
            <w:noWrap/>
            <w:vAlign w:val="center"/>
          </w:tcPr>
          <w:p w14:paraId="2E548A4A" w14:textId="77777777" w:rsidR="0088536F" w:rsidRPr="005362B1" w:rsidRDefault="0088536F" w:rsidP="00D9550E">
            <w:pPr>
              <w:spacing w:after="0"/>
              <w:jc w:val="center"/>
            </w:pPr>
            <w:r w:rsidRPr="005362B1">
              <w:rPr>
                <w:color w:val="000000"/>
              </w:rPr>
              <w:t>476</w:t>
            </w:r>
          </w:p>
        </w:tc>
        <w:tc>
          <w:tcPr>
            <w:tcW w:w="552" w:type="pct"/>
            <w:tcBorders>
              <w:right w:val="single" w:sz="4" w:space="0" w:color="auto"/>
            </w:tcBorders>
            <w:shd w:val="clear" w:color="auto" w:fill="auto"/>
            <w:noWrap/>
            <w:vAlign w:val="center"/>
          </w:tcPr>
          <w:p w14:paraId="7C4A0CDB" w14:textId="77777777" w:rsidR="0088536F" w:rsidRPr="005362B1" w:rsidRDefault="0088536F" w:rsidP="00D9550E">
            <w:pPr>
              <w:spacing w:after="0"/>
              <w:jc w:val="center"/>
            </w:pPr>
            <w:r w:rsidRPr="005362B1">
              <w:rPr>
                <w:color w:val="000000"/>
              </w:rPr>
              <w:t>52,029</w:t>
            </w:r>
          </w:p>
        </w:tc>
        <w:tc>
          <w:tcPr>
            <w:tcW w:w="378" w:type="pct"/>
            <w:tcBorders>
              <w:left w:val="single" w:sz="4" w:space="0" w:color="auto"/>
            </w:tcBorders>
            <w:shd w:val="clear" w:color="auto" w:fill="auto"/>
            <w:noWrap/>
            <w:vAlign w:val="center"/>
          </w:tcPr>
          <w:p w14:paraId="3FDC2705" w14:textId="77777777" w:rsidR="0088536F" w:rsidRPr="005362B1" w:rsidRDefault="0088536F" w:rsidP="00D9550E">
            <w:pPr>
              <w:spacing w:after="0"/>
              <w:jc w:val="center"/>
            </w:pPr>
            <w:r w:rsidRPr="005362B1">
              <w:rPr>
                <w:color w:val="000000"/>
              </w:rPr>
              <w:t>1,088</w:t>
            </w:r>
          </w:p>
        </w:tc>
        <w:tc>
          <w:tcPr>
            <w:tcW w:w="463" w:type="pct"/>
            <w:shd w:val="clear" w:color="auto" w:fill="auto"/>
            <w:noWrap/>
            <w:vAlign w:val="center"/>
          </w:tcPr>
          <w:p w14:paraId="7BD1AF39" w14:textId="77777777" w:rsidR="0088536F" w:rsidRPr="005362B1" w:rsidRDefault="0088536F" w:rsidP="00D9550E">
            <w:pPr>
              <w:spacing w:after="0"/>
              <w:jc w:val="center"/>
            </w:pPr>
            <w:r w:rsidRPr="005362B1">
              <w:rPr>
                <w:color w:val="000000"/>
              </w:rPr>
              <w:t>14,156</w:t>
            </w:r>
          </w:p>
        </w:tc>
        <w:tc>
          <w:tcPr>
            <w:tcW w:w="417" w:type="pct"/>
            <w:shd w:val="clear" w:color="auto" w:fill="auto"/>
            <w:noWrap/>
            <w:vAlign w:val="center"/>
          </w:tcPr>
          <w:p w14:paraId="363C17B1" w14:textId="77777777" w:rsidR="0088536F" w:rsidRPr="005362B1" w:rsidRDefault="0088536F" w:rsidP="00D9550E">
            <w:pPr>
              <w:spacing w:after="0"/>
              <w:jc w:val="center"/>
            </w:pPr>
            <w:r w:rsidRPr="005362B1">
              <w:rPr>
                <w:color w:val="000000"/>
              </w:rPr>
              <w:t>1,303</w:t>
            </w:r>
          </w:p>
        </w:tc>
        <w:tc>
          <w:tcPr>
            <w:tcW w:w="470" w:type="pct"/>
            <w:shd w:val="clear" w:color="auto" w:fill="auto"/>
            <w:noWrap/>
            <w:vAlign w:val="center"/>
          </w:tcPr>
          <w:p w14:paraId="3A65B00D" w14:textId="77777777" w:rsidR="0088536F" w:rsidRPr="005362B1" w:rsidRDefault="0088536F" w:rsidP="00D9550E">
            <w:pPr>
              <w:spacing w:after="0"/>
              <w:jc w:val="center"/>
            </w:pPr>
            <w:r w:rsidRPr="005362B1">
              <w:rPr>
                <w:color w:val="000000"/>
              </w:rPr>
              <w:t>16,547</w:t>
            </w:r>
          </w:p>
        </w:tc>
        <w:tc>
          <w:tcPr>
            <w:tcW w:w="498" w:type="pct"/>
            <w:shd w:val="clear" w:color="auto" w:fill="auto"/>
            <w:noWrap/>
            <w:vAlign w:val="center"/>
          </w:tcPr>
          <w:p w14:paraId="6A1FB8E3" w14:textId="77777777" w:rsidR="0088536F" w:rsidRPr="005362B1" w:rsidRDefault="0088536F" w:rsidP="00D9550E">
            <w:pPr>
              <w:spacing w:after="0"/>
              <w:jc w:val="center"/>
            </w:pPr>
            <w:r w:rsidRPr="005362B1">
              <w:rPr>
                <w:color w:val="000000"/>
              </w:rPr>
              <w:t>68,576</w:t>
            </w:r>
          </w:p>
        </w:tc>
      </w:tr>
      <w:tr w:rsidR="0088536F" w:rsidRPr="005362B1" w14:paraId="51CF3B06" w14:textId="77777777" w:rsidTr="00D9550E">
        <w:trPr>
          <w:cantSplit/>
          <w:trHeight w:val="23"/>
        </w:trPr>
        <w:tc>
          <w:tcPr>
            <w:tcW w:w="409" w:type="pct"/>
            <w:tcBorders>
              <w:right w:val="single" w:sz="4" w:space="0" w:color="auto"/>
            </w:tcBorders>
            <w:shd w:val="clear" w:color="auto" w:fill="auto"/>
            <w:noWrap/>
            <w:vAlign w:val="center"/>
          </w:tcPr>
          <w:p w14:paraId="7AEBA54A" w14:textId="77777777" w:rsidR="0088536F" w:rsidRPr="005362B1" w:rsidRDefault="0088536F" w:rsidP="00D9550E">
            <w:pPr>
              <w:spacing w:after="0"/>
              <w:jc w:val="center"/>
            </w:pPr>
            <w:r w:rsidRPr="005362B1">
              <w:rPr>
                <w:color w:val="000000"/>
              </w:rPr>
              <w:t>2014</w:t>
            </w:r>
          </w:p>
        </w:tc>
        <w:tc>
          <w:tcPr>
            <w:tcW w:w="473" w:type="pct"/>
            <w:tcBorders>
              <w:left w:val="single" w:sz="4" w:space="0" w:color="auto"/>
            </w:tcBorders>
            <w:shd w:val="clear" w:color="auto" w:fill="auto"/>
            <w:noWrap/>
            <w:vAlign w:val="center"/>
          </w:tcPr>
          <w:p w14:paraId="3D31107A" w14:textId="77777777" w:rsidR="0088536F" w:rsidRPr="005362B1" w:rsidRDefault="0088536F" w:rsidP="00D9550E">
            <w:pPr>
              <w:spacing w:after="0"/>
              <w:jc w:val="center"/>
            </w:pPr>
            <w:r w:rsidRPr="005362B1">
              <w:rPr>
                <w:color w:val="000000"/>
              </w:rPr>
              <w:t>26,917</w:t>
            </w:r>
          </w:p>
        </w:tc>
        <w:tc>
          <w:tcPr>
            <w:tcW w:w="461" w:type="pct"/>
            <w:shd w:val="clear" w:color="auto" w:fill="auto"/>
            <w:noWrap/>
            <w:vAlign w:val="center"/>
          </w:tcPr>
          <w:p w14:paraId="1E51F742" w14:textId="77777777" w:rsidR="0088536F" w:rsidRPr="005362B1" w:rsidRDefault="0088536F" w:rsidP="00D9550E">
            <w:pPr>
              <w:spacing w:after="0"/>
              <w:jc w:val="center"/>
            </w:pPr>
            <w:r w:rsidRPr="005362B1">
              <w:rPr>
                <w:color w:val="000000"/>
              </w:rPr>
              <w:t>14,735</w:t>
            </w:r>
          </w:p>
        </w:tc>
        <w:tc>
          <w:tcPr>
            <w:tcW w:w="463" w:type="pct"/>
            <w:shd w:val="clear" w:color="auto" w:fill="auto"/>
            <w:noWrap/>
            <w:vAlign w:val="center"/>
          </w:tcPr>
          <w:p w14:paraId="498757C6" w14:textId="77777777" w:rsidR="0088536F" w:rsidRPr="005362B1" w:rsidRDefault="0088536F" w:rsidP="00D9550E">
            <w:pPr>
              <w:spacing w:after="0"/>
              <w:jc w:val="center"/>
            </w:pPr>
            <w:r w:rsidRPr="005362B1">
              <w:rPr>
                <w:color w:val="000000"/>
              </w:rPr>
              <w:t>19,957</w:t>
            </w:r>
          </w:p>
        </w:tc>
        <w:tc>
          <w:tcPr>
            <w:tcW w:w="416" w:type="pct"/>
            <w:shd w:val="clear" w:color="auto" w:fill="auto"/>
            <w:noWrap/>
            <w:vAlign w:val="center"/>
          </w:tcPr>
          <w:p w14:paraId="683F14A1" w14:textId="77777777" w:rsidR="0088536F" w:rsidRPr="005362B1" w:rsidRDefault="0088536F" w:rsidP="00D9550E">
            <w:pPr>
              <w:spacing w:after="0"/>
              <w:jc w:val="center"/>
            </w:pPr>
            <w:r w:rsidRPr="005362B1">
              <w:rPr>
                <w:color w:val="000000"/>
              </w:rPr>
              <w:t>1,046</w:t>
            </w:r>
          </w:p>
        </w:tc>
        <w:tc>
          <w:tcPr>
            <w:tcW w:w="552" w:type="pct"/>
            <w:tcBorders>
              <w:right w:val="single" w:sz="4" w:space="0" w:color="auto"/>
            </w:tcBorders>
            <w:shd w:val="clear" w:color="auto" w:fill="auto"/>
            <w:noWrap/>
            <w:vAlign w:val="center"/>
          </w:tcPr>
          <w:p w14:paraId="57074C30" w14:textId="77777777" w:rsidR="0088536F" w:rsidRPr="005362B1" w:rsidRDefault="0088536F" w:rsidP="00D9550E">
            <w:pPr>
              <w:spacing w:after="0"/>
              <w:jc w:val="center"/>
            </w:pPr>
            <w:r w:rsidRPr="005362B1">
              <w:rPr>
                <w:color w:val="000000"/>
              </w:rPr>
              <w:t>62,655</w:t>
            </w:r>
          </w:p>
        </w:tc>
        <w:tc>
          <w:tcPr>
            <w:tcW w:w="378" w:type="pct"/>
            <w:tcBorders>
              <w:left w:val="single" w:sz="4" w:space="0" w:color="auto"/>
            </w:tcBorders>
            <w:shd w:val="clear" w:color="auto" w:fill="auto"/>
            <w:noWrap/>
            <w:vAlign w:val="center"/>
          </w:tcPr>
          <w:p w14:paraId="4E02B643" w14:textId="77777777" w:rsidR="0088536F" w:rsidRPr="005362B1" w:rsidRDefault="0088536F" w:rsidP="00D9550E">
            <w:pPr>
              <w:spacing w:after="0"/>
              <w:jc w:val="center"/>
            </w:pPr>
            <w:r w:rsidRPr="005362B1">
              <w:rPr>
                <w:color w:val="000000"/>
              </w:rPr>
              <w:t>1,007</w:t>
            </w:r>
          </w:p>
        </w:tc>
        <w:tc>
          <w:tcPr>
            <w:tcW w:w="463" w:type="pct"/>
            <w:shd w:val="clear" w:color="auto" w:fill="auto"/>
            <w:noWrap/>
            <w:vAlign w:val="center"/>
          </w:tcPr>
          <w:p w14:paraId="59170699" w14:textId="77777777" w:rsidR="0088536F" w:rsidRPr="005362B1" w:rsidRDefault="0088536F" w:rsidP="00D9550E">
            <w:pPr>
              <w:spacing w:after="0"/>
              <w:jc w:val="center"/>
            </w:pPr>
            <w:r w:rsidRPr="005362B1">
              <w:rPr>
                <w:color w:val="000000"/>
              </w:rPr>
              <w:t>18,445</w:t>
            </w:r>
          </w:p>
        </w:tc>
        <w:tc>
          <w:tcPr>
            <w:tcW w:w="417" w:type="pct"/>
            <w:shd w:val="clear" w:color="auto" w:fill="auto"/>
            <w:noWrap/>
            <w:vAlign w:val="center"/>
          </w:tcPr>
          <w:p w14:paraId="636508C0" w14:textId="77777777" w:rsidR="0088536F" w:rsidRPr="005362B1" w:rsidRDefault="0088536F" w:rsidP="00D9550E">
            <w:pPr>
              <w:spacing w:after="0"/>
              <w:jc w:val="center"/>
            </w:pPr>
            <w:r w:rsidRPr="005362B1">
              <w:rPr>
                <w:color w:val="000000"/>
              </w:rPr>
              <w:t>2,838</w:t>
            </w:r>
          </w:p>
        </w:tc>
        <w:tc>
          <w:tcPr>
            <w:tcW w:w="470" w:type="pct"/>
            <w:shd w:val="clear" w:color="auto" w:fill="auto"/>
            <w:noWrap/>
            <w:vAlign w:val="center"/>
          </w:tcPr>
          <w:p w14:paraId="360DA08B" w14:textId="77777777" w:rsidR="0088536F" w:rsidRPr="005362B1" w:rsidRDefault="0088536F" w:rsidP="00D9550E">
            <w:pPr>
              <w:spacing w:after="0"/>
              <w:jc w:val="center"/>
            </w:pPr>
            <w:r w:rsidRPr="005362B1">
              <w:rPr>
                <w:color w:val="000000"/>
              </w:rPr>
              <w:t>22,290</w:t>
            </w:r>
          </w:p>
        </w:tc>
        <w:tc>
          <w:tcPr>
            <w:tcW w:w="498" w:type="pct"/>
            <w:shd w:val="clear" w:color="auto" w:fill="auto"/>
            <w:noWrap/>
            <w:vAlign w:val="center"/>
          </w:tcPr>
          <w:p w14:paraId="43D4B276" w14:textId="77777777" w:rsidR="0088536F" w:rsidRPr="005362B1" w:rsidRDefault="0088536F" w:rsidP="00D9550E">
            <w:pPr>
              <w:spacing w:after="0"/>
              <w:jc w:val="center"/>
            </w:pPr>
            <w:r w:rsidRPr="005362B1">
              <w:rPr>
                <w:color w:val="000000"/>
              </w:rPr>
              <w:t>84,945</w:t>
            </w:r>
          </w:p>
        </w:tc>
      </w:tr>
      <w:tr w:rsidR="0088536F" w:rsidRPr="005362B1" w14:paraId="4120C332" w14:textId="77777777" w:rsidTr="00D9550E">
        <w:trPr>
          <w:cantSplit/>
          <w:trHeight w:val="23"/>
        </w:trPr>
        <w:tc>
          <w:tcPr>
            <w:tcW w:w="409" w:type="pct"/>
            <w:tcBorders>
              <w:right w:val="single" w:sz="4" w:space="0" w:color="auto"/>
            </w:tcBorders>
            <w:shd w:val="clear" w:color="auto" w:fill="auto"/>
            <w:noWrap/>
            <w:vAlign w:val="center"/>
            <w:hideMark/>
          </w:tcPr>
          <w:p w14:paraId="16182D13" w14:textId="77777777" w:rsidR="0088536F" w:rsidRPr="005362B1" w:rsidRDefault="0088536F" w:rsidP="00D9550E">
            <w:pPr>
              <w:spacing w:after="0"/>
              <w:jc w:val="center"/>
            </w:pPr>
            <w:r w:rsidRPr="005362B1">
              <w:rPr>
                <w:color w:val="000000"/>
              </w:rPr>
              <w:t>2015</w:t>
            </w:r>
          </w:p>
        </w:tc>
        <w:tc>
          <w:tcPr>
            <w:tcW w:w="473" w:type="pct"/>
            <w:tcBorders>
              <w:left w:val="single" w:sz="4" w:space="0" w:color="auto"/>
            </w:tcBorders>
            <w:shd w:val="clear" w:color="auto" w:fill="auto"/>
            <w:noWrap/>
            <w:vAlign w:val="center"/>
          </w:tcPr>
          <w:p w14:paraId="3885E7DA" w14:textId="77777777" w:rsidR="0088536F" w:rsidRPr="005362B1" w:rsidRDefault="0088536F" w:rsidP="00D9550E">
            <w:pPr>
              <w:spacing w:after="0"/>
              <w:jc w:val="center"/>
            </w:pPr>
            <w:r w:rsidRPr="005362B1">
              <w:rPr>
                <w:color w:val="000000"/>
              </w:rPr>
              <w:t>22,268</w:t>
            </w:r>
          </w:p>
        </w:tc>
        <w:tc>
          <w:tcPr>
            <w:tcW w:w="461" w:type="pct"/>
            <w:shd w:val="clear" w:color="auto" w:fill="auto"/>
            <w:noWrap/>
            <w:vAlign w:val="center"/>
          </w:tcPr>
          <w:p w14:paraId="041C67A5" w14:textId="77777777" w:rsidR="0088536F" w:rsidRPr="005362B1" w:rsidRDefault="0088536F" w:rsidP="00D9550E">
            <w:pPr>
              <w:spacing w:after="0"/>
              <w:jc w:val="center"/>
            </w:pPr>
            <w:r w:rsidRPr="005362B1">
              <w:rPr>
                <w:color w:val="000000"/>
              </w:rPr>
              <w:t>13,047</w:t>
            </w:r>
          </w:p>
        </w:tc>
        <w:tc>
          <w:tcPr>
            <w:tcW w:w="463" w:type="pct"/>
            <w:shd w:val="clear" w:color="auto" w:fill="auto"/>
            <w:noWrap/>
            <w:vAlign w:val="center"/>
          </w:tcPr>
          <w:p w14:paraId="50C0E96D" w14:textId="77777777" w:rsidR="0088536F" w:rsidRPr="005362B1" w:rsidRDefault="0088536F" w:rsidP="00D9550E">
            <w:pPr>
              <w:spacing w:after="0"/>
              <w:jc w:val="center"/>
            </w:pPr>
            <w:r w:rsidRPr="005362B1">
              <w:rPr>
                <w:color w:val="000000"/>
              </w:rPr>
              <w:t>20,653</w:t>
            </w:r>
          </w:p>
        </w:tc>
        <w:tc>
          <w:tcPr>
            <w:tcW w:w="416" w:type="pct"/>
            <w:shd w:val="clear" w:color="auto" w:fill="auto"/>
            <w:noWrap/>
            <w:vAlign w:val="center"/>
          </w:tcPr>
          <w:p w14:paraId="13C7D530" w14:textId="77777777" w:rsidR="0088536F" w:rsidRPr="005362B1" w:rsidRDefault="0088536F" w:rsidP="00D9550E">
            <w:pPr>
              <w:spacing w:after="0"/>
              <w:jc w:val="center"/>
            </w:pPr>
            <w:r w:rsidRPr="005362B1">
              <w:rPr>
                <w:color w:val="000000"/>
              </w:rPr>
              <w:t>408</w:t>
            </w:r>
          </w:p>
        </w:tc>
        <w:tc>
          <w:tcPr>
            <w:tcW w:w="552" w:type="pct"/>
            <w:tcBorders>
              <w:right w:val="single" w:sz="4" w:space="0" w:color="auto"/>
            </w:tcBorders>
            <w:shd w:val="clear" w:color="auto" w:fill="auto"/>
            <w:noWrap/>
            <w:vAlign w:val="center"/>
          </w:tcPr>
          <w:p w14:paraId="744A5D10" w14:textId="77777777" w:rsidR="0088536F" w:rsidRPr="005362B1" w:rsidRDefault="0088536F" w:rsidP="00D9550E">
            <w:pPr>
              <w:spacing w:after="0"/>
              <w:jc w:val="center"/>
            </w:pPr>
            <w:r w:rsidRPr="005362B1">
              <w:rPr>
                <w:color w:val="000000"/>
              </w:rPr>
              <w:t>56,376</w:t>
            </w:r>
          </w:p>
        </w:tc>
        <w:tc>
          <w:tcPr>
            <w:tcW w:w="378" w:type="pct"/>
            <w:tcBorders>
              <w:left w:val="single" w:sz="4" w:space="0" w:color="auto"/>
            </w:tcBorders>
            <w:shd w:val="clear" w:color="auto" w:fill="auto"/>
            <w:noWrap/>
            <w:vAlign w:val="center"/>
          </w:tcPr>
          <w:p w14:paraId="63E12BB7" w14:textId="77777777" w:rsidR="0088536F" w:rsidRPr="005362B1" w:rsidRDefault="0088536F" w:rsidP="00D9550E">
            <w:pPr>
              <w:spacing w:after="0"/>
              <w:jc w:val="center"/>
            </w:pPr>
            <w:r w:rsidRPr="005362B1">
              <w:rPr>
                <w:color w:val="000000"/>
              </w:rPr>
              <w:t>577</w:t>
            </w:r>
          </w:p>
        </w:tc>
        <w:tc>
          <w:tcPr>
            <w:tcW w:w="463" w:type="pct"/>
            <w:shd w:val="clear" w:color="auto" w:fill="auto"/>
            <w:noWrap/>
            <w:vAlign w:val="center"/>
          </w:tcPr>
          <w:p w14:paraId="505703E4" w14:textId="77777777" w:rsidR="0088536F" w:rsidRPr="005362B1" w:rsidRDefault="0088536F" w:rsidP="00D9550E">
            <w:pPr>
              <w:spacing w:after="0"/>
              <w:jc w:val="center"/>
            </w:pPr>
            <w:r w:rsidRPr="005362B1">
              <w:rPr>
                <w:color w:val="000000"/>
              </w:rPr>
              <w:t>19,719</w:t>
            </w:r>
          </w:p>
        </w:tc>
        <w:tc>
          <w:tcPr>
            <w:tcW w:w="417" w:type="pct"/>
            <w:shd w:val="clear" w:color="auto" w:fill="auto"/>
            <w:noWrap/>
            <w:vAlign w:val="center"/>
          </w:tcPr>
          <w:p w14:paraId="353D17B2" w14:textId="77777777" w:rsidR="0088536F" w:rsidRPr="005362B1" w:rsidRDefault="0088536F" w:rsidP="00D9550E">
            <w:pPr>
              <w:spacing w:after="0"/>
              <w:jc w:val="center"/>
            </w:pPr>
            <w:r w:rsidRPr="005362B1">
              <w:rPr>
                <w:color w:val="000000"/>
              </w:rPr>
              <w:t>2,808</w:t>
            </w:r>
          </w:p>
        </w:tc>
        <w:tc>
          <w:tcPr>
            <w:tcW w:w="470" w:type="pct"/>
            <w:shd w:val="clear" w:color="auto" w:fill="auto"/>
            <w:noWrap/>
            <w:vAlign w:val="center"/>
          </w:tcPr>
          <w:p w14:paraId="03C2E7A7" w14:textId="77777777" w:rsidR="0088536F" w:rsidRPr="005362B1" w:rsidRDefault="0088536F" w:rsidP="00D9550E">
            <w:pPr>
              <w:spacing w:after="0"/>
              <w:jc w:val="center"/>
            </w:pPr>
            <w:r w:rsidRPr="005362B1">
              <w:rPr>
                <w:color w:val="000000"/>
              </w:rPr>
              <w:t>23,104</w:t>
            </w:r>
          </w:p>
        </w:tc>
        <w:tc>
          <w:tcPr>
            <w:tcW w:w="498" w:type="pct"/>
            <w:shd w:val="clear" w:color="auto" w:fill="auto"/>
            <w:noWrap/>
            <w:vAlign w:val="center"/>
          </w:tcPr>
          <w:p w14:paraId="673D98EE" w14:textId="77777777" w:rsidR="0088536F" w:rsidRPr="005362B1" w:rsidRDefault="0088536F" w:rsidP="00D9550E">
            <w:pPr>
              <w:spacing w:after="0"/>
              <w:jc w:val="center"/>
            </w:pPr>
            <w:r w:rsidRPr="005362B1">
              <w:rPr>
                <w:color w:val="000000"/>
              </w:rPr>
              <w:t>79,480</w:t>
            </w:r>
          </w:p>
        </w:tc>
      </w:tr>
      <w:tr w:rsidR="0088536F" w:rsidRPr="005362B1" w14:paraId="6392BEF5" w14:textId="77777777" w:rsidTr="00D9550E">
        <w:trPr>
          <w:cantSplit/>
          <w:trHeight w:val="23"/>
        </w:trPr>
        <w:tc>
          <w:tcPr>
            <w:tcW w:w="409" w:type="pct"/>
            <w:tcBorders>
              <w:right w:val="single" w:sz="4" w:space="0" w:color="auto"/>
            </w:tcBorders>
            <w:shd w:val="clear" w:color="auto" w:fill="auto"/>
            <w:noWrap/>
            <w:vAlign w:val="center"/>
          </w:tcPr>
          <w:p w14:paraId="20ED1BC0" w14:textId="77777777" w:rsidR="0088536F" w:rsidRPr="005362B1" w:rsidRDefault="0088536F" w:rsidP="00D9550E">
            <w:pPr>
              <w:spacing w:after="0"/>
              <w:jc w:val="center"/>
            </w:pPr>
            <w:r w:rsidRPr="005362B1">
              <w:rPr>
                <w:color w:val="000000"/>
              </w:rPr>
              <w:t>2016</w:t>
            </w:r>
          </w:p>
        </w:tc>
        <w:tc>
          <w:tcPr>
            <w:tcW w:w="473" w:type="pct"/>
            <w:tcBorders>
              <w:left w:val="single" w:sz="4" w:space="0" w:color="auto"/>
            </w:tcBorders>
            <w:shd w:val="clear" w:color="auto" w:fill="auto"/>
            <w:noWrap/>
            <w:vAlign w:val="center"/>
          </w:tcPr>
          <w:p w14:paraId="434E4C46" w14:textId="77777777" w:rsidR="0088536F" w:rsidRPr="005362B1" w:rsidRDefault="0088536F" w:rsidP="00D9550E">
            <w:pPr>
              <w:spacing w:after="0"/>
              <w:jc w:val="center"/>
            </w:pPr>
            <w:r w:rsidRPr="005362B1">
              <w:rPr>
                <w:color w:val="000000"/>
              </w:rPr>
              <w:t>15,217</w:t>
            </w:r>
          </w:p>
        </w:tc>
        <w:tc>
          <w:tcPr>
            <w:tcW w:w="461" w:type="pct"/>
            <w:shd w:val="clear" w:color="auto" w:fill="auto"/>
            <w:noWrap/>
            <w:vAlign w:val="center"/>
          </w:tcPr>
          <w:p w14:paraId="2DD0E3C3" w14:textId="77777777" w:rsidR="0088536F" w:rsidRPr="005362B1" w:rsidRDefault="0088536F" w:rsidP="00D9550E">
            <w:pPr>
              <w:spacing w:after="0"/>
              <w:jc w:val="center"/>
            </w:pPr>
            <w:r w:rsidRPr="005362B1">
              <w:rPr>
                <w:color w:val="000000"/>
              </w:rPr>
              <w:t>8,123</w:t>
            </w:r>
          </w:p>
        </w:tc>
        <w:tc>
          <w:tcPr>
            <w:tcW w:w="463" w:type="pct"/>
            <w:shd w:val="clear" w:color="auto" w:fill="auto"/>
            <w:noWrap/>
            <w:vAlign w:val="center"/>
          </w:tcPr>
          <w:p w14:paraId="41BE6A82" w14:textId="77777777" w:rsidR="0088536F" w:rsidRPr="005362B1" w:rsidRDefault="0088536F" w:rsidP="00D9550E">
            <w:pPr>
              <w:spacing w:after="0"/>
              <w:jc w:val="center"/>
            </w:pPr>
            <w:r w:rsidRPr="005362B1">
              <w:rPr>
                <w:color w:val="000000"/>
              </w:rPr>
              <w:t>19,248</w:t>
            </w:r>
          </w:p>
        </w:tc>
        <w:tc>
          <w:tcPr>
            <w:tcW w:w="416" w:type="pct"/>
            <w:shd w:val="clear" w:color="auto" w:fill="auto"/>
            <w:noWrap/>
            <w:vAlign w:val="center"/>
          </w:tcPr>
          <w:p w14:paraId="4108DFAF" w14:textId="77777777" w:rsidR="0088536F" w:rsidRPr="005362B1" w:rsidRDefault="0088536F" w:rsidP="00D9550E">
            <w:pPr>
              <w:spacing w:after="0"/>
              <w:jc w:val="center"/>
            </w:pPr>
            <w:r w:rsidRPr="005362B1">
              <w:rPr>
                <w:color w:val="000000"/>
              </w:rPr>
              <w:t>346</w:t>
            </w:r>
          </w:p>
        </w:tc>
        <w:tc>
          <w:tcPr>
            <w:tcW w:w="552" w:type="pct"/>
            <w:tcBorders>
              <w:right w:val="single" w:sz="4" w:space="0" w:color="auto"/>
            </w:tcBorders>
            <w:shd w:val="clear" w:color="auto" w:fill="auto"/>
            <w:noWrap/>
            <w:vAlign w:val="center"/>
          </w:tcPr>
          <w:p w14:paraId="0C7A09FB" w14:textId="77777777" w:rsidR="0088536F" w:rsidRPr="005362B1" w:rsidRDefault="0088536F" w:rsidP="00D9550E">
            <w:pPr>
              <w:spacing w:after="0"/>
              <w:jc w:val="center"/>
            </w:pPr>
            <w:r w:rsidRPr="005362B1">
              <w:rPr>
                <w:color w:val="000000"/>
              </w:rPr>
              <w:t>42,934</w:t>
            </w:r>
          </w:p>
        </w:tc>
        <w:tc>
          <w:tcPr>
            <w:tcW w:w="378" w:type="pct"/>
            <w:tcBorders>
              <w:left w:val="single" w:sz="4" w:space="0" w:color="auto"/>
            </w:tcBorders>
            <w:shd w:val="clear" w:color="auto" w:fill="auto"/>
            <w:noWrap/>
            <w:vAlign w:val="center"/>
          </w:tcPr>
          <w:p w14:paraId="40DD87A6" w14:textId="77777777" w:rsidR="0088536F" w:rsidRPr="005362B1" w:rsidRDefault="0088536F" w:rsidP="00D9550E">
            <w:pPr>
              <w:spacing w:after="0"/>
              <w:jc w:val="center"/>
            </w:pPr>
            <w:r w:rsidRPr="005362B1">
              <w:rPr>
                <w:color w:val="000000"/>
              </w:rPr>
              <w:t>803</w:t>
            </w:r>
          </w:p>
        </w:tc>
        <w:tc>
          <w:tcPr>
            <w:tcW w:w="463" w:type="pct"/>
            <w:shd w:val="clear" w:color="auto" w:fill="auto"/>
            <w:noWrap/>
            <w:vAlign w:val="center"/>
          </w:tcPr>
          <w:p w14:paraId="0DA9BE41" w14:textId="77777777" w:rsidR="0088536F" w:rsidRPr="005362B1" w:rsidRDefault="0088536F" w:rsidP="00D9550E">
            <w:pPr>
              <w:spacing w:after="0"/>
              <w:jc w:val="center"/>
            </w:pPr>
            <w:r w:rsidRPr="005362B1">
              <w:rPr>
                <w:color w:val="000000"/>
              </w:rPr>
              <w:t>18,609</w:t>
            </w:r>
          </w:p>
        </w:tc>
        <w:tc>
          <w:tcPr>
            <w:tcW w:w="417" w:type="pct"/>
            <w:shd w:val="clear" w:color="auto" w:fill="auto"/>
            <w:noWrap/>
            <w:vAlign w:val="center"/>
          </w:tcPr>
          <w:p w14:paraId="43F47A03" w14:textId="77777777" w:rsidR="0088536F" w:rsidRPr="005362B1" w:rsidRDefault="0088536F" w:rsidP="00D9550E">
            <w:pPr>
              <w:spacing w:after="0"/>
              <w:jc w:val="center"/>
            </w:pPr>
            <w:r w:rsidRPr="005362B1">
              <w:rPr>
                <w:color w:val="000000"/>
              </w:rPr>
              <w:t>1,708</w:t>
            </w:r>
          </w:p>
        </w:tc>
        <w:tc>
          <w:tcPr>
            <w:tcW w:w="470" w:type="pct"/>
            <w:shd w:val="clear" w:color="auto" w:fill="auto"/>
            <w:noWrap/>
            <w:vAlign w:val="center"/>
          </w:tcPr>
          <w:p w14:paraId="14F999FD" w14:textId="77777777" w:rsidR="0088536F" w:rsidRPr="005362B1" w:rsidRDefault="0088536F" w:rsidP="00D9550E">
            <w:pPr>
              <w:spacing w:after="0"/>
              <w:jc w:val="center"/>
            </w:pPr>
            <w:r w:rsidRPr="005362B1">
              <w:rPr>
                <w:color w:val="000000"/>
              </w:rPr>
              <w:t>21,120</w:t>
            </w:r>
          </w:p>
        </w:tc>
        <w:tc>
          <w:tcPr>
            <w:tcW w:w="498" w:type="pct"/>
            <w:shd w:val="clear" w:color="auto" w:fill="auto"/>
            <w:noWrap/>
            <w:vAlign w:val="center"/>
          </w:tcPr>
          <w:p w14:paraId="46952AAB" w14:textId="77777777" w:rsidR="0088536F" w:rsidRPr="005362B1" w:rsidRDefault="0088536F" w:rsidP="00D9550E">
            <w:pPr>
              <w:spacing w:after="0"/>
              <w:jc w:val="center"/>
            </w:pPr>
            <w:r w:rsidRPr="005362B1">
              <w:rPr>
                <w:color w:val="000000"/>
              </w:rPr>
              <w:t>64,054</w:t>
            </w:r>
          </w:p>
        </w:tc>
      </w:tr>
      <w:tr w:rsidR="0088536F" w:rsidRPr="005362B1" w14:paraId="1FE77C23" w14:textId="77777777" w:rsidTr="00D9550E">
        <w:trPr>
          <w:cantSplit/>
          <w:trHeight w:val="23"/>
        </w:trPr>
        <w:tc>
          <w:tcPr>
            <w:tcW w:w="409" w:type="pct"/>
            <w:tcBorders>
              <w:right w:val="single" w:sz="4" w:space="0" w:color="auto"/>
            </w:tcBorders>
            <w:shd w:val="clear" w:color="auto" w:fill="auto"/>
            <w:noWrap/>
            <w:vAlign w:val="center"/>
          </w:tcPr>
          <w:p w14:paraId="0FB498DF" w14:textId="77777777" w:rsidR="0088536F" w:rsidRPr="005362B1" w:rsidRDefault="0088536F" w:rsidP="00D9550E">
            <w:pPr>
              <w:spacing w:after="0"/>
              <w:jc w:val="center"/>
            </w:pPr>
            <w:r w:rsidRPr="005362B1">
              <w:rPr>
                <w:color w:val="000000"/>
              </w:rPr>
              <w:t>2017</w:t>
            </w:r>
          </w:p>
        </w:tc>
        <w:tc>
          <w:tcPr>
            <w:tcW w:w="473" w:type="pct"/>
            <w:tcBorders>
              <w:left w:val="single" w:sz="4" w:space="0" w:color="auto"/>
            </w:tcBorders>
            <w:shd w:val="clear" w:color="auto" w:fill="auto"/>
            <w:noWrap/>
            <w:vAlign w:val="center"/>
          </w:tcPr>
          <w:p w14:paraId="1E594AA7" w14:textId="77777777" w:rsidR="0088536F" w:rsidRPr="005362B1" w:rsidRDefault="0088536F" w:rsidP="00D9550E">
            <w:pPr>
              <w:spacing w:after="0"/>
              <w:jc w:val="center"/>
            </w:pPr>
            <w:r w:rsidRPr="005362B1">
              <w:rPr>
                <w:color w:val="000000"/>
              </w:rPr>
              <w:t>13,041</w:t>
            </w:r>
          </w:p>
        </w:tc>
        <w:tc>
          <w:tcPr>
            <w:tcW w:w="461" w:type="pct"/>
            <w:shd w:val="clear" w:color="auto" w:fill="auto"/>
            <w:noWrap/>
            <w:vAlign w:val="center"/>
          </w:tcPr>
          <w:p w14:paraId="62919F84" w14:textId="77777777" w:rsidR="0088536F" w:rsidRPr="005362B1" w:rsidRDefault="0088536F" w:rsidP="00D9550E">
            <w:pPr>
              <w:spacing w:after="0"/>
              <w:jc w:val="center"/>
            </w:pPr>
            <w:r w:rsidRPr="005362B1">
              <w:rPr>
                <w:color w:val="000000"/>
              </w:rPr>
              <w:t>8,965</w:t>
            </w:r>
          </w:p>
        </w:tc>
        <w:tc>
          <w:tcPr>
            <w:tcW w:w="463" w:type="pct"/>
            <w:shd w:val="clear" w:color="auto" w:fill="auto"/>
            <w:noWrap/>
            <w:vAlign w:val="center"/>
          </w:tcPr>
          <w:p w14:paraId="07A1634C" w14:textId="77777777" w:rsidR="0088536F" w:rsidRPr="005362B1" w:rsidRDefault="0088536F" w:rsidP="00D9550E">
            <w:pPr>
              <w:spacing w:after="0"/>
              <w:jc w:val="center"/>
            </w:pPr>
            <w:r w:rsidRPr="005362B1">
              <w:rPr>
                <w:color w:val="000000"/>
              </w:rPr>
              <w:t>13,426</w:t>
            </w:r>
          </w:p>
        </w:tc>
        <w:tc>
          <w:tcPr>
            <w:tcW w:w="416" w:type="pct"/>
            <w:shd w:val="clear" w:color="auto" w:fill="auto"/>
            <w:noWrap/>
            <w:vAlign w:val="center"/>
          </w:tcPr>
          <w:p w14:paraId="556B1401" w14:textId="77777777" w:rsidR="0088536F" w:rsidRPr="005362B1" w:rsidRDefault="0088536F" w:rsidP="00D9550E">
            <w:pPr>
              <w:spacing w:after="0"/>
              <w:jc w:val="center"/>
            </w:pPr>
            <w:r w:rsidRPr="005362B1">
              <w:rPr>
                <w:color w:val="000000"/>
              </w:rPr>
              <w:t>67</w:t>
            </w:r>
          </w:p>
        </w:tc>
        <w:tc>
          <w:tcPr>
            <w:tcW w:w="552" w:type="pct"/>
            <w:tcBorders>
              <w:right w:val="single" w:sz="4" w:space="0" w:color="auto"/>
            </w:tcBorders>
            <w:shd w:val="clear" w:color="auto" w:fill="auto"/>
            <w:noWrap/>
            <w:vAlign w:val="center"/>
          </w:tcPr>
          <w:p w14:paraId="07EB4973" w14:textId="77777777" w:rsidR="0088536F" w:rsidRPr="005362B1" w:rsidRDefault="0088536F" w:rsidP="00D9550E">
            <w:pPr>
              <w:spacing w:after="0"/>
              <w:jc w:val="center"/>
            </w:pPr>
            <w:r w:rsidRPr="005362B1">
              <w:rPr>
                <w:color w:val="000000"/>
              </w:rPr>
              <w:t>35,499</w:t>
            </w:r>
          </w:p>
        </w:tc>
        <w:tc>
          <w:tcPr>
            <w:tcW w:w="378" w:type="pct"/>
            <w:tcBorders>
              <w:left w:val="single" w:sz="4" w:space="0" w:color="auto"/>
            </w:tcBorders>
            <w:shd w:val="clear" w:color="auto" w:fill="auto"/>
            <w:noWrap/>
            <w:vAlign w:val="center"/>
          </w:tcPr>
          <w:p w14:paraId="686D8782" w14:textId="77777777" w:rsidR="0088536F" w:rsidRPr="005362B1" w:rsidRDefault="0088536F" w:rsidP="00D9550E">
            <w:pPr>
              <w:spacing w:after="0"/>
              <w:jc w:val="center"/>
            </w:pPr>
            <w:r w:rsidRPr="005362B1">
              <w:rPr>
                <w:color w:val="000000"/>
              </w:rPr>
              <w:t>155</w:t>
            </w:r>
          </w:p>
        </w:tc>
        <w:tc>
          <w:tcPr>
            <w:tcW w:w="463" w:type="pct"/>
            <w:shd w:val="clear" w:color="auto" w:fill="auto"/>
            <w:noWrap/>
            <w:vAlign w:val="center"/>
          </w:tcPr>
          <w:p w14:paraId="4CF4720C" w14:textId="77777777" w:rsidR="0088536F" w:rsidRPr="005362B1" w:rsidRDefault="0088536F" w:rsidP="00D9550E">
            <w:pPr>
              <w:spacing w:after="0"/>
              <w:jc w:val="center"/>
            </w:pPr>
            <w:r w:rsidRPr="005362B1">
              <w:rPr>
                <w:color w:val="000000"/>
              </w:rPr>
              <w:t>13,011</w:t>
            </w:r>
          </w:p>
        </w:tc>
        <w:tc>
          <w:tcPr>
            <w:tcW w:w="417" w:type="pct"/>
            <w:shd w:val="clear" w:color="auto" w:fill="auto"/>
            <w:noWrap/>
            <w:vAlign w:val="center"/>
          </w:tcPr>
          <w:p w14:paraId="58C81ECF" w14:textId="77777777" w:rsidR="0088536F" w:rsidRPr="005362B1" w:rsidRDefault="0088536F" w:rsidP="00D9550E">
            <w:pPr>
              <w:spacing w:after="0"/>
              <w:jc w:val="center"/>
            </w:pPr>
            <w:r w:rsidRPr="005362B1">
              <w:rPr>
                <w:color w:val="000000"/>
              </w:rPr>
              <w:t>62</w:t>
            </w:r>
          </w:p>
        </w:tc>
        <w:tc>
          <w:tcPr>
            <w:tcW w:w="470" w:type="pct"/>
            <w:shd w:val="clear" w:color="auto" w:fill="auto"/>
            <w:noWrap/>
            <w:vAlign w:val="center"/>
          </w:tcPr>
          <w:p w14:paraId="1052CCFC" w14:textId="77777777" w:rsidR="0088536F" w:rsidRPr="005362B1" w:rsidRDefault="0088536F" w:rsidP="00D9550E">
            <w:pPr>
              <w:spacing w:after="0"/>
              <w:jc w:val="center"/>
            </w:pPr>
            <w:r w:rsidRPr="005362B1">
              <w:rPr>
                <w:color w:val="000000"/>
              </w:rPr>
              <w:t>13,228</w:t>
            </w:r>
          </w:p>
        </w:tc>
        <w:tc>
          <w:tcPr>
            <w:tcW w:w="498" w:type="pct"/>
            <w:shd w:val="clear" w:color="auto" w:fill="auto"/>
            <w:noWrap/>
            <w:vAlign w:val="center"/>
          </w:tcPr>
          <w:p w14:paraId="538E9498" w14:textId="77777777" w:rsidR="0088536F" w:rsidRPr="005362B1" w:rsidRDefault="0088536F" w:rsidP="00D9550E">
            <w:pPr>
              <w:spacing w:after="0"/>
              <w:jc w:val="center"/>
            </w:pPr>
            <w:r w:rsidRPr="005362B1">
              <w:rPr>
                <w:color w:val="000000"/>
              </w:rPr>
              <w:t>48,727</w:t>
            </w:r>
          </w:p>
        </w:tc>
      </w:tr>
      <w:tr w:rsidR="0088536F" w:rsidRPr="005362B1" w14:paraId="53DDAE5B" w14:textId="77777777" w:rsidTr="00D9550E">
        <w:trPr>
          <w:cantSplit/>
          <w:trHeight w:val="23"/>
        </w:trPr>
        <w:tc>
          <w:tcPr>
            <w:tcW w:w="409" w:type="pct"/>
            <w:tcBorders>
              <w:right w:val="single" w:sz="4" w:space="0" w:color="auto"/>
            </w:tcBorders>
            <w:shd w:val="clear" w:color="auto" w:fill="auto"/>
            <w:noWrap/>
            <w:vAlign w:val="center"/>
          </w:tcPr>
          <w:p w14:paraId="0E921A4B" w14:textId="77777777" w:rsidR="0088536F" w:rsidRPr="005362B1" w:rsidRDefault="0088536F" w:rsidP="00D9550E">
            <w:pPr>
              <w:spacing w:after="0"/>
              <w:jc w:val="center"/>
            </w:pPr>
            <w:r w:rsidRPr="005362B1">
              <w:rPr>
                <w:color w:val="000000"/>
              </w:rPr>
              <w:t>2018</w:t>
            </w:r>
          </w:p>
        </w:tc>
        <w:tc>
          <w:tcPr>
            <w:tcW w:w="473" w:type="pct"/>
            <w:tcBorders>
              <w:left w:val="single" w:sz="4" w:space="0" w:color="auto"/>
            </w:tcBorders>
            <w:shd w:val="clear" w:color="auto" w:fill="auto"/>
            <w:noWrap/>
            <w:vAlign w:val="center"/>
          </w:tcPr>
          <w:p w14:paraId="16075EFA" w14:textId="77777777" w:rsidR="0088536F" w:rsidRPr="005362B1" w:rsidRDefault="0088536F" w:rsidP="00D9550E">
            <w:pPr>
              <w:spacing w:after="0"/>
              <w:jc w:val="center"/>
            </w:pPr>
            <w:r w:rsidRPr="005362B1">
              <w:rPr>
                <w:color w:val="000000"/>
              </w:rPr>
              <w:t>3,818</w:t>
            </w:r>
          </w:p>
        </w:tc>
        <w:tc>
          <w:tcPr>
            <w:tcW w:w="461" w:type="pct"/>
            <w:shd w:val="clear" w:color="auto" w:fill="auto"/>
            <w:noWrap/>
            <w:vAlign w:val="center"/>
          </w:tcPr>
          <w:p w14:paraId="33D36B59" w14:textId="77777777" w:rsidR="0088536F" w:rsidRPr="005362B1" w:rsidRDefault="0088536F" w:rsidP="00D9550E">
            <w:pPr>
              <w:spacing w:after="0"/>
              <w:jc w:val="center"/>
            </w:pPr>
            <w:r w:rsidRPr="005362B1">
              <w:rPr>
                <w:color w:val="000000"/>
              </w:rPr>
              <w:t>3,033</w:t>
            </w:r>
          </w:p>
        </w:tc>
        <w:tc>
          <w:tcPr>
            <w:tcW w:w="463" w:type="pct"/>
            <w:shd w:val="clear" w:color="auto" w:fill="auto"/>
            <w:noWrap/>
            <w:vAlign w:val="center"/>
          </w:tcPr>
          <w:p w14:paraId="50C9F698" w14:textId="77777777" w:rsidR="0088536F" w:rsidRPr="005362B1" w:rsidRDefault="0088536F" w:rsidP="00D9550E">
            <w:pPr>
              <w:spacing w:after="0"/>
              <w:jc w:val="center"/>
            </w:pPr>
            <w:r w:rsidRPr="005362B1">
              <w:rPr>
                <w:color w:val="000000"/>
              </w:rPr>
              <w:t>4,013</w:t>
            </w:r>
          </w:p>
        </w:tc>
        <w:tc>
          <w:tcPr>
            <w:tcW w:w="416" w:type="pct"/>
            <w:shd w:val="clear" w:color="auto" w:fill="auto"/>
            <w:noWrap/>
            <w:vAlign w:val="center"/>
          </w:tcPr>
          <w:p w14:paraId="6F060713" w14:textId="77777777" w:rsidR="0088536F" w:rsidRPr="005362B1" w:rsidRDefault="0088536F" w:rsidP="00D9550E">
            <w:pPr>
              <w:spacing w:after="0"/>
              <w:jc w:val="center"/>
            </w:pPr>
            <w:r w:rsidRPr="005362B1">
              <w:rPr>
                <w:color w:val="000000"/>
              </w:rPr>
              <w:t>121</w:t>
            </w:r>
          </w:p>
        </w:tc>
        <w:tc>
          <w:tcPr>
            <w:tcW w:w="552" w:type="pct"/>
            <w:tcBorders>
              <w:right w:val="single" w:sz="4" w:space="0" w:color="auto"/>
            </w:tcBorders>
            <w:shd w:val="clear" w:color="auto" w:fill="auto"/>
            <w:noWrap/>
            <w:vAlign w:val="center"/>
          </w:tcPr>
          <w:p w14:paraId="554A4648" w14:textId="77777777" w:rsidR="0088536F" w:rsidRPr="005362B1" w:rsidRDefault="0088536F" w:rsidP="00D9550E">
            <w:pPr>
              <w:spacing w:after="0"/>
              <w:jc w:val="center"/>
            </w:pPr>
            <w:r w:rsidRPr="005362B1">
              <w:rPr>
                <w:color w:val="000000"/>
              </w:rPr>
              <w:t>10,985</w:t>
            </w:r>
          </w:p>
        </w:tc>
        <w:tc>
          <w:tcPr>
            <w:tcW w:w="378" w:type="pct"/>
            <w:tcBorders>
              <w:left w:val="single" w:sz="4" w:space="0" w:color="auto"/>
            </w:tcBorders>
            <w:shd w:val="clear" w:color="auto" w:fill="auto"/>
            <w:noWrap/>
            <w:vAlign w:val="center"/>
          </w:tcPr>
          <w:p w14:paraId="1D772508" w14:textId="77777777" w:rsidR="0088536F" w:rsidRPr="005362B1" w:rsidRDefault="0088536F" w:rsidP="00D9550E">
            <w:pPr>
              <w:spacing w:after="0"/>
              <w:jc w:val="center"/>
            </w:pPr>
            <w:r w:rsidRPr="005362B1">
              <w:rPr>
                <w:color w:val="000000"/>
              </w:rPr>
              <w:t>310</w:t>
            </w:r>
          </w:p>
        </w:tc>
        <w:tc>
          <w:tcPr>
            <w:tcW w:w="463" w:type="pct"/>
            <w:shd w:val="clear" w:color="auto" w:fill="auto"/>
            <w:noWrap/>
            <w:vAlign w:val="center"/>
          </w:tcPr>
          <w:p w14:paraId="7ED45475" w14:textId="77777777" w:rsidR="0088536F" w:rsidRPr="005362B1" w:rsidRDefault="0088536F" w:rsidP="00D9550E">
            <w:pPr>
              <w:spacing w:after="0"/>
              <w:jc w:val="center"/>
            </w:pPr>
            <w:r w:rsidRPr="005362B1">
              <w:rPr>
                <w:color w:val="000000"/>
              </w:rPr>
              <w:t>3,660</w:t>
            </w:r>
          </w:p>
        </w:tc>
        <w:tc>
          <w:tcPr>
            <w:tcW w:w="417" w:type="pct"/>
            <w:shd w:val="clear" w:color="auto" w:fill="auto"/>
            <w:noWrap/>
            <w:vAlign w:val="center"/>
          </w:tcPr>
          <w:p w14:paraId="32B90151" w14:textId="77777777" w:rsidR="0088536F" w:rsidRPr="005362B1" w:rsidRDefault="0088536F" w:rsidP="00D9550E">
            <w:pPr>
              <w:spacing w:after="0"/>
              <w:jc w:val="center"/>
            </w:pPr>
            <w:r w:rsidRPr="005362B1">
              <w:rPr>
                <w:color w:val="000000"/>
              </w:rPr>
              <w:t>195</w:t>
            </w:r>
          </w:p>
        </w:tc>
        <w:tc>
          <w:tcPr>
            <w:tcW w:w="470" w:type="pct"/>
            <w:shd w:val="clear" w:color="auto" w:fill="auto"/>
            <w:noWrap/>
            <w:vAlign w:val="center"/>
          </w:tcPr>
          <w:p w14:paraId="7E746128" w14:textId="77777777" w:rsidR="0088536F" w:rsidRPr="005362B1" w:rsidRDefault="0088536F" w:rsidP="00D9550E">
            <w:pPr>
              <w:spacing w:after="0"/>
              <w:jc w:val="center"/>
            </w:pPr>
            <w:r w:rsidRPr="005362B1">
              <w:rPr>
                <w:color w:val="000000"/>
              </w:rPr>
              <w:t>4,165</w:t>
            </w:r>
          </w:p>
        </w:tc>
        <w:tc>
          <w:tcPr>
            <w:tcW w:w="498" w:type="pct"/>
            <w:shd w:val="clear" w:color="auto" w:fill="auto"/>
            <w:noWrap/>
            <w:vAlign w:val="center"/>
          </w:tcPr>
          <w:p w14:paraId="51C0287A" w14:textId="77777777" w:rsidR="0088536F" w:rsidRPr="005362B1" w:rsidRDefault="0088536F" w:rsidP="00D9550E">
            <w:pPr>
              <w:spacing w:after="0"/>
              <w:jc w:val="center"/>
            </w:pPr>
            <w:r w:rsidRPr="005362B1">
              <w:rPr>
                <w:color w:val="000000"/>
              </w:rPr>
              <w:t>15,150</w:t>
            </w:r>
          </w:p>
        </w:tc>
      </w:tr>
      <w:tr w:rsidR="0088536F" w:rsidRPr="005362B1" w14:paraId="2CACB04D" w14:textId="77777777" w:rsidTr="00D9550E">
        <w:trPr>
          <w:cantSplit/>
          <w:trHeight w:val="23"/>
        </w:trPr>
        <w:tc>
          <w:tcPr>
            <w:tcW w:w="409" w:type="pct"/>
            <w:tcBorders>
              <w:right w:val="single" w:sz="4" w:space="0" w:color="auto"/>
            </w:tcBorders>
            <w:shd w:val="clear" w:color="auto" w:fill="auto"/>
            <w:noWrap/>
            <w:vAlign w:val="center"/>
          </w:tcPr>
          <w:p w14:paraId="7A76B152" w14:textId="77777777" w:rsidR="0088536F" w:rsidRPr="005362B1" w:rsidRDefault="0088536F" w:rsidP="00D9550E">
            <w:pPr>
              <w:spacing w:after="0"/>
              <w:jc w:val="center"/>
            </w:pPr>
            <w:r w:rsidRPr="005362B1">
              <w:rPr>
                <w:color w:val="000000"/>
              </w:rPr>
              <w:t>2019</w:t>
            </w:r>
          </w:p>
        </w:tc>
        <w:tc>
          <w:tcPr>
            <w:tcW w:w="473" w:type="pct"/>
            <w:tcBorders>
              <w:left w:val="single" w:sz="4" w:space="0" w:color="auto"/>
            </w:tcBorders>
            <w:shd w:val="clear" w:color="auto" w:fill="auto"/>
            <w:noWrap/>
            <w:vAlign w:val="center"/>
          </w:tcPr>
          <w:p w14:paraId="367D95F1" w14:textId="77777777" w:rsidR="0088536F" w:rsidRPr="005362B1" w:rsidRDefault="0088536F" w:rsidP="00D9550E">
            <w:pPr>
              <w:spacing w:after="0"/>
              <w:jc w:val="center"/>
            </w:pPr>
            <w:r w:rsidRPr="005362B1">
              <w:rPr>
                <w:color w:val="000000"/>
              </w:rPr>
              <w:t>4,535</w:t>
            </w:r>
          </w:p>
        </w:tc>
        <w:tc>
          <w:tcPr>
            <w:tcW w:w="461" w:type="pct"/>
            <w:shd w:val="clear" w:color="auto" w:fill="auto"/>
            <w:noWrap/>
            <w:vAlign w:val="center"/>
          </w:tcPr>
          <w:p w14:paraId="0AEE21D6" w14:textId="77777777" w:rsidR="0088536F" w:rsidRPr="005362B1" w:rsidRDefault="0088536F" w:rsidP="00D9550E">
            <w:pPr>
              <w:spacing w:after="0"/>
              <w:jc w:val="center"/>
            </w:pPr>
            <w:r w:rsidRPr="005362B1">
              <w:rPr>
                <w:color w:val="000000"/>
              </w:rPr>
              <w:t>2,763</w:t>
            </w:r>
          </w:p>
        </w:tc>
        <w:tc>
          <w:tcPr>
            <w:tcW w:w="463" w:type="pct"/>
            <w:shd w:val="clear" w:color="auto" w:fill="auto"/>
            <w:noWrap/>
            <w:vAlign w:val="center"/>
          </w:tcPr>
          <w:p w14:paraId="6C94B5B4" w14:textId="77777777" w:rsidR="0088536F" w:rsidRPr="005362B1" w:rsidRDefault="0088536F" w:rsidP="00D9550E">
            <w:pPr>
              <w:spacing w:after="0"/>
              <w:jc w:val="center"/>
            </w:pPr>
            <w:r w:rsidRPr="005362B1">
              <w:rPr>
                <w:color w:val="000000"/>
              </w:rPr>
              <w:t>3,732</w:t>
            </w:r>
          </w:p>
        </w:tc>
        <w:tc>
          <w:tcPr>
            <w:tcW w:w="416" w:type="pct"/>
            <w:shd w:val="clear" w:color="auto" w:fill="auto"/>
            <w:noWrap/>
            <w:vAlign w:val="center"/>
          </w:tcPr>
          <w:p w14:paraId="200BA59E" w14:textId="77777777" w:rsidR="0088536F" w:rsidRPr="005362B1" w:rsidRDefault="0088536F" w:rsidP="00D9550E">
            <w:pPr>
              <w:spacing w:after="0"/>
              <w:jc w:val="center"/>
            </w:pPr>
            <w:r w:rsidRPr="005362B1">
              <w:rPr>
                <w:color w:val="000000"/>
              </w:rPr>
              <w:t>178</w:t>
            </w:r>
          </w:p>
        </w:tc>
        <w:tc>
          <w:tcPr>
            <w:tcW w:w="552" w:type="pct"/>
            <w:tcBorders>
              <w:right w:val="single" w:sz="4" w:space="0" w:color="auto"/>
            </w:tcBorders>
            <w:shd w:val="clear" w:color="auto" w:fill="auto"/>
            <w:noWrap/>
            <w:vAlign w:val="center"/>
          </w:tcPr>
          <w:p w14:paraId="79DD4F2C" w14:textId="77777777" w:rsidR="0088536F" w:rsidRPr="005362B1" w:rsidRDefault="0088536F" w:rsidP="00D9550E">
            <w:pPr>
              <w:spacing w:after="0"/>
              <w:jc w:val="center"/>
            </w:pPr>
            <w:r w:rsidRPr="005362B1">
              <w:rPr>
                <w:color w:val="000000"/>
              </w:rPr>
              <w:t>11,208</w:t>
            </w:r>
          </w:p>
        </w:tc>
        <w:tc>
          <w:tcPr>
            <w:tcW w:w="378" w:type="pct"/>
            <w:tcBorders>
              <w:left w:val="single" w:sz="4" w:space="0" w:color="auto"/>
            </w:tcBorders>
            <w:shd w:val="clear" w:color="auto" w:fill="auto"/>
            <w:noWrap/>
            <w:vAlign w:val="center"/>
          </w:tcPr>
          <w:p w14:paraId="3A3354B4" w14:textId="77777777" w:rsidR="0088536F" w:rsidRPr="005362B1" w:rsidRDefault="0088536F" w:rsidP="00D9550E">
            <w:pPr>
              <w:spacing w:after="0"/>
              <w:jc w:val="center"/>
            </w:pPr>
            <w:r w:rsidRPr="005362B1">
              <w:rPr>
                <w:color w:val="000000"/>
              </w:rPr>
              <w:t>358</w:t>
            </w:r>
          </w:p>
        </w:tc>
        <w:tc>
          <w:tcPr>
            <w:tcW w:w="463" w:type="pct"/>
            <w:shd w:val="clear" w:color="auto" w:fill="auto"/>
            <w:noWrap/>
            <w:vAlign w:val="center"/>
          </w:tcPr>
          <w:p w14:paraId="5E4551D5" w14:textId="77777777" w:rsidR="0088536F" w:rsidRPr="005362B1" w:rsidRDefault="0088536F" w:rsidP="00D9550E">
            <w:pPr>
              <w:spacing w:after="0"/>
              <w:jc w:val="center"/>
            </w:pPr>
            <w:r w:rsidRPr="005362B1">
              <w:rPr>
                <w:color w:val="000000"/>
              </w:rPr>
              <w:t>3,820</w:t>
            </w:r>
          </w:p>
        </w:tc>
        <w:tc>
          <w:tcPr>
            <w:tcW w:w="417" w:type="pct"/>
            <w:shd w:val="clear" w:color="auto" w:fill="auto"/>
            <w:noWrap/>
            <w:vAlign w:val="center"/>
          </w:tcPr>
          <w:p w14:paraId="24614D6B" w14:textId="77777777" w:rsidR="0088536F" w:rsidRPr="005362B1" w:rsidRDefault="0088536F" w:rsidP="00D9550E">
            <w:pPr>
              <w:spacing w:after="0"/>
              <w:jc w:val="center"/>
            </w:pPr>
            <w:r w:rsidRPr="005362B1">
              <w:rPr>
                <w:color w:val="000000"/>
              </w:rPr>
              <w:t>329</w:t>
            </w:r>
          </w:p>
        </w:tc>
        <w:tc>
          <w:tcPr>
            <w:tcW w:w="470" w:type="pct"/>
            <w:shd w:val="clear" w:color="auto" w:fill="auto"/>
            <w:noWrap/>
            <w:vAlign w:val="center"/>
          </w:tcPr>
          <w:p w14:paraId="43E3D112" w14:textId="77777777" w:rsidR="0088536F" w:rsidRPr="005362B1" w:rsidRDefault="0088536F" w:rsidP="00D9550E">
            <w:pPr>
              <w:spacing w:after="0"/>
              <w:jc w:val="center"/>
            </w:pPr>
            <w:r w:rsidRPr="005362B1">
              <w:rPr>
                <w:color w:val="000000"/>
              </w:rPr>
              <w:t>4,507</w:t>
            </w:r>
          </w:p>
        </w:tc>
        <w:tc>
          <w:tcPr>
            <w:tcW w:w="498" w:type="pct"/>
            <w:shd w:val="clear" w:color="auto" w:fill="auto"/>
            <w:noWrap/>
            <w:vAlign w:val="center"/>
          </w:tcPr>
          <w:p w14:paraId="15D87928" w14:textId="77777777" w:rsidR="0088536F" w:rsidRPr="005362B1" w:rsidRDefault="0088536F" w:rsidP="00D9550E">
            <w:pPr>
              <w:spacing w:after="0"/>
              <w:jc w:val="center"/>
            </w:pPr>
            <w:r w:rsidRPr="005362B1">
              <w:rPr>
                <w:color w:val="000000"/>
              </w:rPr>
              <w:t>15,715</w:t>
            </w:r>
          </w:p>
        </w:tc>
      </w:tr>
      <w:tr w:rsidR="0088536F" w:rsidRPr="005362B1" w14:paraId="59C1FF05" w14:textId="77777777" w:rsidTr="00D9550E">
        <w:trPr>
          <w:cantSplit/>
          <w:trHeight w:val="23"/>
        </w:trPr>
        <w:tc>
          <w:tcPr>
            <w:tcW w:w="409" w:type="pct"/>
            <w:tcBorders>
              <w:right w:val="single" w:sz="4" w:space="0" w:color="auto"/>
            </w:tcBorders>
            <w:shd w:val="clear" w:color="auto" w:fill="auto"/>
            <w:noWrap/>
            <w:vAlign w:val="center"/>
          </w:tcPr>
          <w:p w14:paraId="77F4395C" w14:textId="77777777" w:rsidR="0088536F" w:rsidRPr="005362B1" w:rsidRDefault="0088536F" w:rsidP="00D9550E">
            <w:pPr>
              <w:spacing w:after="0"/>
              <w:jc w:val="center"/>
            </w:pPr>
            <w:r w:rsidRPr="005362B1">
              <w:rPr>
                <w:color w:val="000000"/>
              </w:rPr>
              <w:t>2020</w:t>
            </w:r>
          </w:p>
        </w:tc>
        <w:tc>
          <w:tcPr>
            <w:tcW w:w="473" w:type="pct"/>
            <w:tcBorders>
              <w:left w:val="single" w:sz="4" w:space="0" w:color="auto"/>
            </w:tcBorders>
            <w:shd w:val="clear" w:color="auto" w:fill="auto"/>
            <w:noWrap/>
            <w:vAlign w:val="center"/>
          </w:tcPr>
          <w:p w14:paraId="6F4971E2" w14:textId="77777777" w:rsidR="0088536F" w:rsidRPr="005362B1" w:rsidRDefault="0088536F" w:rsidP="00D9550E">
            <w:pPr>
              <w:spacing w:after="0"/>
              <w:jc w:val="center"/>
            </w:pPr>
            <w:r w:rsidRPr="005362B1">
              <w:rPr>
                <w:color w:val="000000"/>
              </w:rPr>
              <w:t>3,427</w:t>
            </w:r>
          </w:p>
        </w:tc>
        <w:tc>
          <w:tcPr>
            <w:tcW w:w="461" w:type="pct"/>
            <w:shd w:val="clear" w:color="auto" w:fill="auto"/>
            <w:noWrap/>
            <w:vAlign w:val="center"/>
          </w:tcPr>
          <w:p w14:paraId="6FA2E7DB" w14:textId="77777777" w:rsidR="0088536F" w:rsidRPr="005362B1" w:rsidRDefault="0088536F" w:rsidP="00D9550E">
            <w:pPr>
              <w:spacing w:after="0"/>
              <w:jc w:val="center"/>
            </w:pPr>
            <w:r w:rsidRPr="005362B1">
              <w:rPr>
                <w:color w:val="000000"/>
              </w:rPr>
              <w:t>586</w:t>
            </w:r>
          </w:p>
        </w:tc>
        <w:tc>
          <w:tcPr>
            <w:tcW w:w="463" w:type="pct"/>
            <w:shd w:val="clear" w:color="auto" w:fill="auto"/>
            <w:noWrap/>
            <w:vAlign w:val="center"/>
          </w:tcPr>
          <w:p w14:paraId="57A5A708" w14:textId="77777777" w:rsidR="0088536F" w:rsidRPr="005362B1" w:rsidRDefault="0088536F" w:rsidP="00D9550E">
            <w:pPr>
              <w:spacing w:after="0"/>
              <w:jc w:val="center"/>
            </w:pPr>
            <w:r w:rsidRPr="005362B1">
              <w:rPr>
                <w:color w:val="000000"/>
              </w:rPr>
              <w:t>30</w:t>
            </w:r>
          </w:p>
        </w:tc>
        <w:tc>
          <w:tcPr>
            <w:tcW w:w="416" w:type="pct"/>
            <w:shd w:val="clear" w:color="auto" w:fill="auto"/>
            <w:noWrap/>
            <w:vAlign w:val="center"/>
          </w:tcPr>
          <w:p w14:paraId="0905BC18" w14:textId="77777777" w:rsidR="0088536F" w:rsidRPr="005362B1" w:rsidRDefault="0088536F" w:rsidP="00D9550E">
            <w:pPr>
              <w:spacing w:after="0"/>
              <w:jc w:val="center"/>
            </w:pPr>
            <w:r w:rsidRPr="005362B1">
              <w:rPr>
                <w:color w:val="000000"/>
              </w:rPr>
              <w:t>-</w:t>
            </w:r>
          </w:p>
        </w:tc>
        <w:tc>
          <w:tcPr>
            <w:tcW w:w="552" w:type="pct"/>
            <w:tcBorders>
              <w:right w:val="single" w:sz="4" w:space="0" w:color="auto"/>
            </w:tcBorders>
            <w:shd w:val="clear" w:color="auto" w:fill="auto"/>
            <w:noWrap/>
            <w:vAlign w:val="center"/>
          </w:tcPr>
          <w:p w14:paraId="3C0DA48F" w14:textId="77777777" w:rsidR="0088536F" w:rsidRPr="005362B1" w:rsidRDefault="0088536F" w:rsidP="00D9550E">
            <w:pPr>
              <w:spacing w:after="0"/>
              <w:jc w:val="center"/>
            </w:pPr>
            <w:r w:rsidRPr="005362B1">
              <w:rPr>
                <w:color w:val="000000"/>
              </w:rPr>
              <w:t>4,043</w:t>
            </w:r>
          </w:p>
        </w:tc>
        <w:tc>
          <w:tcPr>
            <w:tcW w:w="378" w:type="pct"/>
            <w:tcBorders>
              <w:left w:val="single" w:sz="4" w:space="0" w:color="auto"/>
            </w:tcBorders>
            <w:shd w:val="clear" w:color="auto" w:fill="auto"/>
            <w:noWrap/>
            <w:vAlign w:val="center"/>
          </w:tcPr>
          <w:p w14:paraId="726ED27F" w14:textId="77777777" w:rsidR="0088536F" w:rsidRPr="005362B1" w:rsidRDefault="0088536F" w:rsidP="00D9550E">
            <w:pPr>
              <w:spacing w:after="0"/>
              <w:jc w:val="center"/>
            </w:pPr>
            <w:r w:rsidRPr="005362B1">
              <w:rPr>
                <w:color w:val="000000"/>
              </w:rPr>
              <w:t>529</w:t>
            </w:r>
          </w:p>
        </w:tc>
        <w:tc>
          <w:tcPr>
            <w:tcW w:w="463" w:type="pct"/>
            <w:shd w:val="clear" w:color="auto" w:fill="auto"/>
            <w:noWrap/>
            <w:vAlign w:val="center"/>
          </w:tcPr>
          <w:p w14:paraId="208E3618" w14:textId="77777777" w:rsidR="0088536F" w:rsidRPr="005362B1" w:rsidRDefault="0088536F" w:rsidP="00D9550E">
            <w:pPr>
              <w:spacing w:after="0"/>
              <w:jc w:val="center"/>
            </w:pPr>
            <w:r w:rsidRPr="005362B1">
              <w:rPr>
                <w:color w:val="000000"/>
              </w:rPr>
              <w:t>1,779</w:t>
            </w:r>
          </w:p>
        </w:tc>
        <w:tc>
          <w:tcPr>
            <w:tcW w:w="417" w:type="pct"/>
            <w:shd w:val="clear" w:color="auto" w:fill="auto"/>
            <w:noWrap/>
            <w:vAlign w:val="center"/>
          </w:tcPr>
          <w:p w14:paraId="0ABDF630" w14:textId="77777777" w:rsidR="0088536F" w:rsidRPr="005362B1" w:rsidRDefault="0088536F" w:rsidP="00D9550E">
            <w:pPr>
              <w:spacing w:after="0"/>
              <w:jc w:val="center"/>
            </w:pPr>
            <w:r w:rsidRPr="005362B1">
              <w:rPr>
                <w:color w:val="000000"/>
              </w:rPr>
              <w:t>491</w:t>
            </w:r>
          </w:p>
        </w:tc>
        <w:tc>
          <w:tcPr>
            <w:tcW w:w="470" w:type="pct"/>
            <w:shd w:val="clear" w:color="auto" w:fill="auto"/>
            <w:noWrap/>
            <w:vAlign w:val="center"/>
          </w:tcPr>
          <w:p w14:paraId="349A3D25" w14:textId="77777777" w:rsidR="0088536F" w:rsidRPr="005362B1" w:rsidRDefault="0088536F" w:rsidP="00D9550E">
            <w:pPr>
              <w:spacing w:after="0"/>
              <w:jc w:val="center"/>
            </w:pPr>
            <w:r w:rsidRPr="005362B1">
              <w:rPr>
                <w:color w:val="000000"/>
              </w:rPr>
              <w:t>2,799</w:t>
            </w:r>
          </w:p>
        </w:tc>
        <w:tc>
          <w:tcPr>
            <w:tcW w:w="498" w:type="pct"/>
            <w:shd w:val="clear" w:color="auto" w:fill="auto"/>
            <w:noWrap/>
            <w:vAlign w:val="center"/>
          </w:tcPr>
          <w:p w14:paraId="1C2886A4" w14:textId="77777777" w:rsidR="0088536F" w:rsidRPr="005362B1" w:rsidRDefault="0088536F" w:rsidP="00D9550E">
            <w:pPr>
              <w:spacing w:after="0"/>
              <w:jc w:val="center"/>
            </w:pPr>
            <w:r w:rsidRPr="005362B1">
              <w:rPr>
                <w:color w:val="000000"/>
              </w:rPr>
              <w:t>6,842</w:t>
            </w:r>
          </w:p>
        </w:tc>
      </w:tr>
      <w:tr w:rsidR="0088536F" w:rsidRPr="005362B1" w14:paraId="7249EB9A" w14:textId="77777777" w:rsidTr="00D9550E">
        <w:trPr>
          <w:cantSplit/>
          <w:trHeight w:val="23"/>
        </w:trPr>
        <w:tc>
          <w:tcPr>
            <w:tcW w:w="409" w:type="pct"/>
            <w:tcBorders>
              <w:right w:val="single" w:sz="4" w:space="0" w:color="auto"/>
            </w:tcBorders>
            <w:shd w:val="clear" w:color="auto" w:fill="auto"/>
            <w:noWrap/>
            <w:vAlign w:val="center"/>
          </w:tcPr>
          <w:p w14:paraId="02613A90" w14:textId="77777777" w:rsidR="0088536F" w:rsidRPr="005362B1" w:rsidRDefault="0088536F" w:rsidP="00D9550E">
            <w:pPr>
              <w:spacing w:after="0"/>
              <w:jc w:val="center"/>
            </w:pPr>
            <w:r w:rsidRPr="005362B1">
              <w:rPr>
                <w:color w:val="000000"/>
              </w:rPr>
              <w:t>2021</w:t>
            </w:r>
          </w:p>
        </w:tc>
        <w:tc>
          <w:tcPr>
            <w:tcW w:w="473" w:type="pct"/>
            <w:tcBorders>
              <w:left w:val="single" w:sz="4" w:space="0" w:color="auto"/>
            </w:tcBorders>
            <w:shd w:val="clear" w:color="auto" w:fill="auto"/>
            <w:noWrap/>
            <w:vAlign w:val="center"/>
          </w:tcPr>
          <w:p w14:paraId="67104E52" w14:textId="77777777" w:rsidR="0088536F" w:rsidRPr="005362B1" w:rsidRDefault="0088536F" w:rsidP="00D9550E">
            <w:pPr>
              <w:spacing w:after="0"/>
              <w:jc w:val="center"/>
            </w:pPr>
            <w:r w:rsidRPr="005362B1">
              <w:rPr>
                <w:color w:val="000000"/>
              </w:rPr>
              <w:t>5,986</w:t>
            </w:r>
          </w:p>
        </w:tc>
        <w:tc>
          <w:tcPr>
            <w:tcW w:w="461" w:type="pct"/>
            <w:shd w:val="clear" w:color="auto" w:fill="auto"/>
            <w:noWrap/>
            <w:vAlign w:val="center"/>
          </w:tcPr>
          <w:p w14:paraId="77999FD7" w14:textId="77777777" w:rsidR="0088536F" w:rsidRPr="005362B1" w:rsidRDefault="0088536F" w:rsidP="00D9550E">
            <w:pPr>
              <w:spacing w:after="0"/>
              <w:jc w:val="center"/>
            </w:pPr>
            <w:r w:rsidRPr="005362B1">
              <w:rPr>
                <w:color w:val="000000"/>
              </w:rPr>
              <w:t>3,834</w:t>
            </w:r>
          </w:p>
        </w:tc>
        <w:tc>
          <w:tcPr>
            <w:tcW w:w="463" w:type="pct"/>
            <w:shd w:val="clear" w:color="auto" w:fill="auto"/>
            <w:noWrap/>
            <w:vAlign w:val="center"/>
          </w:tcPr>
          <w:p w14:paraId="5B95FC35" w14:textId="77777777" w:rsidR="0088536F" w:rsidRPr="005362B1" w:rsidRDefault="0088536F" w:rsidP="00D9550E">
            <w:pPr>
              <w:spacing w:after="0"/>
              <w:jc w:val="center"/>
            </w:pPr>
            <w:r w:rsidRPr="005362B1">
              <w:rPr>
                <w:color w:val="000000"/>
              </w:rPr>
              <w:t>3,427</w:t>
            </w:r>
          </w:p>
        </w:tc>
        <w:tc>
          <w:tcPr>
            <w:tcW w:w="416" w:type="pct"/>
            <w:shd w:val="clear" w:color="auto" w:fill="auto"/>
            <w:noWrap/>
            <w:vAlign w:val="center"/>
          </w:tcPr>
          <w:p w14:paraId="23F955E5" w14:textId="77777777" w:rsidR="0088536F" w:rsidRPr="005362B1" w:rsidRDefault="0088536F" w:rsidP="00D9550E">
            <w:pPr>
              <w:spacing w:after="0"/>
              <w:jc w:val="center"/>
            </w:pPr>
            <w:r w:rsidRPr="005362B1">
              <w:rPr>
                <w:color w:val="000000"/>
              </w:rPr>
              <w:t>52</w:t>
            </w:r>
          </w:p>
        </w:tc>
        <w:tc>
          <w:tcPr>
            <w:tcW w:w="552" w:type="pct"/>
            <w:tcBorders>
              <w:right w:val="single" w:sz="4" w:space="0" w:color="auto"/>
            </w:tcBorders>
            <w:shd w:val="clear" w:color="auto" w:fill="auto"/>
            <w:noWrap/>
            <w:vAlign w:val="center"/>
          </w:tcPr>
          <w:p w14:paraId="2F610776" w14:textId="77777777" w:rsidR="0088536F" w:rsidRPr="005362B1" w:rsidRDefault="0088536F" w:rsidP="00D9550E">
            <w:pPr>
              <w:spacing w:after="0"/>
              <w:jc w:val="center"/>
            </w:pPr>
            <w:r w:rsidRPr="005362B1">
              <w:rPr>
                <w:color w:val="000000"/>
              </w:rPr>
              <w:t>13,299</w:t>
            </w:r>
          </w:p>
        </w:tc>
        <w:tc>
          <w:tcPr>
            <w:tcW w:w="378" w:type="pct"/>
            <w:tcBorders>
              <w:left w:val="single" w:sz="4" w:space="0" w:color="auto"/>
            </w:tcBorders>
            <w:shd w:val="clear" w:color="auto" w:fill="auto"/>
            <w:noWrap/>
            <w:vAlign w:val="center"/>
          </w:tcPr>
          <w:p w14:paraId="38680878" w14:textId="77777777" w:rsidR="0088536F" w:rsidRPr="005362B1" w:rsidRDefault="0088536F" w:rsidP="00D9550E">
            <w:pPr>
              <w:spacing w:after="0"/>
              <w:jc w:val="center"/>
            </w:pPr>
            <w:r w:rsidRPr="005362B1">
              <w:rPr>
                <w:color w:val="000000"/>
              </w:rPr>
              <w:t>558</w:t>
            </w:r>
          </w:p>
        </w:tc>
        <w:tc>
          <w:tcPr>
            <w:tcW w:w="463" w:type="pct"/>
            <w:shd w:val="clear" w:color="auto" w:fill="auto"/>
            <w:noWrap/>
            <w:vAlign w:val="center"/>
          </w:tcPr>
          <w:p w14:paraId="0A19ABD4" w14:textId="77777777" w:rsidR="0088536F" w:rsidRPr="005362B1" w:rsidRDefault="0088536F" w:rsidP="00D9550E">
            <w:pPr>
              <w:spacing w:after="0"/>
              <w:jc w:val="center"/>
            </w:pPr>
            <w:r w:rsidRPr="005362B1">
              <w:rPr>
                <w:color w:val="000000"/>
              </w:rPr>
              <w:t>4,230</w:t>
            </w:r>
          </w:p>
        </w:tc>
        <w:tc>
          <w:tcPr>
            <w:tcW w:w="417" w:type="pct"/>
            <w:shd w:val="clear" w:color="auto" w:fill="auto"/>
            <w:noWrap/>
            <w:vAlign w:val="center"/>
          </w:tcPr>
          <w:p w14:paraId="15E19B64" w14:textId="77777777" w:rsidR="0088536F" w:rsidRPr="005362B1" w:rsidRDefault="0088536F" w:rsidP="00D9550E">
            <w:pPr>
              <w:spacing w:after="0"/>
              <w:jc w:val="center"/>
            </w:pPr>
            <w:r w:rsidRPr="005362B1">
              <w:rPr>
                <w:color w:val="000000"/>
              </w:rPr>
              <w:t>1,085</w:t>
            </w:r>
          </w:p>
        </w:tc>
        <w:tc>
          <w:tcPr>
            <w:tcW w:w="470" w:type="pct"/>
            <w:shd w:val="clear" w:color="auto" w:fill="auto"/>
            <w:noWrap/>
            <w:vAlign w:val="center"/>
          </w:tcPr>
          <w:p w14:paraId="0B1307B9" w14:textId="77777777" w:rsidR="0088536F" w:rsidRPr="005362B1" w:rsidRDefault="0088536F" w:rsidP="00D9550E">
            <w:pPr>
              <w:spacing w:after="0"/>
              <w:jc w:val="center"/>
            </w:pPr>
            <w:r w:rsidRPr="005362B1">
              <w:rPr>
                <w:color w:val="000000"/>
              </w:rPr>
              <w:t>5,873</w:t>
            </w:r>
          </w:p>
        </w:tc>
        <w:tc>
          <w:tcPr>
            <w:tcW w:w="498" w:type="pct"/>
            <w:shd w:val="clear" w:color="auto" w:fill="auto"/>
            <w:noWrap/>
            <w:vAlign w:val="center"/>
          </w:tcPr>
          <w:p w14:paraId="741C071D" w14:textId="77777777" w:rsidR="0088536F" w:rsidRPr="005362B1" w:rsidRDefault="0088536F" w:rsidP="00D9550E">
            <w:pPr>
              <w:spacing w:after="0"/>
              <w:jc w:val="center"/>
            </w:pPr>
            <w:r w:rsidRPr="005362B1">
              <w:rPr>
                <w:color w:val="000000"/>
              </w:rPr>
              <w:t>19,172</w:t>
            </w:r>
          </w:p>
        </w:tc>
      </w:tr>
      <w:tr w:rsidR="0088536F" w:rsidRPr="005362B1" w14:paraId="6FB37281" w14:textId="77777777" w:rsidTr="00D9550E">
        <w:trPr>
          <w:cantSplit/>
          <w:trHeight w:val="23"/>
        </w:trPr>
        <w:tc>
          <w:tcPr>
            <w:tcW w:w="409" w:type="pct"/>
            <w:tcBorders>
              <w:right w:val="single" w:sz="4" w:space="0" w:color="auto"/>
            </w:tcBorders>
            <w:shd w:val="clear" w:color="auto" w:fill="auto"/>
            <w:noWrap/>
            <w:vAlign w:val="center"/>
          </w:tcPr>
          <w:p w14:paraId="18E06DC1" w14:textId="77777777" w:rsidR="0088536F" w:rsidRPr="005362B1" w:rsidRDefault="0088536F" w:rsidP="00D9550E">
            <w:pPr>
              <w:spacing w:after="0"/>
              <w:jc w:val="center"/>
            </w:pPr>
            <w:r w:rsidRPr="005362B1">
              <w:rPr>
                <w:color w:val="000000"/>
              </w:rPr>
              <w:t>2022</w:t>
            </w:r>
          </w:p>
        </w:tc>
        <w:tc>
          <w:tcPr>
            <w:tcW w:w="473" w:type="pct"/>
            <w:tcBorders>
              <w:left w:val="single" w:sz="4" w:space="0" w:color="auto"/>
            </w:tcBorders>
            <w:shd w:val="clear" w:color="auto" w:fill="auto"/>
            <w:noWrap/>
            <w:vAlign w:val="center"/>
          </w:tcPr>
          <w:p w14:paraId="74DF53DC" w14:textId="77777777" w:rsidR="0088536F" w:rsidRPr="005362B1" w:rsidRDefault="0088536F" w:rsidP="00D9550E">
            <w:pPr>
              <w:spacing w:after="0"/>
              <w:jc w:val="center"/>
              <w:rPr>
                <w:color w:val="000000"/>
              </w:rPr>
            </w:pPr>
            <w:r w:rsidRPr="005362B1">
              <w:rPr>
                <w:color w:val="000000"/>
              </w:rPr>
              <w:t>8,207</w:t>
            </w:r>
          </w:p>
        </w:tc>
        <w:tc>
          <w:tcPr>
            <w:tcW w:w="461" w:type="pct"/>
            <w:shd w:val="clear" w:color="auto" w:fill="auto"/>
            <w:noWrap/>
            <w:vAlign w:val="center"/>
          </w:tcPr>
          <w:p w14:paraId="36A11B74" w14:textId="77777777" w:rsidR="0088536F" w:rsidRPr="005362B1" w:rsidRDefault="0088536F" w:rsidP="00D9550E">
            <w:pPr>
              <w:spacing w:after="0"/>
              <w:jc w:val="center"/>
              <w:rPr>
                <w:color w:val="000000"/>
              </w:rPr>
            </w:pPr>
            <w:r w:rsidRPr="005362B1">
              <w:rPr>
                <w:color w:val="000000"/>
              </w:rPr>
              <w:t>5,775</w:t>
            </w:r>
          </w:p>
        </w:tc>
        <w:tc>
          <w:tcPr>
            <w:tcW w:w="463" w:type="pct"/>
            <w:shd w:val="clear" w:color="auto" w:fill="auto"/>
            <w:noWrap/>
            <w:vAlign w:val="center"/>
          </w:tcPr>
          <w:p w14:paraId="5DA706C8" w14:textId="77777777" w:rsidR="0088536F" w:rsidRPr="005362B1" w:rsidRDefault="0088536F" w:rsidP="00D9550E">
            <w:pPr>
              <w:spacing w:after="0"/>
              <w:jc w:val="center"/>
              <w:rPr>
                <w:color w:val="000000"/>
              </w:rPr>
            </w:pPr>
            <w:r w:rsidRPr="005362B1">
              <w:rPr>
                <w:color w:val="000000"/>
              </w:rPr>
              <w:t>4,912</w:t>
            </w:r>
          </w:p>
        </w:tc>
        <w:tc>
          <w:tcPr>
            <w:tcW w:w="416" w:type="pct"/>
            <w:shd w:val="clear" w:color="auto" w:fill="auto"/>
            <w:noWrap/>
            <w:vAlign w:val="center"/>
          </w:tcPr>
          <w:p w14:paraId="6BBC1818" w14:textId="77777777" w:rsidR="0088536F" w:rsidRPr="005362B1" w:rsidRDefault="0088536F" w:rsidP="00D9550E">
            <w:pPr>
              <w:spacing w:after="0"/>
              <w:jc w:val="center"/>
              <w:rPr>
                <w:color w:val="000000"/>
              </w:rPr>
            </w:pPr>
            <w:r w:rsidRPr="005362B1">
              <w:rPr>
                <w:color w:val="000000"/>
              </w:rPr>
              <w:t>3</w:t>
            </w:r>
          </w:p>
        </w:tc>
        <w:tc>
          <w:tcPr>
            <w:tcW w:w="552" w:type="pct"/>
            <w:tcBorders>
              <w:right w:val="single" w:sz="4" w:space="0" w:color="auto"/>
            </w:tcBorders>
            <w:shd w:val="clear" w:color="auto" w:fill="auto"/>
            <w:noWrap/>
            <w:vAlign w:val="center"/>
          </w:tcPr>
          <w:p w14:paraId="29F55113" w14:textId="77777777" w:rsidR="0088536F" w:rsidRPr="005362B1" w:rsidRDefault="0088536F" w:rsidP="00D9550E">
            <w:pPr>
              <w:spacing w:after="0"/>
              <w:jc w:val="center"/>
              <w:rPr>
                <w:color w:val="000000"/>
              </w:rPr>
            </w:pPr>
            <w:r w:rsidRPr="005362B1">
              <w:rPr>
                <w:color w:val="000000"/>
              </w:rPr>
              <w:t>18,897</w:t>
            </w:r>
          </w:p>
        </w:tc>
        <w:tc>
          <w:tcPr>
            <w:tcW w:w="378" w:type="pct"/>
            <w:tcBorders>
              <w:left w:val="single" w:sz="4" w:space="0" w:color="auto"/>
            </w:tcBorders>
            <w:shd w:val="clear" w:color="auto" w:fill="auto"/>
            <w:noWrap/>
            <w:vAlign w:val="center"/>
          </w:tcPr>
          <w:p w14:paraId="4333FF39" w14:textId="77777777" w:rsidR="0088536F" w:rsidRPr="005362B1" w:rsidRDefault="0088536F" w:rsidP="00D9550E">
            <w:pPr>
              <w:spacing w:after="0"/>
              <w:jc w:val="center"/>
              <w:rPr>
                <w:color w:val="000000"/>
              </w:rPr>
            </w:pPr>
            <w:r w:rsidRPr="005362B1">
              <w:rPr>
                <w:color w:val="000000"/>
              </w:rPr>
              <w:t>372</w:t>
            </w:r>
          </w:p>
        </w:tc>
        <w:tc>
          <w:tcPr>
            <w:tcW w:w="463" w:type="pct"/>
            <w:shd w:val="clear" w:color="auto" w:fill="auto"/>
            <w:noWrap/>
            <w:vAlign w:val="center"/>
          </w:tcPr>
          <w:p w14:paraId="3CD305D3" w14:textId="77777777" w:rsidR="0088536F" w:rsidRPr="005362B1" w:rsidRDefault="0088536F" w:rsidP="00D9550E">
            <w:pPr>
              <w:spacing w:after="0"/>
              <w:jc w:val="center"/>
              <w:rPr>
                <w:color w:val="000000"/>
              </w:rPr>
            </w:pPr>
            <w:r w:rsidRPr="005362B1">
              <w:rPr>
                <w:color w:val="000000"/>
              </w:rPr>
              <w:t>5,658</w:t>
            </w:r>
          </w:p>
        </w:tc>
        <w:tc>
          <w:tcPr>
            <w:tcW w:w="417" w:type="pct"/>
            <w:shd w:val="clear" w:color="auto" w:fill="auto"/>
            <w:noWrap/>
            <w:vAlign w:val="center"/>
          </w:tcPr>
          <w:p w14:paraId="06933A82" w14:textId="77777777" w:rsidR="0088536F" w:rsidRPr="005362B1" w:rsidRDefault="0088536F" w:rsidP="00D9550E">
            <w:pPr>
              <w:spacing w:after="0"/>
              <w:jc w:val="center"/>
              <w:rPr>
                <w:color w:val="000000"/>
              </w:rPr>
            </w:pPr>
            <w:r w:rsidRPr="005362B1">
              <w:rPr>
                <w:color w:val="000000"/>
              </w:rPr>
              <w:t>994</w:t>
            </w:r>
          </w:p>
        </w:tc>
        <w:tc>
          <w:tcPr>
            <w:tcW w:w="470" w:type="pct"/>
            <w:shd w:val="clear" w:color="auto" w:fill="auto"/>
            <w:noWrap/>
            <w:vAlign w:val="center"/>
          </w:tcPr>
          <w:p w14:paraId="5938524F" w14:textId="77777777" w:rsidR="0088536F" w:rsidRPr="005362B1" w:rsidRDefault="0088536F" w:rsidP="00D9550E">
            <w:pPr>
              <w:spacing w:after="0"/>
              <w:jc w:val="center"/>
              <w:rPr>
                <w:color w:val="000000"/>
              </w:rPr>
            </w:pPr>
            <w:r w:rsidRPr="005362B1">
              <w:rPr>
                <w:color w:val="000000"/>
              </w:rPr>
              <w:t>7,024</w:t>
            </w:r>
          </w:p>
        </w:tc>
        <w:tc>
          <w:tcPr>
            <w:tcW w:w="498" w:type="pct"/>
            <w:shd w:val="clear" w:color="auto" w:fill="auto"/>
            <w:noWrap/>
            <w:vAlign w:val="center"/>
          </w:tcPr>
          <w:p w14:paraId="60BA8CAB" w14:textId="77777777" w:rsidR="0088536F" w:rsidRPr="005362B1" w:rsidRDefault="0088536F" w:rsidP="00D9550E">
            <w:pPr>
              <w:spacing w:after="0"/>
              <w:jc w:val="center"/>
              <w:rPr>
                <w:color w:val="000000"/>
              </w:rPr>
            </w:pPr>
            <w:r w:rsidRPr="005362B1">
              <w:rPr>
                <w:color w:val="000000"/>
              </w:rPr>
              <w:t>25,921</w:t>
            </w:r>
          </w:p>
        </w:tc>
      </w:tr>
      <w:tr w:rsidR="0088536F" w:rsidRPr="005362B1" w14:paraId="795556EB" w14:textId="77777777" w:rsidTr="00D9550E">
        <w:trPr>
          <w:cantSplit/>
          <w:trHeight w:val="23"/>
        </w:trPr>
        <w:tc>
          <w:tcPr>
            <w:tcW w:w="409" w:type="pct"/>
            <w:tcBorders>
              <w:right w:val="single" w:sz="4" w:space="0" w:color="auto"/>
            </w:tcBorders>
            <w:shd w:val="clear" w:color="auto" w:fill="auto"/>
            <w:noWrap/>
            <w:vAlign w:val="center"/>
          </w:tcPr>
          <w:p w14:paraId="523CBEC4" w14:textId="77777777" w:rsidR="0088536F" w:rsidRPr="005362B1" w:rsidRDefault="0088536F" w:rsidP="00D9550E">
            <w:pPr>
              <w:spacing w:after="0"/>
              <w:jc w:val="center"/>
            </w:pPr>
            <w:r w:rsidRPr="005362B1">
              <w:rPr>
                <w:color w:val="000000"/>
              </w:rPr>
              <w:t>2023</w:t>
            </w:r>
          </w:p>
        </w:tc>
        <w:tc>
          <w:tcPr>
            <w:tcW w:w="473" w:type="pct"/>
            <w:tcBorders>
              <w:left w:val="single" w:sz="4" w:space="0" w:color="auto"/>
            </w:tcBorders>
            <w:shd w:val="clear" w:color="auto" w:fill="auto"/>
            <w:noWrap/>
            <w:vAlign w:val="center"/>
          </w:tcPr>
          <w:p w14:paraId="7F6F4170" w14:textId="77777777" w:rsidR="0088536F" w:rsidRPr="005362B1" w:rsidRDefault="0088536F" w:rsidP="00D9550E">
            <w:pPr>
              <w:spacing w:after="0"/>
              <w:jc w:val="center"/>
            </w:pPr>
            <w:r w:rsidRPr="005362B1">
              <w:rPr>
                <w:color w:val="000000"/>
              </w:rPr>
              <w:t>6,473</w:t>
            </w:r>
          </w:p>
        </w:tc>
        <w:tc>
          <w:tcPr>
            <w:tcW w:w="461" w:type="pct"/>
            <w:shd w:val="clear" w:color="auto" w:fill="auto"/>
            <w:noWrap/>
            <w:vAlign w:val="center"/>
          </w:tcPr>
          <w:p w14:paraId="6A2E5687" w14:textId="77777777" w:rsidR="0088536F" w:rsidRPr="005362B1" w:rsidRDefault="0088536F" w:rsidP="00D9550E">
            <w:pPr>
              <w:spacing w:after="0"/>
              <w:jc w:val="center"/>
            </w:pPr>
            <w:r w:rsidRPr="005362B1">
              <w:rPr>
                <w:color w:val="000000"/>
              </w:rPr>
              <w:t>5,177</w:t>
            </w:r>
          </w:p>
        </w:tc>
        <w:tc>
          <w:tcPr>
            <w:tcW w:w="463" w:type="pct"/>
            <w:shd w:val="clear" w:color="auto" w:fill="auto"/>
            <w:noWrap/>
            <w:vAlign w:val="center"/>
          </w:tcPr>
          <w:p w14:paraId="0EBA682A" w14:textId="77777777" w:rsidR="0088536F" w:rsidRPr="005362B1" w:rsidRDefault="0088536F" w:rsidP="00D9550E">
            <w:pPr>
              <w:spacing w:after="0"/>
              <w:jc w:val="center"/>
            </w:pPr>
            <w:r w:rsidRPr="005362B1">
              <w:rPr>
                <w:color w:val="000000"/>
              </w:rPr>
              <w:t>4,069</w:t>
            </w:r>
          </w:p>
        </w:tc>
        <w:tc>
          <w:tcPr>
            <w:tcW w:w="416" w:type="pct"/>
            <w:shd w:val="clear" w:color="auto" w:fill="auto"/>
            <w:noWrap/>
            <w:vAlign w:val="center"/>
          </w:tcPr>
          <w:p w14:paraId="203AD50C" w14:textId="77777777" w:rsidR="0088536F" w:rsidRPr="005362B1" w:rsidRDefault="0088536F" w:rsidP="00D9550E">
            <w:pPr>
              <w:spacing w:after="0"/>
              <w:jc w:val="center"/>
            </w:pPr>
            <w:r w:rsidRPr="005362B1">
              <w:rPr>
                <w:color w:val="000000"/>
              </w:rPr>
              <w:t>378</w:t>
            </w:r>
          </w:p>
        </w:tc>
        <w:tc>
          <w:tcPr>
            <w:tcW w:w="552" w:type="pct"/>
            <w:tcBorders>
              <w:right w:val="single" w:sz="4" w:space="0" w:color="auto"/>
            </w:tcBorders>
            <w:shd w:val="clear" w:color="auto" w:fill="auto"/>
            <w:noWrap/>
            <w:vAlign w:val="center"/>
          </w:tcPr>
          <w:p w14:paraId="0C0BF345" w14:textId="77777777" w:rsidR="0088536F" w:rsidRPr="005362B1" w:rsidRDefault="0088536F" w:rsidP="00D9550E">
            <w:pPr>
              <w:spacing w:after="0"/>
              <w:jc w:val="center"/>
            </w:pPr>
            <w:r w:rsidRPr="005362B1">
              <w:rPr>
                <w:color w:val="000000"/>
              </w:rPr>
              <w:t>16,097</w:t>
            </w:r>
          </w:p>
        </w:tc>
        <w:tc>
          <w:tcPr>
            <w:tcW w:w="378" w:type="pct"/>
            <w:tcBorders>
              <w:left w:val="single" w:sz="4" w:space="0" w:color="auto"/>
            </w:tcBorders>
            <w:shd w:val="clear" w:color="auto" w:fill="auto"/>
            <w:noWrap/>
            <w:vAlign w:val="center"/>
          </w:tcPr>
          <w:p w14:paraId="4180639A" w14:textId="77777777" w:rsidR="0088536F" w:rsidRPr="005362B1" w:rsidRDefault="0088536F" w:rsidP="00D9550E">
            <w:pPr>
              <w:spacing w:after="0"/>
              <w:jc w:val="center"/>
            </w:pPr>
            <w:r w:rsidRPr="005362B1">
              <w:rPr>
                <w:color w:val="000000"/>
              </w:rPr>
              <w:t>563</w:t>
            </w:r>
          </w:p>
        </w:tc>
        <w:tc>
          <w:tcPr>
            <w:tcW w:w="463" w:type="pct"/>
            <w:shd w:val="clear" w:color="auto" w:fill="auto"/>
            <w:noWrap/>
            <w:vAlign w:val="center"/>
          </w:tcPr>
          <w:p w14:paraId="7579D3FF" w14:textId="77777777" w:rsidR="0088536F" w:rsidRPr="005362B1" w:rsidRDefault="0088536F" w:rsidP="00D9550E">
            <w:pPr>
              <w:spacing w:after="0"/>
              <w:jc w:val="center"/>
            </w:pPr>
            <w:r w:rsidRPr="005362B1">
              <w:rPr>
                <w:color w:val="000000"/>
              </w:rPr>
              <w:t>3,653</w:t>
            </w:r>
          </w:p>
        </w:tc>
        <w:tc>
          <w:tcPr>
            <w:tcW w:w="417" w:type="pct"/>
            <w:shd w:val="clear" w:color="auto" w:fill="auto"/>
            <w:noWrap/>
            <w:vAlign w:val="center"/>
          </w:tcPr>
          <w:p w14:paraId="5DC6E1A9" w14:textId="77777777" w:rsidR="0088536F" w:rsidRPr="005362B1" w:rsidRDefault="0088536F" w:rsidP="00D9550E">
            <w:pPr>
              <w:spacing w:after="0"/>
              <w:jc w:val="center"/>
            </w:pPr>
            <w:r w:rsidRPr="005362B1">
              <w:rPr>
                <w:color w:val="000000"/>
              </w:rPr>
              <w:t>1,412</w:t>
            </w:r>
          </w:p>
        </w:tc>
        <w:tc>
          <w:tcPr>
            <w:tcW w:w="470" w:type="pct"/>
            <w:shd w:val="clear" w:color="auto" w:fill="auto"/>
            <w:noWrap/>
            <w:vAlign w:val="center"/>
          </w:tcPr>
          <w:p w14:paraId="31CBEC55" w14:textId="77777777" w:rsidR="0088536F" w:rsidRPr="005362B1" w:rsidRDefault="0088536F" w:rsidP="00D9550E">
            <w:pPr>
              <w:spacing w:after="0"/>
              <w:jc w:val="center"/>
            </w:pPr>
            <w:r w:rsidRPr="005362B1">
              <w:rPr>
                <w:color w:val="000000"/>
              </w:rPr>
              <w:t>5,628</w:t>
            </w:r>
          </w:p>
        </w:tc>
        <w:tc>
          <w:tcPr>
            <w:tcW w:w="498" w:type="pct"/>
            <w:shd w:val="clear" w:color="auto" w:fill="auto"/>
            <w:noWrap/>
            <w:vAlign w:val="center"/>
          </w:tcPr>
          <w:p w14:paraId="77364DD8" w14:textId="77777777" w:rsidR="0088536F" w:rsidRPr="005362B1" w:rsidRDefault="0088536F" w:rsidP="00D9550E">
            <w:pPr>
              <w:spacing w:after="0"/>
              <w:jc w:val="center"/>
            </w:pPr>
            <w:r w:rsidRPr="005362B1">
              <w:rPr>
                <w:color w:val="000000"/>
              </w:rPr>
              <w:t>21,725</w:t>
            </w:r>
          </w:p>
        </w:tc>
      </w:tr>
      <w:tr w:rsidR="0088536F" w:rsidRPr="005362B1" w14:paraId="102D1E1C" w14:textId="77777777" w:rsidTr="00D9550E">
        <w:trPr>
          <w:cantSplit/>
          <w:trHeight w:val="23"/>
        </w:trPr>
        <w:tc>
          <w:tcPr>
            <w:tcW w:w="409" w:type="pct"/>
            <w:tcBorders>
              <w:bottom w:val="single" w:sz="4" w:space="0" w:color="auto"/>
              <w:right w:val="single" w:sz="4" w:space="0" w:color="auto"/>
            </w:tcBorders>
            <w:shd w:val="clear" w:color="auto" w:fill="auto"/>
            <w:noWrap/>
            <w:vAlign w:val="center"/>
          </w:tcPr>
          <w:p w14:paraId="59F47486" w14:textId="77777777" w:rsidR="0088536F" w:rsidRPr="005362B1" w:rsidRDefault="0088536F" w:rsidP="00D9550E">
            <w:pPr>
              <w:spacing w:after="0"/>
              <w:jc w:val="center"/>
            </w:pPr>
            <w:r w:rsidRPr="005362B1">
              <w:rPr>
                <w:color w:val="000000"/>
              </w:rPr>
              <w:t>2024</w:t>
            </w:r>
          </w:p>
        </w:tc>
        <w:tc>
          <w:tcPr>
            <w:tcW w:w="473" w:type="pct"/>
            <w:tcBorders>
              <w:left w:val="single" w:sz="4" w:space="0" w:color="auto"/>
              <w:bottom w:val="single" w:sz="4" w:space="0" w:color="auto"/>
            </w:tcBorders>
            <w:shd w:val="clear" w:color="auto" w:fill="auto"/>
            <w:noWrap/>
            <w:vAlign w:val="center"/>
          </w:tcPr>
          <w:p w14:paraId="12271BF6" w14:textId="77777777" w:rsidR="0088536F" w:rsidRPr="005362B1" w:rsidRDefault="0088536F" w:rsidP="00D9550E">
            <w:pPr>
              <w:spacing w:after="0"/>
              <w:jc w:val="center"/>
              <w:rPr>
                <w:color w:val="000000"/>
              </w:rPr>
            </w:pPr>
            <w:r w:rsidRPr="005362B1">
              <w:rPr>
                <w:color w:val="000000"/>
              </w:rPr>
              <w:t>6,399</w:t>
            </w:r>
          </w:p>
        </w:tc>
        <w:tc>
          <w:tcPr>
            <w:tcW w:w="461" w:type="pct"/>
            <w:tcBorders>
              <w:bottom w:val="single" w:sz="4" w:space="0" w:color="auto"/>
            </w:tcBorders>
            <w:shd w:val="clear" w:color="auto" w:fill="auto"/>
            <w:noWrap/>
            <w:vAlign w:val="center"/>
          </w:tcPr>
          <w:p w14:paraId="016879B3" w14:textId="77777777" w:rsidR="0088536F" w:rsidRPr="005362B1" w:rsidRDefault="0088536F" w:rsidP="00D9550E">
            <w:pPr>
              <w:spacing w:after="0"/>
              <w:jc w:val="center"/>
              <w:rPr>
                <w:color w:val="000000"/>
              </w:rPr>
            </w:pPr>
            <w:r w:rsidRPr="005362B1">
              <w:rPr>
                <w:color w:val="000000"/>
              </w:rPr>
              <w:t>4,754</w:t>
            </w:r>
          </w:p>
        </w:tc>
        <w:tc>
          <w:tcPr>
            <w:tcW w:w="463" w:type="pct"/>
            <w:tcBorders>
              <w:bottom w:val="single" w:sz="4" w:space="0" w:color="auto"/>
            </w:tcBorders>
            <w:shd w:val="clear" w:color="auto" w:fill="auto"/>
            <w:noWrap/>
            <w:vAlign w:val="center"/>
          </w:tcPr>
          <w:p w14:paraId="20116687" w14:textId="77777777" w:rsidR="0088536F" w:rsidRPr="005362B1" w:rsidRDefault="0088536F" w:rsidP="00D9550E">
            <w:pPr>
              <w:spacing w:after="0"/>
              <w:jc w:val="center"/>
              <w:rPr>
                <w:color w:val="000000"/>
              </w:rPr>
            </w:pPr>
            <w:r w:rsidRPr="005362B1">
              <w:rPr>
                <w:color w:val="000000"/>
              </w:rPr>
              <w:t>5,388</w:t>
            </w:r>
          </w:p>
        </w:tc>
        <w:tc>
          <w:tcPr>
            <w:tcW w:w="416" w:type="pct"/>
            <w:tcBorders>
              <w:bottom w:val="single" w:sz="4" w:space="0" w:color="auto"/>
            </w:tcBorders>
            <w:shd w:val="clear" w:color="auto" w:fill="auto"/>
            <w:noWrap/>
            <w:vAlign w:val="center"/>
          </w:tcPr>
          <w:p w14:paraId="5696F9BF" w14:textId="77777777" w:rsidR="0088536F" w:rsidRPr="005362B1" w:rsidRDefault="0088536F" w:rsidP="00D9550E">
            <w:pPr>
              <w:spacing w:after="0"/>
              <w:jc w:val="center"/>
              <w:rPr>
                <w:color w:val="000000"/>
              </w:rPr>
            </w:pPr>
            <w:r w:rsidRPr="005362B1">
              <w:rPr>
                <w:color w:val="000000"/>
              </w:rPr>
              <w:t>319</w:t>
            </w:r>
          </w:p>
        </w:tc>
        <w:tc>
          <w:tcPr>
            <w:tcW w:w="552" w:type="pct"/>
            <w:tcBorders>
              <w:bottom w:val="single" w:sz="4" w:space="0" w:color="auto"/>
              <w:right w:val="single" w:sz="4" w:space="0" w:color="auto"/>
            </w:tcBorders>
            <w:shd w:val="clear" w:color="auto" w:fill="auto"/>
            <w:noWrap/>
            <w:vAlign w:val="center"/>
          </w:tcPr>
          <w:p w14:paraId="78F7FC46" w14:textId="77777777" w:rsidR="0088536F" w:rsidRPr="005362B1" w:rsidRDefault="0088536F" w:rsidP="00D9550E">
            <w:pPr>
              <w:spacing w:after="0"/>
              <w:jc w:val="center"/>
              <w:rPr>
                <w:color w:val="000000"/>
              </w:rPr>
            </w:pPr>
            <w:r w:rsidRPr="005362B1">
              <w:rPr>
                <w:color w:val="000000"/>
              </w:rPr>
              <w:t>16,860</w:t>
            </w:r>
          </w:p>
        </w:tc>
        <w:tc>
          <w:tcPr>
            <w:tcW w:w="378" w:type="pct"/>
            <w:tcBorders>
              <w:left w:val="single" w:sz="4" w:space="0" w:color="auto"/>
              <w:bottom w:val="single" w:sz="4" w:space="0" w:color="auto"/>
            </w:tcBorders>
            <w:shd w:val="clear" w:color="auto" w:fill="auto"/>
            <w:noWrap/>
            <w:vAlign w:val="center"/>
          </w:tcPr>
          <w:p w14:paraId="5C95F088" w14:textId="77777777" w:rsidR="0088536F" w:rsidRPr="005362B1" w:rsidRDefault="0088536F" w:rsidP="00D9550E">
            <w:pPr>
              <w:spacing w:after="0"/>
              <w:jc w:val="center"/>
              <w:rPr>
                <w:color w:val="000000"/>
              </w:rPr>
            </w:pPr>
            <w:r w:rsidRPr="005362B1">
              <w:rPr>
                <w:color w:val="000000"/>
              </w:rPr>
              <w:t>528</w:t>
            </w:r>
          </w:p>
        </w:tc>
        <w:tc>
          <w:tcPr>
            <w:tcW w:w="463" w:type="pct"/>
            <w:tcBorders>
              <w:bottom w:val="single" w:sz="4" w:space="0" w:color="auto"/>
            </w:tcBorders>
            <w:shd w:val="clear" w:color="auto" w:fill="auto"/>
            <w:noWrap/>
            <w:vAlign w:val="center"/>
          </w:tcPr>
          <w:p w14:paraId="7F3968D8" w14:textId="77777777" w:rsidR="0088536F" w:rsidRPr="005362B1" w:rsidRDefault="0088536F" w:rsidP="00D9550E">
            <w:pPr>
              <w:spacing w:after="0"/>
              <w:jc w:val="center"/>
              <w:rPr>
                <w:color w:val="000000"/>
              </w:rPr>
            </w:pPr>
            <w:r w:rsidRPr="005362B1">
              <w:rPr>
                <w:color w:val="000000"/>
              </w:rPr>
              <w:t>4,293</w:t>
            </w:r>
          </w:p>
        </w:tc>
        <w:tc>
          <w:tcPr>
            <w:tcW w:w="417" w:type="pct"/>
            <w:tcBorders>
              <w:bottom w:val="single" w:sz="4" w:space="0" w:color="auto"/>
            </w:tcBorders>
            <w:shd w:val="clear" w:color="auto" w:fill="auto"/>
            <w:noWrap/>
            <w:vAlign w:val="center"/>
          </w:tcPr>
          <w:p w14:paraId="587825B2" w14:textId="77777777" w:rsidR="0088536F" w:rsidRPr="005362B1" w:rsidRDefault="0088536F" w:rsidP="00D9550E">
            <w:pPr>
              <w:spacing w:after="0"/>
              <w:jc w:val="center"/>
              <w:rPr>
                <w:color w:val="000000"/>
              </w:rPr>
            </w:pPr>
            <w:r w:rsidRPr="005362B1">
              <w:rPr>
                <w:color w:val="000000"/>
              </w:rPr>
              <w:t>1,490</w:t>
            </w:r>
          </w:p>
        </w:tc>
        <w:tc>
          <w:tcPr>
            <w:tcW w:w="470" w:type="pct"/>
            <w:tcBorders>
              <w:bottom w:val="single" w:sz="4" w:space="0" w:color="auto"/>
            </w:tcBorders>
            <w:shd w:val="clear" w:color="auto" w:fill="auto"/>
            <w:noWrap/>
            <w:vAlign w:val="center"/>
          </w:tcPr>
          <w:p w14:paraId="144B07FE" w14:textId="77777777" w:rsidR="0088536F" w:rsidRPr="005362B1" w:rsidRDefault="0088536F" w:rsidP="00D9550E">
            <w:pPr>
              <w:spacing w:after="0"/>
              <w:jc w:val="center"/>
              <w:rPr>
                <w:color w:val="000000"/>
              </w:rPr>
            </w:pPr>
            <w:r w:rsidRPr="005362B1">
              <w:rPr>
                <w:color w:val="000000"/>
              </w:rPr>
              <w:t>6,311</w:t>
            </w:r>
          </w:p>
        </w:tc>
        <w:tc>
          <w:tcPr>
            <w:tcW w:w="498" w:type="pct"/>
            <w:tcBorders>
              <w:bottom w:val="single" w:sz="4" w:space="0" w:color="auto"/>
            </w:tcBorders>
            <w:shd w:val="clear" w:color="auto" w:fill="auto"/>
            <w:noWrap/>
            <w:vAlign w:val="center"/>
          </w:tcPr>
          <w:p w14:paraId="1D7E4516" w14:textId="77777777" w:rsidR="0088536F" w:rsidRPr="005362B1" w:rsidRDefault="0088536F" w:rsidP="00D9550E">
            <w:pPr>
              <w:spacing w:after="0"/>
              <w:jc w:val="center"/>
              <w:rPr>
                <w:color w:val="000000"/>
              </w:rPr>
            </w:pPr>
            <w:r w:rsidRPr="005362B1">
              <w:rPr>
                <w:color w:val="000000"/>
              </w:rPr>
              <w:t>23,171</w:t>
            </w:r>
          </w:p>
        </w:tc>
      </w:tr>
    </w:tbl>
    <w:p w14:paraId="2DE8C5BB" w14:textId="77777777" w:rsidR="0088536F" w:rsidRPr="005362B1" w:rsidRDefault="0088536F" w:rsidP="0088536F">
      <w:r w:rsidRPr="005362B1">
        <w:br w:type="page"/>
      </w:r>
    </w:p>
    <w:p w14:paraId="55F65B31" w14:textId="77777777" w:rsidR="0088536F" w:rsidRPr="005362B1" w:rsidRDefault="0088536F" w:rsidP="0088536F">
      <w:pPr>
        <w:pStyle w:val="Heading5"/>
      </w:pPr>
      <w:r w:rsidRPr="005362B1">
        <w:lastRenderedPageBreak/>
        <w:t xml:space="preserve">Table 2.2. History of Pacific cod catch (t, includes catch from State waters), Federal TAC (does not include State guideline harvest level, GHL), ABC, OFL and State of Alaska GHL (1997-Present) since 1991. Catch for 2024 is current through 2024-10-17 and includes catch from State of Alaska fisheries. See </w:t>
      </w:r>
      <w:proofErr w:type="spellStart"/>
      <w:r w:rsidRPr="005362B1">
        <w:t>Hulson</w:t>
      </w:r>
      <w:proofErr w:type="spellEnd"/>
      <w:r w:rsidRPr="005362B1">
        <w:t xml:space="preserve"> et al. 2022 (Table 2.2) for catch history prior to 1991.</w:t>
      </w:r>
    </w:p>
    <w:tbl>
      <w:tblPr>
        <w:tblW w:w="0" w:type="auto"/>
        <w:jc w:val="center"/>
        <w:tblLook w:val="04A0" w:firstRow="1" w:lastRow="0" w:firstColumn="1" w:lastColumn="0" w:noHBand="0" w:noVBand="1"/>
      </w:tblPr>
      <w:tblGrid>
        <w:gridCol w:w="681"/>
        <w:gridCol w:w="821"/>
        <w:gridCol w:w="852"/>
        <w:gridCol w:w="1397"/>
        <w:gridCol w:w="931"/>
        <w:gridCol w:w="821"/>
      </w:tblGrid>
      <w:tr w:rsidR="0088536F" w:rsidRPr="005362B1" w14:paraId="1B51FDCC" w14:textId="77777777" w:rsidTr="00D9550E">
        <w:trPr>
          <w:cantSplit/>
          <w:jc w:val="center"/>
        </w:trPr>
        <w:tc>
          <w:tcPr>
            <w:tcW w:w="0" w:type="auto"/>
            <w:tcBorders>
              <w:top w:val="double" w:sz="4" w:space="0" w:color="auto"/>
              <w:bottom w:val="single" w:sz="4" w:space="0" w:color="auto"/>
            </w:tcBorders>
            <w:shd w:val="clear" w:color="auto" w:fill="auto"/>
            <w:noWrap/>
            <w:vAlign w:val="center"/>
            <w:hideMark/>
          </w:tcPr>
          <w:p w14:paraId="671552D8" w14:textId="77777777" w:rsidR="0088536F" w:rsidRPr="005362B1" w:rsidRDefault="0088536F" w:rsidP="00D9550E">
            <w:pPr>
              <w:keepNext/>
              <w:spacing w:after="0"/>
              <w:jc w:val="right"/>
              <w:rPr>
                <w:b/>
              </w:rPr>
            </w:pPr>
            <w:r w:rsidRPr="005362B1">
              <w:rPr>
                <w:b/>
              </w:rPr>
              <w:t>Year</w:t>
            </w:r>
          </w:p>
        </w:tc>
        <w:tc>
          <w:tcPr>
            <w:tcW w:w="0" w:type="auto"/>
            <w:tcBorders>
              <w:top w:val="double" w:sz="4" w:space="0" w:color="auto"/>
              <w:bottom w:val="single" w:sz="4" w:space="0" w:color="auto"/>
            </w:tcBorders>
            <w:shd w:val="clear" w:color="auto" w:fill="auto"/>
            <w:noWrap/>
            <w:vAlign w:val="center"/>
            <w:hideMark/>
          </w:tcPr>
          <w:p w14:paraId="381825D3" w14:textId="77777777" w:rsidR="0088536F" w:rsidRPr="005362B1" w:rsidRDefault="0088536F" w:rsidP="00D9550E">
            <w:pPr>
              <w:keepNext/>
              <w:spacing w:after="0"/>
              <w:jc w:val="right"/>
              <w:rPr>
                <w:b/>
              </w:rPr>
            </w:pPr>
            <w:r w:rsidRPr="005362B1">
              <w:rPr>
                <w:b/>
              </w:rPr>
              <w:t>Catch</w:t>
            </w:r>
          </w:p>
        </w:tc>
        <w:tc>
          <w:tcPr>
            <w:tcW w:w="0" w:type="auto"/>
            <w:tcBorders>
              <w:top w:val="double" w:sz="4" w:space="0" w:color="auto"/>
              <w:bottom w:val="single" w:sz="4" w:space="0" w:color="auto"/>
            </w:tcBorders>
            <w:shd w:val="clear" w:color="auto" w:fill="auto"/>
            <w:noWrap/>
            <w:vAlign w:val="center"/>
            <w:hideMark/>
          </w:tcPr>
          <w:p w14:paraId="116FE513" w14:textId="77777777" w:rsidR="0088536F" w:rsidRPr="005362B1" w:rsidRDefault="0088536F" w:rsidP="00D9550E">
            <w:pPr>
              <w:keepNext/>
              <w:spacing w:after="0"/>
              <w:jc w:val="right"/>
              <w:rPr>
                <w:b/>
              </w:rPr>
            </w:pPr>
            <w:r w:rsidRPr="005362B1">
              <w:rPr>
                <w:b/>
              </w:rPr>
              <w:t>TAC</w:t>
            </w:r>
          </w:p>
        </w:tc>
        <w:tc>
          <w:tcPr>
            <w:tcW w:w="0" w:type="auto"/>
            <w:tcBorders>
              <w:top w:val="double" w:sz="4" w:space="0" w:color="auto"/>
              <w:bottom w:val="single" w:sz="4" w:space="0" w:color="auto"/>
            </w:tcBorders>
            <w:shd w:val="clear" w:color="auto" w:fill="auto"/>
            <w:noWrap/>
            <w:vAlign w:val="center"/>
            <w:hideMark/>
          </w:tcPr>
          <w:p w14:paraId="0CB3C014" w14:textId="77777777" w:rsidR="0088536F" w:rsidRPr="005362B1" w:rsidRDefault="0088536F" w:rsidP="00D9550E">
            <w:pPr>
              <w:keepNext/>
              <w:spacing w:after="0"/>
              <w:jc w:val="right"/>
              <w:rPr>
                <w:b/>
              </w:rPr>
            </w:pPr>
            <w:r w:rsidRPr="005362B1">
              <w:rPr>
                <w:b/>
              </w:rPr>
              <w:t>ABC</w:t>
            </w:r>
          </w:p>
        </w:tc>
        <w:tc>
          <w:tcPr>
            <w:tcW w:w="0" w:type="auto"/>
            <w:tcBorders>
              <w:top w:val="double" w:sz="4" w:space="0" w:color="auto"/>
              <w:bottom w:val="single" w:sz="4" w:space="0" w:color="auto"/>
            </w:tcBorders>
            <w:shd w:val="clear" w:color="auto" w:fill="auto"/>
            <w:noWrap/>
            <w:vAlign w:val="center"/>
            <w:hideMark/>
          </w:tcPr>
          <w:p w14:paraId="66DC7F41" w14:textId="77777777" w:rsidR="0088536F" w:rsidRPr="005362B1" w:rsidRDefault="0088536F" w:rsidP="00D9550E">
            <w:pPr>
              <w:keepNext/>
              <w:spacing w:after="0"/>
              <w:jc w:val="right"/>
              <w:rPr>
                <w:b/>
              </w:rPr>
            </w:pPr>
            <w:r w:rsidRPr="005362B1">
              <w:rPr>
                <w:b/>
              </w:rPr>
              <w:t>OFL</w:t>
            </w:r>
          </w:p>
        </w:tc>
        <w:tc>
          <w:tcPr>
            <w:tcW w:w="0" w:type="auto"/>
            <w:tcBorders>
              <w:top w:val="double" w:sz="4" w:space="0" w:color="auto"/>
              <w:bottom w:val="single" w:sz="4" w:space="0" w:color="auto"/>
            </w:tcBorders>
            <w:shd w:val="clear" w:color="auto" w:fill="auto"/>
            <w:vAlign w:val="center"/>
          </w:tcPr>
          <w:p w14:paraId="340ABF19" w14:textId="77777777" w:rsidR="0088536F" w:rsidRPr="005362B1" w:rsidRDefault="0088536F" w:rsidP="00D9550E">
            <w:pPr>
              <w:keepNext/>
              <w:spacing w:after="0"/>
              <w:jc w:val="right"/>
              <w:rPr>
                <w:b/>
              </w:rPr>
            </w:pPr>
            <w:r w:rsidRPr="005362B1">
              <w:rPr>
                <w:b/>
              </w:rPr>
              <w:t>GHL</w:t>
            </w:r>
          </w:p>
        </w:tc>
      </w:tr>
      <w:tr w:rsidR="0088536F" w:rsidRPr="005362B1" w14:paraId="7AEF8ED7" w14:textId="77777777" w:rsidTr="00D9550E">
        <w:trPr>
          <w:cantSplit/>
          <w:jc w:val="center"/>
        </w:trPr>
        <w:tc>
          <w:tcPr>
            <w:tcW w:w="0" w:type="auto"/>
            <w:shd w:val="clear" w:color="auto" w:fill="auto"/>
            <w:noWrap/>
            <w:vAlign w:val="bottom"/>
            <w:hideMark/>
          </w:tcPr>
          <w:p w14:paraId="33823B2D" w14:textId="77777777" w:rsidR="0088536F" w:rsidRPr="005362B1" w:rsidRDefault="0088536F" w:rsidP="00D9550E">
            <w:pPr>
              <w:keepNext/>
              <w:spacing w:after="0"/>
              <w:jc w:val="center"/>
            </w:pPr>
            <w:r w:rsidRPr="005362B1">
              <w:rPr>
                <w:color w:val="000000"/>
              </w:rPr>
              <w:t>1991</w:t>
            </w:r>
          </w:p>
        </w:tc>
        <w:tc>
          <w:tcPr>
            <w:tcW w:w="0" w:type="auto"/>
            <w:shd w:val="clear" w:color="auto" w:fill="auto"/>
            <w:noWrap/>
            <w:vAlign w:val="bottom"/>
            <w:hideMark/>
          </w:tcPr>
          <w:p w14:paraId="2624EC70" w14:textId="77777777" w:rsidR="0088536F" w:rsidRPr="005362B1" w:rsidRDefault="0088536F" w:rsidP="00D9550E">
            <w:pPr>
              <w:spacing w:after="0"/>
              <w:jc w:val="center"/>
            </w:pPr>
            <w:r w:rsidRPr="005362B1">
              <w:rPr>
                <w:color w:val="000000"/>
              </w:rPr>
              <w:t>76,301</w:t>
            </w:r>
          </w:p>
        </w:tc>
        <w:tc>
          <w:tcPr>
            <w:tcW w:w="0" w:type="auto"/>
            <w:shd w:val="clear" w:color="auto" w:fill="auto"/>
            <w:noWrap/>
            <w:vAlign w:val="bottom"/>
            <w:hideMark/>
          </w:tcPr>
          <w:p w14:paraId="718F5C47" w14:textId="77777777" w:rsidR="0088536F" w:rsidRPr="005362B1" w:rsidRDefault="0088536F" w:rsidP="00D9550E">
            <w:pPr>
              <w:keepNext/>
              <w:spacing w:after="0"/>
              <w:jc w:val="center"/>
            </w:pPr>
            <w:r w:rsidRPr="005362B1">
              <w:rPr>
                <w:color w:val="000000"/>
              </w:rPr>
              <w:t>77,900</w:t>
            </w:r>
          </w:p>
        </w:tc>
        <w:tc>
          <w:tcPr>
            <w:tcW w:w="0" w:type="auto"/>
            <w:shd w:val="clear" w:color="auto" w:fill="auto"/>
            <w:noWrap/>
            <w:vAlign w:val="bottom"/>
            <w:hideMark/>
          </w:tcPr>
          <w:p w14:paraId="23D3F699" w14:textId="77777777" w:rsidR="0088536F" w:rsidRPr="005362B1" w:rsidRDefault="0088536F" w:rsidP="00D9550E">
            <w:pPr>
              <w:keepNext/>
              <w:spacing w:after="0"/>
              <w:jc w:val="center"/>
            </w:pPr>
            <w:r w:rsidRPr="005362B1">
              <w:rPr>
                <w:color w:val="000000"/>
              </w:rPr>
              <w:t>77,900</w:t>
            </w:r>
          </w:p>
        </w:tc>
        <w:tc>
          <w:tcPr>
            <w:tcW w:w="0" w:type="auto"/>
            <w:shd w:val="clear" w:color="auto" w:fill="auto"/>
            <w:noWrap/>
            <w:vAlign w:val="bottom"/>
            <w:hideMark/>
          </w:tcPr>
          <w:p w14:paraId="15A80727" w14:textId="77777777" w:rsidR="0088536F" w:rsidRPr="005362B1" w:rsidRDefault="0088536F" w:rsidP="00D9550E">
            <w:pPr>
              <w:keepNext/>
              <w:spacing w:after="0"/>
              <w:jc w:val="center"/>
            </w:pPr>
            <w:r w:rsidRPr="005362B1">
              <w:rPr>
                <w:color w:val="000000"/>
              </w:rPr>
              <w:t>-</w:t>
            </w:r>
          </w:p>
        </w:tc>
        <w:tc>
          <w:tcPr>
            <w:tcW w:w="0" w:type="auto"/>
            <w:shd w:val="clear" w:color="auto" w:fill="auto"/>
            <w:noWrap/>
            <w:vAlign w:val="bottom"/>
          </w:tcPr>
          <w:p w14:paraId="6A272627" w14:textId="77777777" w:rsidR="0088536F" w:rsidRPr="005362B1" w:rsidRDefault="0088536F" w:rsidP="00D9550E">
            <w:pPr>
              <w:keepNext/>
              <w:spacing w:after="0"/>
              <w:jc w:val="center"/>
            </w:pPr>
            <w:r w:rsidRPr="005362B1">
              <w:rPr>
                <w:color w:val="000000"/>
              </w:rPr>
              <w:t>-</w:t>
            </w:r>
          </w:p>
        </w:tc>
      </w:tr>
      <w:tr w:rsidR="0088536F" w:rsidRPr="005362B1" w14:paraId="77A706C6" w14:textId="77777777" w:rsidTr="00D9550E">
        <w:trPr>
          <w:cantSplit/>
          <w:jc w:val="center"/>
        </w:trPr>
        <w:tc>
          <w:tcPr>
            <w:tcW w:w="0" w:type="auto"/>
            <w:shd w:val="clear" w:color="auto" w:fill="auto"/>
            <w:noWrap/>
            <w:vAlign w:val="bottom"/>
            <w:hideMark/>
          </w:tcPr>
          <w:p w14:paraId="5347C4CB" w14:textId="77777777" w:rsidR="0088536F" w:rsidRPr="005362B1" w:rsidRDefault="0088536F" w:rsidP="00D9550E">
            <w:pPr>
              <w:keepNext/>
              <w:spacing w:after="0"/>
              <w:jc w:val="center"/>
            </w:pPr>
            <w:r w:rsidRPr="005362B1">
              <w:rPr>
                <w:color w:val="000000"/>
              </w:rPr>
              <w:t>1992</w:t>
            </w:r>
          </w:p>
        </w:tc>
        <w:tc>
          <w:tcPr>
            <w:tcW w:w="0" w:type="auto"/>
            <w:shd w:val="clear" w:color="auto" w:fill="auto"/>
            <w:noWrap/>
            <w:vAlign w:val="bottom"/>
            <w:hideMark/>
          </w:tcPr>
          <w:p w14:paraId="03556ECD" w14:textId="77777777" w:rsidR="0088536F" w:rsidRPr="005362B1" w:rsidRDefault="0088536F" w:rsidP="00D9550E">
            <w:pPr>
              <w:spacing w:after="0"/>
              <w:jc w:val="center"/>
            </w:pPr>
            <w:r w:rsidRPr="005362B1">
              <w:rPr>
                <w:color w:val="000000"/>
              </w:rPr>
              <w:t>80,747</w:t>
            </w:r>
          </w:p>
        </w:tc>
        <w:tc>
          <w:tcPr>
            <w:tcW w:w="0" w:type="auto"/>
            <w:shd w:val="clear" w:color="auto" w:fill="auto"/>
            <w:noWrap/>
            <w:vAlign w:val="bottom"/>
            <w:hideMark/>
          </w:tcPr>
          <w:p w14:paraId="7F8853C9" w14:textId="77777777" w:rsidR="0088536F" w:rsidRPr="005362B1" w:rsidRDefault="0088536F" w:rsidP="00D9550E">
            <w:pPr>
              <w:keepNext/>
              <w:spacing w:after="0"/>
              <w:jc w:val="center"/>
            </w:pPr>
            <w:r w:rsidRPr="005362B1">
              <w:rPr>
                <w:color w:val="000000"/>
              </w:rPr>
              <w:t>63,500</w:t>
            </w:r>
          </w:p>
        </w:tc>
        <w:tc>
          <w:tcPr>
            <w:tcW w:w="0" w:type="auto"/>
            <w:shd w:val="clear" w:color="auto" w:fill="auto"/>
            <w:noWrap/>
            <w:vAlign w:val="bottom"/>
            <w:hideMark/>
          </w:tcPr>
          <w:p w14:paraId="2C033165" w14:textId="77777777" w:rsidR="0088536F" w:rsidRPr="005362B1" w:rsidRDefault="0088536F" w:rsidP="00D9550E">
            <w:pPr>
              <w:keepNext/>
              <w:spacing w:after="0"/>
              <w:jc w:val="center"/>
            </w:pPr>
            <w:r w:rsidRPr="005362B1">
              <w:rPr>
                <w:color w:val="000000"/>
              </w:rPr>
              <w:t>63,500</w:t>
            </w:r>
          </w:p>
        </w:tc>
        <w:tc>
          <w:tcPr>
            <w:tcW w:w="0" w:type="auto"/>
            <w:shd w:val="clear" w:color="auto" w:fill="auto"/>
            <w:noWrap/>
            <w:vAlign w:val="bottom"/>
            <w:hideMark/>
          </w:tcPr>
          <w:p w14:paraId="118AC556" w14:textId="77777777" w:rsidR="0088536F" w:rsidRPr="005362B1" w:rsidRDefault="0088536F" w:rsidP="00D9550E">
            <w:pPr>
              <w:keepNext/>
              <w:spacing w:after="0"/>
              <w:jc w:val="center"/>
            </w:pPr>
            <w:r w:rsidRPr="005362B1">
              <w:rPr>
                <w:color w:val="000000"/>
              </w:rPr>
              <w:t>87,600</w:t>
            </w:r>
          </w:p>
        </w:tc>
        <w:tc>
          <w:tcPr>
            <w:tcW w:w="0" w:type="auto"/>
            <w:shd w:val="clear" w:color="auto" w:fill="auto"/>
            <w:noWrap/>
            <w:vAlign w:val="bottom"/>
          </w:tcPr>
          <w:p w14:paraId="13C13F53" w14:textId="77777777" w:rsidR="0088536F" w:rsidRPr="005362B1" w:rsidRDefault="0088536F" w:rsidP="00D9550E">
            <w:pPr>
              <w:keepNext/>
              <w:spacing w:after="0"/>
              <w:jc w:val="center"/>
            </w:pPr>
            <w:r w:rsidRPr="005362B1">
              <w:rPr>
                <w:color w:val="000000"/>
              </w:rPr>
              <w:t>-</w:t>
            </w:r>
          </w:p>
        </w:tc>
      </w:tr>
      <w:tr w:rsidR="0088536F" w:rsidRPr="005362B1" w14:paraId="654EC175" w14:textId="77777777" w:rsidTr="00D9550E">
        <w:trPr>
          <w:cantSplit/>
          <w:jc w:val="center"/>
        </w:trPr>
        <w:tc>
          <w:tcPr>
            <w:tcW w:w="0" w:type="auto"/>
            <w:shd w:val="clear" w:color="auto" w:fill="auto"/>
            <w:noWrap/>
            <w:vAlign w:val="bottom"/>
            <w:hideMark/>
          </w:tcPr>
          <w:p w14:paraId="5DBBDFE6" w14:textId="77777777" w:rsidR="0088536F" w:rsidRPr="005362B1" w:rsidRDefault="0088536F" w:rsidP="00D9550E">
            <w:pPr>
              <w:keepNext/>
              <w:spacing w:after="0"/>
              <w:jc w:val="center"/>
            </w:pPr>
            <w:r w:rsidRPr="005362B1">
              <w:rPr>
                <w:color w:val="000000"/>
              </w:rPr>
              <w:t>1993</w:t>
            </w:r>
          </w:p>
        </w:tc>
        <w:tc>
          <w:tcPr>
            <w:tcW w:w="0" w:type="auto"/>
            <w:shd w:val="clear" w:color="auto" w:fill="auto"/>
            <w:noWrap/>
            <w:vAlign w:val="bottom"/>
            <w:hideMark/>
          </w:tcPr>
          <w:p w14:paraId="0B897212" w14:textId="77777777" w:rsidR="0088536F" w:rsidRPr="005362B1" w:rsidRDefault="0088536F" w:rsidP="00D9550E">
            <w:pPr>
              <w:spacing w:after="0"/>
              <w:jc w:val="center"/>
            </w:pPr>
            <w:r w:rsidRPr="005362B1">
              <w:rPr>
                <w:color w:val="000000"/>
              </w:rPr>
              <w:t>56,488</w:t>
            </w:r>
          </w:p>
        </w:tc>
        <w:tc>
          <w:tcPr>
            <w:tcW w:w="0" w:type="auto"/>
            <w:shd w:val="clear" w:color="auto" w:fill="auto"/>
            <w:noWrap/>
            <w:vAlign w:val="bottom"/>
            <w:hideMark/>
          </w:tcPr>
          <w:p w14:paraId="32E9C527" w14:textId="77777777" w:rsidR="0088536F" w:rsidRPr="005362B1" w:rsidRDefault="0088536F" w:rsidP="00D9550E">
            <w:pPr>
              <w:keepNext/>
              <w:spacing w:after="0"/>
              <w:jc w:val="center"/>
            </w:pPr>
            <w:r w:rsidRPr="005362B1">
              <w:rPr>
                <w:color w:val="000000"/>
              </w:rPr>
              <w:t>56,700</w:t>
            </w:r>
          </w:p>
        </w:tc>
        <w:tc>
          <w:tcPr>
            <w:tcW w:w="0" w:type="auto"/>
            <w:shd w:val="clear" w:color="auto" w:fill="auto"/>
            <w:noWrap/>
            <w:vAlign w:val="bottom"/>
            <w:hideMark/>
          </w:tcPr>
          <w:p w14:paraId="4D3D2DE0" w14:textId="77777777" w:rsidR="0088536F" w:rsidRPr="005362B1" w:rsidRDefault="0088536F" w:rsidP="00D9550E">
            <w:pPr>
              <w:keepNext/>
              <w:spacing w:after="0"/>
              <w:jc w:val="center"/>
            </w:pPr>
            <w:r w:rsidRPr="005362B1">
              <w:rPr>
                <w:color w:val="000000"/>
              </w:rPr>
              <w:t>56,700</w:t>
            </w:r>
          </w:p>
        </w:tc>
        <w:tc>
          <w:tcPr>
            <w:tcW w:w="0" w:type="auto"/>
            <w:shd w:val="clear" w:color="auto" w:fill="auto"/>
            <w:noWrap/>
            <w:vAlign w:val="bottom"/>
            <w:hideMark/>
          </w:tcPr>
          <w:p w14:paraId="3F15D9DE" w14:textId="77777777" w:rsidR="0088536F" w:rsidRPr="005362B1" w:rsidRDefault="0088536F" w:rsidP="00D9550E">
            <w:pPr>
              <w:keepNext/>
              <w:spacing w:after="0"/>
              <w:jc w:val="center"/>
            </w:pPr>
            <w:r w:rsidRPr="005362B1">
              <w:rPr>
                <w:color w:val="000000"/>
              </w:rPr>
              <w:t>78,100</w:t>
            </w:r>
          </w:p>
        </w:tc>
        <w:tc>
          <w:tcPr>
            <w:tcW w:w="0" w:type="auto"/>
            <w:shd w:val="clear" w:color="auto" w:fill="auto"/>
            <w:noWrap/>
            <w:vAlign w:val="bottom"/>
          </w:tcPr>
          <w:p w14:paraId="4453FE47" w14:textId="77777777" w:rsidR="0088536F" w:rsidRPr="005362B1" w:rsidRDefault="0088536F" w:rsidP="00D9550E">
            <w:pPr>
              <w:keepNext/>
              <w:spacing w:after="0"/>
              <w:jc w:val="center"/>
            </w:pPr>
            <w:r w:rsidRPr="005362B1">
              <w:rPr>
                <w:color w:val="000000"/>
              </w:rPr>
              <w:t>-</w:t>
            </w:r>
          </w:p>
        </w:tc>
      </w:tr>
      <w:tr w:rsidR="0088536F" w:rsidRPr="005362B1" w14:paraId="39FEA0ED" w14:textId="77777777" w:rsidTr="00D9550E">
        <w:trPr>
          <w:cantSplit/>
          <w:jc w:val="center"/>
        </w:trPr>
        <w:tc>
          <w:tcPr>
            <w:tcW w:w="0" w:type="auto"/>
            <w:shd w:val="clear" w:color="auto" w:fill="auto"/>
            <w:noWrap/>
            <w:vAlign w:val="bottom"/>
            <w:hideMark/>
          </w:tcPr>
          <w:p w14:paraId="19609347" w14:textId="77777777" w:rsidR="0088536F" w:rsidRPr="005362B1" w:rsidRDefault="0088536F" w:rsidP="00D9550E">
            <w:pPr>
              <w:keepNext/>
              <w:spacing w:after="0"/>
              <w:jc w:val="center"/>
            </w:pPr>
            <w:r w:rsidRPr="005362B1">
              <w:rPr>
                <w:color w:val="000000"/>
              </w:rPr>
              <w:t>1994</w:t>
            </w:r>
          </w:p>
        </w:tc>
        <w:tc>
          <w:tcPr>
            <w:tcW w:w="0" w:type="auto"/>
            <w:shd w:val="clear" w:color="auto" w:fill="auto"/>
            <w:noWrap/>
            <w:vAlign w:val="bottom"/>
            <w:hideMark/>
          </w:tcPr>
          <w:p w14:paraId="28FEC23E" w14:textId="77777777" w:rsidR="0088536F" w:rsidRPr="005362B1" w:rsidRDefault="0088536F" w:rsidP="00D9550E">
            <w:pPr>
              <w:spacing w:after="0"/>
              <w:jc w:val="center"/>
            </w:pPr>
            <w:r w:rsidRPr="005362B1">
              <w:rPr>
                <w:color w:val="000000"/>
              </w:rPr>
              <w:t>47,486</w:t>
            </w:r>
          </w:p>
        </w:tc>
        <w:tc>
          <w:tcPr>
            <w:tcW w:w="0" w:type="auto"/>
            <w:shd w:val="clear" w:color="auto" w:fill="auto"/>
            <w:noWrap/>
            <w:vAlign w:val="bottom"/>
            <w:hideMark/>
          </w:tcPr>
          <w:p w14:paraId="506E87E2" w14:textId="77777777" w:rsidR="0088536F" w:rsidRPr="005362B1" w:rsidRDefault="0088536F" w:rsidP="00D9550E">
            <w:pPr>
              <w:keepNext/>
              <w:spacing w:after="0"/>
              <w:jc w:val="center"/>
            </w:pPr>
            <w:r w:rsidRPr="005362B1">
              <w:rPr>
                <w:color w:val="000000"/>
              </w:rPr>
              <w:t>50,400</w:t>
            </w:r>
          </w:p>
        </w:tc>
        <w:tc>
          <w:tcPr>
            <w:tcW w:w="0" w:type="auto"/>
            <w:shd w:val="clear" w:color="auto" w:fill="auto"/>
            <w:noWrap/>
            <w:vAlign w:val="bottom"/>
            <w:hideMark/>
          </w:tcPr>
          <w:p w14:paraId="3B5FCE41" w14:textId="77777777" w:rsidR="0088536F" w:rsidRPr="005362B1" w:rsidRDefault="0088536F" w:rsidP="00D9550E">
            <w:pPr>
              <w:keepNext/>
              <w:spacing w:after="0"/>
              <w:jc w:val="center"/>
            </w:pPr>
            <w:r w:rsidRPr="005362B1">
              <w:rPr>
                <w:color w:val="000000"/>
              </w:rPr>
              <w:t>50,400</w:t>
            </w:r>
          </w:p>
        </w:tc>
        <w:tc>
          <w:tcPr>
            <w:tcW w:w="0" w:type="auto"/>
            <w:shd w:val="clear" w:color="auto" w:fill="auto"/>
            <w:noWrap/>
            <w:vAlign w:val="bottom"/>
            <w:hideMark/>
          </w:tcPr>
          <w:p w14:paraId="657875B1" w14:textId="77777777" w:rsidR="0088536F" w:rsidRPr="005362B1" w:rsidRDefault="0088536F" w:rsidP="00D9550E">
            <w:pPr>
              <w:keepNext/>
              <w:spacing w:after="0"/>
              <w:jc w:val="center"/>
            </w:pPr>
            <w:r w:rsidRPr="005362B1">
              <w:rPr>
                <w:color w:val="000000"/>
              </w:rPr>
              <w:t>71,100</w:t>
            </w:r>
          </w:p>
        </w:tc>
        <w:tc>
          <w:tcPr>
            <w:tcW w:w="0" w:type="auto"/>
            <w:shd w:val="clear" w:color="auto" w:fill="auto"/>
            <w:noWrap/>
            <w:vAlign w:val="bottom"/>
          </w:tcPr>
          <w:p w14:paraId="5947FE96" w14:textId="77777777" w:rsidR="0088536F" w:rsidRPr="005362B1" w:rsidRDefault="0088536F" w:rsidP="00D9550E">
            <w:pPr>
              <w:keepNext/>
              <w:spacing w:after="0"/>
              <w:jc w:val="center"/>
            </w:pPr>
            <w:r w:rsidRPr="005362B1">
              <w:rPr>
                <w:color w:val="000000"/>
              </w:rPr>
              <w:t>-</w:t>
            </w:r>
          </w:p>
        </w:tc>
      </w:tr>
      <w:tr w:rsidR="0088536F" w:rsidRPr="005362B1" w14:paraId="48F759FB" w14:textId="77777777" w:rsidTr="00D9550E">
        <w:trPr>
          <w:cantSplit/>
          <w:jc w:val="center"/>
        </w:trPr>
        <w:tc>
          <w:tcPr>
            <w:tcW w:w="0" w:type="auto"/>
            <w:shd w:val="clear" w:color="auto" w:fill="auto"/>
            <w:noWrap/>
            <w:vAlign w:val="bottom"/>
            <w:hideMark/>
          </w:tcPr>
          <w:p w14:paraId="7870752B" w14:textId="77777777" w:rsidR="0088536F" w:rsidRPr="005362B1" w:rsidRDefault="0088536F" w:rsidP="00D9550E">
            <w:pPr>
              <w:keepNext/>
              <w:spacing w:after="0"/>
              <w:jc w:val="center"/>
            </w:pPr>
            <w:r w:rsidRPr="005362B1">
              <w:rPr>
                <w:color w:val="000000"/>
              </w:rPr>
              <w:t>1995</w:t>
            </w:r>
          </w:p>
        </w:tc>
        <w:tc>
          <w:tcPr>
            <w:tcW w:w="0" w:type="auto"/>
            <w:shd w:val="clear" w:color="auto" w:fill="auto"/>
            <w:noWrap/>
            <w:vAlign w:val="bottom"/>
            <w:hideMark/>
          </w:tcPr>
          <w:p w14:paraId="0D4BE0FE" w14:textId="77777777" w:rsidR="0088536F" w:rsidRPr="005362B1" w:rsidRDefault="0088536F" w:rsidP="00D9550E">
            <w:pPr>
              <w:spacing w:after="0"/>
              <w:jc w:val="center"/>
            </w:pPr>
            <w:r w:rsidRPr="005362B1">
              <w:rPr>
                <w:color w:val="000000"/>
              </w:rPr>
              <w:t>68,985</w:t>
            </w:r>
          </w:p>
        </w:tc>
        <w:tc>
          <w:tcPr>
            <w:tcW w:w="0" w:type="auto"/>
            <w:shd w:val="clear" w:color="auto" w:fill="auto"/>
            <w:noWrap/>
            <w:vAlign w:val="bottom"/>
            <w:hideMark/>
          </w:tcPr>
          <w:p w14:paraId="3303392E" w14:textId="77777777" w:rsidR="0088536F" w:rsidRPr="005362B1" w:rsidRDefault="0088536F" w:rsidP="00D9550E">
            <w:pPr>
              <w:keepNext/>
              <w:spacing w:after="0"/>
              <w:jc w:val="center"/>
            </w:pPr>
            <w:r w:rsidRPr="005362B1">
              <w:rPr>
                <w:color w:val="000000"/>
              </w:rPr>
              <w:t>69,200</w:t>
            </w:r>
          </w:p>
        </w:tc>
        <w:tc>
          <w:tcPr>
            <w:tcW w:w="0" w:type="auto"/>
            <w:shd w:val="clear" w:color="auto" w:fill="auto"/>
            <w:noWrap/>
            <w:vAlign w:val="bottom"/>
            <w:hideMark/>
          </w:tcPr>
          <w:p w14:paraId="1DB56970" w14:textId="77777777" w:rsidR="0088536F" w:rsidRPr="005362B1" w:rsidRDefault="0088536F" w:rsidP="00D9550E">
            <w:pPr>
              <w:keepNext/>
              <w:spacing w:after="0"/>
              <w:jc w:val="center"/>
            </w:pPr>
            <w:r w:rsidRPr="005362B1">
              <w:rPr>
                <w:color w:val="000000"/>
              </w:rPr>
              <w:t>69,200</w:t>
            </w:r>
          </w:p>
        </w:tc>
        <w:tc>
          <w:tcPr>
            <w:tcW w:w="0" w:type="auto"/>
            <w:shd w:val="clear" w:color="auto" w:fill="auto"/>
            <w:noWrap/>
            <w:vAlign w:val="bottom"/>
            <w:hideMark/>
          </w:tcPr>
          <w:p w14:paraId="539AAB5A" w14:textId="77777777" w:rsidR="0088536F" w:rsidRPr="005362B1" w:rsidRDefault="0088536F" w:rsidP="00D9550E">
            <w:pPr>
              <w:keepNext/>
              <w:spacing w:after="0"/>
              <w:jc w:val="center"/>
            </w:pPr>
            <w:r w:rsidRPr="005362B1">
              <w:rPr>
                <w:color w:val="000000"/>
              </w:rPr>
              <w:t>126,000</w:t>
            </w:r>
          </w:p>
        </w:tc>
        <w:tc>
          <w:tcPr>
            <w:tcW w:w="0" w:type="auto"/>
            <w:shd w:val="clear" w:color="auto" w:fill="auto"/>
            <w:noWrap/>
            <w:vAlign w:val="bottom"/>
          </w:tcPr>
          <w:p w14:paraId="6FAC8857" w14:textId="77777777" w:rsidR="0088536F" w:rsidRPr="005362B1" w:rsidRDefault="0088536F" w:rsidP="00D9550E">
            <w:pPr>
              <w:keepNext/>
              <w:spacing w:after="0"/>
              <w:jc w:val="center"/>
            </w:pPr>
            <w:r w:rsidRPr="005362B1">
              <w:rPr>
                <w:color w:val="000000"/>
              </w:rPr>
              <w:t>-</w:t>
            </w:r>
          </w:p>
        </w:tc>
      </w:tr>
      <w:tr w:rsidR="0088536F" w:rsidRPr="005362B1" w14:paraId="5B042AC6" w14:textId="77777777" w:rsidTr="00D9550E">
        <w:trPr>
          <w:cantSplit/>
          <w:jc w:val="center"/>
        </w:trPr>
        <w:tc>
          <w:tcPr>
            <w:tcW w:w="0" w:type="auto"/>
            <w:shd w:val="clear" w:color="auto" w:fill="auto"/>
            <w:noWrap/>
            <w:vAlign w:val="bottom"/>
            <w:hideMark/>
          </w:tcPr>
          <w:p w14:paraId="5443CD12" w14:textId="77777777" w:rsidR="0088536F" w:rsidRPr="005362B1" w:rsidRDefault="0088536F" w:rsidP="00D9550E">
            <w:pPr>
              <w:keepNext/>
              <w:spacing w:after="0"/>
              <w:jc w:val="center"/>
            </w:pPr>
            <w:r w:rsidRPr="005362B1">
              <w:rPr>
                <w:color w:val="000000"/>
              </w:rPr>
              <w:t>1996</w:t>
            </w:r>
          </w:p>
        </w:tc>
        <w:tc>
          <w:tcPr>
            <w:tcW w:w="0" w:type="auto"/>
            <w:shd w:val="clear" w:color="auto" w:fill="auto"/>
            <w:noWrap/>
            <w:vAlign w:val="bottom"/>
            <w:hideMark/>
          </w:tcPr>
          <w:p w14:paraId="481F120A" w14:textId="77777777" w:rsidR="0088536F" w:rsidRPr="005362B1" w:rsidRDefault="0088536F" w:rsidP="00D9550E">
            <w:pPr>
              <w:spacing w:after="0"/>
              <w:jc w:val="center"/>
            </w:pPr>
            <w:r w:rsidRPr="005362B1">
              <w:rPr>
                <w:color w:val="000000"/>
              </w:rPr>
              <w:t>68,279</w:t>
            </w:r>
          </w:p>
        </w:tc>
        <w:tc>
          <w:tcPr>
            <w:tcW w:w="0" w:type="auto"/>
            <w:shd w:val="clear" w:color="auto" w:fill="auto"/>
            <w:noWrap/>
            <w:vAlign w:val="bottom"/>
            <w:hideMark/>
          </w:tcPr>
          <w:p w14:paraId="6B03F60D" w14:textId="77777777" w:rsidR="0088536F" w:rsidRPr="005362B1" w:rsidRDefault="0088536F" w:rsidP="00D9550E">
            <w:pPr>
              <w:keepNext/>
              <w:spacing w:after="0"/>
              <w:jc w:val="center"/>
            </w:pPr>
            <w:r w:rsidRPr="005362B1">
              <w:rPr>
                <w:color w:val="000000"/>
              </w:rPr>
              <w:t>65,000</w:t>
            </w:r>
          </w:p>
        </w:tc>
        <w:tc>
          <w:tcPr>
            <w:tcW w:w="0" w:type="auto"/>
            <w:shd w:val="clear" w:color="auto" w:fill="auto"/>
            <w:noWrap/>
            <w:vAlign w:val="bottom"/>
            <w:hideMark/>
          </w:tcPr>
          <w:p w14:paraId="12034A8F" w14:textId="77777777" w:rsidR="0088536F" w:rsidRPr="005362B1" w:rsidRDefault="0088536F" w:rsidP="00D9550E">
            <w:pPr>
              <w:keepNext/>
              <w:spacing w:after="0"/>
              <w:jc w:val="center"/>
            </w:pPr>
            <w:r w:rsidRPr="005362B1">
              <w:rPr>
                <w:color w:val="000000"/>
              </w:rPr>
              <w:t>65,000</w:t>
            </w:r>
          </w:p>
        </w:tc>
        <w:tc>
          <w:tcPr>
            <w:tcW w:w="0" w:type="auto"/>
            <w:shd w:val="clear" w:color="auto" w:fill="auto"/>
            <w:noWrap/>
            <w:vAlign w:val="bottom"/>
            <w:hideMark/>
          </w:tcPr>
          <w:p w14:paraId="235010EA" w14:textId="77777777" w:rsidR="0088536F" w:rsidRPr="005362B1" w:rsidRDefault="0088536F" w:rsidP="00D9550E">
            <w:pPr>
              <w:keepNext/>
              <w:spacing w:after="0"/>
              <w:jc w:val="center"/>
            </w:pPr>
            <w:r w:rsidRPr="005362B1">
              <w:rPr>
                <w:color w:val="000000"/>
              </w:rPr>
              <w:t>88,000</w:t>
            </w:r>
          </w:p>
        </w:tc>
        <w:tc>
          <w:tcPr>
            <w:tcW w:w="0" w:type="auto"/>
            <w:shd w:val="clear" w:color="auto" w:fill="auto"/>
            <w:noWrap/>
            <w:vAlign w:val="bottom"/>
          </w:tcPr>
          <w:p w14:paraId="51A5A6FD" w14:textId="77777777" w:rsidR="0088536F" w:rsidRPr="005362B1" w:rsidRDefault="0088536F" w:rsidP="00D9550E">
            <w:pPr>
              <w:keepNext/>
              <w:spacing w:after="0"/>
              <w:jc w:val="center"/>
            </w:pPr>
            <w:r w:rsidRPr="005362B1">
              <w:rPr>
                <w:color w:val="000000"/>
              </w:rPr>
              <w:t>-</w:t>
            </w:r>
          </w:p>
        </w:tc>
      </w:tr>
      <w:tr w:rsidR="0088536F" w:rsidRPr="005362B1" w14:paraId="21337E79" w14:textId="77777777" w:rsidTr="00D9550E">
        <w:trPr>
          <w:cantSplit/>
          <w:jc w:val="center"/>
        </w:trPr>
        <w:tc>
          <w:tcPr>
            <w:tcW w:w="0" w:type="auto"/>
            <w:shd w:val="clear" w:color="auto" w:fill="auto"/>
            <w:noWrap/>
            <w:vAlign w:val="bottom"/>
            <w:hideMark/>
          </w:tcPr>
          <w:p w14:paraId="49E9D93A" w14:textId="77777777" w:rsidR="0088536F" w:rsidRPr="005362B1" w:rsidRDefault="0088536F" w:rsidP="00D9550E">
            <w:pPr>
              <w:keepNext/>
              <w:spacing w:after="0"/>
              <w:jc w:val="center"/>
            </w:pPr>
            <w:r w:rsidRPr="005362B1">
              <w:rPr>
                <w:color w:val="000000"/>
              </w:rPr>
              <w:t>1997</w:t>
            </w:r>
          </w:p>
        </w:tc>
        <w:tc>
          <w:tcPr>
            <w:tcW w:w="0" w:type="auto"/>
            <w:shd w:val="clear" w:color="auto" w:fill="auto"/>
            <w:noWrap/>
            <w:vAlign w:val="bottom"/>
            <w:hideMark/>
          </w:tcPr>
          <w:p w14:paraId="2B3F641B" w14:textId="77777777" w:rsidR="0088536F" w:rsidRPr="005362B1" w:rsidRDefault="0088536F" w:rsidP="00D9550E">
            <w:pPr>
              <w:spacing w:after="0"/>
              <w:jc w:val="center"/>
            </w:pPr>
            <w:r w:rsidRPr="005362B1">
              <w:rPr>
                <w:color w:val="000000"/>
              </w:rPr>
              <w:t>77,170</w:t>
            </w:r>
          </w:p>
        </w:tc>
        <w:tc>
          <w:tcPr>
            <w:tcW w:w="0" w:type="auto"/>
            <w:shd w:val="clear" w:color="auto" w:fill="auto"/>
            <w:noWrap/>
            <w:vAlign w:val="bottom"/>
            <w:hideMark/>
          </w:tcPr>
          <w:p w14:paraId="39F03813" w14:textId="77777777" w:rsidR="0088536F" w:rsidRPr="005362B1" w:rsidRDefault="0088536F" w:rsidP="00D9550E">
            <w:pPr>
              <w:keepNext/>
              <w:spacing w:after="0"/>
              <w:jc w:val="center"/>
            </w:pPr>
            <w:r w:rsidRPr="005362B1">
              <w:rPr>
                <w:color w:val="000000"/>
              </w:rPr>
              <w:t>69,115</w:t>
            </w:r>
          </w:p>
        </w:tc>
        <w:tc>
          <w:tcPr>
            <w:tcW w:w="0" w:type="auto"/>
            <w:shd w:val="clear" w:color="auto" w:fill="auto"/>
            <w:noWrap/>
            <w:vAlign w:val="bottom"/>
            <w:hideMark/>
          </w:tcPr>
          <w:p w14:paraId="4FA409B1" w14:textId="77777777" w:rsidR="0088536F" w:rsidRPr="005362B1" w:rsidRDefault="0088536F" w:rsidP="00D9550E">
            <w:pPr>
              <w:keepNext/>
              <w:spacing w:after="0"/>
              <w:jc w:val="center"/>
            </w:pPr>
            <w:r w:rsidRPr="005362B1">
              <w:rPr>
                <w:color w:val="000000"/>
              </w:rPr>
              <w:t>81,500</w:t>
            </w:r>
          </w:p>
        </w:tc>
        <w:tc>
          <w:tcPr>
            <w:tcW w:w="0" w:type="auto"/>
            <w:shd w:val="clear" w:color="auto" w:fill="auto"/>
            <w:noWrap/>
            <w:vAlign w:val="bottom"/>
            <w:hideMark/>
          </w:tcPr>
          <w:p w14:paraId="6314AE81" w14:textId="77777777" w:rsidR="0088536F" w:rsidRPr="005362B1" w:rsidRDefault="0088536F" w:rsidP="00D9550E">
            <w:pPr>
              <w:keepNext/>
              <w:spacing w:after="0"/>
              <w:jc w:val="center"/>
            </w:pPr>
            <w:r w:rsidRPr="005362B1">
              <w:rPr>
                <w:color w:val="000000"/>
              </w:rPr>
              <w:t>180,000</w:t>
            </w:r>
          </w:p>
        </w:tc>
        <w:tc>
          <w:tcPr>
            <w:tcW w:w="0" w:type="auto"/>
            <w:shd w:val="clear" w:color="auto" w:fill="auto"/>
            <w:noWrap/>
            <w:vAlign w:val="bottom"/>
          </w:tcPr>
          <w:p w14:paraId="2B777796" w14:textId="77777777" w:rsidR="0088536F" w:rsidRPr="005362B1" w:rsidRDefault="0088536F" w:rsidP="00D9550E">
            <w:pPr>
              <w:keepNext/>
              <w:spacing w:after="0"/>
              <w:jc w:val="center"/>
            </w:pPr>
            <w:r w:rsidRPr="005362B1">
              <w:rPr>
                <w:color w:val="000000"/>
              </w:rPr>
              <w:t>12,385</w:t>
            </w:r>
          </w:p>
        </w:tc>
      </w:tr>
      <w:tr w:rsidR="0088536F" w:rsidRPr="005362B1" w14:paraId="27AC0277" w14:textId="77777777" w:rsidTr="00D9550E">
        <w:trPr>
          <w:cantSplit/>
          <w:jc w:val="center"/>
        </w:trPr>
        <w:tc>
          <w:tcPr>
            <w:tcW w:w="0" w:type="auto"/>
            <w:shd w:val="clear" w:color="auto" w:fill="auto"/>
            <w:noWrap/>
            <w:vAlign w:val="bottom"/>
            <w:hideMark/>
          </w:tcPr>
          <w:p w14:paraId="4F87BEA6" w14:textId="77777777" w:rsidR="0088536F" w:rsidRPr="005362B1" w:rsidRDefault="0088536F" w:rsidP="00D9550E">
            <w:pPr>
              <w:keepNext/>
              <w:spacing w:after="0"/>
              <w:jc w:val="center"/>
            </w:pPr>
            <w:r w:rsidRPr="005362B1">
              <w:rPr>
                <w:color w:val="000000"/>
              </w:rPr>
              <w:t>1998</w:t>
            </w:r>
          </w:p>
        </w:tc>
        <w:tc>
          <w:tcPr>
            <w:tcW w:w="0" w:type="auto"/>
            <w:shd w:val="clear" w:color="auto" w:fill="auto"/>
            <w:noWrap/>
            <w:vAlign w:val="bottom"/>
            <w:hideMark/>
          </w:tcPr>
          <w:p w14:paraId="25A9C637" w14:textId="77777777" w:rsidR="0088536F" w:rsidRPr="005362B1" w:rsidRDefault="0088536F" w:rsidP="00D9550E">
            <w:pPr>
              <w:spacing w:after="0"/>
              <w:jc w:val="center"/>
            </w:pPr>
            <w:r w:rsidRPr="005362B1">
              <w:rPr>
                <w:color w:val="000000"/>
              </w:rPr>
              <w:t>72,624</w:t>
            </w:r>
          </w:p>
        </w:tc>
        <w:tc>
          <w:tcPr>
            <w:tcW w:w="0" w:type="auto"/>
            <w:shd w:val="clear" w:color="auto" w:fill="auto"/>
            <w:noWrap/>
            <w:vAlign w:val="bottom"/>
            <w:hideMark/>
          </w:tcPr>
          <w:p w14:paraId="7D25F2A2" w14:textId="77777777" w:rsidR="0088536F" w:rsidRPr="005362B1" w:rsidRDefault="0088536F" w:rsidP="00D9550E">
            <w:pPr>
              <w:keepNext/>
              <w:spacing w:after="0"/>
              <w:jc w:val="center"/>
            </w:pPr>
            <w:r w:rsidRPr="005362B1">
              <w:rPr>
                <w:color w:val="000000"/>
              </w:rPr>
              <w:t>66,060</w:t>
            </w:r>
          </w:p>
        </w:tc>
        <w:tc>
          <w:tcPr>
            <w:tcW w:w="0" w:type="auto"/>
            <w:shd w:val="clear" w:color="auto" w:fill="auto"/>
            <w:noWrap/>
            <w:vAlign w:val="bottom"/>
            <w:hideMark/>
          </w:tcPr>
          <w:p w14:paraId="33DA3C12" w14:textId="77777777" w:rsidR="0088536F" w:rsidRPr="005362B1" w:rsidRDefault="0088536F" w:rsidP="00D9550E">
            <w:pPr>
              <w:keepNext/>
              <w:spacing w:after="0"/>
              <w:jc w:val="center"/>
            </w:pPr>
            <w:r w:rsidRPr="005362B1">
              <w:rPr>
                <w:color w:val="000000"/>
              </w:rPr>
              <w:t>77,900</w:t>
            </w:r>
          </w:p>
        </w:tc>
        <w:tc>
          <w:tcPr>
            <w:tcW w:w="0" w:type="auto"/>
            <w:shd w:val="clear" w:color="auto" w:fill="auto"/>
            <w:noWrap/>
            <w:vAlign w:val="bottom"/>
            <w:hideMark/>
          </w:tcPr>
          <w:p w14:paraId="563F44E5" w14:textId="77777777" w:rsidR="0088536F" w:rsidRPr="005362B1" w:rsidRDefault="0088536F" w:rsidP="00D9550E">
            <w:pPr>
              <w:keepNext/>
              <w:spacing w:after="0"/>
              <w:jc w:val="center"/>
            </w:pPr>
            <w:r w:rsidRPr="005362B1">
              <w:rPr>
                <w:color w:val="000000"/>
              </w:rPr>
              <w:t>141,000</w:t>
            </w:r>
          </w:p>
        </w:tc>
        <w:tc>
          <w:tcPr>
            <w:tcW w:w="0" w:type="auto"/>
            <w:shd w:val="clear" w:color="auto" w:fill="auto"/>
            <w:noWrap/>
            <w:vAlign w:val="bottom"/>
          </w:tcPr>
          <w:p w14:paraId="5442F489" w14:textId="77777777" w:rsidR="0088536F" w:rsidRPr="005362B1" w:rsidRDefault="0088536F" w:rsidP="00D9550E">
            <w:pPr>
              <w:keepNext/>
              <w:spacing w:after="0"/>
              <w:jc w:val="center"/>
            </w:pPr>
            <w:r w:rsidRPr="005362B1">
              <w:rPr>
                <w:color w:val="000000"/>
              </w:rPr>
              <w:t>11,840</w:t>
            </w:r>
          </w:p>
        </w:tc>
      </w:tr>
      <w:tr w:rsidR="0088536F" w:rsidRPr="005362B1" w14:paraId="2A356882" w14:textId="77777777" w:rsidTr="00D9550E">
        <w:trPr>
          <w:cantSplit/>
          <w:jc w:val="center"/>
        </w:trPr>
        <w:tc>
          <w:tcPr>
            <w:tcW w:w="0" w:type="auto"/>
            <w:shd w:val="clear" w:color="auto" w:fill="auto"/>
            <w:noWrap/>
            <w:vAlign w:val="bottom"/>
            <w:hideMark/>
          </w:tcPr>
          <w:p w14:paraId="0CE748C7" w14:textId="77777777" w:rsidR="0088536F" w:rsidRPr="005362B1" w:rsidRDefault="0088536F" w:rsidP="00D9550E">
            <w:pPr>
              <w:keepNext/>
              <w:spacing w:after="0"/>
              <w:jc w:val="center"/>
            </w:pPr>
            <w:r w:rsidRPr="005362B1">
              <w:rPr>
                <w:color w:val="000000"/>
              </w:rPr>
              <w:t>1999</w:t>
            </w:r>
          </w:p>
        </w:tc>
        <w:tc>
          <w:tcPr>
            <w:tcW w:w="0" w:type="auto"/>
            <w:shd w:val="clear" w:color="auto" w:fill="auto"/>
            <w:noWrap/>
            <w:vAlign w:val="bottom"/>
            <w:hideMark/>
          </w:tcPr>
          <w:p w14:paraId="1FDFC0F4" w14:textId="77777777" w:rsidR="0088536F" w:rsidRPr="005362B1" w:rsidRDefault="0088536F" w:rsidP="00D9550E">
            <w:pPr>
              <w:spacing w:after="0"/>
              <w:jc w:val="center"/>
            </w:pPr>
            <w:r w:rsidRPr="005362B1">
              <w:rPr>
                <w:color w:val="000000"/>
              </w:rPr>
              <w:t>82,543</w:t>
            </w:r>
          </w:p>
        </w:tc>
        <w:tc>
          <w:tcPr>
            <w:tcW w:w="0" w:type="auto"/>
            <w:shd w:val="clear" w:color="auto" w:fill="auto"/>
            <w:noWrap/>
            <w:vAlign w:val="bottom"/>
            <w:hideMark/>
          </w:tcPr>
          <w:p w14:paraId="65FA0F21" w14:textId="77777777" w:rsidR="0088536F" w:rsidRPr="005362B1" w:rsidRDefault="0088536F" w:rsidP="00D9550E">
            <w:pPr>
              <w:keepNext/>
              <w:spacing w:after="0"/>
              <w:jc w:val="center"/>
            </w:pPr>
            <w:r w:rsidRPr="005362B1">
              <w:rPr>
                <w:color w:val="000000"/>
              </w:rPr>
              <w:t>67,835</w:t>
            </w:r>
          </w:p>
        </w:tc>
        <w:tc>
          <w:tcPr>
            <w:tcW w:w="0" w:type="auto"/>
            <w:shd w:val="clear" w:color="auto" w:fill="auto"/>
            <w:noWrap/>
            <w:vAlign w:val="bottom"/>
            <w:hideMark/>
          </w:tcPr>
          <w:p w14:paraId="4523518F" w14:textId="77777777" w:rsidR="0088536F" w:rsidRPr="005362B1" w:rsidRDefault="0088536F" w:rsidP="00D9550E">
            <w:pPr>
              <w:keepNext/>
              <w:spacing w:after="0"/>
              <w:jc w:val="center"/>
            </w:pPr>
            <w:r w:rsidRPr="005362B1">
              <w:rPr>
                <w:color w:val="000000"/>
              </w:rPr>
              <w:t>84,400</w:t>
            </w:r>
          </w:p>
        </w:tc>
        <w:tc>
          <w:tcPr>
            <w:tcW w:w="0" w:type="auto"/>
            <w:shd w:val="clear" w:color="auto" w:fill="auto"/>
            <w:noWrap/>
            <w:vAlign w:val="bottom"/>
            <w:hideMark/>
          </w:tcPr>
          <w:p w14:paraId="76FCBC5A" w14:textId="77777777" w:rsidR="0088536F" w:rsidRPr="005362B1" w:rsidRDefault="0088536F" w:rsidP="00D9550E">
            <w:pPr>
              <w:keepNext/>
              <w:spacing w:after="0"/>
              <w:jc w:val="center"/>
            </w:pPr>
            <w:r w:rsidRPr="005362B1">
              <w:rPr>
                <w:color w:val="000000"/>
              </w:rPr>
              <w:t>134,000</w:t>
            </w:r>
          </w:p>
        </w:tc>
        <w:tc>
          <w:tcPr>
            <w:tcW w:w="0" w:type="auto"/>
            <w:shd w:val="clear" w:color="auto" w:fill="auto"/>
            <w:noWrap/>
            <w:vAlign w:val="bottom"/>
          </w:tcPr>
          <w:p w14:paraId="58D2CDFE" w14:textId="77777777" w:rsidR="0088536F" w:rsidRPr="005362B1" w:rsidRDefault="0088536F" w:rsidP="00D9550E">
            <w:pPr>
              <w:keepNext/>
              <w:spacing w:after="0"/>
              <w:jc w:val="center"/>
            </w:pPr>
            <w:r w:rsidRPr="005362B1">
              <w:rPr>
                <w:color w:val="000000"/>
              </w:rPr>
              <w:t>16,565</w:t>
            </w:r>
          </w:p>
        </w:tc>
      </w:tr>
      <w:tr w:rsidR="0088536F" w:rsidRPr="005362B1" w14:paraId="19CFE440" w14:textId="77777777" w:rsidTr="00D9550E">
        <w:trPr>
          <w:cantSplit/>
          <w:jc w:val="center"/>
        </w:trPr>
        <w:tc>
          <w:tcPr>
            <w:tcW w:w="0" w:type="auto"/>
            <w:shd w:val="clear" w:color="auto" w:fill="auto"/>
            <w:noWrap/>
            <w:vAlign w:val="bottom"/>
            <w:hideMark/>
          </w:tcPr>
          <w:p w14:paraId="5DF717E5" w14:textId="77777777" w:rsidR="0088536F" w:rsidRPr="005362B1" w:rsidRDefault="0088536F" w:rsidP="00D9550E">
            <w:pPr>
              <w:keepNext/>
              <w:spacing w:after="0"/>
              <w:jc w:val="center"/>
            </w:pPr>
            <w:r w:rsidRPr="005362B1">
              <w:rPr>
                <w:color w:val="000000"/>
              </w:rPr>
              <w:t>2000</w:t>
            </w:r>
          </w:p>
        </w:tc>
        <w:tc>
          <w:tcPr>
            <w:tcW w:w="0" w:type="auto"/>
            <w:shd w:val="clear" w:color="auto" w:fill="auto"/>
            <w:noWrap/>
            <w:vAlign w:val="bottom"/>
            <w:hideMark/>
          </w:tcPr>
          <w:p w14:paraId="6B5C8FC5" w14:textId="77777777" w:rsidR="0088536F" w:rsidRPr="005362B1" w:rsidRDefault="0088536F" w:rsidP="00D9550E">
            <w:pPr>
              <w:spacing w:after="0"/>
              <w:jc w:val="center"/>
            </w:pPr>
            <w:r w:rsidRPr="005362B1">
              <w:rPr>
                <w:color w:val="000000"/>
              </w:rPr>
              <w:t>66,551</w:t>
            </w:r>
          </w:p>
        </w:tc>
        <w:tc>
          <w:tcPr>
            <w:tcW w:w="0" w:type="auto"/>
            <w:shd w:val="clear" w:color="auto" w:fill="auto"/>
            <w:noWrap/>
            <w:vAlign w:val="bottom"/>
            <w:hideMark/>
          </w:tcPr>
          <w:p w14:paraId="590461C4" w14:textId="77777777" w:rsidR="0088536F" w:rsidRPr="005362B1" w:rsidRDefault="0088536F" w:rsidP="00D9550E">
            <w:pPr>
              <w:keepNext/>
              <w:spacing w:after="0"/>
              <w:jc w:val="center"/>
            </w:pPr>
            <w:r w:rsidRPr="005362B1">
              <w:rPr>
                <w:color w:val="000000"/>
              </w:rPr>
              <w:t>59,800</w:t>
            </w:r>
          </w:p>
        </w:tc>
        <w:tc>
          <w:tcPr>
            <w:tcW w:w="0" w:type="auto"/>
            <w:shd w:val="clear" w:color="auto" w:fill="auto"/>
            <w:noWrap/>
            <w:vAlign w:val="bottom"/>
            <w:hideMark/>
          </w:tcPr>
          <w:p w14:paraId="182776F2" w14:textId="77777777" w:rsidR="0088536F" w:rsidRPr="005362B1" w:rsidRDefault="0088536F" w:rsidP="00D9550E">
            <w:pPr>
              <w:keepNext/>
              <w:spacing w:after="0"/>
              <w:jc w:val="center"/>
            </w:pPr>
            <w:r w:rsidRPr="005362B1">
              <w:rPr>
                <w:color w:val="000000"/>
              </w:rPr>
              <w:t>76,400</w:t>
            </w:r>
          </w:p>
        </w:tc>
        <w:tc>
          <w:tcPr>
            <w:tcW w:w="0" w:type="auto"/>
            <w:shd w:val="clear" w:color="auto" w:fill="auto"/>
            <w:noWrap/>
            <w:vAlign w:val="bottom"/>
            <w:hideMark/>
          </w:tcPr>
          <w:p w14:paraId="3D0AD41E" w14:textId="77777777" w:rsidR="0088536F" w:rsidRPr="005362B1" w:rsidRDefault="0088536F" w:rsidP="00D9550E">
            <w:pPr>
              <w:keepNext/>
              <w:spacing w:after="0"/>
              <w:jc w:val="center"/>
            </w:pPr>
            <w:r w:rsidRPr="005362B1">
              <w:rPr>
                <w:color w:val="000000"/>
              </w:rPr>
              <w:t>102,000</w:t>
            </w:r>
          </w:p>
        </w:tc>
        <w:tc>
          <w:tcPr>
            <w:tcW w:w="0" w:type="auto"/>
            <w:shd w:val="clear" w:color="auto" w:fill="auto"/>
            <w:noWrap/>
            <w:vAlign w:val="bottom"/>
          </w:tcPr>
          <w:p w14:paraId="63785132" w14:textId="77777777" w:rsidR="0088536F" w:rsidRPr="005362B1" w:rsidRDefault="0088536F" w:rsidP="00D9550E">
            <w:pPr>
              <w:keepNext/>
              <w:spacing w:after="0"/>
              <w:jc w:val="center"/>
            </w:pPr>
            <w:r w:rsidRPr="005362B1">
              <w:rPr>
                <w:color w:val="000000"/>
              </w:rPr>
              <w:t>17,685</w:t>
            </w:r>
          </w:p>
        </w:tc>
      </w:tr>
      <w:tr w:rsidR="0088536F" w:rsidRPr="005362B1" w14:paraId="03CF5293" w14:textId="77777777" w:rsidTr="00D9550E">
        <w:trPr>
          <w:cantSplit/>
          <w:jc w:val="center"/>
        </w:trPr>
        <w:tc>
          <w:tcPr>
            <w:tcW w:w="0" w:type="auto"/>
            <w:shd w:val="clear" w:color="auto" w:fill="auto"/>
            <w:noWrap/>
            <w:vAlign w:val="bottom"/>
            <w:hideMark/>
          </w:tcPr>
          <w:p w14:paraId="5774331B" w14:textId="77777777" w:rsidR="0088536F" w:rsidRPr="005362B1" w:rsidRDefault="0088536F" w:rsidP="00D9550E">
            <w:pPr>
              <w:keepNext/>
              <w:spacing w:after="0"/>
              <w:jc w:val="center"/>
            </w:pPr>
            <w:r w:rsidRPr="005362B1">
              <w:rPr>
                <w:color w:val="000000"/>
              </w:rPr>
              <w:t>2001</w:t>
            </w:r>
          </w:p>
        </w:tc>
        <w:tc>
          <w:tcPr>
            <w:tcW w:w="0" w:type="auto"/>
            <w:shd w:val="clear" w:color="auto" w:fill="auto"/>
            <w:noWrap/>
            <w:vAlign w:val="bottom"/>
            <w:hideMark/>
          </w:tcPr>
          <w:p w14:paraId="1FD97411" w14:textId="77777777" w:rsidR="0088536F" w:rsidRPr="005362B1" w:rsidRDefault="0088536F" w:rsidP="00D9550E">
            <w:pPr>
              <w:spacing w:after="0"/>
              <w:jc w:val="center"/>
            </w:pPr>
            <w:r w:rsidRPr="005362B1">
              <w:rPr>
                <w:color w:val="000000"/>
              </w:rPr>
              <w:t>51,531</w:t>
            </w:r>
          </w:p>
        </w:tc>
        <w:tc>
          <w:tcPr>
            <w:tcW w:w="0" w:type="auto"/>
            <w:shd w:val="clear" w:color="auto" w:fill="auto"/>
            <w:noWrap/>
            <w:vAlign w:val="bottom"/>
            <w:hideMark/>
          </w:tcPr>
          <w:p w14:paraId="7446812C" w14:textId="77777777" w:rsidR="0088536F" w:rsidRPr="005362B1" w:rsidRDefault="0088536F" w:rsidP="00D9550E">
            <w:pPr>
              <w:keepNext/>
              <w:spacing w:after="0"/>
              <w:jc w:val="center"/>
            </w:pPr>
            <w:r w:rsidRPr="005362B1">
              <w:rPr>
                <w:color w:val="000000"/>
              </w:rPr>
              <w:t>52,110</w:t>
            </w:r>
          </w:p>
        </w:tc>
        <w:tc>
          <w:tcPr>
            <w:tcW w:w="0" w:type="auto"/>
            <w:shd w:val="clear" w:color="auto" w:fill="auto"/>
            <w:noWrap/>
            <w:vAlign w:val="bottom"/>
            <w:hideMark/>
          </w:tcPr>
          <w:p w14:paraId="4FD65C63" w14:textId="77777777" w:rsidR="0088536F" w:rsidRPr="005362B1" w:rsidRDefault="0088536F" w:rsidP="00D9550E">
            <w:pPr>
              <w:keepNext/>
              <w:spacing w:after="0"/>
              <w:jc w:val="center"/>
            </w:pPr>
            <w:r w:rsidRPr="005362B1">
              <w:rPr>
                <w:color w:val="000000"/>
              </w:rPr>
              <w:t>67,800</w:t>
            </w:r>
          </w:p>
        </w:tc>
        <w:tc>
          <w:tcPr>
            <w:tcW w:w="0" w:type="auto"/>
            <w:shd w:val="clear" w:color="auto" w:fill="auto"/>
            <w:noWrap/>
            <w:vAlign w:val="bottom"/>
            <w:hideMark/>
          </w:tcPr>
          <w:p w14:paraId="6DA30EEA" w14:textId="77777777" w:rsidR="0088536F" w:rsidRPr="005362B1" w:rsidRDefault="0088536F" w:rsidP="00D9550E">
            <w:pPr>
              <w:keepNext/>
              <w:spacing w:after="0"/>
              <w:jc w:val="center"/>
            </w:pPr>
            <w:r w:rsidRPr="005362B1">
              <w:rPr>
                <w:color w:val="000000"/>
              </w:rPr>
              <w:t>91,200</w:t>
            </w:r>
          </w:p>
        </w:tc>
        <w:tc>
          <w:tcPr>
            <w:tcW w:w="0" w:type="auto"/>
            <w:shd w:val="clear" w:color="auto" w:fill="auto"/>
            <w:noWrap/>
            <w:vAlign w:val="bottom"/>
          </w:tcPr>
          <w:p w14:paraId="238015C1" w14:textId="77777777" w:rsidR="0088536F" w:rsidRPr="005362B1" w:rsidRDefault="0088536F" w:rsidP="00D9550E">
            <w:pPr>
              <w:keepNext/>
              <w:spacing w:after="0"/>
              <w:jc w:val="center"/>
            </w:pPr>
            <w:r w:rsidRPr="005362B1">
              <w:rPr>
                <w:color w:val="000000"/>
              </w:rPr>
              <w:t>15,690</w:t>
            </w:r>
          </w:p>
        </w:tc>
      </w:tr>
      <w:tr w:rsidR="0088536F" w:rsidRPr="005362B1" w14:paraId="78113056" w14:textId="77777777" w:rsidTr="00D9550E">
        <w:trPr>
          <w:cantSplit/>
          <w:jc w:val="center"/>
        </w:trPr>
        <w:tc>
          <w:tcPr>
            <w:tcW w:w="0" w:type="auto"/>
            <w:shd w:val="clear" w:color="auto" w:fill="auto"/>
            <w:noWrap/>
            <w:vAlign w:val="bottom"/>
            <w:hideMark/>
          </w:tcPr>
          <w:p w14:paraId="439F937D" w14:textId="77777777" w:rsidR="0088536F" w:rsidRPr="005362B1" w:rsidRDefault="0088536F" w:rsidP="00D9550E">
            <w:pPr>
              <w:keepNext/>
              <w:spacing w:after="0"/>
              <w:jc w:val="center"/>
            </w:pPr>
            <w:r w:rsidRPr="005362B1">
              <w:rPr>
                <w:color w:val="000000"/>
              </w:rPr>
              <w:t>2002</w:t>
            </w:r>
          </w:p>
        </w:tc>
        <w:tc>
          <w:tcPr>
            <w:tcW w:w="0" w:type="auto"/>
            <w:shd w:val="clear" w:color="auto" w:fill="auto"/>
            <w:noWrap/>
            <w:vAlign w:val="bottom"/>
            <w:hideMark/>
          </w:tcPr>
          <w:p w14:paraId="5BEA0431" w14:textId="77777777" w:rsidR="0088536F" w:rsidRPr="005362B1" w:rsidRDefault="0088536F" w:rsidP="00D9550E">
            <w:pPr>
              <w:spacing w:after="0"/>
              <w:jc w:val="center"/>
            </w:pPr>
            <w:r w:rsidRPr="005362B1">
              <w:rPr>
                <w:color w:val="000000"/>
              </w:rPr>
              <w:t>54,638</w:t>
            </w:r>
          </w:p>
        </w:tc>
        <w:tc>
          <w:tcPr>
            <w:tcW w:w="0" w:type="auto"/>
            <w:shd w:val="clear" w:color="auto" w:fill="auto"/>
            <w:noWrap/>
            <w:vAlign w:val="bottom"/>
            <w:hideMark/>
          </w:tcPr>
          <w:p w14:paraId="3BAFA737" w14:textId="77777777" w:rsidR="0088536F" w:rsidRPr="005362B1" w:rsidRDefault="0088536F" w:rsidP="00D9550E">
            <w:pPr>
              <w:keepNext/>
              <w:spacing w:after="0"/>
              <w:jc w:val="center"/>
            </w:pPr>
            <w:r w:rsidRPr="005362B1">
              <w:rPr>
                <w:color w:val="000000"/>
              </w:rPr>
              <w:t>44,230</w:t>
            </w:r>
          </w:p>
        </w:tc>
        <w:tc>
          <w:tcPr>
            <w:tcW w:w="0" w:type="auto"/>
            <w:shd w:val="clear" w:color="auto" w:fill="auto"/>
            <w:noWrap/>
            <w:vAlign w:val="bottom"/>
            <w:hideMark/>
          </w:tcPr>
          <w:p w14:paraId="5CAEB388" w14:textId="77777777" w:rsidR="0088536F" w:rsidRPr="005362B1" w:rsidRDefault="0088536F" w:rsidP="00D9550E">
            <w:pPr>
              <w:keepNext/>
              <w:spacing w:after="0"/>
              <w:jc w:val="center"/>
            </w:pPr>
            <w:r w:rsidRPr="005362B1">
              <w:rPr>
                <w:color w:val="000000"/>
              </w:rPr>
              <w:t>57,600</w:t>
            </w:r>
          </w:p>
        </w:tc>
        <w:tc>
          <w:tcPr>
            <w:tcW w:w="0" w:type="auto"/>
            <w:shd w:val="clear" w:color="auto" w:fill="auto"/>
            <w:noWrap/>
            <w:vAlign w:val="bottom"/>
            <w:hideMark/>
          </w:tcPr>
          <w:p w14:paraId="352A5E58" w14:textId="77777777" w:rsidR="0088536F" w:rsidRPr="005362B1" w:rsidRDefault="0088536F" w:rsidP="00D9550E">
            <w:pPr>
              <w:keepNext/>
              <w:spacing w:after="0"/>
              <w:jc w:val="center"/>
            </w:pPr>
            <w:r w:rsidRPr="005362B1">
              <w:rPr>
                <w:color w:val="000000"/>
              </w:rPr>
              <w:t>77,100</w:t>
            </w:r>
          </w:p>
        </w:tc>
        <w:tc>
          <w:tcPr>
            <w:tcW w:w="0" w:type="auto"/>
            <w:shd w:val="clear" w:color="auto" w:fill="auto"/>
            <w:noWrap/>
            <w:vAlign w:val="bottom"/>
          </w:tcPr>
          <w:p w14:paraId="35722C10" w14:textId="77777777" w:rsidR="0088536F" w:rsidRPr="005362B1" w:rsidRDefault="0088536F" w:rsidP="00D9550E">
            <w:pPr>
              <w:keepNext/>
              <w:spacing w:after="0"/>
              <w:jc w:val="center"/>
            </w:pPr>
            <w:r w:rsidRPr="005362B1">
              <w:rPr>
                <w:color w:val="000000"/>
              </w:rPr>
              <w:t>13,370</w:t>
            </w:r>
          </w:p>
        </w:tc>
      </w:tr>
      <w:tr w:rsidR="0088536F" w:rsidRPr="005362B1" w14:paraId="1969DEB3" w14:textId="77777777" w:rsidTr="00D9550E">
        <w:trPr>
          <w:cantSplit/>
          <w:jc w:val="center"/>
        </w:trPr>
        <w:tc>
          <w:tcPr>
            <w:tcW w:w="0" w:type="auto"/>
            <w:shd w:val="clear" w:color="auto" w:fill="auto"/>
            <w:noWrap/>
            <w:vAlign w:val="bottom"/>
            <w:hideMark/>
          </w:tcPr>
          <w:p w14:paraId="46783ADE" w14:textId="77777777" w:rsidR="0088536F" w:rsidRPr="005362B1" w:rsidRDefault="0088536F" w:rsidP="00D9550E">
            <w:pPr>
              <w:keepNext/>
              <w:spacing w:after="0"/>
              <w:jc w:val="center"/>
            </w:pPr>
            <w:r w:rsidRPr="005362B1">
              <w:rPr>
                <w:color w:val="000000"/>
              </w:rPr>
              <w:t>2003</w:t>
            </w:r>
          </w:p>
        </w:tc>
        <w:tc>
          <w:tcPr>
            <w:tcW w:w="0" w:type="auto"/>
            <w:shd w:val="clear" w:color="auto" w:fill="auto"/>
            <w:noWrap/>
            <w:vAlign w:val="bottom"/>
            <w:hideMark/>
          </w:tcPr>
          <w:p w14:paraId="0D773895" w14:textId="77777777" w:rsidR="0088536F" w:rsidRPr="005362B1" w:rsidRDefault="0088536F" w:rsidP="00D9550E">
            <w:pPr>
              <w:spacing w:after="0"/>
              <w:jc w:val="center"/>
            </w:pPr>
            <w:r w:rsidRPr="005362B1">
              <w:rPr>
                <w:color w:val="000000"/>
              </w:rPr>
              <w:t>52,582</w:t>
            </w:r>
          </w:p>
        </w:tc>
        <w:tc>
          <w:tcPr>
            <w:tcW w:w="0" w:type="auto"/>
            <w:shd w:val="clear" w:color="auto" w:fill="auto"/>
            <w:noWrap/>
            <w:vAlign w:val="bottom"/>
            <w:hideMark/>
          </w:tcPr>
          <w:p w14:paraId="31C26F1E" w14:textId="77777777" w:rsidR="0088536F" w:rsidRPr="005362B1" w:rsidRDefault="0088536F" w:rsidP="00D9550E">
            <w:pPr>
              <w:keepNext/>
              <w:spacing w:after="0"/>
              <w:jc w:val="center"/>
            </w:pPr>
            <w:r w:rsidRPr="005362B1">
              <w:rPr>
                <w:color w:val="000000"/>
              </w:rPr>
              <w:t>40,540</w:t>
            </w:r>
          </w:p>
        </w:tc>
        <w:tc>
          <w:tcPr>
            <w:tcW w:w="0" w:type="auto"/>
            <w:shd w:val="clear" w:color="auto" w:fill="auto"/>
            <w:noWrap/>
            <w:vAlign w:val="bottom"/>
            <w:hideMark/>
          </w:tcPr>
          <w:p w14:paraId="0B2D9437" w14:textId="77777777" w:rsidR="0088536F" w:rsidRPr="005362B1" w:rsidRDefault="0088536F" w:rsidP="00D9550E">
            <w:pPr>
              <w:keepNext/>
              <w:spacing w:after="0"/>
              <w:jc w:val="center"/>
            </w:pPr>
            <w:r w:rsidRPr="005362B1">
              <w:rPr>
                <w:color w:val="000000"/>
              </w:rPr>
              <w:t>52,800</w:t>
            </w:r>
          </w:p>
        </w:tc>
        <w:tc>
          <w:tcPr>
            <w:tcW w:w="0" w:type="auto"/>
            <w:shd w:val="clear" w:color="auto" w:fill="auto"/>
            <w:noWrap/>
            <w:vAlign w:val="bottom"/>
            <w:hideMark/>
          </w:tcPr>
          <w:p w14:paraId="6E9BABF0" w14:textId="77777777" w:rsidR="0088536F" w:rsidRPr="005362B1" w:rsidRDefault="0088536F" w:rsidP="00D9550E">
            <w:pPr>
              <w:keepNext/>
              <w:spacing w:after="0"/>
              <w:jc w:val="center"/>
            </w:pPr>
            <w:r w:rsidRPr="005362B1">
              <w:rPr>
                <w:color w:val="000000"/>
              </w:rPr>
              <w:t>70,100</w:t>
            </w:r>
          </w:p>
        </w:tc>
        <w:tc>
          <w:tcPr>
            <w:tcW w:w="0" w:type="auto"/>
            <w:shd w:val="clear" w:color="auto" w:fill="auto"/>
            <w:noWrap/>
            <w:vAlign w:val="bottom"/>
          </w:tcPr>
          <w:p w14:paraId="65200B99" w14:textId="77777777" w:rsidR="0088536F" w:rsidRPr="005362B1" w:rsidRDefault="0088536F" w:rsidP="00D9550E">
            <w:pPr>
              <w:keepNext/>
              <w:spacing w:after="0"/>
              <w:jc w:val="center"/>
            </w:pPr>
            <w:r w:rsidRPr="005362B1">
              <w:rPr>
                <w:color w:val="000000"/>
              </w:rPr>
              <w:t>12,260</w:t>
            </w:r>
          </w:p>
        </w:tc>
      </w:tr>
      <w:tr w:rsidR="0088536F" w:rsidRPr="005362B1" w14:paraId="15B5632B" w14:textId="77777777" w:rsidTr="00D9550E">
        <w:trPr>
          <w:cantSplit/>
          <w:jc w:val="center"/>
        </w:trPr>
        <w:tc>
          <w:tcPr>
            <w:tcW w:w="0" w:type="auto"/>
            <w:shd w:val="clear" w:color="auto" w:fill="auto"/>
            <w:noWrap/>
            <w:vAlign w:val="bottom"/>
            <w:hideMark/>
          </w:tcPr>
          <w:p w14:paraId="0D914502" w14:textId="77777777" w:rsidR="0088536F" w:rsidRPr="005362B1" w:rsidRDefault="0088536F" w:rsidP="00D9550E">
            <w:pPr>
              <w:keepNext/>
              <w:spacing w:after="0"/>
              <w:jc w:val="center"/>
            </w:pPr>
            <w:r w:rsidRPr="005362B1">
              <w:rPr>
                <w:color w:val="000000"/>
              </w:rPr>
              <w:t>2004</w:t>
            </w:r>
          </w:p>
        </w:tc>
        <w:tc>
          <w:tcPr>
            <w:tcW w:w="0" w:type="auto"/>
            <w:shd w:val="clear" w:color="auto" w:fill="auto"/>
            <w:noWrap/>
            <w:vAlign w:val="bottom"/>
            <w:hideMark/>
          </w:tcPr>
          <w:p w14:paraId="19111840" w14:textId="77777777" w:rsidR="0088536F" w:rsidRPr="005362B1" w:rsidRDefault="0088536F" w:rsidP="00D9550E">
            <w:pPr>
              <w:spacing w:after="0"/>
              <w:jc w:val="center"/>
            </w:pPr>
            <w:r w:rsidRPr="005362B1">
              <w:rPr>
                <w:color w:val="000000"/>
              </w:rPr>
              <w:t>56,623</w:t>
            </w:r>
          </w:p>
        </w:tc>
        <w:tc>
          <w:tcPr>
            <w:tcW w:w="0" w:type="auto"/>
            <w:shd w:val="clear" w:color="auto" w:fill="auto"/>
            <w:noWrap/>
            <w:vAlign w:val="bottom"/>
            <w:hideMark/>
          </w:tcPr>
          <w:p w14:paraId="3FDBFD68" w14:textId="77777777" w:rsidR="0088536F" w:rsidRPr="005362B1" w:rsidRDefault="0088536F" w:rsidP="00D9550E">
            <w:pPr>
              <w:keepNext/>
              <w:spacing w:after="0"/>
              <w:jc w:val="center"/>
            </w:pPr>
            <w:r w:rsidRPr="005362B1">
              <w:rPr>
                <w:color w:val="000000"/>
              </w:rPr>
              <w:t>48,033</w:t>
            </w:r>
          </w:p>
        </w:tc>
        <w:tc>
          <w:tcPr>
            <w:tcW w:w="0" w:type="auto"/>
            <w:shd w:val="clear" w:color="auto" w:fill="auto"/>
            <w:noWrap/>
            <w:vAlign w:val="bottom"/>
            <w:hideMark/>
          </w:tcPr>
          <w:p w14:paraId="7595546C" w14:textId="77777777" w:rsidR="0088536F" w:rsidRPr="005362B1" w:rsidRDefault="0088536F" w:rsidP="00D9550E">
            <w:pPr>
              <w:keepNext/>
              <w:spacing w:after="0"/>
              <w:jc w:val="center"/>
            </w:pPr>
            <w:r w:rsidRPr="005362B1">
              <w:rPr>
                <w:color w:val="000000"/>
              </w:rPr>
              <w:t>62,810</w:t>
            </w:r>
          </w:p>
        </w:tc>
        <w:tc>
          <w:tcPr>
            <w:tcW w:w="0" w:type="auto"/>
            <w:shd w:val="clear" w:color="auto" w:fill="auto"/>
            <w:noWrap/>
            <w:vAlign w:val="bottom"/>
            <w:hideMark/>
          </w:tcPr>
          <w:p w14:paraId="7CD4A4AC" w14:textId="77777777" w:rsidR="0088536F" w:rsidRPr="005362B1" w:rsidRDefault="0088536F" w:rsidP="00D9550E">
            <w:pPr>
              <w:keepNext/>
              <w:spacing w:after="0"/>
              <w:jc w:val="center"/>
            </w:pPr>
            <w:r w:rsidRPr="005362B1">
              <w:rPr>
                <w:color w:val="000000"/>
              </w:rPr>
              <w:t>102,000</w:t>
            </w:r>
          </w:p>
        </w:tc>
        <w:tc>
          <w:tcPr>
            <w:tcW w:w="0" w:type="auto"/>
            <w:shd w:val="clear" w:color="auto" w:fill="auto"/>
            <w:noWrap/>
            <w:vAlign w:val="bottom"/>
          </w:tcPr>
          <w:p w14:paraId="04BE5AFE" w14:textId="77777777" w:rsidR="0088536F" w:rsidRPr="005362B1" w:rsidRDefault="0088536F" w:rsidP="00D9550E">
            <w:pPr>
              <w:keepNext/>
              <w:spacing w:after="0"/>
              <w:jc w:val="center"/>
            </w:pPr>
            <w:r w:rsidRPr="005362B1">
              <w:rPr>
                <w:color w:val="000000"/>
              </w:rPr>
              <w:t>14,777</w:t>
            </w:r>
          </w:p>
        </w:tc>
      </w:tr>
      <w:tr w:rsidR="0088536F" w:rsidRPr="005362B1" w14:paraId="09F9913B" w14:textId="77777777" w:rsidTr="00D9550E">
        <w:trPr>
          <w:cantSplit/>
          <w:jc w:val="center"/>
        </w:trPr>
        <w:tc>
          <w:tcPr>
            <w:tcW w:w="0" w:type="auto"/>
            <w:shd w:val="clear" w:color="auto" w:fill="auto"/>
            <w:noWrap/>
            <w:vAlign w:val="bottom"/>
            <w:hideMark/>
          </w:tcPr>
          <w:p w14:paraId="6AAA387E" w14:textId="77777777" w:rsidR="0088536F" w:rsidRPr="005362B1" w:rsidRDefault="0088536F" w:rsidP="00D9550E">
            <w:pPr>
              <w:keepNext/>
              <w:spacing w:after="0"/>
              <w:jc w:val="center"/>
            </w:pPr>
            <w:r w:rsidRPr="005362B1">
              <w:rPr>
                <w:color w:val="000000"/>
              </w:rPr>
              <w:t>2005</w:t>
            </w:r>
          </w:p>
        </w:tc>
        <w:tc>
          <w:tcPr>
            <w:tcW w:w="0" w:type="auto"/>
            <w:shd w:val="clear" w:color="auto" w:fill="auto"/>
            <w:noWrap/>
            <w:vAlign w:val="bottom"/>
            <w:hideMark/>
          </w:tcPr>
          <w:p w14:paraId="1F462BBE" w14:textId="77777777" w:rsidR="0088536F" w:rsidRPr="005362B1" w:rsidRDefault="0088536F" w:rsidP="00D9550E">
            <w:pPr>
              <w:spacing w:after="0"/>
              <w:jc w:val="center"/>
            </w:pPr>
            <w:r w:rsidRPr="005362B1">
              <w:rPr>
                <w:color w:val="000000"/>
              </w:rPr>
              <w:t>47,585</w:t>
            </w:r>
          </w:p>
        </w:tc>
        <w:tc>
          <w:tcPr>
            <w:tcW w:w="0" w:type="auto"/>
            <w:shd w:val="clear" w:color="auto" w:fill="auto"/>
            <w:noWrap/>
            <w:vAlign w:val="bottom"/>
            <w:hideMark/>
          </w:tcPr>
          <w:p w14:paraId="6208D610" w14:textId="77777777" w:rsidR="0088536F" w:rsidRPr="005362B1" w:rsidRDefault="0088536F" w:rsidP="00D9550E">
            <w:pPr>
              <w:keepNext/>
              <w:spacing w:after="0"/>
              <w:jc w:val="center"/>
            </w:pPr>
            <w:r w:rsidRPr="005362B1">
              <w:rPr>
                <w:color w:val="000000"/>
              </w:rPr>
              <w:t>44,433</w:t>
            </w:r>
          </w:p>
        </w:tc>
        <w:tc>
          <w:tcPr>
            <w:tcW w:w="0" w:type="auto"/>
            <w:shd w:val="clear" w:color="auto" w:fill="auto"/>
            <w:noWrap/>
            <w:vAlign w:val="bottom"/>
            <w:hideMark/>
          </w:tcPr>
          <w:p w14:paraId="08090CF1" w14:textId="77777777" w:rsidR="0088536F" w:rsidRPr="005362B1" w:rsidRDefault="0088536F" w:rsidP="00D9550E">
            <w:pPr>
              <w:keepNext/>
              <w:spacing w:after="0"/>
              <w:jc w:val="center"/>
            </w:pPr>
            <w:r w:rsidRPr="005362B1">
              <w:rPr>
                <w:color w:val="000000"/>
              </w:rPr>
              <w:t>58,100</w:t>
            </w:r>
          </w:p>
        </w:tc>
        <w:tc>
          <w:tcPr>
            <w:tcW w:w="0" w:type="auto"/>
            <w:shd w:val="clear" w:color="auto" w:fill="auto"/>
            <w:noWrap/>
            <w:vAlign w:val="bottom"/>
            <w:hideMark/>
          </w:tcPr>
          <w:p w14:paraId="5E4226F5" w14:textId="77777777" w:rsidR="0088536F" w:rsidRPr="005362B1" w:rsidRDefault="0088536F" w:rsidP="00D9550E">
            <w:pPr>
              <w:keepNext/>
              <w:spacing w:after="0"/>
              <w:jc w:val="center"/>
            </w:pPr>
            <w:r w:rsidRPr="005362B1">
              <w:rPr>
                <w:color w:val="000000"/>
              </w:rPr>
              <w:t>86,200</w:t>
            </w:r>
          </w:p>
        </w:tc>
        <w:tc>
          <w:tcPr>
            <w:tcW w:w="0" w:type="auto"/>
            <w:shd w:val="clear" w:color="auto" w:fill="auto"/>
            <w:noWrap/>
            <w:vAlign w:val="bottom"/>
          </w:tcPr>
          <w:p w14:paraId="2ADD61B1" w14:textId="77777777" w:rsidR="0088536F" w:rsidRPr="005362B1" w:rsidRDefault="0088536F" w:rsidP="00D9550E">
            <w:pPr>
              <w:keepNext/>
              <w:spacing w:after="0"/>
              <w:jc w:val="center"/>
            </w:pPr>
            <w:r w:rsidRPr="005362B1">
              <w:rPr>
                <w:color w:val="000000"/>
              </w:rPr>
              <w:t>13,667</w:t>
            </w:r>
          </w:p>
        </w:tc>
      </w:tr>
      <w:tr w:rsidR="0088536F" w:rsidRPr="005362B1" w14:paraId="6A2BC695" w14:textId="77777777" w:rsidTr="00D9550E">
        <w:trPr>
          <w:cantSplit/>
          <w:jc w:val="center"/>
        </w:trPr>
        <w:tc>
          <w:tcPr>
            <w:tcW w:w="0" w:type="auto"/>
            <w:shd w:val="clear" w:color="auto" w:fill="auto"/>
            <w:noWrap/>
            <w:vAlign w:val="bottom"/>
            <w:hideMark/>
          </w:tcPr>
          <w:p w14:paraId="46453450" w14:textId="77777777" w:rsidR="0088536F" w:rsidRPr="005362B1" w:rsidRDefault="0088536F" w:rsidP="00D9550E">
            <w:pPr>
              <w:keepNext/>
              <w:spacing w:after="0"/>
              <w:jc w:val="center"/>
            </w:pPr>
            <w:r w:rsidRPr="005362B1">
              <w:rPr>
                <w:color w:val="000000"/>
              </w:rPr>
              <w:t>2006</w:t>
            </w:r>
          </w:p>
        </w:tc>
        <w:tc>
          <w:tcPr>
            <w:tcW w:w="0" w:type="auto"/>
            <w:shd w:val="clear" w:color="auto" w:fill="auto"/>
            <w:noWrap/>
            <w:vAlign w:val="bottom"/>
            <w:hideMark/>
          </w:tcPr>
          <w:p w14:paraId="67F4BD86" w14:textId="77777777" w:rsidR="0088536F" w:rsidRPr="005362B1" w:rsidRDefault="0088536F" w:rsidP="00D9550E">
            <w:pPr>
              <w:spacing w:after="0"/>
              <w:jc w:val="center"/>
            </w:pPr>
            <w:r w:rsidRPr="005362B1">
              <w:rPr>
                <w:color w:val="000000"/>
              </w:rPr>
              <w:t>47,897</w:t>
            </w:r>
          </w:p>
        </w:tc>
        <w:tc>
          <w:tcPr>
            <w:tcW w:w="0" w:type="auto"/>
            <w:shd w:val="clear" w:color="auto" w:fill="auto"/>
            <w:noWrap/>
            <w:vAlign w:val="bottom"/>
            <w:hideMark/>
          </w:tcPr>
          <w:p w14:paraId="33179D11" w14:textId="77777777" w:rsidR="0088536F" w:rsidRPr="005362B1" w:rsidRDefault="0088536F" w:rsidP="00D9550E">
            <w:pPr>
              <w:keepNext/>
              <w:spacing w:after="0"/>
              <w:jc w:val="center"/>
            </w:pPr>
            <w:r w:rsidRPr="005362B1">
              <w:rPr>
                <w:color w:val="000000"/>
              </w:rPr>
              <w:t>52,264</w:t>
            </w:r>
          </w:p>
        </w:tc>
        <w:tc>
          <w:tcPr>
            <w:tcW w:w="0" w:type="auto"/>
            <w:shd w:val="clear" w:color="auto" w:fill="auto"/>
            <w:noWrap/>
            <w:vAlign w:val="bottom"/>
            <w:hideMark/>
          </w:tcPr>
          <w:p w14:paraId="2BF1516B" w14:textId="77777777" w:rsidR="0088536F" w:rsidRPr="005362B1" w:rsidRDefault="0088536F" w:rsidP="00D9550E">
            <w:pPr>
              <w:keepNext/>
              <w:spacing w:after="0"/>
              <w:jc w:val="center"/>
            </w:pPr>
            <w:r w:rsidRPr="005362B1">
              <w:rPr>
                <w:color w:val="000000"/>
              </w:rPr>
              <w:t>68,859</w:t>
            </w:r>
          </w:p>
        </w:tc>
        <w:tc>
          <w:tcPr>
            <w:tcW w:w="0" w:type="auto"/>
            <w:shd w:val="clear" w:color="auto" w:fill="auto"/>
            <w:noWrap/>
            <w:vAlign w:val="bottom"/>
            <w:hideMark/>
          </w:tcPr>
          <w:p w14:paraId="63CD5135" w14:textId="77777777" w:rsidR="0088536F" w:rsidRPr="005362B1" w:rsidRDefault="0088536F" w:rsidP="00D9550E">
            <w:pPr>
              <w:keepNext/>
              <w:spacing w:after="0"/>
              <w:jc w:val="center"/>
            </w:pPr>
            <w:r w:rsidRPr="005362B1">
              <w:rPr>
                <w:color w:val="000000"/>
              </w:rPr>
              <w:t>95,500</w:t>
            </w:r>
          </w:p>
        </w:tc>
        <w:tc>
          <w:tcPr>
            <w:tcW w:w="0" w:type="auto"/>
            <w:shd w:val="clear" w:color="auto" w:fill="auto"/>
            <w:noWrap/>
            <w:vAlign w:val="bottom"/>
          </w:tcPr>
          <w:p w14:paraId="56B14834" w14:textId="77777777" w:rsidR="0088536F" w:rsidRPr="005362B1" w:rsidRDefault="0088536F" w:rsidP="00D9550E">
            <w:pPr>
              <w:keepNext/>
              <w:spacing w:after="0"/>
              <w:jc w:val="center"/>
            </w:pPr>
            <w:r w:rsidRPr="005362B1">
              <w:rPr>
                <w:color w:val="000000"/>
              </w:rPr>
              <w:t>16,595</w:t>
            </w:r>
          </w:p>
        </w:tc>
      </w:tr>
      <w:tr w:rsidR="0088536F" w:rsidRPr="005362B1" w14:paraId="59304A0D" w14:textId="77777777" w:rsidTr="00D9550E">
        <w:trPr>
          <w:cantSplit/>
          <w:jc w:val="center"/>
        </w:trPr>
        <w:tc>
          <w:tcPr>
            <w:tcW w:w="0" w:type="auto"/>
            <w:shd w:val="clear" w:color="auto" w:fill="auto"/>
            <w:noWrap/>
            <w:vAlign w:val="bottom"/>
            <w:hideMark/>
          </w:tcPr>
          <w:p w14:paraId="2C6E3E36" w14:textId="77777777" w:rsidR="0088536F" w:rsidRPr="005362B1" w:rsidRDefault="0088536F" w:rsidP="00D9550E">
            <w:pPr>
              <w:keepNext/>
              <w:spacing w:after="0"/>
              <w:jc w:val="center"/>
            </w:pPr>
            <w:r w:rsidRPr="005362B1">
              <w:rPr>
                <w:color w:val="000000"/>
              </w:rPr>
              <w:t>2007</w:t>
            </w:r>
          </w:p>
        </w:tc>
        <w:tc>
          <w:tcPr>
            <w:tcW w:w="0" w:type="auto"/>
            <w:shd w:val="clear" w:color="auto" w:fill="auto"/>
            <w:noWrap/>
            <w:vAlign w:val="bottom"/>
            <w:hideMark/>
          </w:tcPr>
          <w:p w14:paraId="1C556FAB" w14:textId="77777777" w:rsidR="0088536F" w:rsidRPr="005362B1" w:rsidRDefault="0088536F" w:rsidP="00D9550E">
            <w:pPr>
              <w:spacing w:after="0"/>
              <w:jc w:val="center"/>
            </w:pPr>
            <w:r w:rsidRPr="005362B1">
              <w:rPr>
                <w:color w:val="000000"/>
              </w:rPr>
              <w:t>52,261</w:t>
            </w:r>
          </w:p>
        </w:tc>
        <w:tc>
          <w:tcPr>
            <w:tcW w:w="0" w:type="auto"/>
            <w:shd w:val="clear" w:color="auto" w:fill="auto"/>
            <w:noWrap/>
            <w:vAlign w:val="bottom"/>
            <w:hideMark/>
          </w:tcPr>
          <w:p w14:paraId="14A9A2A1" w14:textId="77777777" w:rsidR="0088536F" w:rsidRPr="005362B1" w:rsidRDefault="0088536F" w:rsidP="00D9550E">
            <w:pPr>
              <w:keepNext/>
              <w:spacing w:after="0"/>
              <w:jc w:val="center"/>
            </w:pPr>
            <w:r w:rsidRPr="005362B1">
              <w:rPr>
                <w:color w:val="000000"/>
              </w:rPr>
              <w:t>52,264</w:t>
            </w:r>
          </w:p>
        </w:tc>
        <w:tc>
          <w:tcPr>
            <w:tcW w:w="0" w:type="auto"/>
            <w:shd w:val="clear" w:color="auto" w:fill="auto"/>
            <w:noWrap/>
            <w:vAlign w:val="bottom"/>
            <w:hideMark/>
          </w:tcPr>
          <w:p w14:paraId="4AD0B41C" w14:textId="77777777" w:rsidR="0088536F" w:rsidRPr="005362B1" w:rsidRDefault="0088536F" w:rsidP="00D9550E">
            <w:pPr>
              <w:keepNext/>
              <w:spacing w:after="0"/>
              <w:jc w:val="center"/>
            </w:pPr>
            <w:r w:rsidRPr="005362B1">
              <w:rPr>
                <w:color w:val="000000"/>
              </w:rPr>
              <w:t>68,859</w:t>
            </w:r>
          </w:p>
        </w:tc>
        <w:tc>
          <w:tcPr>
            <w:tcW w:w="0" w:type="auto"/>
            <w:shd w:val="clear" w:color="auto" w:fill="auto"/>
            <w:noWrap/>
            <w:vAlign w:val="bottom"/>
            <w:hideMark/>
          </w:tcPr>
          <w:p w14:paraId="439A63CC" w14:textId="77777777" w:rsidR="0088536F" w:rsidRPr="005362B1" w:rsidRDefault="0088536F" w:rsidP="00D9550E">
            <w:pPr>
              <w:keepNext/>
              <w:spacing w:after="0"/>
              <w:jc w:val="center"/>
            </w:pPr>
            <w:r w:rsidRPr="005362B1">
              <w:rPr>
                <w:color w:val="000000"/>
              </w:rPr>
              <w:t>97,600</w:t>
            </w:r>
          </w:p>
        </w:tc>
        <w:tc>
          <w:tcPr>
            <w:tcW w:w="0" w:type="auto"/>
            <w:shd w:val="clear" w:color="auto" w:fill="auto"/>
            <w:noWrap/>
            <w:vAlign w:val="bottom"/>
          </w:tcPr>
          <w:p w14:paraId="14F369D8" w14:textId="77777777" w:rsidR="0088536F" w:rsidRPr="005362B1" w:rsidRDefault="0088536F" w:rsidP="00D9550E">
            <w:pPr>
              <w:keepNext/>
              <w:spacing w:after="0"/>
              <w:jc w:val="center"/>
            </w:pPr>
            <w:r w:rsidRPr="005362B1">
              <w:rPr>
                <w:color w:val="000000"/>
              </w:rPr>
              <w:t>16,595</w:t>
            </w:r>
          </w:p>
        </w:tc>
      </w:tr>
      <w:tr w:rsidR="0088536F" w:rsidRPr="005362B1" w14:paraId="0B797C86" w14:textId="77777777" w:rsidTr="00D9550E">
        <w:trPr>
          <w:cantSplit/>
          <w:jc w:val="center"/>
        </w:trPr>
        <w:tc>
          <w:tcPr>
            <w:tcW w:w="0" w:type="auto"/>
            <w:shd w:val="clear" w:color="auto" w:fill="auto"/>
            <w:noWrap/>
            <w:vAlign w:val="bottom"/>
            <w:hideMark/>
          </w:tcPr>
          <w:p w14:paraId="2C95B29C" w14:textId="77777777" w:rsidR="0088536F" w:rsidRPr="005362B1" w:rsidRDefault="0088536F" w:rsidP="00D9550E">
            <w:pPr>
              <w:keepNext/>
              <w:spacing w:after="0"/>
              <w:jc w:val="center"/>
            </w:pPr>
            <w:r w:rsidRPr="005362B1">
              <w:rPr>
                <w:color w:val="000000"/>
              </w:rPr>
              <w:t>2008</w:t>
            </w:r>
          </w:p>
        </w:tc>
        <w:tc>
          <w:tcPr>
            <w:tcW w:w="0" w:type="auto"/>
            <w:shd w:val="clear" w:color="auto" w:fill="auto"/>
            <w:noWrap/>
            <w:vAlign w:val="bottom"/>
            <w:hideMark/>
          </w:tcPr>
          <w:p w14:paraId="05F1D501" w14:textId="77777777" w:rsidR="0088536F" w:rsidRPr="005362B1" w:rsidRDefault="0088536F" w:rsidP="00D9550E">
            <w:pPr>
              <w:spacing w:after="0"/>
              <w:jc w:val="center"/>
            </w:pPr>
            <w:r w:rsidRPr="005362B1">
              <w:rPr>
                <w:color w:val="000000"/>
              </w:rPr>
              <w:t>59,014</w:t>
            </w:r>
          </w:p>
        </w:tc>
        <w:tc>
          <w:tcPr>
            <w:tcW w:w="852" w:type="dxa"/>
            <w:shd w:val="clear" w:color="auto" w:fill="auto"/>
            <w:noWrap/>
            <w:vAlign w:val="bottom"/>
            <w:hideMark/>
          </w:tcPr>
          <w:p w14:paraId="29854209" w14:textId="77777777" w:rsidR="0088536F" w:rsidRPr="005362B1" w:rsidRDefault="0088536F" w:rsidP="00D9550E">
            <w:pPr>
              <w:keepNext/>
              <w:spacing w:after="0"/>
              <w:jc w:val="center"/>
            </w:pPr>
            <w:r w:rsidRPr="005362B1">
              <w:rPr>
                <w:color w:val="000000"/>
              </w:rPr>
              <w:t>50,269</w:t>
            </w:r>
          </w:p>
        </w:tc>
        <w:tc>
          <w:tcPr>
            <w:tcW w:w="1397" w:type="dxa"/>
            <w:shd w:val="clear" w:color="auto" w:fill="auto"/>
            <w:noWrap/>
            <w:vAlign w:val="bottom"/>
            <w:hideMark/>
          </w:tcPr>
          <w:p w14:paraId="78430F5C" w14:textId="77777777" w:rsidR="0088536F" w:rsidRPr="005362B1" w:rsidRDefault="0088536F" w:rsidP="00D9550E">
            <w:pPr>
              <w:keepNext/>
              <w:spacing w:after="0"/>
              <w:jc w:val="center"/>
            </w:pPr>
            <w:r w:rsidRPr="005362B1">
              <w:rPr>
                <w:color w:val="000000"/>
              </w:rPr>
              <w:t>66,493</w:t>
            </w:r>
          </w:p>
        </w:tc>
        <w:tc>
          <w:tcPr>
            <w:tcW w:w="0" w:type="auto"/>
            <w:shd w:val="clear" w:color="auto" w:fill="auto"/>
            <w:noWrap/>
            <w:vAlign w:val="bottom"/>
            <w:hideMark/>
          </w:tcPr>
          <w:p w14:paraId="3FB13030" w14:textId="77777777" w:rsidR="0088536F" w:rsidRPr="005362B1" w:rsidRDefault="0088536F" w:rsidP="00D9550E">
            <w:pPr>
              <w:keepNext/>
              <w:spacing w:after="0"/>
              <w:jc w:val="center"/>
            </w:pPr>
            <w:r w:rsidRPr="005362B1">
              <w:rPr>
                <w:color w:val="000000"/>
              </w:rPr>
              <w:t>88,660</w:t>
            </w:r>
          </w:p>
        </w:tc>
        <w:tc>
          <w:tcPr>
            <w:tcW w:w="0" w:type="auto"/>
            <w:shd w:val="clear" w:color="auto" w:fill="auto"/>
            <w:noWrap/>
            <w:vAlign w:val="bottom"/>
          </w:tcPr>
          <w:p w14:paraId="0B926D58" w14:textId="77777777" w:rsidR="0088536F" w:rsidRPr="005362B1" w:rsidRDefault="0088536F" w:rsidP="00D9550E">
            <w:pPr>
              <w:keepNext/>
              <w:spacing w:after="0"/>
              <w:jc w:val="center"/>
            </w:pPr>
            <w:r w:rsidRPr="005362B1">
              <w:rPr>
                <w:color w:val="000000"/>
              </w:rPr>
              <w:t>16,224</w:t>
            </w:r>
          </w:p>
        </w:tc>
      </w:tr>
      <w:tr w:rsidR="0088536F" w:rsidRPr="005362B1" w14:paraId="0E5E3DAF" w14:textId="77777777" w:rsidTr="00D9550E">
        <w:trPr>
          <w:cantSplit/>
          <w:jc w:val="center"/>
        </w:trPr>
        <w:tc>
          <w:tcPr>
            <w:tcW w:w="0" w:type="auto"/>
            <w:shd w:val="clear" w:color="auto" w:fill="auto"/>
            <w:noWrap/>
            <w:vAlign w:val="bottom"/>
            <w:hideMark/>
          </w:tcPr>
          <w:p w14:paraId="4EAAD2F5" w14:textId="77777777" w:rsidR="0088536F" w:rsidRPr="005362B1" w:rsidRDefault="0088536F" w:rsidP="00D9550E">
            <w:pPr>
              <w:keepNext/>
              <w:spacing w:after="0"/>
              <w:jc w:val="center"/>
            </w:pPr>
            <w:r w:rsidRPr="005362B1">
              <w:rPr>
                <w:color w:val="000000"/>
              </w:rPr>
              <w:t>2009</w:t>
            </w:r>
          </w:p>
        </w:tc>
        <w:tc>
          <w:tcPr>
            <w:tcW w:w="0" w:type="auto"/>
            <w:shd w:val="clear" w:color="auto" w:fill="auto"/>
            <w:noWrap/>
            <w:vAlign w:val="bottom"/>
            <w:hideMark/>
          </w:tcPr>
          <w:p w14:paraId="0A6BD647" w14:textId="77777777" w:rsidR="0088536F" w:rsidRPr="005362B1" w:rsidRDefault="0088536F" w:rsidP="00D9550E">
            <w:pPr>
              <w:spacing w:after="0"/>
              <w:jc w:val="center"/>
            </w:pPr>
            <w:r w:rsidRPr="005362B1">
              <w:rPr>
                <w:color w:val="000000"/>
              </w:rPr>
              <w:t>53,196</w:t>
            </w:r>
          </w:p>
        </w:tc>
        <w:tc>
          <w:tcPr>
            <w:tcW w:w="852" w:type="dxa"/>
            <w:shd w:val="clear" w:color="auto" w:fill="auto"/>
            <w:noWrap/>
            <w:vAlign w:val="bottom"/>
            <w:hideMark/>
          </w:tcPr>
          <w:p w14:paraId="66080A07" w14:textId="77777777" w:rsidR="0088536F" w:rsidRPr="005362B1" w:rsidRDefault="0088536F" w:rsidP="00D9550E">
            <w:pPr>
              <w:keepNext/>
              <w:spacing w:after="0"/>
              <w:jc w:val="center"/>
            </w:pPr>
            <w:r w:rsidRPr="005362B1">
              <w:rPr>
                <w:color w:val="000000"/>
              </w:rPr>
              <w:t>41,807</w:t>
            </w:r>
          </w:p>
        </w:tc>
        <w:tc>
          <w:tcPr>
            <w:tcW w:w="1397" w:type="dxa"/>
            <w:shd w:val="clear" w:color="auto" w:fill="auto"/>
            <w:noWrap/>
            <w:vAlign w:val="bottom"/>
            <w:hideMark/>
          </w:tcPr>
          <w:p w14:paraId="5D759D23" w14:textId="77777777" w:rsidR="0088536F" w:rsidRPr="005362B1" w:rsidRDefault="0088536F" w:rsidP="00D9550E">
            <w:pPr>
              <w:keepNext/>
              <w:spacing w:after="0"/>
              <w:jc w:val="center"/>
            </w:pPr>
            <w:r w:rsidRPr="005362B1">
              <w:rPr>
                <w:color w:val="000000"/>
              </w:rPr>
              <w:t>55,300</w:t>
            </w:r>
          </w:p>
        </w:tc>
        <w:tc>
          <w:tcPr>
            <w:tcW w:w="0" w:type="auto"/>
            <w:shd w:val="clear" w:color="auto" w:fill="auto"/>
            <w:noWrap/>
            <w:vAlign w:val="bottom"/>
            <w:hideMark/>
          </w:tcPr>
          <w:p w14:paraId="041A2574" w14:textId="77777777" w:rsidR="0088536F" w:rsidRPr="005362B1" w:rsidRDefault="0088536F" w:rsidP="00D9550E">
            <w:pPr>
              <w:keepNext/>
              <w:spacing w:after="0"/>
              <w:jc w:val="center"/>
            </w:pPr>
            <w:r w:rsidRPr="005362B1">
              <w:rPr>
                <w:color w:val="000000"/>
              </w:rPr>
              <w:t>66,600</w:t>
            </w:r>
          </w:p>
        </w:tc>
        <w:tc>
          <w:tcPr>
            <w:tcW w:w="0" w:type="auto"/>
            <w:shd w:val="clear" w:color="auto" w:fill="auto"/>
            <w:noWrap/>
            <w:vAlign w:val="bottom"/>
          </w:tcPr>
          <w:p w14:paraId="7A1B8F88" w14:textId="77777777" w:rsidR="0088536F" w:rsidRPr="005362B1" w:rsidRDefault="0088536F" w:rsidP="00D9550E">
            <w:pPr>
              <w:keepNext/>
              <w:spacing w:after="0"/>
              <w:jc w:val="center"/>
            </w:pPr>
            <w:r w:rsidRPr="005362B1">
              <w:rPr>
                <w:color w:val="000000"/>
              </w:rPr>
              <w:t>13,493</w:t>
            </w:r>
          </w:p>
        </w:tc>
      </w:tr>
      <w:tr w:rsidR="0088536F" w:rsidRPr="005362B1" w14:paraId="30214FE4" w14:textId="77777777" w:rsidTr="00D9550E">
        <w:trPr>
          <w:cantSplit/>
          <w:jc w:val="center"/>
        </w:trPr>
        <w:tc>
          <w:tcPr>
            <w:tcW w:w="0" w:type="auto"/>
            <w:shd w:val="clear" w:color="auto" w:fill="auto"/>
            <w:noWrap/>
            <w:vAlign w:val="bottom"/>
            <w:hideMark/>
          </w:tcPr>
          <w:p w14:paraId="50711DFE" w14:textId="77777777" w:rsidR="0088536F" w:rsidRPr="005362B1" w:rsidRDefault="0088536F" w:rsidP="00D9550E">
            <w:pPr>
              <w:keepNext/>
              <w:spacing w:after="0"/>
              <w:jc w:val="center"/>
            </w:pPr>
            <w:r w:rsidRPr="005362B1">
              <w:rPr>
                <w:color w:val="000000"/>
              </w:rPr>
              <w:t>2010</w:t>
            </w:r>
          </w:p>
        </w:tc>
        <w:tc>
          <w:tcPr>
            <w:tcW w:w="0" w:type="auto"/>
            <w:shd w:val="clear" w:color="auto" w:fill="auto"/>
            <w:noWrap/>
            <w:vAlign w:val="bottom"/>
            <w:hideMark/>
          </w:tcPr>
          <w:p w14:paraId="1E9874B0" w14:textId="77777777" w:rsidR="0088536F" w:rsidRPr="005362B1" w:rsidRDefault="0088536F" w:rsidP="00D9550E">
            <w:pPr>
              <w:spacing w:after="0"/>
              <w:jc w:val="center"/>
            </w:pPr>
            <w:r w:rsidRPr="005362B1">
              <w:rPr>
                <w:color w:val="000000"/>
              </w:rPr>
              <w:t>78,593</w:t>
            </w:r>
          </w:p>
        </w:tc>
        <w:tc>
          <w:tcPr>
            <w:tcW w:w="852" w:type="dxa"/>
            <w:shd w:val="clear" w:color="auto" w:fill="auto"/>
            <w:noWrap/>
            <w:vAlign w:val="bottom"/>
            <w:hideMark/>
          </w:tcPr>
          <w:p w14:paraId="59C14E7D" w14:textId="77777777" w:rsidR="0088536F" w:rsidRPr="005362B1" w:rsidRDefault="0088536F" w:rsidP="00D9550E">
            <w:pPr>
              <w:keepNext/>
              <w:spacing w:after="0"/>
              <w:jc w:val="center"/>
            </w:pPr>
            <w:r w:rsidRPr="005362B1">
              <w:rPr>
                <w:color w:val="000000"/>
              </w:rPr>
              <w:t>59,563</w:t>
            </w:r>
          </w:p>
        </w:tc>
        <w:tc>
          <w:tcPr>
            <w:tcW w:w="1397" w:type="dxa"/>
            <w:shd w:val="clear" w:color="auto" w:fill="auto"/>
            <w:noWrap/>
            <w:vAlign w:val="bottom"/>
            <w:hideMark/>
          </w:tcPr>
          <w:p w14:paraId="67ED0758" w14:textId="77777777" w:rsidR="0088536F" w:rsidRPr="005362B1" w:rsidRDefault="0088536F" w:rsidP="00D9550E">
            <w:pPr>
              <w:keepNext/>
              <w:spacing w:after="0"/>
              <w:jc w:val="center"/>
            </w:pPr>
            <w:r w:rsidRPr="005362B1">
              <w:rPr>
                <w:color w:val="000000"/>
              </w:rPr>
              <w:t>79,100</w:t>
            </w:r>
          </w:p>
        </w:tc>
        <w:tc>
          <w:tcPr>
            <w:tcW w:w="0" w:type="auto"/>
            <w:shd w:val="clear" w:color="auto" w:fill="auto"/>
            <w:noWrap/>
            <w:vAlign w:val="bottom"/>
            <w:hideMark/>
          </w:tcPr>
          <w:p w14:paraId="0B3FB76E" w14:textId="77777777" w:rsidR="0088536F" w:rsidRPr="005362B1" w:rsidRDefault="0088536F" w:rsidP="00D9550E">
            <w:pPr>
              <w:keepNext/>
              <w:spacing w:after="0"/>
              <w:jc w:val="center"/>
            </w:pPr>
            <w:r w:rsidRPr="005362B1">
              <w:rPr>
                <w:color w:val="000000"/>
              </w:rPr>
              <w:t>94,100</w:t>
            </w:r>
          </w:p>
        </w:tc>
        <w:tc>
          <w:tcPr>
            <w:tcW w:w="0" w:type="auto"/>
            <w:shd w:val="clear" w:color="auto" w:fill="auto"/>
            <w:noWrap/>
            <w:vAlign w:val="bottom"/>
          </w:tcPr>
          <w:p w14:paraId="266C9F20" w14:textId="77777777" w:rsidR="0088536F" w:rsidRPr="005362B1" w:rsidRDefault="0088536F" w:rsidP="00D9550E">
            <w:pPr>
              <w:keepNext/>
              <w:spacing w:after="0"/>
              <w:jc w:val="center"/>
            </w:pPr>
            <w:r w:rsidRPr="005362B1">
              <w:rPr>
                <w:color w:val="000000"/>
              </w:rPr>
              <w:t>19,537</w:t>
            </w:r>
          </w:p>
        </w:tc>
      </w:tr>
      <w:tr w:rsidR="0088536F" w:rsidRPr="005362B1" w14:paraId="3A54E964" w14:textId="77777777" w:rsidTr="00D9550E">
        <w:trPr>
          <w:cantSplit/>
          <w:jc w:val="center"/>
        </w:trPr>
        <w:tc>
          <w:tcPr>
            <w:tcW w:w="0" w:type="auto"/>
            <w:shd w:val="clear" w:color="auto" w:fill="auto"/>
            <w:noWrap/>
            <w:vAlign w:val="bottom"/>
            <w:hideMark/>
          </w:tcPr>
          <w:p w14:paraId="09029953" w14:textId="77777777" w:rsidR="0088536F" w:rsidRPr="005362B1" w:rsidRDefault="0088536F" w:rsidP="00D9550E">
            <w:pPr>
              <w:keepNext/>
              <w:spacing w:after="0"/>
              <w:jc w:val="center"/>
            </w:pPr>
            <w:r w:rsidRPr="005362B1">
              <w:rPr>
                <w:color w:val="000000"/>
              </w:rPr>
              <w:t>2011</w:t>
            </w:r>
          </w:p>
        </w:tc>
        <w:tc>
          <w:tcPr>
            <w:tcW w:w="0" w:type="auto"/>
            <w:shd w:val="clear" w:color="auto" w:fill="auto"/>
            <w:noWrap/>
            <w:vAlign w:val="bottom"/>
            <w:hideMark/>
          </w:tcPr>
          <w:p w14:paraId="43C0C12C" w14:textId="77777777" w:rsidR="0088536F" w:rsidRPr="005362B1" w:rsidRDefault="0088536F" w:rsidP="00D9550E">
            <w:pPr>
              <w:spacing w:after="0"/>
              <w:jc w:val="center"/>
            </w:pPr>
            <w:r w:rsidRPr="005362B1">
              <w:rPr>
                <w:color w:val="000000"/>
              </w:rPr>
              <w:t>85,368</w:t>
            </w:r>
          </w:p>
        </w:tc>
        <w:tc>
          <w:tcPr>
            <w:tcW w:w="852" w:type="dxa"/>
            <w:shd w:val="clear" w:color="auto" w:fill="auto"/>
            <w:noWrap/>
            <w:vAlign w:val="bottom"/>
            <w:hideMark/>
          </w:tcPr>
          <w:p w14:paraId="54BF7B6B" w14:textId="77777777" w:rsidR="0088536F" w:rsidRPr="005362B1" w:rsidRDefault="0088536F" w:rsidP="00D9550E">
            <w:pPr>
              <w:keepNext/>
              <w:spacing w:after="0"/>
              <w:jc w:val="center"/>
            </w:pPr>
            <w:r w:rsidRPr="005362B1">
              <w:rPr>
                <w:color w:val="000000"/>
              </w:rPr>
              <w:t>65,100</w:t>
            </w:r>
          </w:p>
        </w:tc>
        <w:tc>
          <w:tcPr>
            <w:tcW w:w="1397" w:type="dxa"/>
            <w:shd w:val="clear" w:color="auto" w:fill="auto"/>
            <w:noWrap/>
            <w:vAlign w:val="bottom"/>
            <w:hideMark/>
          </w:tcPr>
          <w:p w14:paraId="50EE87D2" w14:textId="77777777" w:rsidR="0088536F" w:rsidRPr="005362B1" w:rsidRDefault="0088536F" w:rsidP="00D9550E">
            <w:pPr>
              <w:keepNext/>
              <w:spacing w:after="0"/>
              <w:jc w:val="center"/>
            </w:pPr>
            <w:r w:rsidRPr="005362B1">
              <w:rPr>
                <w:color w:val="000000"/>
              </w:rPr>
              <w:t>86,800</w:t>
            </w:r>
          </w:p>
        </w:tc>
        <w:tc>
          <w:tcPr>
            <w:tcW w:w="0" w:type="auto"/>
            <w:shd w:val="clear" w:color="auto" w:fill="auto"/>
            <w:noWrap/>
            <w:vAlign w:val="bottom"/>
            <w:hideMark/>
          </w:tcPr>
          <w:p w14:paraId="69DD55DC" w14:textId="77777777" w:rsidR="0088536F" w:rsidRPr="005362B1" w:rsidRDefault="0088536F" w:rsidP="00D9550E">
            <w:pPr>
              <w:keepNext/>
              <w:spacing w:after="0"/>
              <w:jc w:val="center"/>
            </w:pPr>
            <w:r w:rsidRPr="005362B1">
              <w:rPr>
                <w:color w:val="000000"/>
              </w:rPr>
              <w:t>102,600</w:t>
            </w:r>
          </w:p>
        </w:tc>
        <w:tc>
          <w:tcPr>
            <w:tcW w:w="0" w:type="auto"/>
            <w:shd w:val="clear" w:color="auto" w:fill="auto"/>
            <w:noWrap/>
            <w:vAlign w:val="bottom"/>
          </w:tcPr>
          <w:p w14:paraId="6B33B934" w14:textId="77777777" w:rsidR="0088536F" w:rsidRPr="005362B1" w:rsidRDefault="0088536F" w:rsidP="00D9550E">
            <w:pPr>
              <w:keepNext/>
              <w:spacing w:after="0"/>
              <w:jc w:val="center"/>
            </w:pPr>
            <w:r w:rsidRPr="005362B1">
              <w:rPr>
                <w:color w:val="000000"/>
              </w:rPr>
              <w:t>21,700</w:t>
            </w:r>
          </w:p>
        </w:tc>
      </w:tr>
      <w:tr w:rsidR="0088536F" w:rsidRPr="005362B1" w14:paraId="6A62EBAC" w14:textId="77777777" w:rsidTr="00D9550E">
        <w:trPr>
          <w:cantSplit/>
          <w:jc w:val="center"/>
        </w:trPr>
        <w:tc>
          <w:tcPr>
            <w:tcW w:w="0" w:type="auto"/>
            <w:shd w:val="clear" w:color="auto" w:fill="auto"/>
            <w:noWrap/>
            <w:vAlign w:val="bottom"/>
            <w:hideMark/>
          </w:tcPr>
          <w:p w14:paraId="668A7193" w14:textId="77777777" w:rsidR="0088536F" w:rsidRPr="005362B1" w:rsidRDefault="0088536F" w:rsidP="00D9550E">
            <w:pPr>
              <w:keepNext/>
              <w:spacing w:after="0"/>
              <w:jc w:val="center"/>
            </w:pPr>
            <w:r w:rsidRPr="005362B1">
              <w:rPr>
                <w:color w:val="000000"/>
              </w:rPr>
              <w:t>2012</w:t>
            </w:r>
          </w:p>
        </w:tc>
        <w:tc>
          <w:tcPr>
            <w:tcW w:w="0" w:type="auto"/>
            <w:shd w:val="clear" w:color="auto" w:fill="auto"/>
            <w:noWrap/>
            <w:vAlign w:val="bottom"/>
            <w:hideMark/>
          </w:tcPr>
          <w:p w14:paraId="683402D8" w14:textId="77777777" w:rsidR="0088536F" w:rsidRPr="005362B1" w:rsidRDefault="0088536F" w:rsidP="00D9550E">
            <w:pPr>
              <w:spacing w:after="0"/>
              <w:jc w:val="center"/>
            </w:pPr>
            <w:r w:rsidRPr="005362B1">
              <w:rPr>
                <w:color w:val="000000"/>
              </w:rPr>
              <w:t>77,930</w:t>
            </w:r>
          </w:p>
        </w:tc>
        <w:tc>
          <w:tcPr>
            <w:tcW w:w="852" w:type="dxa"/>
            <w:shd w:val="clear" w:color="auto" w:fill="auto"/>
            <w:noWrap/>
            <w:vAlign w:val="bottom"/>
            <w:hideMark/>
          </w:tcPr>
          <w:p w14:paraId="2E5E0EA2" w14:textId="77777777" w:rsidR="0088536F" w:rsidRPr="005362B1" w:rsidRDefault="0088536F" w:rsidP="00D9550E">
            <w:pPr>
              <w:keepNext/>
              <w:spacing w:after="0"/>
              <w:jc w:val="center"/>
            </w:pPr>
            <w:r w:rsidRPr="005362B1">
              <w:rPr>
                <w:color w:val="000000"/>
              </w:rPr>
              <w:t>65,700</w:t>
            </w:r>
          </w:p>
        </w:tc>
        <w:tc>
          <w:tcPr>
            <w:tcW w:w="1397" w:type="dxa"/>
            <w:shd w:val="clear" w:color="auto" w:fill="auto"/>
            <w:noWrap/>
            <w:vAlign w:val="bottom"/>
            <w:hideMark/>
          </w:tcPr>
          <w:p w14:paraId="6964217C" w14:textId="77777777" w:rsidR="0088536F" w:rsidRPr="005362B1" w:rsidRDefault="0088536F" w:rsidP="00D9550E">
            <w:pPr>
              <w:keepNext/>
              <w:spacing w:after="0"/>
              <w:jc w:val="center"/>
            </w:pPr>
            <w:r w:rsidRPr="005362B1">
              <w:rPr>
                <w:color w:val="000000"/>
              </w:rPr>
              <w:t>87,600</w:t>
            </w:r>
          </w:p>
        </w:tc>
        <w:tc>
          <w:tcPr>
            <w:tcW w:w="0" w:type="auto"/>
            <w:shd w:val="clear" w:color="auto" w:fill="auto"/>
            <w:noWrap/>
            <w:vAlign w:val="bottom"/>
            <w:hideMark/>
          </w:tcPr>
          <w:p w14:paraId="41657A92" w14:textId="77777777" w:rsidR="0088536F" w:rsidRPr="005362B1" w:rsidRDefault="0088536F" w:rsidP="00D9550E">
            <w:pPr>
              <w:keepNext/>
              <w:spacing w:after="0"/>
              <w:jc w:val="center"/>
            </w:pPr>
            <w:r w:rsidRPr="005362B1">
              <w:rPr>
                <w:color w:val="000000"/>
              </w:rPr>
              <w:t>104,000</w:t>
            </w:r>
          </w:p>
        </w:tc>
        <w:tc>
          <w:tcPr>
            <w:tcW w:w="0" w:type="auto"/>
            <w:shd w:val="clear" w:color="auto" w:fill="auto"/>
            <w:noWrap/>
            <w:vAlign w:val="bottom"/>
          </w:tcPr>
          <w:p w14:paraId="6D1C1BC9" w14:textId="77777777" w:rsidR="0088536F" w:rsidRPr="005362B1" w:rsidRDefault="0088536F" w:rsidP="00D9550E">
            <w:pPr>
              <w:keepNext/>
              <w:spacing w:after="0"/>
              <w:jc w:val="center"/>
            </w:pPr>
            <w:r w:rsidRPr="005362B1">
              <w:rPr>
                <w:color w:val="000000"/>
              </w:rPr>
              <w:t>21,900</w:t>
            </w:r>
          </w:p>
        </w:tc>
      </w:tr>
      <w:tr w:rsidR="0088536F" w:rsidRPr="005362B1" w14:paraId="5C1117D9" w14:textId="77777777" w:rsidTr="00D9550E">
        <w:trPr>
          <w:cantSplit/>
          <w:jc w:val="center"/>
        </w:trPr>
        <w:tc>
          <w:tcPr>
            <w:tcW w:w="0" w:type="auto"/>
            <w:shd w:val="clear" w:color="auto" w:fill="auto"/>
            <w:noWrap/>
            <w:vAlign w:val="bottom"/>
            <w:hideMark/>
          </w:tcPr>
          <w:p w14:paraId="6FF816D9" w14:textId="77777777" w:rsidR="0088536F" w:rsidRPr="005362B1" w:rsidRDefault="0088536F" w:rsidP="00D9550E">
            <w:pPr>
              <w:keepNext/>
              <w:spacing w:after="0"/>
              <w:jc w:val="center"/>
            </w:pPr>
            <w:r w:rsidRPr="005362B1">
              <w:rPr>
                <w:color w:val="000000"/>
              </w:rPr>
              <w:t>2013</w:t>
            </w:r>
          </w:p>
        </w:tc>
        <w:tc>
          <w:tcPr>
            <w:tcW w:w="0" w:type="auto"/>
            <w:shd w:val="clear" w:color="auto" w:fill="auto"/>
            <w:noWrap/>
            <w:vAlign w:val="bottom"/>
            <w:hideMark/>
          </w:tcPr>
          <w:p w14:paraId="1B917C38" w14:textId="77777777" w:rsidR="0088536F" w:rsidRPr="005362B1" w:rsidRDefault="0088536F" w:rsidP="00D9550E">
            <w:pPr>
              <w:spacing w:after="0"/>
              <w:jc w:val="center"/>
            </w:pPr>
            <w:r w:rsidRPr="005362B1">
              <w:rPr>
                <w:color w:val="000000"/>
              </w:rPr>
              <w:t>68,576</w:t>
            </w:r>
          </w:p>
        </w:tc>
        <w:tc>
          <w:tcPr>
            <w:tcW w:w="852" w:type="dxa"/>
            <w:shd w:val="clear" w:color="auto" w:fill="auto"/>
            <w:noWrap/>
            <w:vAlign w:val="bottom"/>
          </w:tcPr>
          <w:p w14:paraId="37572DB6" w14:textId="77777777" w:rsidR="0088536F" w:rsidRPr="005362B1" w:rsidRDefault="0088536F" w:rsidP="00D9550E">
            <w:pPr>
              <w:keepNext/>
              <w:spacing w:after="0"/>
              <w:jc w:val="center"/>
            </w:pPr>
            <w:r w:rsidRPr="005362B1">
              <w:rPr>
                <w:color w:val="000000"/>
              </w:rPr>
              <w:t>60,600</w:t>
            </w:r>
          </w:p>
        </w:tc>
        <w:tc>
          <w:tcPr>
            <w:tcW w:w="1397" w:type="dxa"/>
            <w:shd w:val="clear" w:color="auto" w:fill="auto"/>
            <w:noWrap/>
            <w:vAlign w:val="bottom"/>
          </w:tcPr>
          <w:p w14:paraId="26816FE4" w14:textId="77777777" w:rsidR="0088536F" w:rsidRPr="005362B1" w:rsidRDefault="0088536F" w:rsidP="00D9550E">
            <w:pPr>
              <w:keepNext/>
              <w:spacing w:after="0"/>
              <w:jc w:val="center"/>
            </w:pPr>
            <w:r w:rsidRPr="005362B1">
              <w:rPr>
                <w:color w:val="000000"/>
              </w:rPr>
              <w:t>80,800</w:t>
            </w:r>
          </w:p>
        </w:tc>
        <w:tc>
          <w:tcPr>
            <w:tcW w:w="0" w:type="auto"/>
            <w:shd w:val="clear" w:color="auto" w:fill="auto"/>
            <w:noWrap/>
            <w:vAlign w:val="bottom"/>
          </w:tcPr>
          <w:p w14:paraId="4EAE5053" w14:textId="77777777" w:rsidR="0088536F" w:rsidRPr="005362B1" w:rsidRDefault="0088536F" w:rsidP="00D9550E">
            <w:pPr>
              <w:keepNext/>
              <w:spacing w:after="0"/>
              <w:jc w:val="center"/>
            </w:pPr>
            <w:r w:rsidRPr="005362B1">
              <w:rPr>
                <w:color w:val="000000"/>
              </w:rPr>
              <w:t>97,200</w:t>
            </w:r>
          </w:p>
        </w:tc>
        <w:tc>
          <w:tcPr>
            <w:tcW w:w="0" w:type="auto"/>
            <w:shd w:val="clear" w:color="auto" w:fill="auto"/>
            <w:noWrap/>
            <w:vAlign w:val="bottom"/>
          </w:tcPr>
          <w:p w14:paraId="104C5978" w14:textId="77777777" w:rsidR="0088536F" w:rsidRPr="005362B1" w:rsidRDefault="0088536F" w:rsidP="00D9550E">
            <w:pPr>
              <w:keepNext/>
              <w:spacing w:after="0"/>
              <w:jc w:val="center"/>
            </w:pPr>
            <w:r w:rsidRPr="005362B1">
              <w:rPr>
                <w:color w:val="000000"/>
              </w:rPr>
              <w:t>20,200</w:t>
            </w:r>
          </w:p>
        </w:tc>
      </w:tr>
      <w:tr w:rsidR="0088536F" w:rsidRPr="005362B1" w14:paraId="7AC16494" w14:textId="77777777" w:rsidTr="00D9550E">
        <w:trPr>
          <w:cantSplit/>
          <w:jc w:val="center"/>
        </w:trPr>
        <w:tc>
          <w:tcPr>
            <w:tcW w:w="0" w:type="auto"/>
            <w:shd w:val="clear" w:color="auto" w:fill="auto"/>
            <w:noWrap/>
            <w:vAlign w:val="bottom"/>
            <w:hideMark/>
          </w:tcPr>
          <w:p w14:paraId="16CCD612" w14:textId="77777777" w:rsidR="0088536F" w:rsidRPr="005362B1" w:rsidRDefault="0088536F" w:rsidP="00D9550E">
            <w:pPr>
              <w:keepNext/>
              <w:spacing w:after="0"/>
              <w:jc w:val="center"/>
            </w:pPr>
            <w:r w:rsidRPr="005362B1">
              <w:rPr>
                <w:color w:val="000000"/>
              </w:rPr>
              <w:t>2014</w:t>
            </w:r>
          </w:p>
        </w:tc>
        <w:tc>
          <w:tcPr>
            <w:tcW w:w="0" w:type="auto"/>
            <w:shd w:val="clear" w:color="auto" w:fill="auto"/>
            <w:noWrap/>
            <w:vAlign w:val="bottom"/>
            <w:hideMark/>
          </w:tcPr>
          <w:p w14:paraId="4B3D3C24" w14:textId="77777777" w:rsidR="0088536F" w:rsidRPr="005362B1" w:rsidRDefault="0088536F" w:rsidP="00D9550E">
            <w:pPr>
              <w:spacing w:after="0"/>
              <w:jc w:val="center"/>
            </w:pPr>
            <w:r w:rsidRPr="005362B1">
              <w:rPr>
                <w:color w:val="000000"/>
              </w:rPr>
              <w:t>84,945</w:t>
            </w:r>
          </w:p>
        </w:tc>
        <w:tc>
          <w:tcPr>
            <w:tcW w:w="852" w:type="dxa"/>
            <w:shd w:val="clear" w:color="auto" w:fill="auto"/>
            <w:noWrap/>
            <w:vAlign w:val="bottom"/>
          </w:tcPr>
          <w:p w14:paraId="0739157C" w14:textId="77777777" w:rsidR="0088536F" w:rsidRPr="005362B1" w:rsidRDefault="0088536F" w:rsidP="00D9550E">
            <w:pPr>
              <w:keepNext/>
              <w:spacing w:after="0"/>
              <w:jc w:val="center"/>
            </w:pPr>
            <w:r w:rsidRPr="005362B1">
              <w:rPr>
                <w:color w:val="000000"/>
              </w:rPr>
              <w:t>64,738</w:t>
            </w:r>
          </w:p>
        </w:tc>
        <w:tc>
          <w:tcPr>
            <w:tcW w:w="1397" w:type="dxa"/>
            <w:shd w:val="clear" w:color="auto" w:fill="auto"/>
            <w:noWrap/>
            <w:vAlign w:val="bottom"/>
          </w:tcPr>
          <w:p w14:paraId="33F9F8CF" w14:textId="77777777" w:rsidR="0088536F" w:rsidRPr="005362B1" w:rsidRDefault="0088536F" w:rsidP="00D9550E">
            <w:pPr>
              <w:keepNext/>
              <w:spacing w:after="0"/>
              <w:jc w:val="center"/>
            </w:pPr>
            <w:r w:rsidRPr="005362B1">
              <w:rPr>
                <w:color w:val="000000"/>
              </w:rPr>
              <w:t>88,500</w:t>
            </w:r>
          </w:p>
        </w:tc>
        <w:tc>
          <w:tcPr>
            <w:tcW w:w="0" w:type="auto"/>
            <w:shd w:val="clear" w:color="auto" w:fill="auto"/>
            <w:noWrap/>
            <w:vAlign w:val="bottom"/>
          </w:tcPr>
          <w:p w14:paraId="17CAF0F9" w14:textId="77777777" w:rsidR="0088536F" w:rsidRPr="005362B1" w:rsidRDefault="0088536F" w:rsidP="00D9550E">
            <w:pPr>
              <w:keepNext/>
              <w:spacing w:after="0"/>
              <w:jc w:val="center"/>
            </w:pPr>
            <w:r w:rsidRPr="005362B1">
              <w:rPr>
                <w:color w:val="000000"/>
              </w:rPr>
              <w:t>107,300</w:t>
            </w:r>
          </w:p>
        </w:tc>
        <w:tc>
          <w:tcPr>
            <w:tcW w:w="0" w:type="auto"/>
            <w:shd w:val="clear" w:color="auto" w:fill="auto"/>
            <w:noWrap/>
            <w:vAlign w:val="bottom"/>
          </w:tcPr>
          <w:p w14:paraId="5F8B36C7" w14:textId="77777777" w:rsidR="0088536F" w:rsidRPr="005362B1" w:rsidRDefault="0088536F" w:rsidP="00D9550E">
            <w:pPr>
              <w:keepNext/>
              <w:spacing w:after="0"/>
              <w:jc w:val="center"/>
            </w:pPr>
            <w:r w:rsidRPr="005362B1">
              <w:rPr>
                <w:color w:val="000000"/>
              </w:rPr>
              <w:t>23,762</w:t>
            </w:r>
          </w:p>
        </w:tc>
      </w:tr>
      <w:tr w:rsidR="0088536F" w:rsidRPr="005362B1" w14:paraId="528E7F41" w14:textId="77777777" w:rsidTr="00D9550E">
        <w:trPr>
          <w:cantSplit/>
          <w:jc w:val="center"/>
        </w:trPr>
        <w:tc>
          <w:tcPr>
            <w:tcW w:w="0" w:type="auto"/>
            <w:shd w:val="clear" w:color="auto" w:fill="auto"/>
            <w:noWrap/>
            <w:vAlign w:val="bottom"/>
          </w:tcPr>
          <w:p w14:paraId="683C7E5F" w14:textId="77777777" w:rsidR="0088536F" w:rsidRPr="005362B1" w:rsidRDefault="0088536F" w:rsidP="00D9550E">
            <w:pPr>
              <w:keepNext/>
              <w:spacing w:after="0"/>
              <w:jc w:val="center"/>
            </w:pPr>
            <w:r w:rsidRPr="005362B1">
              <w:rPr>
                <w:color w:val="000000"/>
              </w:rPr>
              <w:t>2015</w:t>
            </w:r>
          </w:p>
        </w:tc>
        <w:tc>
          <w:tcPr>
            <w:tcW w:w="0" w:type="auto"/>
            <w:shd w:val="clear" w:color="auto" w:fill="auto"/>
            <w:noWrap/>
            <w:vAlign w:val="bottom"/>
          </w:tcPr>
          <w:p w14:paraId="73C8DF0C" w14:textId="77777777" w:rsidR="0088536F" w:rsidRPr="005362B1" w:rsidRDefault="0088536F" w:rsidP="00D9550E">
            <w:pPr>
              <w:spacing w:after="0"/>
              <w:jc w:val="center"/>
              <w:rPr>
                <w:color w:val="000000"/>
              </w:rPr>
            </w:pPr>
            <w:r w:rsidRPr="005362B1">
              <w:rPr>
                <w:color w:val="000000"/>
              </w:rPr>
              <w:t>79,480</w:t>
            </w:r>
          </w:p>
        </w:tc>
        <w:tc>
          <w:tcPr>
            <w:tcW w:w="852" w:type="dxa"/>
            <w:shd w:val="clear" w:color="auto" w:fill="auto"/>
            <w:noWrap/>
            <w:vAlign w:val="bottom"/>
          </w:tcPr>
          <w:p w14:paraId="7C21B5B5" w14:textId="77777777" w:rsidR="0088536F" w:rsidRPr="005362B1" w:rsidRDefault="0088536F" w:rsidP="00D9550E">
            <w:pPr>
              <w:keepNext/>
              <w:spacing w:after="0"/>
              <w:jc w:val="center"/>
            </w:pPr>
            <w:r w:rsidRPr="005362B1">
              <w:rPr>
                <w:color w:val="000000"/>
              </w:rPr>
              <w:t>75,202</w:t>
            </w:r>
          </w:p>
        </w:tc>
        <w:tc>
          <w:tcPr>
            <w:tcW w:w="1397" w:type="dxa"/>
            <w:shd w:val="clear" w:color="auto" w:fill="auto"/>
            <w:noWrap/>
            <w:vAlign w:val="bottom"/>
          </w:tcPr>
          <w:p w14:paraId="3444E5C1" w14:textId="77777777" w:rsidR="0088536F" w:rsidRPr="005362B1" w:rsidRDefault="0088536F" w:rsidP="00D9550E">
            <w:pPr>
              <w:keepNext/>
              <w:spacing w:after="0"/>
              <w:jc w:val="center"/>
            </w:pPr>
            <w:r w:rsidRPr="005362B1">
              <w:rPr>
                <w:color w:val="000000"/>
              </w:rPr>
              <w:t>102,850</w:t>
            </w:r>
          </w:p>
        </w:tc>
        <w:tc>
          <w:tcPr>
            <w:tcW w:w="0" w:type="auto"/>
            <w:shd w:val="clear" w:color="auto" w:fill="auto"/>
            <w:noWrap/>
            <w:vAlign w:val="bottom"/>
          </w:tcPr>
          <w:p w14:paraId="522EE079" w14:textId="77777777" w:rsidR="0088536F" w:rsidRPr="005362B1" w:rsidRDefault="0088536F" w:rsidP="00D9550E">
            <w:pPr>
              <w:keepNext/>
              <w:spacing w:after="0"/>
              <w:jc w:val="center"/>
            </w:pPr>
            <w:r w:rsidRPr="005362B1">
              <w:rPr>
                <w:color w:val="000000"/>
              </w:rPr>
              <w:t>140,300</w:t>
            </w:r>
          </w:p>
        </w:tc>
        <w:tc>
          <w:tcPr>
            <w:tcW w:w="0" w:type="auto"/>
            <w:shd w:val="clear" w:color="auto" w:fill="auto"/>
            <w:noWrap/>
            <w:vAlign w:val="bottom"/>
          </w:tcPr>
          <w:p w14:paraId="6B66671C" w14:textId="77777777" w:rsidR="0088536F" w:rsidRPr="005362B1" w:rsidRDefault="0088536F" w:rsidP="00D9550E">
            <w:pPr>
              <w:keepNext/>
              <w:spacing w:after="0"/>
              <w:jc w:val="center"/>
            </w:pPr>
            <w:r w:rsidRPr="005362B1">
              <w:rPr>
                <w:color w:val="000000"/>
              </w:rPr>
              <w:t>27,648</w:t>
            </w:r>
          </w:p>
        </w:tc>
      </w:tr>
      <w:tr w:rsidR="0088536F" w:rsidRPr="005362B1" w14:paraId="4EAAEB59" w14:textId="77777777" w:rsidTr="00D9550E">
        <w:trPr>
          <w:cantSplit/>
          <w:jc w:val="center"/>
        </w:trPr>
        <w:tc>
          <w:tcPr>
            <w:tcW w:w="0" w:type="auto"/>
            <w:shd w:val="clear" w:color="auto" w:fill="auto"/>
            <w:noWrap/>
            <w:vAlign w:val="bottom"/>
          </w:tcPr>
          <w:p w14:paraId="3FB4B19C" w14:textId="77777777" w:rsidR="0088536F" w:rsidRPr="005362B1" w:rsidRDefault="0088536F" w:rsidP="00D9550E">
            <w:pPr>
              <w:keepNext/>
              <w:spacing w:after="0"/>
              <w:jc w:val="center"/>
            </w:pPr>
            <w:r w:rsidRPr="005362B1">
              <w:rPr>
                <w:color w:val="000000"/>
              </w:rPr>
              <w:t>2016</w:t>
            </w:r>
          </w:p>
        </w:tc>
        <w:tc>
          <w:tcPr>
            <w:tcW w:w="0" w:type="auto"/>
            <w:shd w:val="clear" w:color="auto" w:fill="auto"/>
            <w:noWrap/>
            <w:vAlign w:val="bottom"/>
          </w:tcPr>
          <w:p w14:paraId="120E9513" w14:textId="77777777" w:rsidR="0088536F" w:rsidRPr="005362B1" w:rsidRDefault="0088536F" w:rsidP="00D9550E">
            <w:pPr>
              <w:spacing w:after="0"/>
              <w:jc w:val="center"/>
              <w:rPr>
                <w:color w:val="000000"/>
              </w:rPr>
            </w:pPr>
            <w:r w:rsidRPr="005362B1">
              <w:rPr>
                <w:color w:val="000000"/>
              </w:rPr>
              <w:t>64,054</w:t>
            </w:r>
          </w:p>
        </w:tc>
        <w:tc>
          <w:tcPr>
            <w:tcW w:w="852" w:type="dxa"/>
            <w:shd w:val="clear" w:color="auto" w:fill="auto"/>
            <w:noWrap/>
            <w:vAlign w:val="bottom"/>
          </w:tcPr>
          <w:p w14:paraId="5479C6DA" w14:textId="77777777" w:rsidR="0088536F" w:rsidRPr="005362B1" w:rsidRDefault="0088536F" w:rsidP="00D9550E">
            <w:pPr>
              <w:keepNext/>
              <w:spacing w:after="0"/>
              <w:jc w:val="center"/>
            </w:pPr>
            <w:r w:rsidRPr="005362B1">
              <w:rPr>
                <w:color w:val="000000"/>
              </w:rPr>
              <w:t>71,925</w:t>
            </w:r>
          </w:p>
        </w:tc>
        <w:tc>
          <w:tcPr>
            <w:tcW w:w="1397" w:type="dxa"/>
            <w:shd w:val="clear" w:color="auto" w:fill="auto"/>
            <w:noWrap/>
            <w:vAlign w:val="bottom"/>
          </w:tcPr>
          <w:p w14:paraId="5ECE87F0" w14:textId="77777777" w:rsidR="0088536F" w:rsidRPr="005362B1" w:rsidRDefault="0088536F" w:rsidP="00D9550E">
            <w:pPr>
              <w:keepNext/>
              <w:spacing w:after="0"/>
              <w:jc w:val="center"/>
            </w:pPr>
            <w:r w:rsidRPr="005362B1">
              <w:rPr>
                <w:color w:val="000000"/>
              </w:rPr>
              <w:t>98,600</w:t>
            </w:r>
          </w:p>
        </w:tc>
        <w:tc>
          <w:tcPr>
            <w:tcW w:w="0" w:type="auto"/>
            <w:shd w:val="clear" w:color="auto" w:fill="auto"/>
            <w:noWrap/>
            <w:vAlign w:val="bottom"/>
          </w:tcPr>
          <w:p w14:paraId="3441EDDC" w14:textId="77777777" w:rsidR="0088536F" w:rsidRPr="005362B1" w:rsidRDefault="0088536F" w:rsidP="00D9550E">
            <w:pPr>
              <w:keepNext/>
              <w:spacing w:after="0"/>
              <w:jc w:val="center"/>
            </w:pPr>
            <w:r w:rsidRPr="005362B1">
              <w:rPr>
                <w:color w:val="000000"/>
              </w:rPr>
              <w:t>116,700</w:t>
            </w:r>
          </w:p>
        </w:tc>
        <w:tc>
          <w:tcPr>
            <w:tcW w:w="0" w:type="auto"/>
            <w:shd w:val="clear" w:color="auto" w:fill="auto"/>
            <w:noWrap/>
            <w:vAlign w:val="bottom"/>
          </w:tcPr>
          <w:p w14:paraId="604EEB6F" w14:textId="77777777" w:rsidR="0088536F" w:rsidRPr="005362B1" w:rsidRDefault="0088536F" w:rsidP="00D9550E">
            <w:pPr>
              <w:keepNext/>
              <w:spacing w:after="0"/>
              <w:jc w:val="center"/>
            </w:pPr>
            <w:r w:rsidRPr="005362B1">
              <w:rPr>
                <w:color w:val="000000"/>
              </w:rPr>
              <w:t>26,675</w:t>
            </w:r>
          </w:p>
        </w:tc>
      </w:tr>
      <w:tr w:rsidR="0088536F" w:rsidRPr="005362B1" w14:paraId="2BD0053E" w14:textId="77777777" w:rsidTr="00D9550E">
        <w:trPr>
          <w:cantSplit/>
          <w:jc w:val="center"/>
        </w:trPr>
        <w:tc>
          <w:tcPr>
            <w:tcW w:w="0" w:type="auto"/>
            <w:shd w:val="clear" w:color="auto" w:fill="auto"/>
            <w:noWrap/>
            <w:vAlign w:val="bottom"/>
          </w:tcPr>
          <w:p w14:paraId="0E139000" w14:textId="77777777" w:rsidR="0088536F" w:rsidRPr="005362B1" w:rsidRDefault="0088536F" w:rsidP="00D9550E">
            <w:pPr>
              <w:keepNext/>
              <w:spacing w:after="0"/>
              <w:jc w:val="center"/>
            </w:pPr>
            <w:r w:rsidRPr="005362B1">
              <w:rPr>
                <w:color w:val="000000"/>
              </w:rPr>
              <w:t>2017</w:t>
            </w:r>
          </w:p>
        </w:tc>
        <w:tc>
          <w:tcPr>
            <w:tcW w:w="0" w:type="auto"/>
            <w:shd w:val="clear" w:color="auto" w:fill="auto"/>
            <w:noWrap/>
            <w:vAlign w:val="bottom"/>
          </w:tcPr>
          <w:p w14:paraId="1F87FB3C" w14:textId="77777777" w:rsidR="0088536F" w:rsidRPr="005362B1" w:rsidRDefault="0088536F" w:rsidP="00D9550E">
            <w:pPr>
              <w:spacing w:after="0"/>
              <w:jc w:val="center"/>
              <w:rPr>
                <w:color w:val="000000"/>
              </w:rPr>
            </w:pPr>
            <w:r w:rsidRPr="005362B1">
              <w:rPr>
                <w:color w:val="000000"/>
              </w:rPr>
              <w:t>48,727</w:t>
            </w:r>
          </w:p>
        </w:tc>
        <w:tc>
          <w:tcPr>
            <w:tcW w:w="852" w:type="dxa"/>
            <w:shd w:val="clear" w:color="auto" w:fill="auto"/>
            <w:noWrap/>
            <w:vAlign w:val="bottom"/>
          </w:tcPr>
          <w:p w14:paraId="3EBDFF38" w14:textId="77777777" w:rsidR="0088536F" w:rsidRPr="005362B1" w:rsidRDefault="0088536F" w:rsidP="00D9550E">
            <w:pPr>
              <w:keepNext/>
              <w:spacing w:after="0"/>
              <w:jc w:val="center"/>
            </w:pPr>
            <w:r w:rsidRPr="005362B1">
              <w:rPr>
                <w:color w:val="000000"/>
              </w:rPr>
              <w:t>64,442</w:t>
            </w:r>
          </w:p>
        </w:tc>
        <w:tc>
          <w:tcPr>
            <w:tcW w:w="1397" w:type="dxa"/>
            <w:shd w:val="clear" w:color="auto" w:fill="auto"/>
            <w:noWrap/>
            <w:vAlign w:val="bottom"/>
          </w:tcPr>
          <w:p w14:paraId="19F4D9B1" w14:textId="77777777" w:rsidR="0088536F" w:rsidRPr="005362B1" w:rsidRDefault="0088536F" w:rsidP="00D9550E">
            <w:pPr>
              <w:keepNext/>
              <w:spacing w:after="0"/>
              <w:jc w:val="center"/>
              <w:rPr>
                <w:color w:val="000000"/>
              </w:rPr>
            </w:pPr>
            <w:r w:rsidRPr="005362B1">
              <w:rPr>
                <w:color w:val="000000"/>
              </w:rPr>
              <w:t>88,342</w:t>
            </w:r>
          </w:p>
        </w:tc>
        <w:tc>
          <w:tcPr>
            <w:tcW w:w="0" w:type="auto"/>
            <w:shd w:val="clear" w:color="auto" w:fill="auto"/>
            <w:noWrap/>
            <w:vAlign w:val="bottom"/>
          </w:tcPr>
          <w:p w14:paraId="615026AD" w14:textId="77777777" w:rsidR="0088536F" w:rsidRPr="005362B1" w:rsidRDefault="0088536F" w:rsidP="00D9550E">
            <w:pPr>
              <w:keepNext/>
              <w:spacing w:after="0"/>
              <w:jc w:val="center"/>
            </w:pPr>
            <w:r w:rsidRPr="005362B1">
              <w:rPr>
                <w:color w:val="000000"/>
              </w:rPr>
              <w:t>105,378</w:t>
            </w:r>
          </w:p>
        </w:tc>
        <w:tc>
          <w:tcPr>
            <w:tcW w:w="0" w:type="auto"/>
            <w:shd w:val="clear" w:color="auto" w:fill="auto"/>
            <w:noWrap/>
            <w:vAlign w:val="bottom"/>
          </w:tcPr>
          <w:p w14:paraId="5AE8B0B5" w14:textId="77777777" w:rsidR="0088536F" w:rsidRPr="005362B1" w:rsidRDefault="0088536F" w:rsidP="00D9550E">
            <w:pPr>
              <w:keepNext/>
              <w:spacing w:after="0"/>
              <w:jc w:val="center"/>
            </w:pPr>
            <w:r w:rsidRPr="005362B1">
              <w:rPr>
                <w:color w:val="000000"/>
              </w:rPr>
              <w:t>23,900</w:t>
            </w:r>
          </w:p>
        </w:tc>
      </w:tr>
      <w:tr w:rsidR="0088536F" w:rsidRPr="005362B1" w14:paraId="73F8CFB3" w14:textId="77777777" w:rsidTr="00D9550E">
        <w:trPr>
          <w:cantSplit/>
          <w:jc w:val="center"/>
        </w:trPr>
        <w:tc>
          <w:tcPr>
            <w:tcW w:w="0" w:type="auto"/>
            <w:shd w:val="clear" w:color="auto" w:fill="auto"/>
            <w:noWrap/>
            <w:vAlign w:val="bottom"/>
          </w:tcPr>
          <w:p w14:paraId="6665EE2B" w14:textId="77777777" w:rsidR="0088536F" w:rsidRPr="005362B1" w:rsidRDefault="0088536F" w:rsidP="00D9550E">
            <w:pPr>
              <w:keepNext/>
              <w:spacing w:after="0"/>
              <w:jc w:val="center"/>
            </w:pPr>
            <w:r w:rsidRPr="005362B1">
              <w:rPr>
                <w:color w:val="000000"/>
              </w:rPr>
              <w:t>2018</w:t>
            </w:r>
          </w:p>
        </w:tc>
        <w:tc>
          <w:tcPr>
            <w:tcW w:w="0" w:type="auto"/>
            <w:shd w:val="clear" w:color="auto" w:fill="auto"/>
            <w:noWrap/>
            <w:vAlign w:val="bottom"/>
          </w:tcPr>
          <w:p w14:paraId="6F6ECEDF" w14:textId="77777777" w:rsidR="0088536F" w:rsidRPr="005362B1" w:rsidRDefault="0088536F" w:rsidP="00D9550E">
            <w:pPr>
              <w:spacing w:after="0"/>
              <w:jc w:val="center"/>
              <w:rPr>
                <w:color w:val="000000"/>
              </w:rPr>
            </w:pPr>
            <w:r w:rsidRPr="005362B1">
              <w:rPr>
                <w:color w:val="000000"/>
              </w:rPr>
              <w:t>15,150</w:t>
            </w:r>
          </w:p>
        </w:tc>
        <w:tc>
          <w:tcPr>
            <w:tcW w:w="852" w:type="dxa"/>
            <w:shd w:val="clear" w:color="auto" w:fill="auto"/>
            <w:noWrap/>
            <w:vAlign w:val="bottom"/>
          </w:tcPr>
          <w:p w14:paraId="09032665" w14:textId="77777777" w:rsidR="0088536F" w:rsidRPr="005362B1" w:rsidRDefault="0088536F" w:rsidP="00D9550E">
            <w:pPr>
              <w:keepNext/>
              <w:spacing w:after="0"/>
              <w:jc w:val="center"/>
            </w:pPr>
            <w:r w:rsidRPr="005362B1">
              <w:rPr>
                <w:color w:val="000000"/>
              </w:rPr>
              <w:t>13,096</w:t>
            </w:r>
          </w:p>
        </w:tc>
        <w:tc>
          <w:tcPr>
            <w:tcW w:w="1397" w:type="dxa"/>
            <w:shd w:val="clear" w:color="auto" w:fill="auto"/>
            <w:noWrap/>
            <w:vAlign w:val="bottom"/>
          </w:tcPr>
          <w:p w14:paraId="58E49B06" w14:textId="77777777" w:rsidR="0088536F" w:rsidRPr="005362B1" w:rsidRDefault="0088536F" w:rsidP="00D9550E">
            <w:pPr>
              <w:keepNext/>
              <w:spacing w:after="0"/>
              <w:jc w:val="center"/>
              <w:rPr>
                <w:color w:val="000000"/>
              </w:rPr>
            </w:pPr>
            <w:r w:rsidRPr="005362B1">
              <w:rPr>
                <w:color w:val="000000"/>
              </w:rPr>
              <w:t>18,000</w:t>
            </w:r>
          </w:p>
        </w:tc>
        <w:tc>
          <w:tcPr>
            <w:tcW w:w="0" w:type="auto"/>
            <w:shd w:val="clear" w:color="auto" w:fill="auto"/>
            <w:noWrap/>
            <w:vAlign w:val="bottom"/>
          </w:tcPr>
          <w:p w14:paraId="551C2712" w14:textId="77777777" w:rsidR="0088536F" w:rsidRPr="005362B1" w:rsidRDefault="0088536F" w:rsidP="00D9550E">
            <w:pPr>
              <w:keepNext/>
              <w:spacing w:after="0"/>
              <w:jc w:val="center"/>
            </w:pPr>
            <w:r w:rsidRPr="005362B1">
              <w:rPr>
                <w:color w:val="000000"/>
              </w:rPr>
              <w:t>23,565</w:t>
            </w:r>
          </w:p>
        </w:tc>
        <w:tc>
          <w:tcPr>
            <w:tcW w:w="0" w:type="auto"/>
            <w:shd w:val="clear" w:color="auto" w:fill="auto"/>
            <w:noWrap/>
            <w:vAlign w:val="bottom"/>
          </w:tcPr>
          <w:p w14:paraId="3413BAFA" w14:textId="77777777" w:rsidR="0088536F" w:rsidRPr="005362B1" w:rsidRDefault="0088536F" w:rsidP="00D9550E">
            <w:pPr>
              <w:keepNext/>
              <w:spacing w:after="0"/>
              <w:jc w:val="center"/>
            </w:pPr>
            <w:r w:rsidRPr="005362B1">
              <w:rPr>
                <w:color w:val="000000"/>
              </w:rPr>
              <w:t>4,904</w:t>
            </w:r>
          </w:p>
        </w:tc>
      </w:tr>
      <w:tr w:rsidR="0088536F" w:rsidRPr="005362B1" w14:paraId="2AB549B5" w14:textId="77777777" w:rsidTr="00D9550E">
        <w:trPr>
          <w:cantSplit/>
          <w:jc w:val="center"/>
        </w:trPr>
        <w:tc>
          <w:tcPr>
            <w:tcW w:w="0" w:type="auto"/>
            <w:shd w:val="clear" w:color="auto" w:fill="auto"/>
            <w:noWrap/>
            <w:vAlign w:val="bottom"/>
          </w:tcPr>
          <w:p w14:paraId="2B44FFCA" w14:textId="77777777" w:rsidR="0088536F" w:rsidRPr="005362B1" w:rsidRDefault="0088536F" w:rsidP="00D9550E">
            <w:pPr>
              <w:keepNext/>
              <w:spacing w:after="0"/>
              <w:jc w:val="center"/>
            </w:pPr>
            <w:r w:rsidRPr="005362B1">
              <w:rPr>
                <w:color w:val="000000"/>
              </w:rPr>
              <w:t>2019</w:t>
            </w:r>
          </w:p>
        </w:tc>
        <w:tc>
          <w:tcPr>
            <w:tcW w:w="0" w:type="auto"/>
            <w:shd w:val="clear" w:color="auto" w:fill="auto"/>
            <w:noWrap/>
            <w:vAlign w:val="bottom"/>
          </w:tcPr>
          <w:p w14:paraId="1115A24E" w14:textId="77777777" w:rsidR="0088536F" w:rsidRPr="005362B1" w:rsidRDefault="0088536F" w:rsidP="00D9550E">
            <w:pPr>
              <w:spacing w:after="0"/>
              <w:jc w:val="center"/>
            </w:pPr>
            <w:r w:rsidRPr="005362B1">
              <w:rPr>
                <w:color w:val="000000"/>
              </w:rPr>
              <w:t>15,715</w:t>
            </w:r>
          </w:p>
        </w:tc>
        <w:tc>
          <w:tcPr>
            <w:tcW w:w="852" w:type="dxa"/>
            <w:shd w:val="clear" w:color="auto" w:fill="auto"/>
            <w:noWrap/>
            <w:vAlign w:val="bottom"/>
          </w:tcPr>
          <w:p w14:paraId="06004D7A" w14:textId="77777777" w:rsidR="0088536F" w:rsidRPr="005362B1" w:rsidRDefault="0088536F" w:rsidP="00D9550E">
            <w:pPr>
              <w:keepNext/>
              <w:spacing w:after="0"/>
              <w:jc w:val="center"/>
            </w:pPr>
            <w:r w:rsidRPr="005362B1">
              <w:rPr>
                <w:color w:val="000000"/>
              </w:rPr>
              <w:t>12,368</w:t>
            </w:r>
          </w:p>
        </w:tc>
        <w:tc>
          <w:tcPr>
            <w:tcW w:w="1397" w:type="dxa"/>
            <w:shd w:val="clear" w:color="auto" w:fill="auto"/>
            <w:noWrap/>
            <w:vAlign w:val="bottom"/>
          </w:tcPr>
          <w:p w14:paraId="54A8EB34" w14:textId="77777777" w:rsidR="0088536F" w:rsidRPr="005362B1" w:rsidRDefault="0088536F" w:rsidP="00D9550E">
            <w:pPr>
              <w:keepNext/>
              <w:spacing w:after="0"/>
              <w:jc w:val="center"/>
              <w:rPr>
                <w:color w:val="000000"/>
              </w:rPr>
            </w:pPr>
            <w:r w:rsidRPr="005362B1">
              <w:rPr>
                <w:color w:val="000000"/>
              </w:rPr>
              <w:t>17,000</w:t>
            </w:r>
          </w:p>
        </w:tc>
        <w:tc>
          <w:tcPr>
            <w:tcW w:w="0" w:type="auto"/>
            <w:shd w:val="clear" w:color="auto" w:fill="auto"/>
            <w:noWrap/>
            <w:vAlign w:val="bottom"/>
          </w:tcPr>
          <w:p w14:paraId="6F541855" w14:textId="77777777" w:rsidR="0088536F" w:rsidRPr="005362B1" w:rsidRDefault="0088536F" w:rsidP="00D9550E">
            <w:pPr>
              <w:keepNext/>
              <w:spacing w:after="0"/>
              <w:jc w:val="center"/>
            </w:pPr>
            <w:r w:rsidRPr="005362B1">
              <w:rPr>
                <w:color w:val="000000"/>
              </w:rPr>
              <w:t>23,669</w:t>
            </w:r>
          </w:p>
        </w:tc>
        <w:tc>
          <w:tcPr>
            <w:tcW w:w="0" w:type="auto"/>
            <w:shd w:val="clear" w:color="auto" w:fill="auto"/>
            <w:noWrap/>
            <w:vAlign w:val="bottom"/>
          </w:tcPr>
          <w:p w14:paraId="08366B0B" w14:textId="77777777" w:rsidR="0088536F" w:rsidRPr="005362B1" w:rsidRDefault="0088536F" w:rsidP="00D9550E">
            <w:pPr>
              <w:keepNext/>
              <w:spacing w:after="0"/>
              <w:jc w:val="center"/>
            </w:pPr>
            <w:r w:rsidRPr="005362B1">
              <w:rPr>
                <w:color w:val="000000"/>
              </w:rPr>
              <w:t>4,632</w:t>
            </w:r>
          </w:p>
        </w:tc>
      </w:tr>
      <w:tr w:rsidR="0088536F" w:rsidRPr="005362B1" w14:paraId="4316FAEC" w14:textId="77777777" w:rsidTr="00D9550E">
        <w:trPr>
          <w:cantSplit/>
          <w:jc w:val="center"/>
        </w:trPr>
        <w:tc>
          <w:tcPr>
            <w:tcW w:w="0" w:type="auto"/>
            <w:shd w:val="clear" w:color="auto" w:fill="auto"/>
            <w:noWrap/>
            <w:vAlign w:val="bottom"/>
          </w:tcPr>
          <w:p w14:paraId="07D96DE3" w14:textId="77777777" w:rsidR="0088536F" w:rsidRPr="005362B1" w:rsidRDefault="0088536F" w:rsidP="00D9550E">
            <w:pPr>
              <w:keepNext/>
              <w:spacing w:after="0"/>
              <w:jc w:val="center"/>
            </w:pPr>
            <w:r w:rsidRPr="005362B1">
              <w:rPr>
                <w:color w:val="000000"/>
              </w:rPr>
              <w:t>2020</w:t>
            </w:r>
          </w:p>
        </w:tc>
        <w:tc>
          <w:tcPr>
            <w:tcW w:w="0" w:type="auto"/>
            <w:shd w:val="clear" w:color="auto" w:fill="auto"/>
            <w:noWrap/>
            <w:vAlign w:val="bottom"/>
          </w:tcPr>
          <w:p w14:paraId="3B595BBB" w14:textId="77777777" w:rsidR="0088536F" w:rsidRPr="005362B1" w:rsidRDefault="0088536F" w:rsidP="00D9550E">
            <w:pPr>
              <w:spacing w:after="0"/>
              <w:jc w:val="center"/>
            </w:pPr>
            <w:r w:rsidRPr="005362B1">
              <w:rPr>
                <w:color w:val="000000"/>
              </w:rPr>
              <w:t>6,842</w:t>
            </w:r>
          </w:p>
        </w:tc>
        <w:tc>
          <w:tcPr>
            <w:tcW w:w="852" w:type="dxa"/>
            <w:shd w:val="clear" w:color="auto" w:fill="auto"/>
            <w:noWrap/>
            <w:vAlign w:val="bottom"/>
          </w:tcPr>
          <w:p w14:paraId="6E20EC99" w14:textId="77777777" w:rsidR="0088536F" w:rsidRPr="005362B1" w:rsidRDefault="0088536F" w:rsidP="00D9550E">
            <w:pPr>
              <w:keepNext/>
              <w:spacing w:after="0"/>
              <w:jc w:val="center"/>
            </w:pPr>
            <w:r w:rsidRPr="005362B1">
              <w:rPr>
                <w:color w:val="000000"/>
              </w:rPr>
              <w:t>6,431</w:t>
            </w:r>
          </w:p>
        </w:tc>
        <w:tc>
          <w:tcPr>
            <w:tcW w:w="1397" w:type="dxa"/>
            <w:shd w:val="clear" w:color="auto" w:fill="auto"/>
            <w:noWrap/>
            <w:vAlign w:val="bottom"/>
          </w:tcPr>
          <w:p w14:paraId="0021975B" w14:textId="77777777" w:rsidR="0088536F" w:rsidRPr="005362B1" w:rsidRDefault="0088536F" w:rsidP="00D9550E">
            <w:pPr>
              <w:keepNext/>
              <w:spacing w:after="0"/>
              <w:jc w:val="center"/>
              <w:rPr>
                <w:color w:val="000000"/>
              </w:rPr>
            </w:pPr>
            <w:r w:rsidRPr="005362B1">
              <w:rPr>
                <w:color w:val="000000"/>
              </w:rPr>
              <w:t>14,621</w:t>
            </w:r>
          </w:p>
        </w:tc>
        <w:tc>
          <w:tcPr>
            <w:tcW w:w="0" w:type="auto"/>
            <w:shd w:val="clear" w:color="auto" w:fill="auto"/>
            <w:noWrap/>
            <w:vAlign w:val="bottom"/>
          </w:tcPr>
          <w:p w14:paraId="23B83595" w14:textId="77777777" w:rsidR="0088536F" w:rsidRPr="005362B1" w:rsidRDefault="0088536F" w:rsidP="00D9550E">
            <w:pPr>
              <w:keepNext/>
              <w:spacing w:after="0"/>
              <w:jc w:val="center"/>
            </w:pPr>
            <w:r w:rsidRPr="005362B1">
              <w:rPr>
                <w:color w:val="000000"/>
              </w:rPr>
              <w:t>17,794</w:t>
            </w:r>
          </w:p>
        </w:tc>
        <w:tc>
          <w:tcPr>
            <w:tcW w:w="0" w:type="auto"/>
            <w:vAlign w:val="bottom"/>
          </w:tcPr>
          <w:p w14:paraId="6CEC5F75" w14:textId="77777777" w:rsidR="0088536F" w:rsidRPr="005362B1" w:rsidRDefault="0088536F" w:rsidP="00D9550E">
            <w:pPr>
              <w:keepNext/>
              <w:spacing w:after="0"/>
              <w:jc w:val="center"/>
            </w:pPr>
            <w:r w:rsidRPr="005362B1">
              <w:rPr>
                <w:color w:val="000000"/>
              </w:rPr>
              <w:t>2,537</w:t>
            </w:r>
          </w:p>
        </w:tc>
      </w:tr>
      <w:tr w:rsidR="0088536F" w:rsidRPr="005362B1" w14:paraId="1C4E6FC9" w14:textId="77777777" w:rsidTr="00D9550E">
        <w:trPr>
          <w:cantSplit/>
          <w:jc w:val="center"/>
        </w:trPr>
        <w:tc>
          <w:tcPr>
            <w:tcW w:w="0" w:type="auto"/>
            <w:shd w:val="clear" w:color="auto" w:fill="auto"/>
            <w:noWrap/>
            <w:vAlign w:val="bottom"/>
          </w:tcPr>
          <w:p w14:paraId="63A50D78" w14:textId="77777777" w:rsidR="0088536F" w:rsidRPr="005362B1" w:rsidRDefault="0088536F" w:rsidP="00D9550E">
            <w:pPr>
              <w:keepNext/>
              <w:spacing w:after="0"/>
              <w:jc w:val="center"/>
            </w:pPr>
            <w:r w:rsidRPr="005362B1">
              <w:rPr>
                <w:color w:val="000000"/>
              </w:rPr>
              <w:t>2021</w:t>
            </w:r>
          </w:p>
        </w:tc>
        <w:tc>
          <w:tcPr>
            <w:tcW w:w="0" w:type="auto"/>
            <w:shd w:val="clear" w:color="auto" w:fill="auto"/>
            <w:noWrap/>
            <w:vAlign w:val="bottom"/>
          </w:tcPr>
          <w:p w14:paraId="4E029759" w14:textId="77777777" w:rsidR="0088536F" w:rsidRPr="005362B1" w:rsidRDefault="0088536F" w:rsidP="00D9550E">
            <w:pPr>
              <w:spacing w:after="0"/>
              <w:jc w:val="center"/>
            </w:pPr>
            <w:r w:rsidRPr="005362B1">
              <w:rPr>
                <w:color w:val="000000"/>
              </w:rPr>
              <w:t>19,172</w:t>
            </w:r>
          </w:p>
        </w:tc>
        <w:tc>
          <w:tcPr>
            <w:tcW w:w="852" w:type="dxa"/>
            <w:shd w:val="clear" w:color="auto" w:fill="auto"/>
            <w:noWrap/>
            <w:vAlign w:val="bottom"/>
          </w:tcPr>
          <w:p w14:paraId="54751A9B" w14:textId="77777777" w:rsidR="0088536F" w:rsidRPr="005362B1" w:rsidRDefault="0088536F" w:rsidP="00D9550E">
            <w:pPr>
              <w:keepNext/>
              <w:spacing w:after="0"/>
              <w:jc w:val="center"/>
            </w:pPr>
            <w:r w:rsidRPr="005362B1">
              <w:rPr>
                <w:color w:val="000000"/>
              </w:rPr>
              <w:t>17,321</w:t>
            </w:r>
          </w:p>
        </w:tc>
        <w:tc>
          <w:tcPr>
            <w:tcW w:w="1397" w:type="dxa"/>
            <w:shd w:val="clear" w:color="auto" w:fill="auto"/>
            <w:noWrap/>
            <w:vAlign w:val="bottom"/>
          </w:tcPr>
          <w:p w14:paraId="2B8A8E04" w14:textId="77777777" w:rsidR="0088536F" w:rsidRPr="005362B1" w:rsidRDefault="0088536F" w:rsidP="00D9550E">
            <w:pPr>
              <w:keepNext/>
              <w:spacing w:after="0"/>
              <w:jc w:val="center"/>
              <w:rPr>
                <w:color w:val="000000"/>
              </w:rPr>
            </w:pPr>
            <w:r w:rsidRPr="005362B1">
              <w:rPr>
                <w:color w:val="000000"/>
              </w:rPr>
              <w:t>23,627</w:t>
            </w:r>
          </w:p>
        </w:tc>
        <w:tc>
          <w:tcPr>
            <w:tcW w:w="0" w:type="auto"/>
            <w:shd w:val="clear" w:color="auto" w:fill="auto"/>
            <w:noWrap/>
            <w:vAlign w:val="bottom"/>
          </w:tcPr>
          <w:p w14:paraId="7D7703E5" w14:textId="77777777" w:rsidR="0088536F" w:rsidRPr="005362B1" w:rsidRDefault="0088536F" w:rsidP="00D9550E">
            <w:pPr>
              <w:keepNext/>
              <w:spacing w:after="0"/>
              <w:jc w:val="center"/>
            </w:pPr>
            <w:r w:rsidRPr="005362B1">
              <w:rPr>
                <w:color w:val="000000"/>
              </w:rPr>
              <w:t>28,977</w:t>
            </w:r>
          </w:p>
        </w:tc>
        <w:tc>
          <w:tcPr>
            <w:tcW w:w="0" w:type="auto"/>
            <w:vAlign w:val="bottom"/>
          </w:tcPr>
          <w:p w14:paraId="59DD5D3A" w14:textId="77777777" w:rsidR="0088536F" w:rsidRPr="005362B1" w:rsidRDefault="0088536F" w:rsidP="00D9550E">
            <w:pPr>
              <w:keepNext/>
              <w:spacing w:after="0"/>
              <w:jc w:val="center"/>
            </w:pPr>
            <w:r w:rsidRPr="005362B1">
              <w:rPr>
                <w:color w:val="000000"/>
              </w:rPr>
              <w:t>6,306</w:t>
            </w:r>
          </w:p>
        </w:tc>
      </w:tr>
      <w:tr w:rsidR="0088536F" w:rsidRPr="005362B1" w14:paraId="1ECFA7F5" w14:textId="77777777" w:rsidTr="00D9550E">
        <w:trPr>
          <w:cantSplit/>
          <w:jc w:val="center"/>
        </w:trPr>
        <w:tc>
          <w:tcPr>
            <w:tcW w:w="0" w:type="auto"/>
            <w:shd w:val="clear" w:color="auto" w:fill="auto"/>
            <w:noWrap/>
            <w:vAlign w:val="bottom"/>
          </w:tcPr>
          <w:p w14:paraId="08233336" w14:textId="77777777" w:rsidR="0088536F" w:rsidRPr="005362B1" w:rsidRDefault="0088536F" w:rsidP="00D9550E">
            <w:pPr>
              <w:keepNext/>
              <w:spacing w:after="0"/>
              <w:jc w:val="center"/>
            </w:pPr>
            <w:r w:rsidRPr="005362B1">
              <w:rPr>
                <w:color w:val="000000"/>
              </w:rPr>
              <w:t>2022</w:t>
            </w:r>
          </w:p>
        </w:tc>
        <w:tc>
          <w:tcPr>
            <w:tcW w:w="0" w:type="auto"/>
            <w:shd w:val="clear" w:color="auto" w:fill="auto"/>
            <w:noWrap/>
            <w:vAlign w:val="bottom"/>
          </w:tcPr>
          <w:p w14:paraId="49705324" w14:textId="77777777" w:rsidR="0088536F" w:rsidRPr="005362B1" w:rsidRDefault="0088536F" w:rsidP="00D9550E">
            <w:pPr>
              <w:spacing w:after="0"/>
              <w:jc w:val="center"/>
              <w:rPr>
                <w:color w:val="000000"/>
              </w:rPr>
            </w:pPr>
            <w:r w:rsidRPr="005362B1">
              <w:rPr>
                <w:color w:val="000000"/>
              </w:rPr>
              <w:t>25,921</w:t>
            </w:r>
          </w:p>
        </w:tc>
        <w:tc>
          <w:tcPr>
            <w:tcW w:w="852" w:type="dxa"/>
            <w:shd w:val="clear" w:color="auto" w:fill="auto"/>
            <w:noWrap/>
            <w:vAlign w:val="bottom"/>
          </w:tcPr>
          <w:p w14:paraId="75327294" w14:textId="77777777" w:rsidR="0088536F" w:rsidRPr="005362B1" w:rsidRDefault="0088536F" w:rsidP="00D9550E">
            <w:pPr>
              <w:keepNext/>
              <w:spacing w:after="0"/>
              <w:jc w:val="center"/>
            </w:pPr>
            <w:r w:rsidRPr="005362B1">
              <w:rPr>
                <w:color w:val="000000"/>
              </w:rPr>
              <w:t>24,111</w:t>
            </w:r>
          </w:p>
        </w:tc>
        <w:tc>
          <w:tcPr>
            <w:tcW w:w="1397" w:type="dxa"/>
            <w:shd w:val="clear" w:color="auto" w:fill="auto"/>
            <w:noWrap/>
            <w:vAlign w:val="bottom"/>
          </w:tcPr>
          <w:p w14:paraId="2B628430" w14:textId="77777777" w:rsidR="0088536F" w:rsidRPr="005362B1" w:rsidRDefault="0088536F" w:rsidP="00D9550E">
            <w:pPr>
              <w:keepNext/>
              <w:spacing w:after="0"/>
              <w:jc w:val="center"/>
              <w:rPr>
                <w:color w:val="000000"/>
              </w:rPr>
            </w:pPr>
            <w:r w:rsidRPr="005362B1">
              <w:rPr>
                <w:color w:val="000000"/>
              </w:rPr>
              <w:t>32,811</w:t>
            </w:r>
          </w:p>
        </w:tc>
        <w:tc>
          <w:tcPr>
            <w:tcW w:w="0" w:type="auto"/>
            <w:shd w:val="clear" w:color="auto" w:fill="auto"/>
            <w:noWrap/>
            <w:vAlign w:val="bottom"/>
          </w:tcPr>
          <w:p w14:paraId="7D75F8FB" w14:textId="77777777" w:rsidR="0088536F" w:rsidRPr="005362B1" w:rsidRDefault="0088536F" w:rsidP="00D9550E">
            <w:pPr>
              <w:keepNext/>
              <w:spacing w:after="0"/>
              <w:jc w:val="center"/>
            </w:pPr>
            <w:r w:rsidRPr="005362B1">
              <w:rPr>
                <w:color w:val="000000"/>
              </w:rPr>
              <w:t>39,555</w:t>
            </w:r>
          </w:p>
        </w:tc>
        <w:tc>
          <w:tcPr>
            <w:tcW w:w="0" w:type="auto"/>
            <w:vAlign w:val="bottom"/>
          </w:tcPr>
          <w:p w14:paraId="31DDA354" w14:textId="77777777" w:rsidR="0088536F" w:rsidRPr="005362B1" w:rsidRDefault="0088536F" w:rsidP="00D9550E">
            <w:pPr>
              <w:keepNext/>
              <w:spacing w:after="0"/>
              <w:jc w:val="center"/>
            </w:pPr>
            <w:r w:rsidRPr="005362B1">
              <w:rPr>
                <w:color w:val="000000"/>
              </w:rPr>
              <w:t>8,700</w:t>
            </w:r>
          </w:p>
        </w:tc>
      </w:tr>
      <w:tr w:rsidR="0088536F" w:rsidRPr="005362B1" w14:paraId="7CE1CE25" w14:textId="77777777" w:rsidTr="00D9550E">
        <w:trPr>
          <w:cantSplit/>
          <w:jc w:val="center"/>
        </w:trPr>
        <w:tc>
          <w:tcPr>
            <w:tcW w:w="0" w:type="auto"/>
            <w:shd w:val="clear" w:color="auto" w:fill="auto"/>
            <w:noWrap/>
            <w:vAlign w:val="bottom"/>
          </w:tcPr>
          <w:p w14:paraId="1F6B1EB3" w14:textId="77777777" w:rsidR="0088536F" w:rsidRPr="005362B1" w:rsidRDefault="0088536F" w:rsidP="00D9550E">
            <w:pPr>
              <w:keepNext/>
              <w:spacing w:after="0"/>
              <w:jc w:val="center"/>
            </w:pPr>
            <w:r w:rsidRPr="005362B1">
              <w:rPr>
                <w:color w:val="000000"/>
              </w:rPr>
              <w:t>2023</w:t>
            </w:r>
          </w:p>
        </w:tc>
        <w:tc>
          <w:tcPr>
            <w:tcW w:w="0" w:type="auto"/>
            <w:shd w:val="clear" w:color="auto" w:fill="auto"/>
            <w:noWrap/>
            <w:vAlign w:val="bottom"/>
          </w:tcPr>
          <w:p w14:paraId="6B857172" w14:textId="77777777" w:rsidR="0088536F" w:rsidRPr="005362B1" w:rsidRDefault="0088536F" w:rsidP="00D9550E">
            <w:pPr>
              <w:spacing w:after="0"/>
              <w:jc w:val="center"/>
            </w:pPr>
            <w:r w:rsidRPr="005362B1">
              <w:rPr>
                <w:color w:val="000000"/>
              </w:rPr>
              <w:t>21,725</w:t>
            </w:r>
          </w:p>
        </w:tc>
        <w:tc>
          <w:tcPr>
            <w:tcW w:w="852" w:type="dxa"/>
            <w:shd w:val="clear" w:color="auto" w:fill="auto"/>
            <w:noWrap/>
            <w:vAlign w:val="bottom"/>
          </w:tcPr>
          <w:p w14:paraId="795E19FF" w14:textId="77777777" w:rsidR="0088536F" w:rsidRPr="005362B1" w:rsidRDefault="0088536F" w:rsidP="00D9550E">
            <w:pPr>
              <w:keepNext/>
              <w:spacing w:after="0"/>
              <w:jc w:val="center"/>
            </w:pPr>
            <w:r w:rsidRPr="005362B1">
              <w:rPr>
                <w:color w:val="000000"/>
              </w:rPr>
              <w:t>18,103</w:t>
            </w:r>
          </w:p>
        </w:tc>
        <w:tc>
          <w:tcPr>
            <w:tcW w:w="1397" w:type="dxa"/>
            <w:shd w:val="clear" w:color="auto" w:fill="auto"/>
            <w:noWrap/>
            <w:vAlign w:val="bottom"/>
          </w:tcPr>
          <w:p w14:paraId="2A1847F2" w14:textId="77777777" w:rsidR="0088536F" w:rsidRPr="005362B1" w:rsidRDefault="0088536F" w:rsidP="00D9550E">
            <w:pPr>
              <w:keepNext/>
              <w:spacing w:after="0"/>
              <w:jc w:val="center"/>
              <w:rPr>
                <w:color w:val="000000"/>
              </w:rPr>
            </w:pPr>
            <w:r w:rsidRPr="005362B1">
              <w:rPr>
                <w:color w:val="000000"/>
              </w:rPr>
              <w:t>24,634</w:t>
            </w:r>
          </w:p>
        </w:tc>
        <w:tc>
          <w:tcPr>
            <w:tcW w:w="0" w:type="auto"/>
            <w:shd w:val="clear" w:color="auto" w:fill="auto"/>
            <w:noWrap/>
            <w:vAlign w:val="bottom"/>
          </w:tcPr>
          <w:p w14:paraId="008CCF95" w14:textId="77777777" w:rsidR="0088536F" w:rsidRPr="005362B1" w:rsidRDefault="0088536F" w:rsidP="00D9550E">
            <w:pPr>
              <w:keepNext/>
              <w:spacing w:after="0"/>
              <w:jc w:val="center"/>
            </w:pPr>
            <w:r w:rsidRPr="005362B1">
              <w:rPr>
                <w:color w:val="000000"/>
              </w:rPr>
              <w:t>29,737</w:t>
            </w:r>
          </w:p>
        </w:tc>
        <w:tc>
          <w:tcPr>
            <w:tcW w:w="0" w:type="auto"/>
            <w:vAlign w:val="bottom"/>
          </w:tcPr>
          <w:p w14:paraId="3504313D" w14:textId="77777777" w:rsidR="0088536F" w:rsidRPr="005362B1" w:rsidRDefault="0088536F" w:rsidP="00D9550E">
            <w:pPr>
              <w:keepNext/>
              <w:spacing w:after="0"/>
              <w:jc w:val="center"/>
            </w:pPr>
            <w:r w:rsidRPr="005362B1">
              <w:rPr>
                <w:color w:val="000000"/>
              </w:rPr>
              <w:t>6,531</w:t>
            </w:r>
          </w:p>
        </w:tc>
      </w:tr>
      <w:tr w:rsidR="0088536F" w:rsidRPr="005362B1" w14:paraId="0E7263B6" w14:textId="77777777" w:rsidTr="00D9550E">
        <w:trPr>
          <w:cantSplit/>
          <w:jc w:val="center"/>
        </w:trPr>
        <w:tc>
          <w:tcPr>
            <w:tcW w:w="0" w:type="auto"/>
            <w:tcBorders>
              <w:bottom w:val="single" w:sz="4" w:space="0" w:color="auto"/>
            </w:tcBorders>
            <w:shd w:val="clear" w:color="auto" w:fill="auto"/>
            <w:noWrap/>
            <w:vAlign w:val="bottom"/>
          </w:tcPr>
          <w:p w14:paraId="7DAE56BD" w14:textId="77777777" w:rsidR="0088536F" w:rsidRPr="005362B1" w:rsidRDefault="0088536F" w:rsidP="00D9550E">
            <w:pPr>
              <w:keepNext/>
              <w:spacing w:after="0"/>
              <w:jc w:val="center"/>
              <w:rPr>
                <w:color w:val="000000"/>
              </w:rPr>
            </w:pPr>
            <w:r w:rsidRPr="005362B1">
              <w:rPr>
                <w:color w:val="000000"/>
              </w:rPr>
              <w:t>2024</w:t>
            </w:r>
          </w:p>
        </w:tc>
        <w:tc>
          <w:tcPr>
            <w:tcW w:w="0" w:type="auto"/>
            <w:tcBorders>
              <w:bottom w:val="single" w:sz="4" w:space="0" w:color="auto"/>
            </w:tcBorders>
            <w:shd w:val="clear" w:color="auto" w:fill="auto"/>
            <w:noWrap/>
            <w:vAlign w:val="bottom"/>
          </w:tcPr>
          <w:p w14:paraId="24428B78" w14:textId="77777777" w:rsidR="0088536F" w:rsidRPr="005362B1" w:rsidRDefault="0088536F" w:rsidP="00D9550E">
            <w:pPr>
              <w:spacing w:after="0"/>
              <w:jc w:val="center"/>
              <w:rPr>
                <w:color w:val="000000"/>
              </w:rPr>
            </w:pPr>
            <w:r w:rsidRPr="005362B1">
              <w:rPr>
                <w:color w:val="000000"/>
              </w:rPr>
              <w:t>23,171</w:t>
            </w:r>
          </w:p>
        </w:tc>
        <w:tc>
          <w:tcPr>
            <w:tcW w:w="852" w:type="dxa"/>
            <w:tcBorders>
              <w:bottom w:val="single" w:sz="4" w:space="0" w:color="auto"/>
            </w:tcBorders>
            <w:shd w:val="clear" w:color="auto" w:fill="auto"/>
            <w:noWrap/>
            <w:vAlign w:val="bottom"/>
          </w:tcPr>
          <w:p w14:paraId="27ED4958" w14:textId="77777777" w:rsidR="0088536F" w:rsidRPr="005362B1" w:rsidRDefault="0088536F" w:rsidP="00D9550E">
            <w:pPr>
              <w:keepNext/>
              <w:spacing w:after="0"/>
              <w:jc w:val="center"/>
              <w:rPr>
                <w:color w:val="000000"/>
              </w:rPr>
            </w:pPr>
            <w:r w:rsidRPr="005362B1">
              <w:rPr>
                <w:color w:val="000000"/>
              </w:rPr>
              <w:t>23,766</w:t>
            </w:r>
          </w:p>
        </w:tc>
        <w:tc>
          <w:tcPr>
            <w:tcW w:w="1397" w:type="dxa"/>
            <w:tcBorders>
              <w:bottom w:val="single" w:sz="4" w:space="0" w:color="auto"/>
            </w:tcBorders>
            <w:shd w:val="clear" w:color="auto" w:fill="auto"/>
            <w:noWrap/>
            <w:vAlign w:val="bottom"/>
          </w:tcPr>
          <w:p w14:paraId="55238B23" w14:textId="77777777" w:rsidR="0088536F" w:rsidRPr="005362B1" w:rsidRDefault="0088536F" w:rsidP="00D9550E">
            <w:pPr>
              <w:keepNext/>
              <w:spacing w:after="0"/>
              <w:jc w:val="center"/>
              <w:rPr>
                <w:color w:val="000000"/>
              </w:rPr>
            </w:pPr>
            <w:r w:rsidRPr="005362B1">
              <w:rPr>
                <w:color w:val="000000"/>
              </w:rPr>
              <w:t>32,272</w:t>
            </w:r>
          </w:p>
        </w:tc>
        <w:tc>
          <w:tcPr>
            <w:tcW w:w="0" w:type="auto"/>
            <w:tcBorders>
              <w:bottom w:val="single" w:sz="4" w:space="0" w:color="auto"/>
            </w:tcBorders>
            <w:shd w:val="clear" w:color="auto" w:fill="auto"/>
            <w:noWrap/>
            <w:vAlign w:val="bottom"/>
          </w:tcPr>
          <w:p w14:paraId="4F9D9335" w14:textId="77777777" w:rsidR="0088536F" w:rsidRPr="005362B1" w:rsidRDefault="0088536F" w:rsidP="00D9550E">
            <w:pPr>
              <w:keepNext/>
              <w:spacing w:after="0"/>
              <w:jc w:val="center"/>
              <w:rPr>
                <w:color w:val="000000"/>
              </w:rPr>
            </w:pPr>
            <w:r w:rsidRPr="005362B1">
              <w:rPr>
                <w:color w:val="000000"/>
              </w:rPr>
              <w:t>38,712</w:t>
            </w:r>
          </w:p>
        </w:tc>
        <w:tc>
          <w:tcPr>
            <w:tcW w:w="0" w:type="auto"/>
            <w:tcBorders>
              <w:bottom w:val="single" w:sz="4" w:space="0" w:color="auto"/>
            </w:tcBorders>
            <w:vAlign w:val="bottom"/>
          </w:tcPr>
          <w:p w14:paraId="6B253BC2" w14:textId="77777777" w:rsidR="0088536F" w:rsidRPr="005362B1" w:rsidRDefault="0088536F" w:rsidP="00D9550E">
            <w:pPr>
              <w:keepNext/>
              <w:spacing w:after="0"/>
              <w:jc w:val="center"/>
              <w:rPr>
                <w:color w:val="000000"/>
              </w:rPr>
            </w:pPr>
            <w:r w:rsidRPr="005362B1">
              <w:rPr>
                <w:color w:val="000000"/>
              </w:rPr>
              <w:t>8,506</w:t>
            </w:r>
          </w:p>
        </w:tc>
      </w:tr>
    </w:tbl>
    <w:p w14:paraId="5567F5B0" w14:textId="77777777" w:rsidR="0088536F" w:rsidRPr="005362B1" w:rsidRDefault="0088536F" w:rsidP="0088536F">
      <w:pPr>
        <w:spacing w:line="259" w:lineRule="auto"/>
      </w:pPr>
      <w:r w:rsidRPr="005362B1">
        <w:br w:type="page"/>
      </w:r>
    </w:p>
    <w:p w14:paraId="1049401A" w14:textId="77777777" w:rsidR="0088536F" w:rsidRPr="005362B1" w:rsidRDefault="0088536F" w:rsidP="0088536F">
      <w:pPr>
        <w:pStyle w:val="Heading5"/>
      </w:pPr>
      <w:r w:rsidRPr="005362B1">
        <w:lastRenderedPageBreak/>
        <w:t xml:space="preserve">Table 2.3. History of GOA Pacific cod allocations by regulatory area (in percent) for 1991-2024, and proposed for 2025 (in parentheses). See Barbeaux </w:t>
      </w:r>
      <w:r w:rsidRPr="005362B1">
        <w:rPr>
          <w:i/>
        </w:rPr>
        <w:t>et al.</w:t>
      </w:r>
      <w:r w:rsidRPr="005362B1">
        <w:t xml:space="preserve"> (2018) for 1977-1990.</w:t>
      </w:r>
    </w:p>
    <w:tbl>
      <w:tblPr>
        <w:tblW w:w="0" w:type="auto"/>
        <w:jc w:val="center"/>
        <w:tblLook w:val="04A0" w:firstRow="1" w:lastRow="0" w:firstColumn="1" w:lastColumn="0" w:noHBand="0" w:noVBand="1"/>
      </w:tblPr>
      <w:tblGrid>
        <w:gridCol w:w="1987"/>
        <w:gridCol w:w="1011"/>
        <w:gridCol w:w="991"/>
        <w:gridCol w:w="991"/>
        <w:gridCol w:w="52"/>
      </w:tblGrid>
      <w:tr w:rsidR="0088536F" w:rsidRPr="005362B1" w14:paraId="46F02898" w14:textId="77777777" w:rsidTr="00D9550E">
        <w:trPr>
          <w:gridAfter w:val="1"/>
          <w:wAfter w:w="52" w:type="dxa"/>
          <w:trHeight w:val="271"/>
          <w:jc w:val="center"/>
        </w:trPr>
        <w:tc>
          <w:tcPr>
            <w:tcW w:w="1987" w:type="dxa"/>
            <w:tcBorders>
              <w:top w:val="double" w:sz="4" w:space="0" w:color="auto"/>
              <w:bottom w:val="single" w:sz="8" w:space="0" w:color="auto"/>
            </w:tcBorders>
            <w:shd w:val="clear" w:color="auto" w:fill="auto"/>
            <w:noWrap/>
            <w:vAlign w:val="center"/>
            <w:hideMark/>
          </w:tcPr>
          <w:p w14:paraId="652CCCC8" w14:textId="77777777" w:rsidR="0088536F" w:rsidRPr="005362B1" w:rsidRDefault="0088536F" w:rsidP="00D9550E">
            <w:pPr>
              <w:pStyle w:val="tabcap"/>
              <w:spacing w:before="0" w:after="0"/>
              <w:jc w:val="center"/>
              <w:rPr>
                <w:b/>
              </w:rPr>
            </w:pPr>
            <w:r w:rsidRPr="005362B1">
              <w:rPr>
                <w:b/>
              </w:rPr>
              <w:t>Year(s)</w:t>
            </w:r>
          </w:p>
        </w:tc>
        <w:tc>
          <w:tcPr>
            <w:tcW w:w="1011" w:type="dxa"/>
            <w:tcBorders>
              <w:top w:val="double" w:sz="4" w:space="0" w:color="auto"/>
              <w:bottom w:val="single" w:sz="8" w:space="0" w:color="auto"/>
            </w:tcBorders>
            <w:shd w:val="clear" w:color="auto" w:fill="auto"/>
            <w:noWrap/>
            <w:vAlign w:val="center"/>
            <w:hideMark/>
          </w:tcPr>
          <w:p w14:paraId="02B8FC5C" w14:textId="77777777" w:rsidR="0088536F" w:rsidRPr="005362B1" w:rsidRDefault="0088536F" w:rsidP="00D9550E">
            <w:pPr>
              <w:pStyle w:val="tabcap"/>
              <w:spacing w:before="0" w:after="0"/>
              <w:jc w:val="center"/>
              <w:rPr>
                <w:b/>
              </w:rPr>
            </w:pPr>
            <w:r w:rsidRPr="005362B1">
              <w:rPr>
                <w:b/>
              </w:rPr>
              <w:t>Western</w:t>
            </w:r>
          </w:p>
        </w:tc>
        <w:tc>
          <w:tcPr>
            <w:tcW w:w="991" w:type="dxa"/>
            <w:tcBorders>
              <w:top w:val="double" w:sz="4" w:space="0" w:color="auto"/>
              <w:bottom w:val="single" w:sz="8" w:space="0" w:color="auto"/>
            </w:tcBorders>
            <w:shd w:val="clear" w:color="auto" w:fill="auto"/>
            <w:noWrap/>
            <w:vAlign w:val="center"/>
            <w:hideMark/>
          </w:tcPr>
          <w:p w14:paraId="0DB617E3" w14:textId="77777777" w:rsidR="0088536F" w:rsidRPr="005362B1" w:rsidRDefault="0088536F" w:rsidP="00D9550E">
            <w:pPr>
              <w:pStyle w:val="tabcap"/>
              <w:spacing w:before="0" w:after="0"/>
              <w:jc w:val="center"/>
              <w:rPr>
                <w:b/>
              </w:rPr>
            </w:pPr>
            <w:r w:rsidRPr="005362B1">
              <w:rPr>
                <w:b/>
              </w:rPr>
              <w:t>Central</w:t>
            </w:r>
          </w:p>
        </w:tc>
        <w:tc>
          <w:tcPr>
            <w:tcW w:w="991" w:type="dxa"/>
            <w:tcBorders>
              <w:top w:val="double" w:sz="4" w:space="0" w:color="auto"/>
              <w:bottom w:val="single" w:sz="8" w:space="0" w:color="auto"/>
            </w:tcBorders>
            <w:shd w:val="clear" w:color="auto" w:fill="auto"/>
            <w:noWrap/>
            <w:vAlign w:val="center"/>
            <w:hideMark/>
          </w:tcPr>
          <w:p w14:paraId="1DBF175E" w14:textId="77777777" w:rsidR="0088536F" w:rsidRPr="005362B1" w:rsidRDefault="0088536F" w:rsidP="00D9550E">
            <w:pPr>
              <w:pStyle w:val="tabcap"/>
              <w:spacing w:before="0" w:after="0"/>
              <w:jc w:val="center"/>
              <w:rPr>
                <w:b/>
              </w:rPr>
            </w:pPr>
            <w:r w:rsidRPr="005362B1">
              <w:rPr>
                <w:b/>
              </w:rPr>
              <w:t>Eastern</w:t>
            </w:r>
          </w:p>
        </w:tc>
      </w:tr>
      <w:tr w:rsidR="0088536F" w:rsidRPr="005362B1" w14:paraId="667F372B" w14:textId="77777777" w:rsidTr="00D9550E">
        <w:trPr>
          <w:gridAfter w:val="1"/>
          <w:wAfter w:w="52" w:type="dxa"/>
          <w:trHeight w:val="258"/>
          <w:jc w:val="center"/>
        </w:trPr>
        <w:tc>
          <w:tcPr>
            <w:tcW w:w="1987" w:type="dxa"/>
            <w:noWrap/>
            <w:vAlign w:val="center"/>
            <w:hideMark/>
          </w:tcPr>
          <w:p w14:paraId="065238F2" w14:textId="77777777" w:rsidR="0088536F" w:rsidRPr="005362B1" w:rsidRDefault="0088536F" w:rsidP="00D9550E">
            <w:pPr>
              <w:pStyle w:val="tabcap"/>
              <w:spacing w:before="0" w:after="0"/>
              <w:jc w:val="center"/>
            </w:pPr>
            <w:r w:rsidRPr="005362B1">
              <w:t>1991</w:t>
            </w:r>
          </w:p>
        </w:tc>
        <w:tc>
          <w:tcPr>
            <w:tcW w:w="1011" w:type="dxa"/>
            <w:noWrap/>
            <w:vAlign w:val="center"/>
            <w:hideMark/>
          </w:tcPr>
          <w:p w14:paraId="1B5F5AB5" w14:textId="77777777" w:rsidR="0088536F" w:rsidRPr="005362B1" w:rsidRDefault="0088536F" w:rsidP="00D9550E">
            <w:pPr>
              <w:pStyle w:val="tabcap"/>
              <w:spacing w:before="0" w:after="0"/>
              <w:jc w:val="center"/>
            </w:pPr>
            <w:r w:rsidRPr="005362B1">
              <w:t>33</w:t>
            </w:r>
          </w:p>
        </w:tc>
        <w:tc>
          <w:tcPr>
            <w:tcW w:w="991" w:type="dxa"/>
            <w:noWrap/>
            <w:vAlign w:val="center"/>
            <w:hideMark/>
          </w:tcPr>
          <w:p w14:paraId="34278D79"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6C6B2BE1" w14:textId="77777777" w:rsidR="0088536F" w:rsidRPr="005362B1" w:rsidRDefault="0088536F" w:rsidP="00D9550E">
            <w:pPr>
              <w:pStyle w:val="tabcap"/>
              <w:spacing w:before="0" w:after="0"/>
              <w:jc w:val="center"/>
            </w:pPr>
            <w:r w:rsidRPr="005362B1">
              <w:t>5</w:t>
            </w:r>
          </w:p>
        </w:tc>
      </w:tr>
      <w:tr w:rsidR="0088536F" w:rsidRPr="005362B1" w14:paraId="2B287528" w14:textId="77777777" w:rsidTr="00D9550E">
        <w:trPr>
          <w:gridAfter w:val="1"/>
          <w:wAfter w:w="52" w:type="dxa"/>
          <w:trHeight w:val="258"/>
          <w:jc w:val="center"/>
        </w:trPr>
        <w:tc>
          <w:tcPr>
            <w:tcW w:w="1987" w:type="dxa"/>
            <w:noWrap/>
            <w:vAlign w:val="center"/>
            <w:hideMark/>
          </w:tcPr>
          <w:p w14:paraId="39746422" w14:textId="77777777" w:rsidR="0088536F" w:rsidRPr="005362B1" w:rsidRDefault="0088536F" w:rsidP="00D9550E">
            <w:pPr>
              <w:pStyle w:val="tabcap"/>
              <w:spacing w:before="0" w:after="0"/>
              <w:jc w:val="center"/>
            </w:pPr>
            <w:r w:rsidRPr="005362B1">
              <w:t>1992</w:t>
            </w:r>
          </w:p>
        </w:tc>
        <w:tc>
          <w:tcPr>
            <w:tcW w:w="1011" w:type="dxa"/>
            <w:noWrap/>
            <w:vAlign w:val="center"/>
            <w:hideMark/>
          </w:tcPr>
          <w:p w14:paraId="41323B54" w14:textId="77777777" w:rsidR="0088536F" w:rsidRPr="005362B1" w:rsidRDefault="0088536F" w:rsidP="00D9550E">
            <w:pPr>
              <w:pStyle w:val="tabcap"/>
              <w:spacing w:before="0" w:after="0"/>
              <w:jc w:val="center"/>
            </w:pPr>
            <w:r w:rsidRPr="005362B1">
              <w:t>37</w:t>
            </w:r>
          </w:p>
        </w:tc>
        <w:tc>
          <w:tcPr>
            <w:tcW w:w="991" w:type="dxa"/>
            <w:noWrap/>
            <w:vAlign w:val="center"/>
            <w:hideMark/>
          </w:tcPr>
          <w:p w14:paraId="3F1ACA3A" w14:textId="77777777" w:rsidR="0088536F" w:rsidRPr="005362B1" w:rsidRDefault="0088536F" w:rsidP="00D9550E">
            <w:pPr>
              <w:pStyle w:val="tabcap"/>
              <w:spacing w:before="0" w:after="0"/>
              <w:jc w:val="center"/>
            </w:pPr>
            <w:r w:rsidRPr="005362B1">
              <w:t>61</w:t>
            </w:r>
          </w:p>
        </w:tc>
        <w:tc>
          <w:tcPr>
            <w:tcW w:w="991" w:type="dxa"/>
            <w:shd w:val="clear" w:color="auto" w:fill="auto"/>
            <w:noWrap/>
            <w:vAlign w:val="center"/>
            <w:hideMark/>
          </w:tcPr>
          <w:p w14:paraId="01CCDC34" w14:textId="77777777" w:rsidR="0088536F" w:rsidRPr="005362B1" w:rsidRDefault="0088536F" w:rsidP="00D9550E">
            <w:pPr>
              <w:pStyle w:val="tabcap"/>
              <w:spacing w:before="0" w:after="0"/>
              <w:jc w:val="center"/>
            </w:pPr>
            <w:r w:rsidRPr="005362B1">
              <w:t>2</w:t>
            </w:r>
          </w:p>
        </w:tc>
      </w:tr>
      <w:tr w:rsidR="0088536F" w:rsidRPr="005362B1" w14:paraId="57D146CE" w14:textId="77777777" w:rsidTr="00D9550E">
        <w:trPr>
          <w:gridAfter w:val="1"/>
          <w:wAfter w:w="52" w:type="dxa"/>
          <w:trHeight w:val="258"/>
          <w:jc w:val="center"/>
        </w:trPr>
        <w:tc>
          <w:tcPr>
            <w:tcW w:w="1987" w:type="dxa"/>
            <w:noWrap/>
            <w:vAlign w:val="center"/>
            <w:hideMark/>
          </w:tcPr>
          <w:p w14:paraId="4A235733" w14:textId="77777777" w:rsidR="0088536F" w:rsidRPr="005362B1" w:rsidRDefault="0088536F" w:rsidP="00D9550E">
            <w:pPr>
              <w:pStyle w:val="tabcap"/>
              <w:spacing w:before="0" w:after="0"/>
              <w:jc w:val="center"/>
            </w:pPr>
            <w:r w:rsidRPr="005362B1">
              <w:t>1993-1994</w:t>
            </w:r>
          </w:p>
        </w:tc>
        <w:tc>
          <w:tcPr>
            <w:tcW w:w="1011" w:type="dxa"/>
            <w:noWrap/>
            <w:vAlign w:val="center"/>
            <w:hideMark/>
          </w:tcPr>
          <w:p w14:paraId="48D51DF0" w14:textId="77777777" w:rsidR="0088536F" w:rsidRPr="005362B1" w:rsidRDefault="0088536F" w:rsidP="00D9550E">
            <w:pPr>
              <w:pStyle w:val="tabcap"/>
              <w:spacing w:before="0" w:after="0"/>
              <w:jc w:val="center"/>
            </w:pPr>
            <w:r w:rsidRPr="005362B1">
              <w:t>33</w:t>
            </w:r>
          </w:p>
        </w:tc>
        <w:tc>
          <w:tcPr>
            <w:tcW w:w="991" w:type="dxa"/>
            <w:noWrap/>
            <w:vAlign w:val="center"/>
            <w:hideMark/>
          </w:tcPr>
          <w:p w14:paraId="32EA54EF"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62C91902" w14:textId="77777777" w:rsidR="0088536F" w:rsidRPr="005362B1" w:rsidRDefault="0088536F" w:rsidP="00D9550E">
            <w:pPr>
              <w:pStyle w:val="tabcap"/>
              <w:spacing w:before="0" w:after="0"/>
              <w:jc w:val="center"/>
            </w:pPr>
            <w:r w:rsidRPr="005362B1">
              <w:t>5</w:t>
            </w:r>
          </w:p>
        </w:tc>
      </w:tr>
      <w:tr w:rsidR="0088536F" w:rsidRPr="005362B1" w14:paraId="0B47CA36" w14:textId="77777777" w:rsidTr="00D9550E">
        <w:trPr>
          <w:gridAfter w:val="1"/>
          <w:wAfter w:w="52" w:type="dxa"/>
          <w:trHeight w:val="258"/>
          <w:jc w:val="center"/>
        </w:trPr>
        <w:tc>
          <w:tcPr>
            <w:tcW w:w="1987" w:type="dxa"/>
            <w:noWrap/>
            <w:vAlign w:val="center"/>
            <w:hideMark/>
          </w:tcPr>
          <w:p w14:paraId="129627F4" w14:textId="77777777" w:rsidR="0088536F" w:rsidRPr="005362B1" w:rsidRDefault="0088536F" w:rsidP="00D9550E">
            <w:pPr>
              <w:pStyle w:val="tabcap"/>
              <w:spacing w:before="0" w:after="0"/>
              <w:jc w:val="center"/>
            </w:pPr>
            <w:r w:rsidRPr="005362B1">
              <w:t>1995-1996</w:t>
            </w:r>
          </w:p>
        </w:tc>
        <w:tc>
          <w:tcPr>
            <w:tcW w:w="1011" w:type="dxa"/>
            <w:noWrap/>
            <w:vAlign w:val="center"/>
            <w:hideMark/>
          </w:tcPr>
          <w:p w14:paraId="25876A53" w14:textId="77777777" w:rsidR="0088536F" w:rsidRPr="005362B1" w:rsidRDefault="0088536F" w:rsidP="00D9550E">
            <w:pPr>
              <w:pStyle w:val="tabcap"/>
              <w:spacing w:before="0" w:after="0"/>
              <w:jc w:val="center"/>
            </w:pPr>
            <w:r w:rsidRPr="005362B1">
              <w:t>29</w:t>
            </w:r>
          </w:p>
        </w:tc>
        <w:tc>
          <w:tcPr>
            <w:tcW w:w="991" w:type="dxa"/>
            <w:noWrap/>
            <w:vAlign w:val="center"/>
            <w:hideMark/>
          </w:tcPr>
          <w:p w14:paraId="5706ABD9" w14:textId="77777777" w:rsidR="0088536F" w:rsidRPr="005362B1" w:rsidRDefault="0088536F" w:rsidP="00D9550E">
            <w:pPr>
              <w:pStyle w:val="tabcap"/>
              <w:spacing w:before="0" w:after="0"/>
              <w:jc w:val="center"/>
            </w:pPr>
            <w:r w:rsidRPr="005362B1">
              <w:t>66</w:t>
            </w:r>
          </w:p>
        </w:tc>
        <w:tc>
          <w:tcPr>
            <w:tcW w:w="991" w:type="dxa"/>
            <w:noWrap/>
            <w:vAlign w:val="center"/>
            <w:hideMark/>
          </w:tcPr>
          <w:p w14:paraId="35FB786D" w14:textId="77777777" w:rsidR="0088536F" w:rsidRPr="005362B1" w:rsidRDefault="0088536F" w:rsidP="00D9550E">
            <w:pPr>
              <w:pStyle w:val="tabcap"/>
              <w:spacing w:before="0" w:after="0"/>
              <w:jc w:val="center"/>
            </w:pPr>
            <w:r w:rsidRPr="005362B1">
              <w:t>5</w:t>
            </w:r>
          </w:p>
        </w:tc>
      </w:tr>
      <w:tr w:rsidR="0088536F" w:rsidRPr="005362B1" w14:paraId="7A2D833A" w14:textId="77777777" w:rsidTr="00D9550E">
        <w:trPr>
          <w:gridAfter w:val="1"/>
          <w:wAfter w:w="52" w:type="dxa"/>
          <w:trHeight w:val="258"/>
          <w:jc w:val="center"/>
        </w:trPr>
        <w:tc>
          <w:tcPr>
            <w:tcW w:w="1987" w:type="dxa"/>
            <w:noWrap/>
            <w:vAlign w:val="center"/>
            <w:hideMark/>
          </w:tcPr>
          <w:p w14:paraId="5C254093" w14:textId="77777777" w:rsidR="0088536F" w:rsidRPr="005362B1" w:rsidRDefault="0088536F" w:rsidP="00D9550E">
            <w:pPr>
              <w:pStyle w:val="tabcap"/>
              <w:spacing w:before="0" w:after="0"/>
              <w:jc w:val="center"/>
            </w:pPr>
            <w:r w:rsidRPr="005362B1">
              <w:t>1997-1999</w:t>
            </w:r>
          </w:p>
        </w:tc>
        <w:tc>
          <w:tcPr>
            <w:tcW w:w="1011" w:type="dxa"/>
            <w:noWrap/>
            <w:vAlign w:val="center"/>
            <w:hideMark/>
          </w:tcPr>
          <w:p w14:paraId="1C2B21C5"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3DBB384A" w14:textId="77777777" w:rsidR="0088536F" w:rsidRPr="005362B1" w:rsidRDefault="0088536F" w:rsidP="00D9550E">
            <w:pPr>
              <w:pStyle w:val="tabcap"/>
              <w:spacing w:before="0" w:after="0"/>
              <w:jc w:val="center"/>
            </w:pPr>
            <w:r w:rsidRPr="005362B1">
              <w:t>63</w:t>
            </w:r>
          </w:p>
        </w:tc>
        <w:tc>
          <w:tcPr>
            <w:tcW w:w="991" w:type="dxa"/>
            <w:noWrap/>
            <w:vAlign w:val="center"/>
            <w:hideMark/>
          </w:tcPr>
          <w:p w14:paraId="526B51CA" w14:textId="77777777" w:rsidR="0088536F" w:rsidRPr="005362B1" w:rsidRDefault="0088536F" w:rsidP="00D9550E">
            <w:pPr>
              <w:pStyle w:val="tabcap"/>
              <w:spacing w:before="0" w:after="0"/>
              <w:jc w:val="center"/>
            </w:pPr>
            <w:r w:rsidRPr="005362B1">
              <w:t>2</w:t>
            </w:r>
          </w:p>
        </w:tc>
      </w:tr>
      <w:tr w:rsidR="0088536F" w:rsidRPr="005362B1" w14:paraId="4AEDA526" w14:textId="77777777" w:rsidTr="00D9550E">
        <w:trPr>
          <w:gridAfter w:val="1"/>
          <w:wAfter w:w="52" w:type="dxa"/>
          <w:trHeight w:val="258"/>
          <w:jc w:val="center"/>
        </w:trPr>
        <w:tc>
          <w:tcPr>
            <w:tcW w:w="1987" w:type="dxa"/>
            <w:noWrap/>
            <w:vAlign w:val="center"/>
            <w:hideMark/>
          </w:tcPr>
          <w:p w14:paraId="3F1047E6" w14:textId="77777777" w:rsidR="0088536F" w:rsidRPr="005362B1" w:rsidRDefault="0088536F" w:rsidP="00D9550E">
            <w:pPr>
              <w:pStyle w:val="tabcap"/>
              <w:spacing w:before="0" w:after="0"/>
              <w:jc w:val="center"/>
            </w:pPr>
            <w:r w:rsidRPr="005362B1">
              <w:t>2000-2001</w:t>
            </w:r>
          </w:p>
        </w:tc>
        <w:tc>
          <w:tcPr>
            <w:tcW w:w="1011" w:type="dxa"/>
            <w:noWrap/>
            <w:vAlign w:val="center"/>
            <w:hideMark/>
          </w:tcPr>
          <w:p w14:paraId="6EA317E5" w14:textId="77777777" w:rsidR="0088536F" w:rsidRPr="005362B1" w:rsidRDefault="0088536F" w:rsidP="00D9550E">
            <w:pPr>
              <w:pStyle w:val="tabcap"/>
              <w:spacing w:before="0" w:after="0"/>
              <w:jc w:val="center"/>
            </w:pPr>
            <w:r w:rsidRPr="005362B1">
              <w:t>36</w:t>
            </w:r>
          </w:p>
        </w:tc>
        <w:tc>
          <w:tcPr>
            <w:tcW w:w="991" w:type="dxa"/>
            <w:noWrap/>
            <w:vAlign w:val="center"/>
            <w:hideMark/>
          </w:tcPr>
          <w:p w14:paraId="01D8A820"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6FB697E2" w14:textId="77777777" w:rsidR="0088536F" w:rsidRPr="005362B1" w:rsidRDefault="0088536F" w:rsidP="00D9550E">
            <w:pPr>
              <w:pStyle w:val="tabcap"/>
              <w:spacing w:before="0" w:after="0"/>
              <w:jc w:val="center"/>
            </w:pPr>
            <w:r w:rsidRPr="005362B1">
              <w:t>7</w:t>
            </w:r>
          </w:p>
        </w:tc>
      </w:tr>
      <w:tr w:rsidR="0088536F" w:rsidRPr="005362B1" w14:paraId="76989A08" w14:textId="77777777" w:rsidTr="00D9550E">
        <w:trPr>
          <w:gridAfter w:val="1"/>
          <w:wAfter w:w="52" w:type="dxa"/>
          <w:trHeight w:val="258"/>
          <w:jc w:val="center"/>
        </w:trPr>
        <w:tc>
          <w:tcPr>
            <w:tcW w:w="1987" w:type="dxa"/>
            <w:noWrap/>
            <w:vAlign w:val="center"/>
            <w:hideMark/>
          </w:tcPr>
          <w:p w14:paraId="19E590E1" w14:textId="77777777" w:rsidR="0088536F" w:rsidRPr="005362B1" w:rsidRDefault="0088536F" w:rsidP="00D9550E">
            <w:pPr>
              <w:pStyle w:val="tabcap"/>
              <w:spacing w:before="0" w:after="0"/>
              <w:jc w:val="center"/>
            </w:pPr>
            <w:r w:rsidRPr="005362B1">
              <w:t>2002</w:t>
            </w:r>
          </w:p>
        </w:tc>
        <w:tc>
          <w:tcPr>
            <w:tcW w:w="1011" w:type="dxa"/>
            <w:noWrap/>
            <w:vAlign w:val="center"/>
            <w:hideMark/>
          </w:tcPr>
          <w:p w14:paraId="16F3B4B3"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1E67E9E8"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13852993" w14:textId="77777777" w:rsidR="0088536F" w:rsidRPr="005362B1" w:rsidRDefault="0088536F" w:rsidP="00D9550E">
            <w:pPr>
              <w:pStyle w:val="tabcap"/>
              <w:spacing w:before="0" w:after="0"/>
              <w:jc w:val="center"/>
            </w:pPr>
            <w:r w:rsidRPr="005362B1">
              <w:t>6</w:t>
            </w:r>
          </w:p>
        </w:tc>
      </w:tr>
      <w:tr w:rsidR="0088536F" w:rsidRPr="005362B1" w14:paraId="7AD6D19A" w14:textId="77777777" w:rsidTr="00D9550E">
        <w:trPr>
          <w:gridAfter w:val="1"/>
          <w:wAfter w:w="52" w:type="dxa"/>
          <w:trHeight w:val="258"/>
          <w:jc w:val="center"/>
        </w:trPr>
        <w:tc>
          <w:tcPr>
            <w:tcW w:w="1987" w:type="dxa"/>
            <w:noWrap/>
            <w:vAlign w:val="center"/>
            <w:hideMark/>
          </w:tcPr>
          <w:p w14:paraId="575A167F" w14:textId="77777777" w:rsidR="0088536F" w:rsidRPr="005362B1" w:rsidRDefault="0088536F" w:rsidP="00D9550E">
            <w:pPr>
              <w:pStyle w:val="tabcap"/>
              <w:spacing w:before="0" w:after="0"/>
              <w:jc w:val="center"/>
            </w:pPr>
            <w:r w:rsidRPr="005362B1">
              <w:t>2002</w:t>
            </w:r>
          </w:p>
        </w:tc>
        <w:tc>
          <w:tcPr>
            <w:tcW w:w="1011" w:type="dxa"/>
            <w:noWrap/>
            <w:vAlign w:val="center"/>
            <w:hideMark/>
          </w:tcPr>
          <w:p w14:paraId="361DEE10"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3542B32E" w14:textId="77777777" w:rsidR="0088536F" w:rsidRPr="005362B1" w:rsidRDefault="0088536F" w:rsidP="00D9550E">
            <w:pPr>
              <w:pStyle w:val="tabcap"/>
              <w:spacing w:before="0" w:after="0"/>
              <w:jc w:val="center"/>
            </w:pPr>
            <w:r w:rsidRPr="005362B1">
              <w:t>56</w:t>
            </w:r>
          </w:p>
        </w:tc>
        <w:tc>
          <w:tcPr>
            <w:tcW w:w="991" w:type="dxa"/>
            <w:noWrap/>
            <w:vAlign w:val="center"/>
            <w:hideMark/>
          </w:tcPr>
          <w:p w14:paraId="5AE0BD9B" w14:textId="77777777" w:rsidR="0088536F" w:rsidRPr="005362B1" w:rsidRDefault="0088536F" w:rsidP="00D9550E">
            <w:pPr>
              <w:pStyle w:val="tabcap"/>
              <w:spacing w:before="0" w:after="0"/>
              <w:jc w:val="center"/>
            </w:pPr>
            <w:r w:rsidRPr="005362B1">
              <w:t>6</w:t>
            </w:r>
          </w:p>
        </w:tc>
      </w:tr>
      <w:tr w:rsidR="0088536F" w:rsidRPr="005362B1" w14:paraId="373EA2D9" w14:textId="77777777" w:rsidTr="00D9550E">
        <w:trPr>
          <w:gridAfter w:val="1"/>
          <w:wAfter w:w="52" w:type="dxa"/>
          <w:trHeight w:val="258"/>
          <w:jc w:val="center"/>
        </w:trPr>
        <w:tc>
          <w:tcPr>
            <w:tcW w:w="1987" w:type="dxa"/>
            <w:noWrap/>
            <w:vAlign w:val="center"/>
            <w:hideMark/>
          </w:tcPr>
          <w:p w14:paraId="1E33E92C" w14:textId="77777777" w:rsidR="0088536F" w:rsidRPr="005362B1" w:rsidRDefault="0088536F" w:rsidP="00D9550E">
            <w:pPr>
              <w:pStyle w:val="tabcap"/>
              <w:spacing w:before="0" w:after="0"/>
              <w:jc w:val="center"/>
            </w:pPr>
            <w:r w:rsidRPr="005362B1">
              <w:t>2003</w:t>
            </w:r>
          </w:p>
        </w:tc>
        <w:tc>
          <w:tcPr>
            <w:tcW w:w="1011" w:type="dxa"/>
            <w:noWrap/>
            <w:vAlign w:val="center"/>
            <w:hideMark/>
          </w:tcPr>
          <w:p w14:paraId="488509EF"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32DB0492"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174B1A5A" w14:textId="77777777" w:rsidR="0088536F" w:rsidRPr="005362B1" w:rsidRDefault="0088536F" w:rsidP="00D9550E">
            <w:pPr>
              <w:pStyle w:val="tabcap"/>
              <w:spacing w:before="0" w:after="0"/>
              <w:jc w:val="center"/>
            </w:pPr>
            <w:r w:rsidRPr="005362B1">
              <w:t>6</w:t>
            </w:r>
          </w:p>
        </w:tc>
      </w:tr>
      <w:tr w:rsidR="0088536F" w:rsidRPr="005362B1" w14:paraId="4F7D95AD" w14:textId="77777777" w:rsidTr="00D9550E">
        <w:trPr>
          <w:gridAfter w:val="1"/>
          <w:wAfter w:w="52" w:type="dxa"/>
          <w:trHeight w:val="258"/>
          <w:jc w:val="center"/>
        </w:trPr>
        <w:tc>
          <w:tcPr>
            <w:tcW w:w="1987" w:type="dxa"/>
            <w:noWrap/>
            <w:vAlign w:val="center"/>
            <w:hideMark/>
          </w:tcPr>
          <w:p w14:paraId="78FA227D" w14:textId="77777777" w:rsidR="0088536F" w:rsidRPr="005362B1" w:rsidRDefault="0088536F" w:rsidP="00D9550E">
            <w:pPr>
              <w:pStyle w:val="tabcap"/>
              <w:spacing w:before="0" w:after="0"/>
              <w:jc w:val="center"/>
            </w:pPr>
            <w:r w:rsidRPr="005362B1">
              <w:t>2003</w:t>
            </w:r>
          </w:p>
        </w:tc>
        <w:tc>
          <w:tcPr>
            <w:tcW w:w="1011" w:type="dxa"/>
            <w:noWrap/>
            <w:vAlign w:val="center"/>
            <w:hideMark/>
          </w:tcPr>
          <w:p w14:paraId="2F0A1670"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310B986F" w14:textId="77777777" w:rsidR="0088536F" w:rsidRPr="005362B1" w:rsidRDefault="0088536F" w:rsidP="00D9550E">
            <w:pPr>
              <w:pStyle w:val="tabcap"/>
              <w:spacing w:before="0" w:after="0"/>
              <w:jc w:val="center"/>
            </w:pPr>
            <w:r w:rsidRPr="005362B1">
              <w:t>56</w:t>
            </w:r>
          </w:p>
        </w:tc>
        <w:tc>
          <w:tcPr>
            <w:tcW w:w="991" w:type="dxa"/>
            <w:noWrap/>
            <w:vAlign w:val="center"/>
            <w:hideMark/>
          </w:tcPr>
          <w:p w14:paraId="24E3BAAF" w14:textId="77777777" w:rsidR="0088536F" w:rsidRPr="005362B1" w:rsidRDefault="0088536F" w:rsidP="00D9550E">
            <w:pPr>
              <w:pStyle w:val="tabcap"/>
              <w:spacing w:before="0" w:after="0"/>
              <w:jc w:val="center"/>
            </w:pPr>
            <w:r w:rsidRPr="005362B1">
              <w:t>6</w:t>
            </w:r>
          </w:p>
        </w:tc>
      </w:tr>
      <w:tr w:rsidR="0088536F" w:rsidRPr="005362B1" w14:paraId="2E510DC9" w14:textId="77777777" w:rsidTr="00D9550E">
        <w:trPr>
          <w:gridAfter w:val="1"/>
          <w:wAfter w:w="52" w:type="dxa"/>
          <w:trHeight w:val="258"/>
          <w:jc w:val="center"/>
        </w:trPr>
        <w:tc>
          <w:tcPr>
            <w:tcW w:w="1987" w:type="dxa"/>
            <w:noWrap/>
            <w:vAlign w:val="center"/>
            <w:hideMark/>
          </w:tcPr>
          <w:p w14:paraId="1FE40057" w14:textId="77777777" w:rsidR="0088536F" w:rsidRPr="005362B1" w:rsidRDefault="0088536F" w:rsidP="00D9550E">
            <w:pPr>
              <w:pStyle w:val="tabcap"/>
              <w:spacing w:before="0" w:after="0"/>
              <w:jc w:val="center"/>
            </w:pPr>
            <w:r w:rsidRPr="005362B1">
              <w:t>2004</w:t>
            </w:r>
          </w:p>
        </w:tc>
        <w:tc>
          <w:tcPr>
            <w:tcW w:w="1011" w:type="dxa"/>
            <w:noWrap/>
            <w:vAlign w:val="center"/>
            <w:hideMark/>
          </w:tcPr>
          <w:p w14:paraId="08EDD211" w14:textId="77777777" w:rsidR="0088536F" w:rsidRPr="005362B1" w:rsidRDefault="0088536F" w:rsidP="00D9550E">
            <w:pPr>
              <w:pStyle w:val="tabcap"/>
              <w:spacing w:before="0" w:after="0"/>
              <w:jc w:val="center"/>
            </w:pPr>
            <w:r w:rsidRPr="005362B1">
              <w:t>36</w:t>
            </w:r>
          </w:p>
        </w:tc>
        <w:tc>
          <w:tcPr>
            <w:tcW w:w="991" w:type="dxa"/>
            <w:noWrap/>
            <w:vAlign w:val="center"/>
            <w:hideMark/>
          </w:tcPr>
          <w:p w14:paraId="26A07C17"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75C554BF" w14:textId="77777777" w:rsidR="0088536F" w:rsidRPr="005362B1" w:rsidRDefault="0088536F" w:rsidP="00D9550E">
            <w:pPr>
              <w:pStyle w:val="tabcap"/>
              <w:spacing w:before="0" w:after="0"/>
              <w:jc w:val="center"/>
            </w:pPr>
            <w:r w:rsidRPr="005362B1">
              <w:t>7</w:t>
            </w:r>
          </w:p>
        </w:tc>
      </w:tr>
      <w:tr w:rsidR="0088536F" w:rsidRPr="005362B1" w14:paraId="6C8D91CD" w14:textId="77777777" w:rsidTr="00D9550E">
        <w:trPr>
          <w:gridAfter w:val="1"/>
          <w:wAfter w:w="52" w:type="dxa"/>
          <w:trHeight w:val="258"/>
          <w:jc w:val="center"/>
        </w:trPr>
        <w:tc>
          <w:tcPr>
            <w:tcW w:w="1987" w:type="dxa"/>
            <w:noWrap/>
            <w:vAlign w:val="center"/>
            <w:hideMark/>
          </w:tcPr>
          <w:p w14:paraId="768AAF28" w14:textId="77777777" w:rsidR="0088536F" w:rsidRPr="005362B1" w:rsidRDefault="0088536F" w:rsidP="00D9550E">
            <w:pPr>
              <w:pStyle w:val="tabcap"/>
              <w:spacing w:before="0" w:after="0"/>
              <w:jc w:val="center"/>
            </w:pPr>
            <w:r w:rsidRPr="005362B1">
              <w:t>2004</w:t>
            </w:r>
          </w:p>
        </w:tc>
        <w:tc>
          <w:tcPr>
            <w:tcW w:w="1011" w:type="dxa"/>
            <w:noWrap/>
            <w:vAlign w:val="center"/>
            <w:hideMark/>
          </w:tcPr>
          <w:p w14:paraId="416E9B40" w14:textId="77777777" w:rsidR="0088536F" w:rsidRPr="005362B1" w:rsidRDefault="0088536F" w:rsidP="00D9550E">
            <w:pPr>
              <w:pStyle w:val="tabcap"/>
              <w:spacing w:before="0" w:after="0"/>
              <w:jc w:val="center"/>
            </w:pPr>
            <w:r w:rsidRPr="005362B1">
              <w:t>35.3</w:t>
            </w:r>
          </w:p>
        </w:tc>
        <w:tc>
          <w:tcPr>
            <w:tcW w:w="991" w:type="dxa"/>
            <w:noWrap/>
            <w:vAlign w:val="center"/>
            <w:hideMark/>
          </w:tcPr>
          <w:p w14:paraId="4B46BAB2" w14:textId="77777777" w:rsidR="0088536F" w:rsidRPr="005362B1" w:rsidRDefault="0088536F" w:rsidP="00D9550E">
            <w:pPr>
              <w:pStyle w:val="tabcap"/>
              <w:spacing w:before="0" w:after="0"/>
              <w:jc w:val="center"/>
            </w:pPr>
            <w:r w:rsidRPr="005362B1">
              <w:t>56.5</w:t>
            </w:r>
          </w:p>
        </w:tc>
        <w:tc>
          <w:tcPr>
            <w:tcW w:w="991" w:type="dxa"/>
            <w:noWrap/>
            <w:vAlign w:val="center"/>
            <w:hideMark/>
          </w:tcPr>
          <w:p w14:paraId="73750D56" w14:textId="77777777" w:rsidR="0088536F" w:rsidRPr="005362B1" w:rsidRDefault="0088536F" w:rsidP="00D9550E">
            <w:pPr>
              <w:pStyle w:val="tabcap"/>
              <w:spacing w:before="0" w:after="0"/>
              <w:jc w:val="center"/>
            </w:pPr>
            <w:r w:rsidRPr="005362B1">
              <w:t>8.2</w:t>
            </w:r>
          </w:p>
        </w:tc>
      </w:tr>
      <w:tr w:rsidR="0088536F" w:rsidRPr="005362B1" w14:paraId="04098D7B" w14:textId="77777777" w:rsidTr="00D9550E">
        <w:trPr>
          <w:gridAfter w:val="1"/>
          <w:wAfter w:w="52" w:type="dxa"/>
          <w:trHeight w:val="258"/>
          <w:jc w:val="center"/>
        </w:trPr>
        <w:tc>
          <w:tcPr>
            <w:tcW w:w="1987" w:type="dxa"/>
            <w:noWrap/>
            <w:vAlign w:val="center"/>
            <w:hideMark/>
          </w:tcPr>
          <w:p w14:paraId="0E1F6587" w14:textId="77777777" w:rsidR="0088536F" w:rsidRPr="005362B1" w:rsidRDefault="0088536F" w:rsidP="00D9550E">
            <w:pPr>
              <w:pStyle w:val="tabcap"/>
              <w:spacing w:before="0" w:after="0"/>
              <w:jc w:val="center"/>
            </w:pPr>
            <w:r w:rsidRPr="005362B1">
              <w:t>2005</w:t>
            </w:r>
          </w:p>
        </w:tc>
        <w:tc>
          <w:tcPr>
            <w:tcW w:w="1011" w:type="dxa"/>
            <w:noWrap/>
            <w:vAlign w:val="center"/>
            <w:hideMark/>
          </w:tcPr>
          <w:p w14:paraId="6586AFDA" w14:textId="77777777" w:rsidR="0088536F" w:rsidRPr="005362B1" w:rsidRDefault="0088536F" w:rsidP="00D9550E">
            <w:pPr>
              <w:pStyle w:val="tabcap"/>
              <w:spacing w:before="0" w:after="0"/>
              <w:jc w:val="center"/>
            </w:pPr>
            <w:r w:rsidRPr="005362B1">
              <w:t>36</w:t>
            </w:r>
          </w:p>
        </w:tc>
        <w:tc>
          <w:tcPr>
            <w:tcW w:w="991" w:type="dxa"/>
            <w:noWrap/>
            <w:vAlign w:val="center"/>
            <w:hideMark/>
          </w:tcPr>
          <w:p w14:paraId="7B1526CB"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757E2976" w14:textId="77777777" w:rsidR="0088536F" w:rsidRPr="005362B1" w:rsidRDefault="0088536F" w:rsidP="00D9550E">
            <w:pPr>
              <w:pStyle w:val="tabcap"/>
              <w:spacing w:before="0" w:after="0"/>
              <w:jc w:val="center"/>
            </w:pPr>
            <w:r w:rsidRPr="005362B1">
              <w:t>7</w:t>
            </w:r>
          </w:p>
        </w:tc>
      </w:tr>
      <w:tr w:rsidR="0088536F" w:rsidRPr="005362B1" w14:paraId="593CCCEC" w14:textId="77777777" w:rsidTr="00D9550E">
        <w:trPr>
          <w:gridAfter w:val="1"/>
          <w:wAfter w:w="52" w:type="dxa"/>
          <w:trHeight w:val="258"/>
          <w:jc w:val="center"/>
        </w:trPr>
        <w:tc>
          <w:tcPr>
            <w:tcW w:w="1987" w:type="dxa"/>
            <w:noWrap/>
            <w:vAlign w:val="center"/>
            <w:hideMark/>
          </w:tcPr>
          <w:p w14:paraId="7D8553AA" w14:textId="77777777" w:rsidR="0088536F" w:rsidRPr="005362B1" w:rsidRDefault="0088536F" w:rsidP="00D9550E">
            <w:pPr>
              <w:pStyle w:val="tabcap"/>
              <w:spacing w:before="0" w:after="0"/>
              <w:jc w:val="center"/>
            </w:pPr>
            <w:r w:rsidRPr="005362B1">
              <w:t>2005</w:t>
            </w:r>
          </w:p>
        </w:tc>
        <w:tc>
          <w:tcPr>
            <w:tcW w:w="1011" w:type="dxa"/>
            <w:noWrap/>
            <w:vAlign w:val="center"/>
            <w:hideMark/>
          </w:tcPr>
          <w:p w14:paraId="7EE7927F" w14:textId="77777777" w:rsidR="0088536F" w:rsidRPr="005362B1" w:rsidRDefault="0088536F" w:rsidP="00D9550E">
            <w:pPr>
              <w:pStyle w:val="tabcap"/>
              <w:spacing w:before="0" w:after="0"/>
              <w:jc w:val="center"/>
            </w:pPr>
            <w:r w:rsidRPr="005362B1">
              <w:t>35.3</w:t>
            </w:r>
          </w:p>
        </w:tc>
        <w:tc>
          <w:tcPr>
            <w:tcW w:w="991" w:type="dxa"/>
            <w:noWrap/>
            <w:vAlign w:val="center"/>
            <w:hideMark/>
          </w:tcPr>
          <w:p w14:paraId="14EC0827" w14:textId="77777777" w:rsidR="0088536F" w:rsidRPr="005362B1" w:rsidRDefault="0088536F" w:rsidP="00D9550E">
            <w:pPr>
              <w:pStyle w:val="tabcap"/>
              <w:spacing w:before="0" w:after="0"/>
              <w:jc w:val="center"/>
            </w:pPr>
            <w:r w:rsidRPr="005362B1">
              <w:t>56.5</w:t>
            </w:r>
          </w:p>
        </w:tc>
        <w:tc>
          <w:tcPr>
            <w:tcW w:w="991" w:type="dxa"/>
            <w:noWrap/>
            <w:vAlign w:val="center"/>
            <w:hideMark/>
          </w:tcPr>
          <w:p w14:paraId="3E0176F1" w14:textId="77777777" w:rsidR="0088536F" w:rsidRPr="005362B1" w:rsidRDefault="0088536F" w:rsidP="00D9550E">
            <w:pPr>
              <w:pStyle w:val="tabcap"/>
              <w:spacing w:before="0" w:after="0"/>
              <w:jc w:val="center"/>
            </w:pPr>
            <w:r w:rsidRPr="005362B1">
              <w:t>8.2</w:t>
            </w:r>
          </w:p>
        </w:tc>
      </w:tr>
      <w:tr w:rsidR="0088536F" w:rsidRPr="005362B1" w14:paraId="20376A28" w14:textId="77777777" w:rsidTr="00D9550E">
        <w:trPr>
          <w:gridAfter w:val="1"/>
          <w:wAfter w:w="52" w:type="dxa"/>
          <w:trHeight w:val="258"/>
          <w:jc w:val="center"/>
        </w:trPr>
        <w:tc>
          <w:tcPr>
            <w:tcW w:w="1987" w:type="dxa"/>
            <w:noWrap/>
            <w:vAlign w:val="center"/>
            <w:hideMark/>
          </w:tcPr>
          <w:p w14:paraId="0C8E5D9E" w14:textId="77777777" w:rsidR="0088536F" w:rsidRPr="005362B1" w:rsidRDefault="0088536F" w:rsidP="00D9550E">
            <w:pPr>
              <w:pStyle w:val="tabcap"/>
              <w:spacing w:before="0" w:after="0"/>
              <w:jc w:val="center"/>
            </w:pPr>
            <w:r w:rsidRPr="005362B1">
              <w:t>2006</w:t>
            </w:r>
          </w:p>
        </w:tc>
        <w:tc>
          <w:tcPr>
            <w:tcW w:w="1011" w:type="dxa"/>
            <w:noWrap/>
            <w:vAlign w:val="center"/>
            <w:hideMark/>
          </w:tcPr>
          <w:p w14:paraId="4CAA2EBE"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37D01FA4"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465AB0A4" w14:textId="77777777" w:rsidR="0088536F" w:rsidRPr="005362B1" w:rsidRDefault="0088536F" w:rsidP="00D9550E">
            <w:pPr>
              <w:pStyle w:val="tabcap"/>
              <w:spacing w:before="0" w:after="0"/>
              <w:jc w:val="center"/>
            </w:pPr>
            <w:r w:rsidRPr="005362B1">
              <w:t>6</w:t>
            </w:r>
          </w:p>
        </w:tc>
      </w:tr>
      <w:tr w:rsidR="0088536F" w:rsidRPr="005362B1" w14:paraId="16DA733C" w14:textId="77777777" w:rsidTr="00D9550E">
        <w:trPr>
          <w:gridAfter w:val="1"/>
          <w:wAfter w:w="52" w:type="dxa"/>
          <w:trHeight w:val="258"/>
          <w:jc w:val="center"/>
        </w:trPr>
        <w:tc>
          <w:tcPr>
            <w:tcW w:w="1987" w:type="dxa"/>
            <w:noWrap/>
            <w:vAlign w:val="center"/>
            <w:hideMark/>
          </w:tcPr>
          <w:p w14:paraId="08F04D90" w14:textId="77777777" w:rsidR="0088536F" w:rsidRPr="005362B1" w:rsidRDefault="0088536F" w:rsidP="00D9550E">
            <w:pPr>
              <w:pStyle w:val="tabcap"/>
              <w:spacing w:before="0" w:after="0"/>
              <w:jc w:val="center"/>
            </w:pPr>
            <w:r w:rsidRPr="005362B1">
              <w:t>2006</w:t>
            </w:r>
          </w:p>
        </w:tc>
        <w:tc>
          <w:tcPr>
            <w:tcW w:w="1011" w:type="dxa"/>
            <w:noWrap/>
            <w:vAlign w:val="center"/>
            <w:hideMark/>
          </w:tcPr>
          <w:p w14:paraId="05DC364D" w14:textId="77777777" w:rsidR="0088536F" w:rsidRPr="005362B1" w:rsidRDefault="0088536F" w:rsidP="00D9550E">
            <w:pPr>
              <w:pStyle w:val="tabcap"/>
              <w:spacing w:before="0" w:after="0"/>
              <w:jc w:val="center"/>
            </w:pPr>
            <w:r w:rsidRPr="005362B1">
              <w:t>38.54</w:t>
            </w:r>
          </w:p>
        </w:tc>
        <w:tc>
          <w:tcPr>
            <w:tcW w:w="991" w:type="dxa"/>
            <w:noWrap/>
            <w:vAlign w:val="center"/>
            <w:hideMark/>
          </w:tcPr>
          <w:p w14:paraId="6C1BE928" w14:textId="77777777" w:rsidR="0088536F" w:rsidRPr="005362B1" w:rsidRDefault="0088536F" w:rsidP="00D9550E">
            <w:pPr>
              <w:pStyle w:val="tabcap"/>
              <w:spacing w:before="0" w:after="0"/>
              <w:jc w:val="center"/>
            </w:pPr>
            <w:r w:rsidRPr="005362B1">
              <w:t>54.35</w:t>
            </w:r>
          </w:p>
        </w:tc>
        <w:tc>
          <w:tcPr>
            <w:tcW w:w="991" w:type="dxa"/>
            <w:noWrap/>
            <w:vAlign w:val="center"/>
            <w:hideMark/>
          </w:tcPr>
          <w:p w14:paraId="05CCA4C9" w14:textId="77777777" w:rsidR="0088536F" w:rsidRPr="005362B1" w:rsidRDefault="0088536F" w:rsidP="00D9550E">
            <w:pPr>
              <w:pStyle w:val="tabcap"/>
              <w:spacing w:before="0" w:after="0"/>
              <w:jc w:val="center"/>
            </w:pPr>
            <w:r w:rsidRPr="005362B1">
              <w:t>7.11</w:t>
            </w:r>
          </w:p>
        </w:tc>
      </w:tr>
      <w:tr w:rsidR="0088536F" w:rsidRPr="005362B1" w14:paraId="660C8AAC" w14:textId="77777777" w:rsidTr="00D9550E">
        <w:trPr>
          <w:gridAfter w:val="1"/>
          <w:wAfter w:w="52" w:type="dxa"/>
          <w:trHeight w:val="258"/>
          <w:jc w:val="center"/>
        </w:trPr>
        <w:tc>
          <w:tcPr>
            <w:tcW w:w="1987" w:type="dxa"/>
            <w:noWrap/>
            <w:vAlign w:val="center"/>
            <w:hideMark/>
          </w:tcPr>
          <w:p w14:paraId="558391D2" w14:textId="77777777" w:rsidR="0088536F" w:rsidRPr="005362B1" w:rsidRDefault="0088536F" w:rsidP="00D9550E">
            <w:pPr>
              <w:pStyle w:val="tabcap"/>
              <w:spacing w:before="0" w:after="0"/>
              <w:jc w:val="center"/>
            </w:pPr>
            <w:r w:rsidRPr="005362B1">
              <w:t>2007</w:t>
            </w:r>
          </w:p>
        </w:tc>
        <w:tc>
          <w:tcPr>
            <w:tcW w:w="1011" w:type="dxa"/>
            <w:noWrap/>
            <w:vAlign w:val="center"/>
            <w:hideMark/>
          </w:tcPr>
          <w:p w14:paraId="337E1B01"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07DEB68E" w14:textId="77777777" w:rsidR="0088536F" w:rsidRPr="005362B1" w:rsidRDefault="0088536F" w:rsidP="00D9550E">
            <w:pPr>
              <w:pStyle w:val="tabcap"/>
              <w:spacing w:before="0" w:after="0"/>
              <w:jc w:val="center"/>
            </w:pPr>
            <w:r w:rsidRPr="005362B1">
              <w:t>55</w:t>
            </w:r>
          </w:p>
        </w:tc>
        <w:tc>
          <w:tcPr>
            <w:tcW w:w="991" w:type="dxa"/>
            <w:noWrap/>
            <w:vAlign w:val="center"/>
            <w:hideMark/>
          </w:tcPr>
          <w:p w14:paraId="060E1A1D" w14:textId="77777777" w:rsidR="0088536F" w:rsidRPr="005362B1" w:rsidRDefault="0088536F" w:rsidP="00D9550E">
            <w:pPr>
              <w:pStyle w:val="tabcap"/>
              <w:spacing w:before="0" w:after="0"/>
              <w:jc w:val="center"/>
            </w:pPr>
            <w:r w:rsidRPr="005362B1">
              <w:t>6</w:t>
            </w:r>
          </w:p>
        </w:tc>
      </w:tr>
      <w:tr w:rsidR="0088536F" w:rsidRPr="005362B1" w14:paraId="3802FCF9" w14:textId="77777777" w:rsidTr="00D9550E">
        <w:trPr>
          <w:gridAfter w:val="1"/>
          <w:wAfter w:w="52" w:type="dxa"/>
          <w:trHeight w:val="258"/>
          <w:jc w:val="center"/>
        </w:trPr>
        <w:tc>
          <w:tcPr>
            <w:tcW w:w="1987" w:type="dxa"/>
            <w:noWrap/>
            <w:vAlign w:val="center"/>
            <w:hideMark/>
          </w:tcPr>
          <w:p w14:paraId="0A30D4E9" w14:textId="77777777" w:rsidR="0088536F" w:rsidRPr="005362B1" w:rsidRDefault="0088536F" w:rsidP="00D9550E">
            <w:pPr>
              <w:pStyle w:val="tabcap"/>
              <w:spacing w:before="0" w:after="0"/>
              <w:jc w:val="center"/>
            </w:pPr>
            <w:r w:rsidRPr="005362B1">
              <w:t>2007</w:t>
            </w:r>
          </w:p>
        </w:tc>
        <w:tc>
          <w:tcPr>
            <w:tcW w:w="1011" w:type="dxa"/>
            <w:noWrap/>
            <w:vAlign w:val="center"/>
            <w:hideMark/>
          </w:tcPr>
          <w:p w14:paraId="0E649BC1" w14:textId="77777777" w:rsidR="0088536F" w:rsidRPr="005362B1" w:rsidRDefault="0088536F" w:rsidP="00D9550E">
            <w:pPr>
              <w:pStyle w:val="tabcap"/>
              <w:spacing w:before="0" w:after="0"/>
              <w:jc w:val="center"/>
            </w:pPr>
            <w:r w:rsidRPr="005362B1">
              <w:t>38.54</w:t>
            </w:r>
          </w:p>
        </w:tc>
        <w:tc>
          <w:tcPr>
            <w:tcW w:w="991" w:type="dxa"/>
            <w:noWrap/>
            <w:vAlign w:val="center"/>
            <w:hideMark/>
          </w:tcPr>
          <w:p w14:paraId="44B7FBED" w14:textId="77777777" w:rsidR="0088536F" w:rsidRPr="005362B1" w:rsidRDefault="0088536F" w:rsidP="00D9550E">
            <w:pPr>
              <w:pStyle w:val="tabcap"/>
              <w:spacing w:before="0" w:after="0"/>
              <w:jc w:val="center"/>
            </w:pPr>
            <w:r w:rsidRPr="005362B1">
              <w:t>54.35</w:t>
            </w:r>
          </w:p>
        </w:tc>
        <w:tc>
          <w:tcPr>
            <w:tcW w:w="991" w:type="dxa"/>
            <w:noWrap/>
            <w:vAlign w:val="center"/>
            <w:hideMark/>
          </w:tcPr>
          <w:p w14:paraId="61489181" w14:textId="77777777" w:rsidR="0088536F" w:rsidRPr="005362B1" w:rsidRDefault="0088536F" w:rsidP="00D9550E">
            <w:pPr>
              <w:pStyle w:val="tabcap"/>
              <w:spacing w:before="0" w:after="0"/>
              <w:jc w:val="center"/>
            </w:pPr>
            <w:r w:rsidRPr="005362B1">
              <w:t>7.11</w:t>
            </w:r>
          </w:p>
        </w:tc>
      </w:tr>
      <w:tr w:rsidR="0088536F" w:rsidRPr="005362B1" w14:paraId="6B0D951A" w14:textId="77777777" w:rsidTr="00D9550E">
        <w:trPr>
          <w:gridAfter w:val="1"/>
          <w:wAfter w:w="52" w:type="dxa"/>
          <w:trHeight w:val="258"/>
          <w:jc w:val="center"/>
        </w:trPr>
        <w:tc>
          <w:tcPr>
            <w:tcW w:w="1987" w:type="dxa"/>
            <w:noWrap/>
            <w:vAlign w:val="center"/>
            <w:hideMark/>
          </w:tcPr>
          <w:p w14:paraId="65AFA0A4" w14:textId="77777777" w:rsidR="0088536F" w:rsidRPr="005362B1" w:rsidRDefault="0088536F" w:rsidP="00D9550E">
            <w:pPr>
              <w:pStyle w:val="tabcap"/>
              <w:spacing w:before="0" w:after="0"/>
              <w:jc w:val="center"/>
            </w:pPr>
            <w:r w:rsidRPr="005362B1">
              <w:t>2008</w:t>
            </w:r>
          </w:p>
        </w:tc>
        <w:tc>
          <w:tcPr>
            <w:tcW w:w="1011" w:type="dxa"/>
            <w:noWrap/>
            <w:vAlign w:val="center"/>
            <w:hideMark/>
          </w:tcPr>
          <w:p w14:paraId="1DB298A9"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67974024"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3084A07C" w14:textId="77777777" w:rsidR="0088536F" w:rsidRPr="005362B1" w:rsidRDefault="0088536F" w:rsidP="00D9550E">
            <w:pPr>
              <w:pStyle w:val="tabcap"/>
              <w:spacing w:before="0" w:after="0"/>
              <w:jc w:val="center"/>
            </w:pPr>
            <w:r w:rsidRPr="005362B1">
              <w:t>4</w:t>
            </w:r>
          </w:p>
        </w:tc>
      </w:tr>
      <w:tr w:rsidR="0088536F" w:rsidRPr="005362B1" w14:paraId="2F086B0B" w14:textId="77777777" w:rsidTr="00D9550E">
        <w:trPr>
          <w:gridAfter w:val="1"/>
          <w:wAfter w:w="52" w:type="dxa"/>
          <w:trHeight w:val="258"/>
          <w:jc w:val="center"/>
        </w:trPr>
        <w:tc>
          <w:tcPr>
            <w:tcW w:w="1987" w:type="dxa"/>
            <w:noWrap/>
            <w:vAlign w:val="center"/>
            <w:hideMark/>
          </w:tcPr>
          <w:p w14:paraId="031E0168" w14:textId="77777777" w:rsidR="0088536F" w:rsidRPr="005362B1" w:rsidRDefault="0088536F" w:rsidP="00D9550E">
            <w:pPr>
              <w:pStyle w:val="tabcap"/>
              <w:spacing w:before="0" w:after="0"/>
              <w:jc w:val="center"/>
            </w:pPr>
            <w:r w:rsidRPr="005362B1">
              <w:t>2008</w:t>
            </w:r>
          </w:p>
        </w:tc>
        <w:tc>
          <w:tcPr>
            <w:tcW w:w="1011" w:type="dxa"/>
            <w:noWrap/>
            <w:vAlign w:val="center"/>
            <w:hideMark/>
          </w:tcPr>
          <w:p w14:paraId="3128A91B" w14:textId="77777777" w:rsidR="0088536F" w:rsidRPr="005362B1" w:rsidRDefault="0088536F" w:rsidP="00D9550E">
            <w:pPr>
              <w:pStyle w:val="tabcap"/>
              <w:spacing w:before="0" w:after="0"/>
              <w:jc w:val="center"/>
            </w:pPr>
            <w:r w:rsidRPr="005362B1">
              <w:t>38.69</w:t>
            </w:r>
          </w:p>
        </w:tc>
        <w:tc>
          <w:tcPr>
            <w:tcW w:w="991" w:type="dxa"/>
            <w:noWrap/>
            <w:vAlign w:val="center"/>
            <w:hideMark/>
          </w:tcPr>
          <w:p w14:paraId="7FEC3EBC" w14:textId="77777777" w:rsidR="0088536F" w:rsidRPr="005362B1" w:rsidRDefault="0088536F" w:rsidP="00D9550E">
            <w:pPr>
              <w:pStyle w:val="tabcap"/>
              <w:spacing w:before="0" w:after="0"/>
              <w:jc w:val="center"/>
            </w:pPr>
            <w:r w:rsidRPr="005362B1">
              <w:t>56.55</w:t>
            </w:r>
          </w:p>
        </w:tc>
        <w:tc>
          <w:tcPr>
            <w:tcW w:w="991" w:type="dxa"/>
            <w:noWrap/>
            <w:vAlign w:val="center"/>
            <w:hideMark/>
          </w:tcPr>
          <w:p w14:paraId="252F9F8B" w14:textId="77777777" w:rsidR="0088536F" w:rsidRPr="005362B1" w:rsidRDefault="0088536F" w:rsidP="00D9550E">
            <w:pPr>
              <w:pStyle w:val="tabcap"/>
              <w:spacing w:before="0" w:after="0"/>
              <w:jc w:val="center"/>
            </w:pPr>
            <w:r w:rsidRPr="005362B1">
              <w:t>4.76</w:t>
            </w:r>
          </w:p>
        </w:tc>
      </w:tr>
      <w:tr w:rsidR="0088536F" w:rsidRPr="005362B1" w14:paraId="26947F60" w14:textId="77777777" w:rsidTr="00D9550E">
        <w:trPr>
          <w:gridAfter w:val="1"/>
          <w:wAfter w:w="52" w:type="dxa"/>
          <w:trHeight w:val="258"/>
          <w:jc w:val="center"/>
        </w:trPr>
        <w:tc>
          <w:tcPr>
            <w:tcW w:w="1987" w:type="dxa"/>
            <w:noWrap/>
            <w:vAlign w:val="center"/>
            <w:hideMark/>
          </w:tcPr>
          <w:p w14:paraId="70FF4CC6" w14:textId="77777777" w:rsidR="0088536F" w:rsidRPr="005362B1" w:rsidRDefault="0088536F" w:rsidP="00D9550E">
            <w:pPr>
              <w:pStyle w:val="tabcap"/>
              <w:spacing w:before="0" w:after="0"/>
              <w:jc w:val="center"/>
            </w:pPr>
            <w:r w:rsidRPr="005362B1">
              <w:t>2009</w:t>
            </w:r>
          </w:p>
        </w:tc>
        <w:tc>
          <w:tcPr>
            <w:tcW w:w="1011" w:type="dxa"/>
            <w:noWrap/>
            <w:vAlign w:val="center"/>
            <w:hideMark/>
          </w:tcPr>
          <w:p w14:paraId="0D314896" w14:textId="77777777" w:rsidR="0088536F" w:rsidRPr="005362B1" w:rsidRDefault="0088536F" w:rsidP="00D9550E">
            <w:pPr>
              <w:pStyle w:val="tabcap"/>
              <w:spacing w:before="0" w:after="0"/>
              <w:jc w:val="center"/>
            </w:pPr>
            <w:r w:rsidRPr="005362B1">
              <w:t>39</w:t>
            </w:r>
          </w:p>
        </w:tc>
        <w:tc>
          <w:tcPr>
            <w:tcW w:w="991" w:type="dxa"/>
            <w:noWrap/>
            <w:vAlign w:val="center"/>
            <w:hideMark/>
          </w:tcPr>
          <w:p w14:paraId="36BA5153" w14:textId="77777777" w:rsidR="0088536F" w:rsidRPr="005362B1" w:rsidRDefault="0088536F" w:rsidP="00D9550E">
            <w:pPr>
              <w:pStyle w:val="tabcap"/>
              <w:spacing w:before="0" w:after="0"/>
              <w:jc w:val="center"/>
            </w:pPr>
            <w:r w:rsidRPr="005362B1">
              <w:t>57</w:t>
            </w:r>
          </w:p>
        </w:tc>
        <w:tc>
          <w:tcPr>
            <w:tcW w:w="991" w:type="dxa"/>
            <w:noWrap/>
            <w:vAlign w:val="center"/>
            <w:hideMark/>
          </w:tcPr>
          <w:p w14:paraId="24CEA4C9" w14:textId="77777777" w:rsidR="0088536F" w:rsidRPr="005362B1" w:rsidRDefault="0088536F" w:rsidP="00D9550E">
            <w:pPr>
              <w:pStyle w:val="tabcap"/>
              <w:spacing w:before="0" w:after="0"/>
              <w:jc w:val="center"/>
            </w:pPr>
            <w:r w:rsidRPr="005362B1">
              <w:t>4</w:t>
            </w:r>
          </w:p>
        </w:tc>
      </w:tr>
      <w:tr w:rsidR="0088536F" w:rsidRPr="005362B1" w14:paraId="5DF4E184" w14:textId="77777777" w:rsidTr="00D9550E">
        <w:trPr>
          <w:gridAfter w:val="1"/>
          <w:wAfter w:w="52" w:type="dxa"/>
          <w:trHeight w:val="258"/>
          <w:jc w:val="center"/>
        </w:trPr>
        <w:tc>
          <w:tcPr>
            <w:tcW w:w="1987" w:type="dxa"/>
            <w:noWrap/>
            <w:vAlign w:val="center"/>
            <w:hideMark/>
          </w:tcPr>
          <w:p w14:paraId="29E73CE0" w14:textId="77777777" w:rsidR="0088536F" w:rsidRPr="005362B1" w:rsidRDefault="0088536F" w:rsidP="00D9550E">
            <w:pPr>
              <w:pStyle w:val="tabcap"/>
              <w:spacing w:before="0" w:after="0"/>
              <w:jc w:val="center"/>
            </w:pPr>
            <w:r w:rsidRPr="005362B1">
              <w:t>2009</w:t>
            </w:r>
          </w:p>
        </w:tc>
        <w:tc>
          <w:tcPr>
            <w:tcW w:w="1011" w:type="dxa"/>
            <w:noWrap/>
            <w:vAlign w:val="center"/>
            <w:hideMark/>
          </w:tcPr>
          <w:p w14:paraId="27171D4A" w14:textId="77777777" w:rsidR="0088536F" w:rsidRPr="005362B1" w:rsidRDefault="0088536F" w:rsidP="00D9550E">
            <w:pPr>
              <w:pStyle w:val="tabcap"/>
              <w:spacing w:before="0" w:after="0"/>
              <w:jc w:val="center"/>
            </w:pPr>
            <w:r w:rsidRPr="005362B1">
              <w:t>38.69</w:t>
            </w:r>
          </w:p>
        </w:tc>
        <w:tc>
          <w:tcPr>
            <w:tcW w:w="991" w:type="dxa"/>
            <w:noWrap/>
            <w:vAlign w:val="center"/>
            <w:hideMark/>
          </w:tcPr>
          <w:p w14:paraId="3CCB7766" w14:textId="77777777" w:rsidR="0088536F" w:rsidRPr="005362B1" w:rsidRDefault="0088536F" w:rsidP="00D9550E">
            <w:pPr>
              <w:pStyle w:val="tabcap"/>
              <w:spacing w:before="0" w:after="0"/>
              <w:jc w:val="center"/>
            </w:pPr>
            <w:r w:rsidRPr="005362B1">
              <w:t>56.55</w:t>
            </w:r>
          </w:p>
        </w:tc>
        <w:tc>
          <w:tcPr>
            <w:tcW w:w="991" w:type="dxa"/>
            <w:noWrap/>
            <w:vAlign w:val="center"/>
            <w:hideMark/>
          </w:tcPr>
          <w:p w14:paraId="64B063E3" w14:textId="77777777" w:rsidR="0088536F" w:rsidRPr="005362B1" w:rsidRDefault="0088536F" w:rsidP="00D9550E">
            <w:pPr>
              <w:pStyle w:val="tabcap"/>
              <w:spacing w:before="0" w:after="0"/>
              <w:jc w:val="center"/>
            </w:pPr>
            <w:r w:rsidRPr="005362B1">
              <w:t>4.76</w:t>
            </w:r>
          </w:p>
        </w:tc>
      </w:tr>
      <w:tr w:rsidR="0088536F" w:rsidRPr="005362B1" w14:paraId="07CB4FF8" w14:textId="77777777" w:rsidTr="00D9550E">
        <w:trPr>
          <w:gridAfter w:val="1"/>
          <w:wAfter w:w="52" w:type="dxa"/>
          <w:trHeight w:val="258"/>
          <w:jc w:val="center"/>
        </w:trPr>
        <w:tc>
          <w:tcPr>
            <w:tcW w:w="1987" w:type="dxa"/>
            <w:noWrap/>
            <w:vAlign w:val="center"/>
            <w:hideMark/>
          </w:tcPr>
          <w:p w14:paraId="167C6DEE" w14:textId="77777777" w:rsidR="0088536F" w:rsidRPr="005362B1" w:rsidRDefault="0088536F" w:rsidP="00D9550E">
            <w:pPr>
              <w:pStyle w:val="tabcap"/>
              <w:spacing w:before="0" w:after="0"/>
              <w:jc w:val="center"/>
            </w:pPr>
            <w:r w:rsidRPr="005362B1">
              <w:t>2010</w:t>
            </w:r>
          </w:p>
        </w:tc>
        <w:tc>
          <w:tcPr>
            <w:tcW w:w="1011" w:type="dxa"/>
            <w:noWrap/>
            <w:vAlign w:val="center"/>
            <w:hideMark/>
          </w:tcPr>
          <w:p w14:paraId="3E92094B"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037B672E"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3031F686" w14:textId="77777777" w:rsidR="0088536F" w:rsidRPr="005362B1" w:rsidRDefault="0088536F" w:rsidP="00D9550E">
            <w:pPr>
              <w:pStyle w:val="tabcap"/>
              <w:spacing w:before="0" w:after="0"/>
              <w:jc w:val="center"/>
            </w:pPr>
            <w:r w:rsidRPr="005362B1">
              <w:t>3</w:t>
            </w:r>
          </w:p>
        </w:tc>
      </w:tr>
      <w:tr w:rsidR="0088536F" w:rsidRPr="005362B1" w14:paraId="2A897DD5" w14:textId="77777777" w:rsidTr="00D9550E">
        <w:trPr>
          <w:gridAfter w:val="1"/>
          <w:wAfter w:w="52" w:type="dxa"/>
          <w:trHeight w:val="258"/>
          <w:jc w:val="center"/>
        </w:trPr>
        <w:tc>
          <w:tcPr>
            <w:tcW w:w="1987" w:type="dxa"/>
            <w:noWrap/>
            <w:vAlign w:val="center"/>
            <w:hideMark/>
          </w:tcPr>
          <w:p w14:paraId="1DC7960B" w14:textId="77777777" w:rsidR="0088536F" w:rsidRPr="005362B1" w:rsidRDefault="0088536F" w:rsidP="00D9550E">
            <w:pPr>
              <w:pStyle w:val="tabcap"/>
              <w:spacing w:before="0" w:after="0"/>
              <w:jc w:val="center"/>
            </w:pPr>
            <w:r w:rsidRPr="005362B1">
              <w:t>2010</w:t>
            </w:r>
          </w:p>
        </w:tc>
        <w:tc>
          <w:tcPr>
            <w:tcW w:w="1011" w:type="dxa"/>
            <w:noWrap/>
            <w:vAlign w:val="center"/>
            <w:hideMark/>
          </w:tcPr>
          <w:p w14:paraId="0CD3D946" w14:textId="77777777" w:rsidR="0088536F" w:rsidRPr="005362B1" w:rsidRDefault="0088536F" w:rsidP="00D9550E">
            <w:pPr>
              <w:pStyle w:val="tabcap"/>
              <w:spacing w:before="0" w:after="0"/>
              <w:jc w:val="center"/>
            </w:pPr>
            <w:r w:rsidRPr="005362B1">
              <w:t>34.86</w:t>
            </w:r>
          </w:p>
        </w:tc>
        <w:tc>
          <w:tcPr>
            <w:tcW w:w="991" w:type="dxa"/>
            <w:noWrap/>
            <w:vAlign w:val="center"/>
            <w:hideMark/>
          </w:tcPr>
          <w:p w14:paraId="36430B87" w14:textId="77777777" w:rsidR="0088536F" w:rsidRPr="005362B1" w:rsidRDefault="0088536F" w:rsidP="00D9550E">
            <w:pPr>
              <w:pStyle w:val="tabcap"/>
              <w:spacing w:before="0" w:after="0"/>
              <w:jc w:val="center"/>
            </w:pPr>
            <w:r w:rsidRPr="005362B1">
              <w:t>61.75</w:t>
            </w:r>
          </w:p>
        </w:tc>
        <w:tc>
          <w:tcPr>
            <w:tcW w:w="991" w:type="dxa"/>
            <w:noWrap/>
            <w:vAlign w:val="center"/>
            <w:hideMark/>
          </w:tcPr>
          <w:p w14:paraId="451DFD41" w14:textId="77777777" w:rsidR="0088536F" w:rsidRPr="005362B1" w:rsidRDefault="0088536F" w:rsidP="00D9550E">
            <w:pPr>
              <w:pStyle w:val="tabcap"/>
              <w:spacing w:before="0" w:after="0"/>
              <w:jc w:val="center"/>
            </w:pPr>
            <w:r w:rsidRPr="005362B1">
              <w:t>3.39</w:t>
            </w:r>
          </w:p>
        </w:tc>
      </w:tr>
      <w:tr w:rsidR="0088536F" w:rsidRPr="005362B1" w14:paraId="7266BE99" w14:textId="77777777" w:rsidTr="00D9550E">
        <w:trPr>
          <w:gridAfter w:val="1"/>
          <w:wAfter w:w="52" w:type="dxa"/>
          <w:trHeight w:val="258"/>
          <w:jc w:val="center"/>
        </w:trPr>
        <w:tc>
          <w:tcPr>
            <w:tcW w:w="1987" w:type="dxa"/>
            <w:noWrap/>
            <w:vAlign w:val="center"/>
            <w:hideMark/>
          </w:tcPr>
          <w:p w14:paraId="77AD1856" w14:textId="77777777" w:rsidR="0088536F" w:rsidRPr="005362B1" w:rsidRDefault="0088536F" w:rsidP="00D9550E">
            <w:pPr>
              <w:pStyle w:val="tabcap"/>
              <w:spacing w:before="0" w:after="0"/>
              <w:jc w:val="center"/>
            </w:pPr>
            <w:r w:rsidRPr="005362B1">
              <w:t>2011</w:t>
            </w:r>
          </w:p>
        </w:tc>
        <w:tc>
          <w:tcPr>
            <w:tcW w:w="1011" w:type="dxa"/>
            <w:noWrap/>
            <w:vAlign w:val="center"/>
            <w:hideMark/>
          </w:tcPr>
          <w:p w14:paraId="468B91C7"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736466EA"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6DCD273A" w14:textId="77777777" w:rsidR="0088536F" w:rsidRPr="005362B1" w:rsidRDefault="0088536F" w:rsidP="00D9550E">
            <w:pPr>
              <w:pStyle w:val="tabcap"/>
              <w:spacing w:before="0" w:after="0"/>
              <w:jc w:val="center"/>
            </w:pPr>
            <w:r w:rsidRPr="005362B1">
              <w:t>3</w:t>
            </w:r>
          </w:p>
        </w:tc>
      </w:tr>
      <w:tr w:rsidR="0088536F" w:rsidRPr="005362B1" w14:paraId="59AAF26E" w14:textId="77777777" w:rsidTr="00D9550E">
        <w:trPr>
          <w:gridAfter w:val="1"/>
          <w:wAfter w:w="52" w:type="dxa"/>
          <w:trHeight w:val="258"/>
          <w:jc w:val="center"/>
        </w:trPr>
        <w:tc>
          <w:tcPr>
            <w:tcW w:w="1987" w:type="dxa"/>
            <w:noWrap/>
            <w:vAlign w:val="center"/>
            <w:hideMark/>
          </w:tcPr>
          <w:p w14:paraId="6AAAEE63" w14:textId="77777777" w:rsidR="0088536F" w:rsidRPr="005362B1" w:rsidRDefault="0088536F" w:rsidP="00D9550E">
            <w:pPr>
              <w:pStyle w:val="tabcap"/>
              <w:spacing w:before="0" w:after="0"/>
              <w:jc w:val="center"/>
            </w:pPr>
            <w:r w:rsidRPr="005362B1">
              <w:t>2011</w:t>
            </w:r>
          </w:p>
        </w:tc>
        <w:tc>
          <w:tcPr>
            <w:tcW w:w="1011" w:type="dxa"/>
            <w:noWrap/>
            <w:vAlign w:val="center"/>
            <w:hideMark/>
          </w:tcPr>
          <w:p w14:paraId="3A884114"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18357270"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5573E1D1" w14:textId="77777777" w:rsidR="0088536F" w:rsidRPr="005362B1" w:rsidRDefault="0088536F" w:rsidP="00D9550E">
            <w:pPr>
              <w:pStyle w:val="tabcap"/>
              <w:spacing w:before="0" w:after="0"/>
              <w:jc w:val="center"/>
            </w:pPr>
            <w:r w:rsidRPr="005362B1">
              <w:t>3</w:t>
            </w:r>
          </w:p>
        </w:tc>
      </w:tr>
      <w:tr w:rsidR="0088536F" w:rsidRPr="005362B1" w14:paraId="5847F942" w14:textId="77777777" w:rsidTr="00D9550E">
        <w:trPr>
          <w:gridAfter w:val="1"/>
          <w:wAfter w:w="52" w:type="dxa"/>
          <w:trHeight w:val="258"/>
          <w:jc w:val="center"/>
        </w:trPr>
        <w:tc>
          <w:tcPr>
            <w:tcW w:w="1987" w:type="dxa"/>
            <w:noWrap/>
            <w:vAlign w:val="center"/>
            <w:hideMark/>
          </w:tcPr>
          <w:p w14:paraId="0E234832" w14:textId="77777777" w:rsidR="0088536F" w:rsidRPr="005362B1" w:rsidRDefault="0088536F" w:rsidP="00D9550E">
            <w:pPr>
              <w:pStyle w:val="tabcap"/>
              <w:spacing w:before="0" w:after="0"/>
              <w:jc w:val="center"/>
            </w:pPr>
            <w:r w:rsidRPr="005362B1">
              <w:t>2012</w:t>
            </w:r>
          </w:p>
        </w:tc>
        <w:tc>
          <w:tcPr>
            <w:tcW w:w="1011" w:type="dxa"/>
            <w:noWrap/>
            <w:vAlign w:val="center"/>
            <w:hideMark/>
          </w:tcPr>
          <w:p w14:paraId="7A955EA8" w14:textId="77777777" w:rsidR="0088536F" w:rsidRPr="005362B1" w:rsidRDefault="0088536F" w:rsidP="00D9550E">
            <w:pPr>
              <w:pStyle w:val="tabcap"/>
              <w:spacing w:before="0" w:after="0"/>
              <w:jc w:val="center"/>
            </w:pPr>
            <w:r w:rsidRPr="005362B1">
              <w:t>35</w:t>
            </w:r>
          </w:p>
        </w:tc>
        <w:tc>
          <w:tcPr>
            <w:tcW w:w="991" w:type="dxa"/>
            <w:noWrap/>
            <w:vAlign w:val="center"/>
            <w:hideMark/>
          </w:tcPr>
          <w:p w14:paraId="4F5D5196" w14:textId="77777777" w:rsidR="0088536F" w:rsidRPr="005362B1" w:rsidRDefault="0088536F" w:rsidP="00D9550E">
            <w:pPr>
              <w:pStyle w:val="tabcap"/>
              <w:spacing w:before="0" w:after="0"/>
              <w:jc w:val="center"/>
            </w:pPr>
            <w:r w:rsidRPr="005362B1">
              <w:t>62</w:t>
            </w:r>
          </w:p>
        </w:tc>
        <w:tc>
          <w:tcPr>
            <w:tcW w:w="991" w:type="dxa"/>
            <w:noWrap/>
            <w:vAlign w:val="center"/>
            <w:hideMark/>
          </w:tcPr>
          <w:p w14:paraId="4A0FB963" w14:textId="77777777" w:rsidR="0088536F" w:rsidRPr="005362B1" w:rsidRDefault="0088536F" w:rsidP="00D9550E">
            <w:pPr>
              <w:pStyle w:val="tabcap"/>
              <w:spacing w:before="0" w:after="0"/>
              <w:jc w:val="center"/>
            </w:pPr>
            <w:r w:rsidRPr="005362B1">
              <w:t>3</w:t>
            </w:r>
          </w:p>
        </w:tc>
      </w:tr>
      <w:tr w:rsidR="0088536F" w:rsidRPr="005362B1" w14:paraId="6B03692C" w14:textId="77777777" w:rsidTr="00D9550E">
        <w:trPr>
          <w:gridAfter w:val="1"/>
          <w:wAfter w:w="52" w:type="dxa"/>
          <w:trHeight w:val="258"/>
          <w:jc w:val="center"/>
        </w:trPr>
        <w:tc>
          <w:tcPr>
            <w:tcW w:w="1987" w:type="dxa"/>
            <w:noWrap/>
            <w:vAlign w:val="center"/>
            <w:hideMark/>
          </w:tcPr>
          <w:p w14:paraId="5C324133" w14:textId="77777777" w:rsidR="0088536F" w:rsidRPr="005362B1" w:rsidRDefault="0088536F" w:rsidP="00D9550E">
            <w:pPr>
              <w:pStyle w:val="tabcap"/>
              <w:spacing w:before="0" w:after="0"/>
              <w:jc w:val="center"/>
            </w:pPr>
            <w:r w:rsidRPr="005362B1">
              <w:t>2012</w:t>
            </w:r>
          </w:p>
        </w:tc>
        <w:tc>
          <w:tcPr>
            <w:tcW w:w="1011" w:type="dxa"/>
            <w:noWrap/>
            <w:vAlign w:val="center"/>
            <w:hideMark/>
          </w:tcPr>
          <w:p w14:paraId="0EFC34C5" w14:textId="77777777" w:rsidR="0088536F" w:rsidRPr="005362B1" w:rsidRDefault="0088536F" w:rsidP="00D9550E">
            <w:pPr>
              <w:pStyle w:val="tabcap"/>
              <w:spacing w:before="0" w:after="0"/>
              <w:jc w:val="center"/>
            </w:pPr>
            <w:r w:rsidRPr="005362B1">
              <w:t>32</w:t>
            </w:r>
          </w:p>
        </w:tc>
        <w:tc>
          <w:tcPr>
            <w:tcW w:w="991" w:type="dxa"/>
            <w:noWrap/>
            <w:vAlign w:val="center"/>
            <w:hideMark/>
          </w:tcPr>
          <w:p w14:paraId="7C812AFA" w14:textId="77777777" w:rsidR="0088536F" w:rsidRPr="005362B1" w:rsidRDefault="0088536F" w:rsidP="00D9550E">
            <w:pPr>
              <w:pStyle w:val="tabcap"/>
              <w:spacing w:before="0" w:after="0"/>
              <w:jc w:val="center"/>
            </w:pPr>
            <w:r w:rsidRPr="005362B1">
              <w:t>65</w:t>
            </w:r>
          </w:p>
        </w:tc>
        <w:tc>
          <w:tcPr>
            <w:tcW w:w="991" w:type="dxa"/>
            <w:noWrap/>
            <w:vAlign w:val="center"/>
            <w:hideMark/>
          </w:tcPr>
          <w:p w14:paraId="025AA89E" w14:textId="77777777" w:rsidR="0088536F" w:rsidRPr="005362B1" w:rsidRDefault="0088536F" w:rsidP="00D9550E">
            <w:pPr>
              <w:pStyle w:val="tabcap"/>
              <w:spacing w:before="0" w:after="0"/>
              <w:jc w:val="center"/>
            </w:pPr>
            <w:r w:rsidRPr="005362B1">
              <w:t>3</w:t>
            </w:r>
          </w:p>
        </w:tc>
      </w:tr>
      <w:tr w:rsidR="0088536F" w:rsidRPr="005362B1" w14:paraId="2078805A" w14:textId="77777777" w:rsidTr="00D9550E">
        <w:trPr>
          <w:gridAfter w:val="1"/>
          <w:wAfter w:w="52" w:type="dxa"/>
          <w:trHeight w:val="258"/>
          <w:jc w:val="center"/>
        </w:trPr>
        <w:tc>
          <w:tcPr>
            <w:tcW w:w="1987" w:type="dxa"/>
            <w:noWrap/>
            <w:vAlign w:val="center"/>
            <w:hideMark/>
          </w:tcPr>
          <w:p w14:paraId="7CE6AA87" w14:textId="77777777" w:rsidR="0088536F" w:rsidRPr="005362B1" w:rsidRDefault="0088536F" w:rsidP="00D9550E">
            <w:pPr>
              <w:pStyle w:val="tabcap"/>
              <w:spacing w:before="0" w:after="0"/>
              <w:jc w:val="center"/>
            </w:pPr>
            <w:r w:rsidRPr="005362B1">
              <w:t>2013</w:t>
            </w:r>
          </w:p>
        </w:tc>
        <w:tc>
          <w:tcPr>
            <w:tcW w:w="1011" w:type="dxa"/>
            <w:noWrap/>
            <w:vAlign w:val="center"/>
            <w:hideMark/>
          </w:tcPr>
          <w:p w14:paraId="38290364"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1873E108" w14:textId="77777777" w:rsidR="0088536F" w:rsidRPr="005362B1" w:rsidRDefault="0088536F" w:rsidP="00D9550E">
            <w:pPr>
              <w:pStyle w:val="tabcap"/>
              <w:spacing w:before="0" w:after="0"/>
              <w:jc w:val="center"/>
            </w:pPr>
            <w:r w:rsidRPr="005362B1">
              <w:t>60</w:t>
            </w:r>
          </w:p>
        </w:tc>
        <w:tc>
          <w:tcPr>
            <w:tcW w:w="991" w:type="dxa"/>
            <w:noWrap/>
            <w:vAlign w:val="center"/>
            <w:hideMark/>
          </w:tcPr>
          <w:p w14:paraId="308CB13F" w14:textId="77777777" w:rsidR="0088536F" w:rsidRPr="005362B1" w:rsidRDefault="0088536F" w:rsidP="00D9550E">
            <w:pPr>
              <w:pStyle w:val="tabcap"/>
              <w:spacing w:before="0" w:after="0"/>
              <w:jc w:val="center"/>
            </w:pPr>
            <w:r w:rsidRPr="005362B1">
              <w:t>3</w:t>
            </w:r>
          </w:p>
        </w:tc>
      </w:tr>
      <w:tr w:rsidR="0088536F" w:rsidRPr="005362B1" w14:paraId="1A377978" w14:textId="77777777" w:rsidTr="00D9550E">
        <w:trPr>
          <w:gridAfter w:val="1"/>
          <w:wAfter w:w="52" w:type="dxa"/>
          <w:trHeight w:val="258"/>
          <w:jc w:val="center"/>
        </w:trPr>
        <w:tc>
          <w:tcPr>
            <w:tcW w:w="1987" w:type="dxa"/>
            <w:noWrap/>
            <w:vAlign w:val="center"/>
            <w:hideMark/>
          </w:tcPr>
          <w:p w14:paraId="49E0B497" w14:textId="77777777" w:rsidR="0088536F" w:rsidRPr="005362B1" w:rsidRDefault="0088536F" w:rsidP="00D9550E">
            <w:pPr>
              <w:pStyle w:val="tabcap"/>
              <w:spacing w:before="0" w:after="0"/>
              <w:jc w:val="center"/>
            </w:pPr>
            <w:r w:rsidRPr="005362B1">
              <w:t>2014</w:t>
            </w:r>
          </w:p>
        </w:tc>
        <w:tc>
          <w:tcPr>
            <w:tcW w:w="1011" w:type="dxa"/>
            <w:noWrap/>
            <w:vAlign w:val="center"/>
            <w:hideMark/>
          </w:tcPr>
          <w:p w14:paraId="4C7CF207" w14:textId="77777777" w:rsidR="0088536F" w:rsidRPr="005362B1" w:rsidRDefault="0088536F" w:rsidP="00D9550E">
            <w:pPr>
              <w:pStyle w:val="tabcap"/>
              <w:spacing w:before="0" w:after="0"/>
              <w:jc w:val="center"/>
            </w:pPr>
            <w:r w:rsidRPr="005362B1">
              <w:t>37</w:t>
            </w:r>
          </w:p>
        </w:tc>
        <w:tc>
          <w:tcPr>
            <w:tcW w:w="991" w:type="dxa"/>
            <w:noWrap/>
            <w:vAlign w:val="center"/>
            <w:hideMark/>
          </w:tcPr>
          <w:p w14:paraId="705DC2F8" w14:textId="77777777" w:rsidR="0088536F" w:rsidRPr="005362B1" w:rsidRDefault="0088536F" w:rsidP="00D9550E">
            <w:pPr>
              <w:pStyle w:val="tabcap"/>
              <w:spacing w:before="0" w:after="0"/>
              <w:jc w:val="center"/>
            </w:pPr>
            <w:r w:rsidRPr="005362B1">
              <w:t>60</w:t>
            </w:r>
          </w:p>
        </w:tc>
        <w:tc>
          <w:tcPr>
            <w:tcW w:w="991" w:type="dxa"/>
            <w:noWrap/>
            <w:vAlign w:val="center"/>
            <w:hideMark/>
          </w:tcPr>
          <w:p w14:paraId="580D886C" w14:textId="77777777" w:rsidR="0088536F" w:rsidRPr="005362B1" w:rsidRDefault="0088536F" w:rsidP="00D9550E">
            <w:pPr>
              <w:pStyle w:val="tabcap"/>
              <w:spacing w:before="0" w:after="0"/>
              <w:jc w:val="center"/>
            </w:pPr>
            <w:r w:rsidRPr="005362B1">
              <w:t>3</w:t>
            </w:r>
          </w:p>
        </w:tc>
      </w:tr>
      <w:tr w:rsidR="0088536F" w:rsidRPr="005362B1" w14:paraId="3460DD1E" w14:textId="77777777" w:rsidTr="00D9550E">
        <w:trPr>
          <w:gridAfter w:val="1"/>
          <w:wAfter w:w="52" w:type="dxa"/>
          <w:trHeight w:val="258"/>
          <w:jc w:val="center"/>
        </w:trPr>
        <w:tc>
          <w:tcPr>
            <w:tcW w:w="1987" w:type="dxa"/>
            <w:noWrap/>
            <w:vAlign w:val="center"/>
            <w:hideMark/>
          </w:tcPr>
          <w:p w14:paraId="5D3BA917" w14:textId="77777777" w:rsidR="0088536F" w:rsidRPr="005362B1" w:rsidRDefault="0088536F" w:rsidP="00D9550E">
            <w:pPr>
              <w:pStyle w:val="tabcap"/>
              <w:spacing w:before="0" w:after="0"/>
              <w:jc w:val="center"/>
            </w:pPr>
            <w:r w:rsidRPr="005362B1">
              <w:t>2015</w:t>
            </w:r>
          </w:p>
        </w:tc>
        <w:tc>
          <w:tcPr>
            <w:tcW w:w="1011" w:type="dxa"/>
            <w:noWrap/>
            <w:vAlign w:val="center"/>
            <w:hideMark/>
          </w:tcPr>
          <w:p w14:paraId="54D2AF8C" w14:textId="77777777" w:rsidR="0088536F" w:rsidRPr="005362B1" w:rsidRDefault="0088536F" w:rsidP="00D9550E">
            <w:pPr>
              <w:pStyle w:val="tabcap"/>
              <w:spacing w:before="0" w:after="0"/>
              <w:jc w:val="center"/>
            </w:pPr>
            <w:r w:rsidRPr="005362B1">
              <w:t>38</w:t>
            </w:r>
          </w:p>
        </w:tc>
        <w:tc>
          <w:tcPr>
            <w:tcW w:w="991" w:type="dxa"/>
            <w:noWrap/>
            <w:vAlign w:val="center"/>
            <w:hideMark/>
          </w:tcPr>
          <w:p w14:paraId="31A55FAF" w14:textId="77777777" w:rsidR="0088536F" w:rsidRPr="005362B1" w:rsidRDefault="0088536F" w:rsidP="00D9550E">
            <w:pPr>
              <w:pStyle w:val="tabcap"/>
              <w:spacing w:before="0" w:after="0"/>
              <w:jc w:val="center"/>
            </w:pPr>
            <w:r w:rsidRPr="005362B1">
              <w:t>60</w:t>
            </w:r>
          </w:p>
        </w:tc>
        <w:tc>
          <w:tcPr>
            <w:tcW w:w="991" w:type="dxa"/>
            <w:noWrap/>
            <w:vAlign w:val="center"/>
            <w:hideMark/>
          </w:tcPr>
          <w:p w14:paraId="30547D8A" w14:textId="77777777" w:rsidR="0088536F" w:rsidRPr="005362B1" w:rsidRDefault="0088536F" w:rsidP="00D9550E">
            <w:pPr>
              <w:pStyle w:val="tabcap"/>
              <w:spacing w:before="0" w:after="0"/>
              <w:jc w:val="center"/>
            </w:pPr>
            <w:r w:rsidRPr="005362B1">
              <w:t>3</w:t>
            </w:r>
          </w:p>
        </w:tc>
      </w:tr>
      <w:tr w:rsidR="0088536F" w:rsidRPr="005362B1" w14:paraId="1FE6C1AE" w14:textId="77777777" w:rsidTr="00D9550E">
        <w:trPr>
          <w:gridAfter w:val="1"/>
          <w:wAfter w:w="52" w:type="dxa"/>
          <w:trHeight w:val="258"/>
          <w:jc w:val="center"/>
        </w:trPr>
        <w:tc>
          <w:tcPr>
            <w:tcW w:w="1987" w:type="dxa"/>
            <w:noWrap/>
            <w:vAlign w:val="center"/>
          </w:tcPr>
          <w:p w14:paraId="030F9467" w14:textId="77777777" w:rsidR="0088536F" w:rsidRPr="005362B1" w:rsidRDefault="0088536F" w:rsidP="00D9550E">
            <w:pPr>
              <w:pStyle w:val="tabcap"/>
              <w:spacing w:before="0" w:after="0"/>
              <w:jc w:val="center"/>
            </w:pPr>
            <w:r w:rsidRPr="005362B1">
              <w:t>2016</w:t>
            </w:r>
          </w:p>
        </w:tc>
        <w:tc>
          <w:tcPr>
            <w:tcW w:w="1011" w:type="dxa"/>
            <w:noWrap/>
            <w:vAlign w:val="center"/>
          </w:tcPr>
          <w:p w14:paraId="07BCF85B" w14:textId="77777777" w:rsidR="0088536F" w:rsidRPr="005362B1" w:rsidRDefault="0088536F" w:rsidP="00D9550E">
            <w:pPr>
              <w:pStyle w:val="tabcap"/>
              <w:spacing w:before="0" w:after="0"/>
              <w:jc w:val="center"/>
            </w:pPr>
            <w:r w:rsidRPr="005362B1">
              <w:t>41</w:t>
            </w:r>
          </w:p>
        </w:tc>
        <w:tc>
          <w:tcPr>
            <w:tcW w:w="991" w:type="dxa"/>
            <w:noWrap/>
            <w:vAlign w:val="center"/>
          </w:tcPr>
          <w:p w14:paraId="779072BB" w14:textId="77777777" w:rsidR="0088536F" w:rsidRPr="005362B1" w:rsidRDefault="0088536F" w:rsidP="00D9550E">
            <w:pPr>
              <w:pStyle w:val="tabcap"/>
              <w:spacing w:before="0" w:after="0"/>
              <w:jc w:val="center"/>
            </w:pPr>
            <w:r w:rsidRPr="005362B1">
              <w:t>50</w:t>
            </w:r>
          </w:p>
        </w:tc>
        <w:tc>
          <w:tcPr>
            <w:tcW w:w="991" w:type="dxa"/>
            <w:noWrap/>
            <w:vAlign w:val="center"/>
          </w:tcPr>
          <w:p w14:paraId="7B8E5F30" w14:textId="77777777" w:rsidR="0088536F" w:rsidRPr="005362B1" w:rsidRDefault="0088536F" w:rsidP="00D9550E">
            <w:pPr>
              <w:pStyle w:val="tabcap"/>
              <w:spacing w:before="0" w:after="0"/>
              <w:jc w:val="center"/>
            </w:pPr>
            <w:r w:rsidRPr="005362B1">
              <w:t>9</w:t>
            </w:r>
          </w:p>
        </w:tc>
      </w:tr>
      <w:tr w:rsidR="0088536F" w:rsidRPr="005362B1" w14:paraId="7A33F212" w14:textId="77777777" w:rsidTr="00D9550E">
        <w:trPr>
          <w:gridAfter w:val="1"/>
          <w:wAfter w:w="52" w:type="dxa"/>
          <w:trHeight w:val="258"/>
          <w:jc w:val="center"/>
        </w:trPr>
        <w:tc>
          <w:tcPr>
            <w:tcW w:w="1987" w:type="dxa"/>
            <w:noWrap/>
            <w:vAlign w:val="center"/>
          </w:tcPr>
          <w:p w14:paraId="72A0F2D2" w14:textId="77777777" w:rsidR="0088536F" w:rsidRPr="005362B1" w:rsidRDefault="0088536F" w:rsidP="00D9550E">
            <w:pPr>
              <w:pStyle w:val="tabcap"/>
              <w:spacing w:before="0" w:after="0"/>
              <w:jc w:val="center"/>
            </w:pPr>
            <w:r w:rsidRPr="005362B1">
              <w:t>2017</w:t>
            </w:r>
          </w:p>
        </w:tc>
        <w:tc>
          <w:tcPr>
            <w:tcW w:w="1011" w:type="dxa"/>
            <w:noWrap/>
            <w:vAlign w:val="center"/>
          </w:tcPr>
          <w:p w14:paraId="23904E7D" w14:textId="77777777" w:rsidR="0088536F" w:rsidRPr="005362B1" w:rsidRDefault="0088536F" w:rsidP="00D9550E">
            <w:pPr>
              <w:pStyle w:val="tabcap"/>
              <w:spacing w:before="0" w:after="0"/>
              <w:jc w:val="center"/>
            </w:pPr>
            <w:r w:rsidRPr="005362B1">
              <w:t>41</w:t>
            </w:r>
          </w:p>
        </w:tc>
        <w:tc>
          <w:tcPr>
            <w:tcW w:w="991" w:type="dxa"/>
            <w:noWrap/>
            <w:vAlign w:val="center"/>
          </w:tcPr>
          <w:p w14:paraId="721FCFF9" w14:textId="77777777" w:rsidR="0088536F" w:rsidRPr="005362B1" w:rsidRDefault="0088536F" w:rsidP="00D9550E">
            <w:pPr>
              <w:pStyle w:val="tabcap"/>
              <w:spacing w:before="0" w:after="0"/>
              <w:jc w:val="center"/>
            </w:pPr>
            <w:r w:rsidRPr="005362B1">
              <w:t>50</w:t>
            </w:r>
          </w:p>
        </w:tc>
        <w:tc>
          <w:tcPr>
            <w:tcW w:w="991" w:type="dxa"/>
            <w:noWrap/>
            <w:vAlign w:val="center"/>
          </w:tcPr>
          <w:p w14:paraId="497A76FF" w14:textId="77777777" w:rsidR="0088536F" w:rsidRPr="005362B1" w:rsidRDefault="0088536F" w:rsidP="00D9550E">
            <w:pPr>
              <w:pStyle w:val="tabcap"/>
              <w:spacing w:before="0" w:after="0"/>
              <w:jc w:val="center"/>
            </w:pPr>
            <w:r w:rsidRPr="005362B1">
              <w:t>9</w:t>
            </w:r>
          </w:p>
        </w:tc>
      </w:tr>
      <w:tr w:rsidR="0088536F" w:rsidRPr="005362B1" w14:paraId="4D427FDD" w14:textId="77777777" w:rsidTr="00D9550E">
        <w:trPr>
          <w:gridAfter w:val="1"/>
          <w:wAfter w:w="52" w:type="dxa"/>
          <w:trHeight w:val="258"/>
          <w:jc w:val="center"/>
        </w:trPr>
        <w:tc>
          <w:tcPr>
            <w:tcW w:w="1987" w:type="dxa"/>
            <w:noWrap/>
            <w:vAlign w:val="center"/>
          </w:tcPr>
          <w:p w14:paraId="35DA89C9" w14:textId="77777777" w:rsidR="0088536F" w:rsidRPr="005362B1" w:rsidRDefault="0088536F" w:rsidP="00D9550E">
            <w:pPr>
              <w:pStyle w:val="tabcap"/>
              <w:spacing w:before="0" w:after="0"/>
              <w:jc w:val="center"/>
            </w:pPr>
            <w:r w:rsidRPr="005362B1">
              <w:t>2018</w:t>
            </w:r>
          </w:p>
        </w:tc>
        <w:tc>
          <w:tcPr>
            <w:tcW w:w="1011" w:type="dxa"/>
            <w:noWrap/>
            <w:vAlign w:val="center"/>
          </w:tcPr>
          <w:p w14:paraId="1BE4B791" w14:textId="77777777" w:rsidR="0088536F" w:rsidRPr="005362B1" w:rsidRDefault="0088536F" w:rsidP="00D9550E">
            <w:pPr>
              <w:pStyle w:val="tabcap"/>
              <w:spacing w:before="0" w:after="0"/>
              <w:jc w:val="center"/>
            </w:pPr>
            <w:r w:rsidRPr="005362B1">
              <w:t>44.9</w:t>
            </w:r>
          </w:p>
        </w:tc>
        <w:tc>
          <w:tcPr>
            <w:tcW w:w="991" w:type="dxa"/>
            <w:noWrap/>
            <w:vAlign w:val="center"/>
          </w:tcPr>
          <w:p w14:paraId="3062FD75" w14:textId="77777777" w:rsidR="0088536F" w:rsidRPr="005362B1" w:rsidRDefault="0088536F" w:rsidP="00D9550E">
            <w:pPr>
              <w:pStyle w:val="tabcap"/>
              <w:spacing w:before="0" w:after="0"/>
              <w:jc w:val="center"/>
            </w:pPr>
            <w:r w:rsidRPr="005362B1">
              <w:t>45.1</w:t>
            </w:r>
          </w:p>
        </w:tc>
        <w:tc>
          <w:tcPr>
            <w:tcW w:w="991" w:type="dxa"/>
            <w:noWrap/>
            <w:vAlign w:val="center"/>
          </w:tcPr>
          <w:p w14:paraId="60A24BCA" w14:textId="77777777" w:rsidR="0088536F" w:rsidRPr="005362B1" w:rsidRDefault="0088536F" w:rsidP="00D9550E">
            <w:pPr>
              <w:pStyle w:val="tabcap"/>
              <w:spacing w:before="0" w:after="0"/>
              <w:jc w:val="center"/>
            </w:pPr>
            <w:r w:rsidRPr="005362B1">
              <w:t>10</w:t>
            </w:r>
          </w:p>
        </w:tc>
      </w:tr>
      <w:tr w:rsidR="0088536F" w:rsidRPr="005362B1" w14:paraId="201864C5" w14:textId="77777777" w:rsidTr="00D9550E">
        <w:trPr>
          <w:gridAfter w:val="1"/>
          <w:wAfter w:w="52" w:type="dxa"/>
          <w:trHeight w:val="258"/>
          <w:jc w:val="center"/>
        </w:trPr>
        <w:tc>
          <w:tcPr>
            <w:tcW w:w="1987" w:type="dxa"/>
            <w:noWrap/>
            <w:vAlign w:val="center"/>
          </w:tcPr>
          <w:p w14:paraId="0B302851" w14:textId="77777777" w:rsidR="0088536F" w:rsidRPr="005362B1" w:rsidRDefault="0088536F" w:rsidP="00D9550E">
            <w:pPr>
              <w:pStyle w:val="tabcap"/>
              <w:spacing w:before="0" w:after="0"/>
              <w:jc w:val="center"/>
            </w:pPr>
            <w:r w:rsidRPr="005362B1">
              <w:t>2019</w:t>
            </w:r>
          </w:p>
        </w:tc>
        <w:tc>
          <w:tcPr>
            <w:tcW w:w="1011" w:type="dxa"/>
            <w:noWrap/>
            <w:vAlign w:val="center"/>
          </w:tcPr>
          <w:p w14:paraId="51875589" w14:textId="77777777" w:rsidR="0088536F" w:rsidRPr="005362B1" w:rsidRDefault="0088536F" w:rsidP="00D9550E">
            <w:pPr>
              <w:pStyle w:val="tabcap"/>
              <w:spacing w:before="0" w:after="0"/>
              <w:jc w:val="center"/>
            </w:pPr>
            <w:r w:rsidRPr="005362B1">
              <w:t>44.9</w:t>
            </w:r>
          </w:p>
        </w:tc>
        <w:tc>
          <w:tcPr>
            <w:tcW w:w="991" w:type="dxa"/>
            <w:noWrap/>
            <w:vAlign w:val="center"/>
          </w:tcPr>
          <w:p w14:paraId="4FE945C1" w14:textId="77777777" w:rsidR="0088536F" w:rsidRPr="005362B1" w:rsidRDefault="0088536F" w:rsidP="00D9550E">
            <w:pPr>
              <w:pStyle w:val="tabcap"/>
              <w:spacing w:before="0" w:after="0"/>
              <w:jc w:val="center"/>
            </w:pPr>
            <w:r w:rsidRPr="005362B1">
              <w:t>45.1</w:t>
            </w:r>
          </w:p>
        </w:tc>
        <w:tc>
          <w:tcPr>
            <w:tcW w:w="991" w:type="dxa"/>
            <w:noWrap/>
            <w:vAlign w:val="center"/>
          </w:tcPr>
          <w:p w14:paraId="4325E6EA" w14:textId="77777777" w:rsidR="0088536F" w:rsidRPr="005362B1" w:rsidRDefault="0088536F" w:rsidP="00D9550E">
            <w:pPr>
              <w:pStyle w:val="tabcap"/>
              <w:spacing w:before="0" w:after="0"/>
              <w:jc w:val="center"/>
            </w:pPr>
            <w:r w:rsidRPr="005362B1">
              <w:t>10</w:t>
            </w:r>
          </w:p>
        </w:tc>
      </w:tr>
      <w:tr w:rsidR="0088536F" w:rsidRPr="005362B1" w14:paraId="7E3326F8" w14:textId="77777777" w:rsidTr="00D9550E">
        <w:trPr>
          <w:trHeight w:val="258"/>
          <w:jc w:val="center"/>
        </w:trPr>
        <w:tc>
          <w:tcPr>
            <w:tcW w:w="1987" w:type="dxa"/>
            <w:noWrap/>
            <w:vAlign w:val="center"/>
          </w:tcPr>
          <w:p w14:paraId="62DE9129" w14:textId="77777777" w:rsidR="0088536F" w:rsidRPr="005362B1" w:rsidRDefault="0088536F" w:rsidP="00D9550E">
            <w:pPr>
              <w:pStyle w:val="tabcap"/>
              <w:spacing w:before="0" w:after="0"/>
              <w:jc w:val="center"/>
            </w:pPr>
            <w:r w:rsidRPr="005362B1">
              <w:t>2020</w:t>
            </w:r>
          </w:p>
        </w:tc>
        <w:tc>
          <w:tcPr>
            <w:tcW w:w="1011" w:type="dxa"/>
            <w:noWrap/>
            <w:vAlign w:val="center"/>
          </w:tcPr>
          <w:p w14:paraId="0F73C98F" w14:textId="77777777" w:rsidR="0088536F" w:rsidRPr="005362B1" w:rsidRDefault="0088536F" w:rsidP="00D9550E">
            <w:pPr>
              <w:pStyle w:val="tabcap"/>
              <w:spacing w:before="0" w:after="0"/>
              <w:jc w:val="center"/>
            </w:pPr>
            <w:r w:rsidRPr="005362B1">
              <w:t>33.8</w:t>
            </w:r>
          </w:p>
        </w:tc>
        <w:tc>
          <w:tcPr>
            <w:tcW w:w="991" w:type="dxa"/>
            <w:noWrap/>
            <w:vAlign w:val="center"/>
          </w:tcPr>
          <w:p w14:paraId="6808297F" w14:textId="77777777" w:rsidR="0088536F" w:rsidRPr="005362B1" w:rsidRDefault="0088536F" w:rsidP="00D9550E">
            <w:pPr>
              <w:pStyle w:val="tabcap"/>
              <w:spacing w:before="0" w:after="0"/>
              <w:jc w:val="center"/>
            </w:pPr>
            <w:r w:rsidRPr="005362B1">
              <w:t>57.8</w:t>
            </w:r>
          </w:p>
        </w:tc>
        <w:tc>
          <w:tcPr>
            <w:tcW w:w="1043" w:type="dxa"/>
            <w:gridSpan w:val="2"/>
            <w:noWrap/>
            <w:vAlign w:val="center"/>
          </w:tcPr>
          <w:p w14:paraId="1C2CCFF8" w14:textId="77777777" w:rsidR="0088536F" w:rsidRPr="005362B1" w:rsidRDefault="0088536F" w:rsidP="00D9550E">
            <w:pPr>
              <w:pStyle w:val="tabcap"/>
              <w:spacing w:before="0" w:after="0"/>
              <w:jc w:val="center"/>
            </w:pPr>
            <w:r w:rsidRPr="005362B1">
              <w:t>8.4</w:t>
            </w:r>
          </w:p>
        </w:tc>
      </w:tr>
      <w:tr w:rsidR="0088536F" w:rsidRPr="005362B1" w14:paraId="1AC5F966" w14:textId="77777777" w:rsidTr="00D9550E">
        <w:trPr>
          <w:trHeight w:val="258"/>
          <w:jc w:val="center"/>
        </w:trPr>
        <w:tc>
          <w:tcPr>
            <w:tcW w:w="1987" w:type="dxa"/>
            <w:noWrap/>
            <w:vAlign w:val="center"/>
          </w:tcPr>
          <w:p w14:paraId="0B6AFC0C" w14:textId="77777777" w:rsidR="0088536F" w:rsidRPr="005362B1" w:rsidRDefault="0088536F" w:rsidP="00D9550E">
            <w:pPr>
              <w:pStyle w:val="tabcap"/>
              <w:spacing w:before="0" w:after="0"/>
              <w:jc w:val="center"/>
            </w:pPr>
            <w:r w:rsidRPr="005362B1">
              <w:t>2021</w:t>
            </w:r>
          </w:p>
        </w:tc>
        <w:tc>
          <w:tcPr>
            <w:tcW w:w="1011" w:type="dxa"/>
            <w:noWrap/>
            <w:vAlign w:val="center"/>
          </w:tcPr>
          <w:p w14:paraId="225406E4" w14:textId="77777777" w:rsidR="0088536F" w:rsidRPr="005362B1" w:rsidRDefault="0088536F" w:rsidP="00D9550E">
            <w:pPr>
              <w:pStyle w:val="tabcap"/>
              <w:spacing w:before="0" w:after="0"/>
              <w:jc w:val="center"/>
            </w:pPr>
            <w:r w:rsidRPr="005362B1">
              <w:t>33.8</w:t>
            </w:r>
          </w:p>
        </w:tc>
        <w:tc>
          <w:tcPr>
            <w:tcW w:w="991" w:type="dxa"/>
            <w:noWrap/>
            <w:vAlign w:val="center"/>
          </w:tcPr>
          <w:p w14:paraId="0C992AF4" w14:textId="77777777" w:rsidR="0088536F" w:rsidRPr="005362B1" w:rsidRDefault="0088536F" w:rsidP="00D9550E">
            <w:pPr>
              <w:pStyle w:val="tabcap"/>
              <w:spacing w:before="0" w:after="0"/>
              <w:jc w:val="center"/>
            </w:pPr>
            <w:r w:rsidRPr="005362B1">
              <w:t>57.8</w:t>
            </w:r>
          </w:p>
        </w:tc>
        <w:tc>
          <w:tcPr>
            <w:tcW w:w="1043" w:type="dxa"/>
            <w:gridSpan w:val="2"/>
            <w:noWrap/>
            <w:vAlign w:val="center"/>
          </w:tcPr>
          <w:p w14:paraId="6B11891C" w14:textId="77777777" w:rsidR="0088536F" w:rsidRPr="005362B1" w:rsidRDefault="0088536F" w:rsidP="00D9550E">
            <w:pPr>
              <w:pStyle w:val="tabcap"/>
              <w:spacing w:before="0" w:after="0"/>
              <w:jc w:val="center"/>
            </w:pPr>
            <w:r w:rsidRPr="005362B1">
              <w:t>8.4</w:t>
            </w:r>
          </w:p>
        </w:tc>
      </w:tr>
      <w:tr w:rsidR="0088536F" w:rsidRPr="005362B1" w14:paraId="3B973618" w14:textId="77777777" w:rsidTr="00D9550E">
        <w:trPr>
          <w:trHeight w:val="258"/>
          <w:jc w:val="center"/>
        </w:trPr>
        <w:tc>
          <w:tcPr>
            <w:tcW w:w="1987" w:type="dxa"/>
            <w:noWrap/>
            <w:vAlign w:val="center"/>
          </w:tcPr>
          <w:p w14:paraId="37FD8C35" w14:textId="77777777" w:rsidR="0088536F" w:rsidRPr="005362B1" w:rsidRDefault="0088536F" w:rsidP="00D9550E">
            <w:pPr>
              <w:pStyle w:val="tabcap"/>
              <w:spacing w:before="0" w:after="0"/>
              <w:jc w:val="center"/>
            </w:pPr>
            <w:r w:rsidRPr="005362B1">
              <w:t>2022</w:t>
            </w:r>
          </w:p>
        </w:tc>
        <w:tc>
          <w:tcPr>
            <w:tcW w:w="1011" w:type="dxa"/>
            <w:noWrap/>
            <w:vAlign w:val="center"/>
          </w:tcPr>
          <w:p w14:paraId="14F8920B" w14:textId="77777777" w:rsidR="0088536F" w:rsidRPr="005362B1" w:rsidRDefault="0088536F" w:rsidP="00D9550E">
            <w:pPr>
              <w:pStyle w:val="tabcap"/>
              <w:spacing w:before="0" w:after="0"/>
              <w:jc w:val="center"/>
            </w:pPr>
            <w:r w:rsidRPr="005362B1">
              <w:t>30.3</w:t>
            </w:r>
          </w:p>
        </w:tc>
        <w:tc>
          <w:tcPr>
            <w:tcW w:w="991" w:type="dxa"/>
            <w:noWrap/>
            <w:vAlign w:val="center"/>
          </w:tcPr>
          <w:p w14:paraId="1F0759BC" w14:textId="77777777" w:rsidR="0088536F" w:rsidRPr="005362B1" w:rsidRDefault="0088536F" w:rsidP="00D9550E">
            <w:pPr>
              <w:pStyle w:val="tabcap"/>
              <w:spacing w:before="0" w:after="0"/>
              <w:jc w:val="center"/>
            </w:pPr>
            <w:r w:rsidRPr="005362B1">
              <w:t>60.2</w:t>
            </w:r>
          </w:p>
        </w:tc>
        <w:tc>
          <w:tcPr>
            <w:tcW w:w="1043" w:type="dxa"/>
            <w:gridSpan w:val="2"/>
            <w:noWrap/>
            <w:vAlign w:val="center"/>
          </w:tcPr>
          <w:p w14:paraId="780A3B70" w14:textId="77777777" w:rsidR="0088536F" w:rsidRPr="005362B1" w:rsidRDefault="0088536F" w:rsidP="00D9550E">
            <w:pPr>
              <w:pStyle w:val="tabcap"/>
              <w:spacing w:before="0" w:after="0"/>
              <w:jc w:val="center"/>
            </w:pPr>
            <w:r w:rsidRPr="005362B1">
              <w:t>9.5</w:t>
            </w:r>
          </w:p>
        </w:tc>
      </w:tr>
      <w:tr w:rsidR="0088536F" w:rsidRPr="005362B1" w14:paraId="3368B4B3" w14:textId="77777777" w:rsidTr="00D9550E">
        <w:trPr>
          <w:trHeight w:val="258"/>
          <w:jc w:val="center"/>
        </w:trPr>
        <w:tc>
          <w:tcPr>
            <w:tcW w:w="1987" w:type="dxa"/>
            <w:noWrap/>
            <w:vAlign w:val="center"/>
          </w:tcPr>
          <w:p w14:paraId="3302FAAE" w14:textId="77777777" w:rsidR="0088536F" w:rsidRPr="005362B1" w:rsidRDefault="0088536F" w:rsidP="00D9550E">
            <w:pPr>
              <w:pStyle w:val="tabcap"/>
              <w:spacing w:before="0" w:after="0"/>
              <w:jc w:val="center"/>
            </w:pPr>
            <w:r w:rsidRPr="005362B1">
              <w:t>2023</w:t>
            </w:r>
          </w:p>
        </w:tc>
        <w:tc>
          <w:tcPr>
            <w:tcW w:w="1011" w:type="dxa"/>
            <w:noWrap/>
            <w:vAlign w:val="center"/>
          </w:tcPr>
          <w:p w14:paraId="1457B563" w14:textId="77777777" w:rsidR="0088536F" w:rsidRPr="005362B1" w:rsidRDefault="0088536F" w:rsidP="00D9550E">
            <w:pPr>
              <w:pStyle w:val="tabcap"/>
              <w:spacing w:before="0" w:after="0"/>
              <w:jc w:val="center"/>
            </w:pPr>
            <w:r w:rsidRPr="005362B1">
              <w:t>30.3</w:t>
            </w:r>
          </w:p>
        </w:tc>
        <w:tc>
          <w:tcPr>
            <w:tcW w:w="991" w:type="dxa"/>
            <w:noWrap/>
            <w:vAlign w:val="center"/>
          </w:tcPr>
          <w:p w14:paraId="03D65815" w14:textId="77777777" w:rsidR="0088536F" w:rsidRPr="005362B1" w:rsidRDefault="0088536F" w:rsidP="00D9550E">
            <w:pPr>
              <w:pStyle w:val="tabcap"/>
              <w:spacing w:before="0" w:after="0"/>
              <w:jc w:val="center"/>
            </w:pPr>
            <w:r w:rsidRPr="005362B1">
              <w:t>60.2</w:t>
            </w:r>
          </w:p>
        </w:tc>
        <w:tc>
          <w:tcPr>
            <w:tcW w:w="1043" w:type="dxa"/>
            <w:gridSpan w:val="2"/>
            <w:noWrap/>
            <w:vAlign w:val="center"/>
          </w:tcPr>
          <w:p w14:paraId="50FDCB2F" w14:textId="77777777" w:rsidR="0088536F" w:rsidRPr="005362B1" w:rsidRDefault="0088536F" w:rsidP="00D9550E">
            <w:pPr>
              <w:pStyle w:val="tabcap"/>
              <w:spacing w:before="0" w:after="0"/>
              <w:jc w:val="center"/>
            </w:pPr>
            <w:r w:rsidRPr="005362B1">
              <w:t>9.5</w:t>
            </w:r>
          </w:p>
        </w:tc>
      </w:tr>
      <w:tr w:rsidR="0088536F" w:rsidRPr="005362B1" w14:paraId="7A2217AD" w14:textId="77777777" w:rsidTr="00D9550E">
        <w:trPr>
          <w:trHeight w:val="258"/>
          <w:jc w:val="center"/>
        </w:trPr>
        <w:tc>
          <w:tcPr>
            <w:tcW w:w="1987" w:type="dxa"/>
            <w:noWrap/>
            <w:vAlign w:val="center"/>
          </w:tcPr>
          <w:p w14:paraId="52E8FCB6" w14:textId="77777777" w:rsidR="0088536F" w:rsidRPr="005362B1" w:rsidRDefault="0088536F" w:rsidP="00D9550E">
            <w:pPr>
              <w:pStyle w:val="tabcap"/>
              <w:spacing w:before="0" w:after="0"/>
              <w:jc w:val="center"/>
            </w:pPr>
            <w:r w:rsidRPr="005362B1">
              <w:t>2024</w:t>
            </w:r>
          </w:p>
        </w:tc>
        <w:tc>
          <w:tcPr>
            <w:tcW w:w="1011" w:type="dxa"/>
            <w:noWrap/>
            <w:vAlign w:val="center"/>
          </w:tcPr>
          <w:p w14:paraId="4F33A91C" w14:textId="77777777" w:rsidR="0088536F" w:rsidRPr="005362B1" w:rsidRDefault="0088536F" w:rsidP="00D9550E">
            <w:pPr>
              <w:pStyle w:val="tabcap"/>
              <w:spacing w:before="0" w:after="0"/>
              <w:jc w:val="center"/>
            </w:pPr>
            <w:r w:rsidRPr="005362B1">
              <w:t>27.1</w:t>
            </w:r>
          </w:p>
        </w:tc>
        <w:tc>
          <w:tcPr>
            <w:tcW w:w="991" w:type="dxa"/>
            <w:noWrap/>
            <w:vAlign w:val="center"/>
          </w:tcPr>
          <w:p w14:paraId="0BEB6C98" w14:textId="77777777" w:rsidR="0088536F" w:rsidRPr="005362B1" w:rsidRDefault="0088536F" w:rsidP="00D9550E">
            <w:pPr>
              <w:pStyle w:val="tabcap"/>
              <w:spacing w:before="0" w:after="0"/>
              <w:jc w:val="center"/>
            </w:pPr>
            <w:r w:rsidRPr="005362B1">
              <w:t>63.8</w:t>
            </w:r>
          </w:p>
        </w:tc>
        <w:tc>
          <w:tcPr>
            <w:tcW w:w="1043" w:type="dxa"/>
            <w:gridSpan w:val="2"/>
            <w:noWrap/>
            <w:vAlign w:val="center"/>
          </w:tcPr>
          <w:p w14:paraId="61B1B964" w14:textId="77777777" w:rsidR="0088536F" w:rsidRPr="005362B1" w:rsidRDefault="0088536F" w:rsidP="00D9550E">
            <w:pPr>
              <w:pStyle w:val="tabcap"/>
              <w:spacing w:before="0" w:after="0"/>
              <w:jc w:val="center"/>
            </w:pPr>
            <w:r w:rsidRPr="005362B1">
              <w:t>9.1</w:t>
            </w:r>
          </w:p>
        </w:tc>
      </w:tr>
      <w:tr w:rsidR="0088536F" w:rsidRPr="005362B1" w14:paraId="2F4FD565" w14:textId="77777777" w:rsidTr="00D9550E">
        <w:trPr>
          <w:trHeight w:val="258"/>
          <w:jc w:val="center"/>
        </w:trPr>
        <w:tc>
          <w:tcPr>
            <w:tcW w:w="1987" w:type="dxa"/>
            <w:tcBorders>
              <w:bottom w:val="single" w:sz="4" w:space="0" w:color="auto"/>
            </w:tcBorders>
            <w:noWrap/>
            <w:vAlign w:val="center"/>
          </w:tcPr>
          <w:p w14:paraId="08F34CB3" w14:textId="77777777" w:rsidR="0088536F" w:rsidRPr="005362B1" w:rsidRDefault="0088536F" w:rsidP="00D9550E">
            <w:pPr>
              <w:pStyle w:val="tabcap"/>
              <w:spacing w:before="0" w:after="0"/>
              <w:jc w:val="center"/>
              <w:rPr>
                <w:i/>
              </w:rPr>
            </w:pPr>
            <w:r w:rsidRPr="005362B1">
              <w:rPr>
                <w:i/>
              </w:rPr>
              <w:t>2025</w:t>
            </w:r>
          </w:p>
        </w:tc>
        <w:tc>
          <w:tcPr>
            <w:tcW w:w="1011" w:type="dxa"/>
            <w:tcBorders>
              <w:bottom w:val="single" w:sz="4" w:space="0" w:color="auto"/>
            </w:tcBorders>
            <w:noWrap/>
            <w:vAlign w:val="center"/>
          </w:tcPr>
          <w:p w14:paraId="78D22473" w14:textId="77777777" w:rsidR="0088536F" w:rsidRPr="005362B1" w:rsidRDefault="0088536F" w:rsidP="00D9550E">
            <w:pPr>
              <w:pStyle w:val="tabcap"/>
              <w:spacing w:before="0" w:after="0"/>
              <w:jc w:val="center"/>
              <w:rPr>
                <w:i/>
              </w:rPr>
            </w:pPr>
            <w:r w:rsidRPr="005362B1">
              <w:rPr>
                <w:i/>
              </w:rPr>
              <w:t>27.1</w:t>
            </w:r>
          </w:p>
        </w:tc>
        <w:tc>
          <w:tcPr>
            <w:tcW w:w="991" w:type="dxa"/>
            <w:tcBorders>
              <w:bottom w:val="single" w:sz="4" w:space="0" w:color="auto"/>
            </w:tcBorders>
            <w:noWrap/>
            <w:vAlign w:val="center"/>
          </w:tcPr>
          <w:p w14:paraId="30CD3D2D" w14:textId="77777777" w:rsidR="0088536F" w:rsidRPr="005362B1" w:rsidRDefault="0088536F" w:rsidP="00D9550E">
            <w:pPr>
              <w:pStyle w:val="tabcap"/>
              <w:spacing w:before="0" w:after="0"/>
              <w:jc w:val="center"/>
              <w:rPr>
                <w:i/>
              </w:rPr>
            </w:pPr>
            <w:r w:rsidRPr="005362B1">
              <w:rPr>
                <w:i/>
              </w:rPr>
              <w:t>63.8</w:t>
            </w:r>
          </w:p>
        </w:tc>
        <w:tc>
          <w:tcPr>
            <w:tcW w:w="1043" w:type="dxa"/>
            <w:gridSpan w:val="2"/>
            <w:tcBorders>
              <w:bottom w:val="single" w:sz="4" w:space="0" w:color="auto"/>
            </w:tcBorders>
            <w:noWrap/>
            <w:vAlign w:val="center"/>
          </w:tcPr>
          <w:p w14:paraId="4CB0A251" w14:textId="77777777" w:rsidR="0088536F" w:rsidRPr="005362B1" w:rsidRDefault="0088536F" w:rsidP="00D9550E">
            <w:pPr>
              <w:pStyle w:val="tabcap"/>
              <w:spacing w:before="0" w:after="0"/>
              <w:jc w:val="center"/>
              <w:rPr>
                <w:i/>
              </w:rPr>
            </w:pPr>
            <w:r w:rsidRPr="005362B1">
              <w:rPr>
                <w:i/>
              </w:rPr>
              <w:t>9.1</w:t>
            </w:r>
          </w:p>
        </w:tc>
      </w:tr>
    </w:tbl>
    <w:p w14:paraId="24BA409C" w14:textId="77777777" w:rsidR="0088536F" w:rsidRPr="005362B1" w:rsidRDefault="0088536F" w:rsidP="0088536F">
      <w:r w:rsidRPr="005362B1">
        <w:br w:type="page"/>
      </w:r>
    </w:p>
    <w:p w14:paraId="184D6E00" w14:textId="77777777" w:rsidR="0088536F" w:rsidRPr="005362B1" w:rsidRDefault="0088536F" w:rsidP="0088536F">
      <w:pPr>
        <w:pStyle w:val="Heading5"/>
      </w:pPr>
      <w:r w:rsidRPr="005362B1">
        <w:lastRenderedPageBreak/>
        <w:t>Table 2.4. Estimated retained and discarded GOA Pacific cod (t, as of 2024-10-17)</w:t>
      </w:r>
    </w:p>
    <w:tbl>
      <w:tblPr>
        <w:tblW w:w="0" w:type="auto"/>
        <w:jc w:val="center"/>
        <w:tblLook w:val="04A0" w:firstRow="1" w:lastRow="0" w:firstColumn="1" w:lastColumn="0" w:noHBand="0" w:noVBand="1"/>
      </w:tblPr>
      <w:tblGrid>
        <w:gridCol w:w="681"/>
        <w:gridCol w:w="1206"/>
        <w:gridCol w:w="1316"/>
        <w:gridCol w:w="1396"/>
      </w:tblGrid>
      <w:tr w:rsidR="0088536F" w:rsidRPr="005362B1" w14:paraId="6CEFC2AF" w14:textId="77777777" w:rsidTr="00D9550E">
        <w:trPr>
          <w:cantSplit/>
          <w:jc w:val="center"/>
        </w:trPr>
        <w:tc>
          <w:tcPr>
            <w:tcW w:w="0" w:type="auto"/>
            <w:tcBorders>
              <w:top w:val="double" w:sz="4" w:space="0" w:color="auto"/>
              <w:left w:val="nil"/>
              <w:bottom w:val="single" w:sz="4" w:space="0" w:color="auto"/>
              <w:right w:val="nil"/>
            </w:tcBorders>
            <w:shd w:val="clear" w:color="auto" w:fill="auto"/>
            <w:noWrap/>
            <w:vAlign w:val="bottom"/>
            <w:hideMark/>
          </w:tcPr>
          <w:p w14:paraId="6D81BADB" w14:textId="77777777" w:rsidR="0088536F" w:rsidRPr="005362B1" w:rsidRDefault="0088536F" w:rsidP="00D9550E">
            <w:pPr>
              <w:keepNext/>
              <w:spacing w:after="0"/>
              <w:jc w:val="right"/>
              <w:rPr>
                <w:b/>
              </w:rPr>
            </w:pPr>
            <w:r w:rsidRPr="005362B1">
              <w:rPr>
                <w:b/>
              </w:rPr>
              <w:t>Year</w:t>
            </w:r>
          </w:p>
        </w:tc>
        <w:tc>
          <w:tcPr>
            <w:tcW w:w="0" w:type="auto"/>
            <w:tcBorders>
              <w:top w:val="double" w:sz="4" w:space="0" w:color="auto"/>
              <w:left w:val="nil"/>
              <w:bottom w:val="single" w:sz="4" w:space="0" w:color="auto"/>
              <w:right w:val="nil"/>
            </w:tcBorders>
            <w:shd w:val="clear" w:color="auto" w:fill="auto"/>
            <w:noWrap/>
            <w:vAlign w:val="bottom"/>
            <w:hideMark/>
          </w:tcPr>
          <w:p w14:paraId="24EA60FE" w14:textId="77777777" w:rsidR="0088536F" w:rsidRPr="005362B1" w:rsidRDefault="0088536F" w:rsidP="00D9550E">
            <w:pPr>
              <w:keepNext/>
              <w:spacing w:after="0"/>
              <w:jc w:val="right"/>
              <w:rPr>
                <w:b/>
              </w:rPr>
            </w:pPr>
            <w:r w:rsidRPr="005362B1">
              <w:rPr>
                <w:b/>
              </w:rPr>
              <w:t>Discarded</w:t>
            </w:r>
          </w:p>
        </w:tc>
        <w:tc>
          <w:tcPr>
            <w:tcW w:w="0" w:type="auto"/>
            <w:tcBorders>
              <w:top w:val="double" w:sz="4" w:space="0" w:color="auto"/>
              <w:left w:val="nil"/>
              <w:bottom w:val="single" w:sz="4" w:space="0" w:color="auto"/>
              <w:right w:val="nil"/>
            </w:tcBorders>
            <w:shd w:val="clear" w:color="auto" w:fill="auto"/>
            <w:noWrap/>
            <w:vAlign w:val="bottom"/>
            <w:hideMark/>
          </w:tcPr>
          <w:p w14:paraId="4E97A672" w14:textId="77777777" w:rsidR="0088536F" w:rsidRPr="005362B1" w:rsidRDefault="0088536F" w:rsidP="00D9550E">
            <w:pPr>
              <w:keepNext/>
              <w:spacing w:after="0"/>
              <w:jc w:val="right"/>
              <w:rPr>
                <w:b/>
              </w:rPr>
            </w:pPr>
            <w:r w:rsidRPr="005362B1">
              <w:rPr>
                <w:b/>
              </w:rPr>
              <w:t>Retained</w:t>
            </w:r>
          </w:p>
        </w:tc>
        <w:tc>
          <w:tcPr>
            <w:tcW w:w="0" w:type="auto"/>
            <w:tcBorders>
              <w:top w:val="double" w:sz="4" w:space="0" w:color="auto"/>
              <w:left w:val="nil"/>
              <w:bottom w:val="single" w:sz="4" w:space="0" w:color="auto"/>
              <w:right w:val="nil"/>
            </w:tcBorders>
            <w:shd w:val="clear" w:color="auto" w:fill="auto"/>
            <w:noWrap/>
            <w:vAlign w:val="bottom"/>
            <w:hideMark/>
          </w:tcPr>
          <w:p w14:paraId="2AD949C5" w14:textId="77777777" w:rsidR="0088536F" w:rsidRPr="005362B1" w:rsidRDefault="0088536F" w:rsidP="00D9550E">
            <w:pPr>
              <w:keepNext/>
              <w:spacing w:after="0"/>
              <w:jc w:val="right"/>
              <w:rPr>
                <w:b/>
              </w:rPr>
            </w:pPr>
            <w:r w:rsidRPr="005362B1">
              <w:rPr>
                <w:b/>
              </w:rPr>
              <w:t>Grand Total</w:t>
            </w:r>
          </w:p>
        </w:tc>
      </w:tr>
      <w:tr w:rsidR="0088536F" w:rsidRPr="005362B1" w14:paraId="461D2D63" w14:textId="77777777" w:rsidTr="00D9550E">
        <w:trPr>
          <w:cantSplit/>
          <w:jc w:val="center"/>
        </w:trPr>
        <w:tc>
          <w:tcPr>
            <w:tcW w:w="0" w:type="auto"/>
            <w:tcBorders>
              <w:top w:val="single" w:sz="4" w:space="0" w:color="auto"/>
              <w:left w:val="nil"/>
              <w:bottom w:val="nil"/>
              <w:right w:val="nil"/>
            </w:tcBorders>
            <w:shd w:val="clear" w:color="auto" w:fill="auto"/>
            <w:noWrap/>
            <w:vAlign w:val="bottom"/>
            <w:hideMark/>
          </w:tcPr>
          <w:p w14:paraId="450CB5A6" w14:textId="77777777" w:rsidR="0088536F" w:rsidRPr="005362B1" w:rsidRDefault="0088536F" w:rsidP="00D9550E">
            <w:pPr>
              <w:keepNext/>
              <w:spacing w:after="0"/>
              <w:jc w:val="right"/>
            </w:pPr>
            <w:r w:rsidRPr="005362B1">
              <w:rPr>
                <w:color w:val="000000"/>
              </w:rPr>
              <w:t>1991</w:t>
            </w:r>
          </w:p>
        </w:tc>
        <w:tc>
          <w:tcPr>
            <w:tcW w:w="0" w:type="auto"/>
            <w:tcBorders>
              <w:top w:val="single" w:sz="4" w:space="0" w:color="auto"/>
              <w:left w:val="nil"/>
              <w:bottom w:val="nil"/>
              <w:right w:val="nil"/>
            </w:tcBorders>
            <w:shd w:val="clear" w:color="auto" w:fill="auto"/>
            <w:noWrap/>
            <w:vAlign w:val="bottom"/>
            <w:hideMark/>
          </w:tcPr>
          <w:p w14:paraId="13A187BC" w14:textId="77777777" w:rsidR="0088536F" w:rsidRPr="005362B1" w:rsidRDefault="0088536F" w:rsidP="00D9550E">
            <w:pPr>
              <w:spacing w:after="0"/>
              <w:jc w:val="right"/>
              <w:rPr>
                <w:color w:val="000000"/>
              </w:rPr>
            </w:pPr>
            <w:r w:rsidRPr="005362B1">
              <w:rPr>
                <w:color w:val="000000"/>
              </w:rPr>
              <w:t xml:space="preserve">         1,427 </w:t>
            </w:r>
          </w:p>
        </w:tc>
        <w:tc>
          <w:tcPr>
            <w:tcW w:w="0" w:type="auto"/>
            <w:tcBorders>
              <w:top w:val="single" w:sz="4" w:space="0" w:color="auto"/>
              <w:left w:val="nil"/>
              <w:bottom w:val="nil"/>
              <w:right w:val="nil"/>
            </w:tcBorders>
            <w:shd w:val="clear" w:color="auto" w:fill="auto"/>
            <w:noWrap/>
            <w:vAlign w:val="bottom"/>
            <w:hideMark/>
          </w:tcPr>
          <w:p w14:paraId="36E0F663" w14:textId="77777777" w:rsidR="0088536F" w:rsidRPr="005362B1" w:rsidRDefault="0088536F" w:rsidP="00D9550E">
            <w:pPr>
              <w:spacing w:after="0"/>
              <w:jc w:val="right"/>
              <w:rPr>
                <w:color w:val="000000"/>
              </w:rPr>
            </w:pPr>
            <w:r w:rsidRPr="005362B1">
              <w:rPr>
                <w:color w:val="000000"/>
              </w:rPr>
              <w:t xml:space="preserve">         74,873 </w:t>
            </w:r>
          </w:p>
        </w:tc>
        <w:tc>
          <w:tcPr>
            <w:tcW w:w="0" w:type="auto"/>
            <w:tcBorders>
              <w:top w:val="single" w:sz="4" w:space="0" w:color="auto"/>
              <w:left w:val="nil"/>
              <w:bottom w:val="nil"/>
              <w:right w:val="nil"/>
            </w:tcBorders>
            <w:shd w:val="clear" w:color="auto" w:fill="auto"/>
            <w:noWrap/>
            <w:vAlign w:val="bottom"/>
            <w:hideMark/>
          </w:tcPr>
          <w:p w14:paraId="6F590B8E" w14:textId="77777777" w:rsidR="0088536F" w:rsidRPr="005362B1" w:rsidRDefault="0088536F" w:rsidP="00D9550E">
            <w:pPr>
              <w:spacing w:after="0"/>
              <w:jc w:val="right"/>
              <w:rPr>
                <w:color w:val="000000"/>
              </w:rPr>
            </w:pPr>
            <w:r w:rsidRPr="005362B1">
              <w:rPr>
                <w:color w:val="000000"/>
              </w:rPr>
              <w:t xml:space="preserve">         76,300 </w:t>
            </w:r>
          </w:p>
        </w:tc>
      </w:tr>
      <w:tr w:rsidR="0088536F" w:rsidRPr="005362B1" w14:paraId="4E543CBA" w14:textId="77777777" w:rsidTr="00D9550E">
        <w:trPr>
          <w:cantSplit/>
          <w:jc w:val="center"/>
        </w:trPr>
        <w:tc>
          <w:tcPr>
            <w:tcW w:w="0" w:type="auto"/>
            <w:tcBorders>
              <w:top w:val="nil"/>
              <w:left w:val="nil"/>
              <w:bottom w:val="nil"/>
              <w:right w:val="nil"/>
            </w:tcBorders>
            <w:shd w:val="clear" w:color="auto" w:fill="auto"/>
            <w:noWrap/>
            <w:vAlign w:val="bottom"/>
            <w:hideMark/>
          </w:tcPr>
          <w:p w14:paraId="686310E5" w14:textId="77777777" w:rsidR="0088536F" w:rsidRPr="005362B1" w:rsidRDefault="0088536F" w:rsidP="00D9550E">
            <w:pPr>
              <w:keepNext/>
              <w:spacing w:after="0"/>
              <w:jc w:val="right"/>
            </w:pPr>
            <w:r w:rsidRPr="005362B1">
              <w:rPr>
                <w:color w:val="000000"/>
              </w:rPr>
              <w:t>1992</w:t>
            </w:r>
          </w:p>
        </w:tc>
        <w:tc>
          <w:tcPr>
            <w:tcW w:w="0" w:type="auto"/>
            <w:tcBorders>
              <w:top w:val="nil"/>
              <w:left w:val="nil"/>
              <w:bottom w:val="nil"/>
              <w:right w:val="nil"/>
            </w:tcBorders>
            <w:shd w:val="clear" w:color="auto" w:fill="auto"/>
            <w:noWrap/>
            <w:vAlign w:val="bottom"/>
            <w:hideMark/>
          </w:tcPr>
          <w:p w14:paraId="3B8C0A8B" w14:textId="77777777" w:rsidR="0088536F" w:rsidRPr="005362B1" w:rsidRDefault="0088536F" w:rsidP="00D9550E">
            <w:pPr>
              <w:spacing w:after="0"/>
              <w:jc w:val="right"/>
              <w:rPr>
                <w:color w:val="000000"/>
              </w:rPr>
            </w:pPr>
            <w:r w:rsidRPr="005362B1">
              <w:rPr>
                <w:color w:val="000000"/>
              </w:rPr>
              <w:t xml:space="preserve">         3,920 </w:t>
            </w:r>
          </w:p>
        </w:tc>
        <w:tc>
          <w:tcPr>
            <w:tcW w:w="0" w:type="auto"/>
            <w:tcBorders>
              <w:top w:val="nil"/>
              <w:left w:val="nil"/>
              <w:bottom w:val="nil"/>
              <w:right w:val="nil"/>
            </w:tcBorders>
            <w:shd w:val="clear" w:color="auto" w:fill="auto"/>
            <w:noWrap/>
            <w:vAlign w:val="bottom"/>
            <w:hideMark/>
          </w:tcPr>
          <w:p w14:paraId="067D38D0" w14:textId="77777777" w:rsidR="0088536F" w:rsidRPr="005362B1" w:rsidRDefault="0088536F" w:rsidP="00D9550E">
            <w:pPr>
              <w:spacing w:after="0"/>
              <w:jc w:val="right"/>
              <w:rPr>
                <w:color w:val="000000"/>
              </w:rPr>
            </w:pPr>
            <w:r w:rsidRPr="005362B1">
              <w:rPr>
                <w:color w:val="000000"/>
              </w:rPr>
              <w:t xml:space="preserve">         76,827 </w:t>
            </w:r>
          </w:p>
        </w:tc>
        <w:tc>
          <w:tcPr>
            <w:tcW w:w="0" w:type="auto"/>
            <w:tcBorders>
              <w:top w:val="nil"/>
              <w:left w:val="nil"/>
              <w:bottom w:val="nil"/>
              <w:right w:val="nil"/>
            </w:tcBorders>
            <w:shd w:val="clear" w:color="auto" w:fill="auto"/>
            <w:noWrap/>
            <w:vAlign w:val="bottom"/>
            <w:hideMark/>
          </w:tcPr>
          <w:p w14:paraId="0CF92D87" w14:textId="77777777" w:rsidR="0088536F" w:rsidRPr="005362B1" w:rsidRDefault="0088536F" w:rsidP="00D9550E">
            <w:pPr>
              <w:spacing w:after="0"/>
              <w:jc w:val="right"/>
              <w:rPr>
                <w:color w:val="000000"/>
              </w:rPr>
            </w:pPr>
            <w:r w:rsidRPr="005362B1">
              <w:rPr>
                <w:color w:val="000000"/>
              </w:rPr>
              <w:t xml:space="preserve">         80,747 </w:t>
            </w:r>
          </w:p>
        </w:tc>
      </w:tr>
      <w:tr w:rsidR="0088536F" w:rsidRPr="005362B1" w14:paraId="6DC8349B" w14:textId="77777777" w:rsidTr="00D9550E">
        <w:trPr>
          <w:cantSplit/>
          <w:jc w:val="center"/>
        </w:trPr>
        <w:tc>
          <w:tcPr>
            <w:tcW w:w="0" w:type="auto"/>
            <w:tcBorders>
              <w:top w:val="nil"/>
              <w:left w:val="nil"/>
              <w:bottom w:val="nil"/>
              <w:right w:val="nil"/>
            </w:tcBorders>
            <w:shd w:val="clear" w:color="auto" w:fill="auto"/>
            <w:noWrap/>
            <w:vAlign w:val="bottom"/>
            <w:hideMark/>
          </w:tcPr>
          <w:p w14:paraId="10AA9D9D" w14:textId="77777777" w:rsidR="0088536F" w:rsidRPr="005362B1" w:rsidRDefault="0088536F" w:rsidP="00D9550E">
            <w:pPr>
              <w:keepNext/>
              <w:spacing w:after="0"/>
              <w:jc w:val="right"/>
            </w:pPr>
            <w:r w:rsidRPr="005362B1">
              <w:rPr>
                <w:color w:val="000000"/>
              </w:rPr>
              <w:t>1993</w:t>
            </w:r>
          </w:p>
        </w:tc>
        <w:tc>
          <w:tcPr>
            <w:tcW w:w="0" w:type="auto"/>
            <w:tcBorders>
              <w:top w:val="nil"/>
              <w:left w:val="nil"/>
              <w:bottom w:val="nil"/>
              <w:right w:val="nil"/>
            </w:tcBorders>
            <w:shd w:val="clear" w:color="auto" w:fill="auto"/>
            <w:noWrap/>
            <w:vAlign w:val="bottom"/>
            <w:hideMark/>
          </w:tcPr>
          <w:p w14:paraId="7C6D550A" w14:textId="77777777" w:rsidR="0088536F" w:rsidRPr="005362B1" w:rsidRDefault="0088536F" w:rsidP="00D9550E">
            <w:pPr>
              <w:spacing w:after="0"/>
              <w:jc w:val="right"/>
              <w:rPr>
                <w:color w:val="000000"/>
              </w:rPr>
            </w:pPr>
            <w:r w:rsidRPr="005362B1">
              <w:rPr>
                <w:color w:val="000000"/>
              </w:rPr>
              <w:t xml:space="preserve">         5,886 </w:t>
            </w:r>
          </w:p>
        </w:tc>
        <w:tc>
          <w:tcPr>
            <w:tcW w:w="0" w:type="auto"/>
            <w:tcBorders>
              <w:top w:val="nil"/>
              <w:left w:val="nil"/>
              <w:bottom w:val="nil"/>
              <w:right w:val="nil"/>
            </w:tcBorders>
            <w:shd w:val="clear" w:color="auto" w:fill="auto"/>
            <w:noWrap/>
            <w:vAlign w:val="bottom"/>
            <w:hideMark/>
          </w:tcPr>
          <w:p w14:paraId="09646C01" w14:textId="77777777" w:rsidR="0088536F" w:rsidRPr="005362B1" w:rsidRDefault="0088536F" w:rsidP="00D9550E">
            <w:pPr>
              <w:spacing w:after="0"/>
              <w:jc w:val="right"/>
              <w:rPr>
                <w:color w:val="000000"/>
              </w:rPr>
            </w:pPr>
            <w:r w:rsidRPr="005362B1">
              <w:rPr>
                <w:color w:val="000000"/>
              </w:rPr>
              <w:t xml:space="preserve">         50,602 </w:t>
            </w:r>
          </w:p>
        </w:tc>
        <w:tc>
          <w:tcPr>
            <w:tcW w:w="0" w:type="auto"/>
            <w:tcBorders>
              <w:top w:val="nil"/>
              <w:left w:val="nil"/>
              <w:bottom w:val="nil"/>
              <w:right w:val="nil"/>
            </w:tcBorders>
            <w:shd w:val="clear" w:color="auto" w:fill="auto"/>
            <w:noWrap/>
            <w:vAlign w:val="bottom"/>
            <w:hideMark/>
          </w:tcPr>
          <w:p w14:paraId="6C901024" w14:textId="77777777" w:rsidR="0088536F" w:rsidRPr="005362B1" w:rsidRDefault="0088536F" w:rsidP="00D9550E">
            <w:pPr>
              <w:spacing w:after="0"/>
              <w:jc w:val="right"/>
              <w:rPr>
                <w:color w:val="000000"/>
              </w:rPr>
            </w:pPr>
            <w:r w:rsidRPr="005362B1">
              <w:rPr>
                <w:color w:val="000000"/>
              </w:rPr>
              <w:t xml:space="preserve">         56,488 </w:t>
            </w:r>
          </w:p>
        </w:tc>
      </w:tr>
      <w:tr w:rsidR="0088536F" w:rsidRPr="005362B1" w14:paraId="0ABBCD86" w14:textId="77777777" w:rsidTr="00D9550E">
        <w:trPr>
          <w:cantSplit/>
          <w:jc w:val="center"/>
        </w:trPr>
        <w:tc>
          <w:tcPr>
            <w:tcW w:w="0" w:type="auto"/>
            <w:tcBorders>
              <w:top w:val="nil"/>
              <w:left w:val="nil"/>
              <w:bottom w:val="nil"/>
              <w:right w:val="nil"/>
            </w:tcBorders>
            <w:shd w:val="clear" w:color="auto" w:fill="auto"/>
            <w:noWrap/>
            <w:vAlign w:val="bottom"/>
            <w:hideMark/>
          </w:tcPr>
          <w:p w14:paraId="3496FE25" w14:textId="77777777" w:rsidR="0088536F" w:rsidRPr="005362B1" w:rsidRDefault="0088536F" w:rsidP="00D9550E">
            <w:pPr>
              <w:keepNext/>
              <w:spacing w:after="0"/>
              <w:jc w:val="right"/>
            </w:pPr>
            <w:r w:rsidRPr="005362B1">
              <w:rPr>
                <w:color w:val="000000"/>
              </w:rPr>
              <w:t>1994</w:t>
            </w:r>
          </w:p>
        </w:tc>
        <w:tc>
          <w:tcPr>
            <w:tcW w:w="0" w:type="auto"/>
            <w:tcBorders>
              <w:top w:val="nil"/>
              <w:left w:val="nil"/>
              <w:bottom w:val="nil"/>
              <w:right w:val="nil"/>
            </w:tcBorders>
            <w:shd w:val="clear" w:color="auto" w:fill="auto"/>
            <w:noWrap/>
            <w:vAlign w:val="bottom"/>
            <w:hideMark/>
          </w:tcPr>
          <w:p w14:paraId="1FA09135" w14:textId="77777777" w:rsidR="0088536F" w:rsidRPr="005362B1" w:rsidRDefault="0088536F" w:rsidP="00D9550E">
            <w:pPr>
              <w:spacing w:after="0"/>
              <w:jc w:val="right"/>
              <w:rPr>
                <w:color w:val="000000"/>
              </w:rPr>
            </w:pPr>
            <w:r w:rsidRPr="005362B1">
              <w:rPr>
                <w:color w:val="000000"/>
              </w:rPr>
              <w:t xml:space="preserve">         3,122 </w:t>
            </w:r>
          </w:p>
        </w:tc>
        <w:tc>
          <w:tcPr>
            <w:tcW w:w="0" w:type="auto"/>
            <w:tcBorders>
              <w:top w:val="nil"/>
              <w:left w:val="nil"/>
              <w:bottom w:val="nil"/>
              <w:right w:val="nil"/>
            </w:tcBorders>
            <w:shd w:val="clear" w:color="auto" w:fill="auto"/>
            <w:noWrap/>
            <w:vAlign w:val="bottom"/>
            <w:hideMark/>
          </w:tcPr>
          <w:p w14:paraId="6DEF67D5" w14:textId="77777777" w:rsidR="0088536F" w:rsidRPr="005362B1" w:rsidRDefault="0088536F" w:rsidP="00D9550E">
            <w:pPr>
              <w:spacing w:after="0"/>
              <w:jc w:val="right"/>
              <w:rPr>
                <w:color w:val="000000"/>
              </w:rPr>
            </w:pPr>
            <w:r w:rsidRPr="005362B1">
              <w:rPr>
                <w:color w:val="000000"/>
              </w:rPr>
              <w:t xml:space="preserve">         44,363 </w:t>
            </w:r>
          </w:p>
        </w:tc>
        <w:tc>
          <w:tcPr>
            <w:tcW w:w="0" w:type="auto"/>
            <w:tcBorders>
              <w:top w:val="nil"/>
              <w:left w:val="nil"/>
              <w:bottom w:val="nil"/>
              <w:right w:val="nil"/>
            </w:tcBorders>
            <w:shd w:val="clear" w:color="auto" w:fill="auto"/>
            <w:noWrap/>
            <w:vAlign w:val="bottom"/>
            <w:hideMark/>
          </w:tcPr>
          <w:p w14:paraId="146F3E75" w14:textId="77777777" w:rsidR="0088536F" w:rsidRPr="005362B1" w:rsidRDefault="0088536F" w:rsidP="00D9550E">
            <w:pPr>
              <w:spacing w:after="0"/>
              <w:jc w:val="right"/>
              <w:rPr>
                <w:color w:val="000000"/>
              </w:rPr>
            </w:pPr>
            <w:r w:rsidRPr="005362B1">
              <w:rPr>
                <w:color w:val="000000"/>
              </w:rPr>
              <w:t xml:space="preserve">         47,485 </w:t>
            </w:r>
          </w:p>
        </w:tc>
      </w:tr>
      <w:tr w:rsidR="0088536F" w:rsidRPr="005362B1" w14:paraId="50C11DF8" w14:textId="77777777" w:rsidTr="00D9550E">
        <w:trPr>
          <w:cantSplit/>
          <w:jc w:val="center"/>
        </w:trPr>
        <w:tc>
          <w:tcPr>
            <w:tcW w:w="0" w:type="auto"/>
            <w:tcBorders>
              <w:top w:val="nil"/>
              <w:left w:val="nil"/>
              <w:bottom w:val="nil"/>
              <w:right w:val="nil"/>
            </w:tcBorders>
            <w:shd w:val="clear" w:color="auto" w:fill="auto"/>
            <w:noWrap/>
            <w:vAlign w:val="bottom"/>
            <w:hideMark/>
          </w:tcPr>
          <w:p w14:paraId="61C837F0" w14:textId="77777777" w:rsidR="0088536F" w:rsidRPr="005362B1" w:rsidRDefault="0088536F" w:rsidP="00D9550E">
            <w:pPr>
              <w:keepNext/>
              <w:spacing w:after="0"/>
              <w:jc w:val="right"/>
            </w:pPr>
            <w:r w:rsidRPr="005362B1">
              <w:rPr>
                <w:color w:val="000000"/>
              </w:rPr>
              <w:t>1995</w:t>
            </w:r>
          </w:p>
        </w:tc>
        <w:tc>
          <w:tcPr>
            <w:tcW w:w="0" w:type="auto"/>
            <w:tcBorders>
              <w:top w:val="nil"/>
              <w:left w:val="nil"/>
              <w:bottom w:val="nil"/>
              <w:right w:val="nil"/>
            </w:tcBorders>
            <w:shd w:val="clear" w:color="auto" w:fill="auto"/>
            <w:noWrap/>
            <w:vAlign w:val="bottom"/>
            <w:hideMark/>
          </w:tcPr>
          <w:p w14:paraId="5916DD1C" w14:textId="77777777" w:rsidR="0088536F" w:rsidRPr="005362B1" w:rsidRDefault="0088536F" w:rsidP="00D9550E">
            <w:pPr>
              <w:spacing w:after="0"/>
              <w:jc w:val="right"/>
              <w:rPr>
                <w:color w:val="000000"/>
              </w:rPr>
            </w:pPr>
            <w:r w:rsidRPr="005362B1">
              <w:rPr>
                <w:color w:val="000000"/>
              </w:rPr>
              <w:t xml:space="preserve">         3,546 </w:t>
            </w:r>
          </w:p>
        </w:tc>
        <w:tc>
          <w:tcPr>
            <w:tcW w:w="0" w:type="auto"/>
            <w:tcBorders>
              <w:top w:val="nil"/>
              <w:left w:val="nil"/>
              <w:bottom w:val="nil"/>
              <w:right w:val="nil"/>
            </w:tcBorders>
            <w:shd w:val="clear" w:color="auto" w:fill="auto"/>
            <w:noWrap/>
            <w:vAlign w:val="bottom"/>
            <w:hideMark/>
          </w:tcPr>
          <w:p w14:paraId="5D2D5CBA" w14:textId="77777777" w:rsidR="0088536F" w:rsidRPr="005362B1" w:rsidRDefault="0088536F" w:rsidP="00D9550E">
            <w:pPr>
              <w:spacing w:after="0"/>
              <w:jc w:val="right"/>
              <w:rPr>
                <w:color w:val="000000"/>
              </w:rPr>
            </w:pPr>
            <w:r w:rsidRPr="005362B1">
              <w:rPr>
                <w:color w:val="000000"/>
              </w:rPr>
              <w:t xml:space="preserve">         65,439 </w:t>
            </w:r>
          </w:p>
        </w:tc>
        <w:tc>
          <w:tcPr>
            <w:tcW w:w="0" w:type="auto"/>
            <w:tcBorders>
              <w:top w:val="nil"/>
              <w:left w:val="nil"/>
              <w:bottom w:val="nil"/>
              <w:right w:val="nil"/>
            </w:tcBorders>
            <w:shd w:val="clear" w:color="auto" w:fill="auto"/>
            <w:noWrap/>
            <w:vAlign w:val="bottom"/>
            <w:hideMark/>
          </w:tcPr>
          <w:p w14:paraId="304B3871" w14:textId="77777777" w:rsidR="0088536F" w:rsidRPr="005362B1" w:rsidRDefault="0088536F" w:rsidP="00D9550E">
            <w:pPr>
              <w:spacing w:after="0"/>
              <w:jc w:val="right"/>
              <w:rPr>
                <w:color w:val="000000"/>
              </w:rPr>
            </w:pPr>
            <w:r w:rsidRPr="005362B1">
              <w:rPr>
                <w:color w:val="000000"/>
              </w:rPr>
              <w:t xml:space="preserve">         68,985 </w:t>
            </w:r>
          </w:p>
        </w:tc>
      </w:tr>
      <w:tr w:rsidR="0088536F" w:rsidRPr="005362B1" w14:paraId="2BB2A6BC" w14:textId="77777777" w:rsidTr="00D9550E">
        <w:trPr>
          <w:cantSplit/>
          <w:jc w:val="center"/>
        </w:trPr>
        <w:tc>
          <w:tcPr>
            <w:tcW w:w="0" w:type="auto"/>
            <w:tcBorders>
              <w:top w:val="nil"/>
              <w:left w:val="nil"/>
              <w:bottom w:val="nil"/>
              <w:right w:val="nil"/>
            </w:tcBorders>
            <w:shd w:val="clear" w:color="auto" w:fill="auto"/>
            <w:noWrap/>
            <w:vAlign w:val="bottom"/>
            <w:hideMark/>
          </w:tcPr>
          <w:p w14:paraId="1BA7818C" w14:textId="77777777" w:rsidR="0088536F" w:rsidRPr="005362B1" w:rsidRDefault="0088536F" w:rsidP="00D9550E">
            <w:pPr>
              <w:keepNext/>
              <w:spacing w:after="0"/>
              <w:jc w:val="right"/>
            </w:pPr>
            <w:r w:rsidRPr="005362B1">
              <w:rPr>
                <w:color w:val="000000"/>
              </w:rPr>
              <w:t>1996</w:t>
            </w:r>
          </w:p>
        </w:tc>
        <w:tc>
          <w:tcPr>
            <w:tcW w:w="0" w:type="auto"/>
            <w:tcBorders>
              <w:top w:val="nil"/>
              <w:left w:val="nil"/>
              <w:bottom w:val="nil"/>
              <w:right w:val="nil"/>
            </w:tcBorders>
            <w:shd w:val="clear" w:color="auto" w:fill="auto"/>
            <w:noWrap/>
            <w:vAlign w:val="bottom"/>
            <w:hideMark/>
          </w:tcPr>
          <w:p w14:paraId="04219228" w14:textId="77777777" w:rsidR="0088536F" w:rsidRPr="005362B1" w:rsidRDefault="0088536F" w:rsidP="00D9550E">
            <w:pPr>
              <w:spacing w:after="0"/>
              <w:jc w:val="right"/>
              <w:rPr>
                <w:color w:val="000000"/>
              </w:rPr>
            </w:pPr>
            <w:r w:rsidRPr="005362B1">
              <w:rPr>
                <w:color w:val="000000"/>
              </w:rPr>
              <w:t xml:space="preserve">         7,555 </w:t>
            </w:r>
          </w:p>
        </w:tc>
        <w:tc>
          <w:tcPr>
            <w:tcW w:w="0" w:type="auto"/>
            <w:tcBorders>
              <w:top w:val="nil"/>
              <w:left w:val="nil"/>
              <w:bottom w:val="nil"/>
              <w:right w:val="nil"/>
            </w:tcBorders>
            <w:shd w:val="clear" w:color="auto" w:fill="auto"/>
            <w:noWrap/>
            <w:vAlign w:val="bottom"/>
            <w:hideMark/>
          </w:tcPr>
          <w:p w14:paraId="16F0C826" w14:textId="77777777" w:rsidR="0088536F" w:rsidRPr="005362B1" w:rsidRDefault="0088536F" w:rsidP="00D9550E">
            <w:pPr>
              <w:spacing w:after="0"/>
              <w:jc w:val="right"/>
              <w:rPr>
                <w:color w:val="000000"/>
              </w:rPr>
            </w:pPr>
            <w:r w:rsidRPr="005362B1">
              <w:rPr>
                <w:color w:val="000000"/>
              </w:rPr>
              <w:t xml:space="preserve">         60,725 </w:t>
            </w:r>
          </w:p>
        </w:tc>
        <w:tc>
          <w:tcPr>
            <w:tcW w:w="0" w:type="auto"/>
            <w:tcBorders>
              <w:top w:val="nil"/>
              <w:left w:val="nil"/>
              <w:bottom w:val="nil"/>
              <w:right w:val="nil"/>
            </w:tcBorders>
            <w:shd w:val="clear" w:color="auto" w:fill="auto"/>
            <w:noWrap/>
            <w:vAlign w:val="bottom"/>
            <w:hideMark/>
          </w:tcPr>
          <w:p w14:paraId="2E3B1573" w14:textId="77777777" w:rsidR="0088536F" w:rsidRPr="005362B1" w:rsidRDefault="0088536F" w:rsidP="00D9550E">
            <w:pPr>
              <w:spacing w:after="0"/>
              <w:jc w:val="right"/>
              <w:rPr>
                <w:color w:val="000000"/>
              </w:rPr>
            </w:pPr>
            <w:r w:rsidRPr="005362B1">
              <w:rPr>
                <w:color w:val="000000"/>
              </w:rPr>
              <w:t xml:space="preserve">         68,280 </w:t>
            </w:r>
          </w:p>
        </w:tc>
      </w:tr>
      <w:tr w:rsidR="0088536F" w:rsidRPr="005362B1" w14:paraId="46E60F01" w14:textId="77777777" w:rsidTr="00D9550E">
        <w:trPr>
          <w:cantSplit/>
          <w:jc w:val="center"/>
        </w:trPr>
        <w:tc>
          <w:tcPr>
            <w:tcW w:w="0" w:type="auto"/>
            <w:tcBorders>
              <w:top w:val="nil"/>
              <w:left w:val="nil"/>
              <w:bottom w:val="nil"/>
              <w:right w:val="nil"/>
            </w:tcBorders>
            <w:shd w:val="clear" w:color="auto" w:fill="auto"/>
            <w:noWrap/>
            <w:vAlign w:val="bottom"/>
            <w:hideMark/>
          </w:tcPr>
          <w:p w14:paraId="7FB3387C" w14:textId="77777777" w:rsidR="0088536F" w:rsidRPr="005362B1" w:rsidRDefault="0088536F" w:rsidP="00D9550E">
            <w:pPr>
              <w:keepNext/>
              <w:spacing w:after="0"/>
              <w:jc w:val="right"/>
            </w:pPr>
            <w:r w:rsidRPr="005362B1">
              <w:rPr>
                <w:color w:val="000000"/>
              </w:rPr>
              <w:t>1997</w:t>
            </w:r>
          </w:p>
        </w:tc>
        <w:tc>
          <w:tcPr>
            <w:tcW w:w="0" w:type="auto"/>
            <w:tcBorders>
              <w:top w:val="nil"/>
              <w:left w:val="nil"/>
              <w:bottom w:val="nil"/>
              <w:right w:val="nil"/>
            </w:tcBorders>
            <w:shd w:val="clear" w:color="auto" w:fill="auto"/>
            <w:noWrap/>
            <w:vAlign w:val="bottom"/>
            <w:hideMark/>
          </w:tcPr>
          <w:p w14:paraId="198AE41C" w14:textId="77777777" w:rsidR="0088536F" w:rsidRPr="005362B1" w:rsidRDefault="0088536F" w:rsidP="00D9550E">
            <w:pPr>
              <w:spacing w:after="0"/>
              <w:jc w:val="right"/>
              <w:rPr>
                <w:color w:val="000000"/>
              </w:rPr>
            </w:pPr>
            <w:r w:rsidRPr="005362B1">
              <w:rPr>
                <w:color w:val="000000"/>
              </w:rPr>
              <w:t xml:space="preserve">         4,828 </w:t>
            </w:r>
          </w:p>
        </w:tc>
        <w:tc>
          <w:tcPr>
            <w:tcW w:w="0" w:type="auto"/>
            <w:tcBorders>
              <w:top w:val="nil"/>
              <w:left w:val="nil"/>
              <w:bottom w:val="nil"/>
              <w:right w:val="nil"/>
            </w:tcBorders>
            <w:shd w:val="clear" w:color="auto" w:fill="auto"/>
            <w:noWrap/>
            <w:vAlign w:val="bottom"/>
            <w:hideMark/>
          </w:tcPr>
          <w:p w14:paraId="005DD1C7" w14:textId="77777777" w:rsidR="0088536F" w:rsidRPr="005362B1" w:rsidRDefault="0088536F" w:rsidP="00D9550E">
            <w:pPr>
              <w:spacing w:after="0"/>
              <w:jc w:val="right"/>
              <w:rPr>
                <w:color w:val="000000"/>
              </w:rPr>
            </w:pPr>
            <w:r w:rsidRPr="005362B1">
              <w:rPr>
                <w:color w:val="000000"/>
              </w:rPr>
              <w:t xml:space="preserve">         72,342 </w:t>
            </w:r>
          </w:p>
        </w:tc>
        <w:tc>
          <w:tcPr>
            <w:tcW w:w="0" w:type="auto"/>
            <w:tcBorders>
              <w:top w:val="nil"/>
              <w:left w:val="nil"/>
              <w:bottom w:val="nil"/>
              <w:right w:val="nil"/>
            </w:tcBorders>
            <w:shd w:val="clear" w:color="auto" w:fill="auto"/>
            <w:noWrap/>
            <w:vAlign w:val="bottom"/>
            <w:hideMark/>
          </w:tcPr>
          <w:p w14:paraId="2A457D56" w14:textId="77777777" w:rsidR="0088536F" w:rsidRPr="005362B1" w:rsidRDefault="0088536F" w:rsidP="00D9550E">
            <w:pPr>
              <w:spacing w:after="0"/>
              <w:jc w:val="right"/>
              <w:rPr>
                <w:color w:val="000000"/>
              </w:rPr>
            </w:pPr>
            <w:r w:rsidRPr="005362B1">
              <w:rPr>
                <w:color w:val="000000"/>
              </w:rPr>
              <w:t xml:space="preserve">         77,170 </w:t>
            </w:r>
          </w:p>
        </w:tc>
      </w:tr>
      <w:tr w:rsidR="0088536F" w:rsidRPr="005362B1" w14:paraId="1CB62269" w14:textId="77777777" w:rsidTr="00D9550E">
        <w:trPr>
          <w:cantSplit/>
          <w:jc w:val="center"/>
        </w:trPr>
        <w:tc>
          <w:tcPr>
            <w:tcW w:w="0" w:type="auto"/>
            <w:tcBorders>
              <w:top w:val="nil"/>
              <w:left w:val="nil"/>
              <w:bottom w:val="nil"/>
              <w:right w:val="nil"/>
            </w:tcBorders>
            <w:shd w:val="clear" w:color="auto" w:fill="auto"/>
            <w:noWrap/>
            <w:vAlign w:val="bottom"/>
            <w:hideMark/>
          </w:tcPr>
          <w:p w14:paraId="02DA7B86" w14:textId="77777777" w:rsidR="0088536F" w:rsidRPr="005362B1" w:rsidRDefault="0088536F" w:rsidP="00D9550E">
            <w:pPr>
              <w:keepNext/>
              <w:spacing w:after="0"/>
              <w:jc w:val="right"/>
            </w:pPr>
            <w:r w:rsidRPr="005362B1">
              <w:rPr>
                <w:color w:val="000000"/>
              </w:rPr>
              <w:t>1998</w:t>
            </w:r>
          </w:p>
        </w:tc>
        <w:tc>
          <w:tcPr>
            <w:tcW w:w="0" w:type="auto"/>
            <w:tcBorders>
              <w:top w:val="nil"/>
              <w:left w:val="nil"/>
              <w:bottom w:val="nil"/>
              <w:right w:val="nil"/>
            </w:tcBorders>
            <w:shd w:val="clear" w:color="auto" w:fill="auto"/>
            <w:noWrap/>
            <w:vAlign w:val="bottom"/>
            <w:hideMark/>
          </w:tcPr>
          <w:p w14:paraId="12C17536" w14:textId="77777777" w:rsidR="0088536F" w:rsidRPr="005362B1" w:rsidRDefault="0088536F" w:rsidP="00D9550E">
            <w:pPr>
              <w:spacing w:after="0"/>
              <w:jc w:val="right"/>
              <w:rPr>
                <w:color w:val="000000"/>
              </w:rPr>
            </w:pPr>
            <w:r w:rsidRPr="005362B1">
              <w:rPr>
                <w:color w:val="000000"/>
              </w:rPr>
              <w:t xml:space="preserve">         1,732 </w:t>
            </w:r>
          </w:p>
        </w:tc>
        <w:tc>
          <w:tcPr>
            <w:tcW w:w="0" w:type="auto"/>
            <w:tcBorders>
              <w:top w:val="nil"/>
              <w:left w:val="nil"/>
              <w:bottom w:val="nil"/>
              <w:right w:val="nil"/>
            </w:tcBorders>
            <w:shd w:val="clear" w:color="auto" w:fill="auto"/>
            <w:noWrap/>
            <w:vAlign w:val="bottom"/>
            <w:hideMark/>
          </w:tcPr>
          <w:p w14:paraId="22BA4E92" w14:textId="77777777" w:rsidR="0088536F" w:rsidRPr="005362B1" w:rsidRDefault="0088536F" w:rsidP="00D9550E">
            <w:pPr>
              <w:spacing w:after="0"/>
              <w:jc w:val="right"/>
              <w:rPr>
                <w:color w:val="000000"/>
              </w:rPr>
            </w:pPr>
            <w:r w:rsidRPr="005362B1">
              <w:rPr>
                <w:color w:val="000000"/>
              </w:rPr>
              <w:t xml:space="preserve">         70,893 </w:t>
            </w:r>
          </w:p>
        </w:tc>
        <w:tc>
          <w:tcPr>
            <w:tcW w:w="0" w:type="auto"/>
            <w:tcBorders>
              <w:top w:val="nil"/>
              <w:left w:val="nil"/>
              <w:bottom w:val="nil"/>
              <w:right w:val="nil"/>
            </w:tcBorders>
            <w:shd w:val="clear" w:color="auto" w:fill="auto"/>
            <w:noWrap/>
            <w:vAlign w:val="bottom"/>
            <w:hideMark/>
          </w:tcPr>
          <w:p w14:paraId="6064F920" w14:textId="77777777" w:rsidR="0088536F" w:rsidRPr="005362B1" w:rsidRDefault="0088536F" w:rsidP="00D9550E">
            <w:pPr>
              <w:spacing w:after="0"/>
              <w:jc w:val="right"/>
              <w:rPr>
                <w:color w:val="000000"/>
              </w:rPr>
            </w:pPr>
            <w:r w:rsidRPr="005362B1">
              <w:rPr>
                <w:color w:val="000000"/>
              </w:rPr>
              <w:t xml:space="preserve">         72,625 </w:t>
            </w:r>
          </w:p>
        </w:tc>
      </w:tr>
      <w:tr w:rsidR="0088536F" w:rsidRPr="005362B1" w14:paraId="5B9B8D54" w14:textId="77777777" w:rsidTr="00D9550E">
        <w:trPr>
          <w:cantSplit/>
          <w:jc w:val="center"/>
        </w:trPr>
        <w:tc>
          <w:tcPr>
            <w:tcW w:w="0" w:type="auto"/>
            <w:tcBorders>
              <w:top w:val="nil"/>
              <w:left w:val="nil"/>
              <w:bottom w:val="nil"/>
              <w:right w:val="nil"/>
            </w:tcBorders>
            <w:shd w:val="clear" w:color="auto" w:fill="auto"/>
            <w:noWrap/>
            <w:vAlign w:val="bottom"/>
            <w:hideMark/>
          </w:tcPr>
          <w:p w14:paraId="1252CB32" w14:textId="77777777" w:rsidR="0088536F" w:rsidRPr="005362B1" w:rsidRDefault="0088536F" w:rsidP="00D9550E">
            <w:pPr>
              <w:keepNext/>
              <w:spacing w:after="0"/>
              <w:jc w:val="right"/>
            </w:pPr>
            <w:r w:rsidRPr="005362B1">
              <w:rPr>
                <w:color w:val="000000"/>
              </w:rPr>
              <w:t>1999</w:t>
            </w:r>
          </w:p>
        </w:tc>
        <w:tc>
          <w:tcPr>
            <w:tcW w:w="0" w:type="auto"/>
            <w:tcBorders>
              <w:top w:val="nil"/>
              <w:left w:val="nil"/>
              <w:bottom w:val="nil"/>
              <w:right w:val="nil"/>
            </w:tcBorders>
            <w:shd w:val="clear" w:color="auto" w:fill="auto"/>
            <w:noWrap/>
            <w:vAlign w:val="bottom"/>
            <w:hideMark/>
          </w:tcPr>
          <w:p w14:paraId="0D4A07B9" w14:textId="77777777" w:rsidR="0088536F" w:rsidRPr="005362B1" w:rsidRDefault="0088536F" w:rsidP="00D9550E">
            <w:pPr>
              <w:spacing w:after="0"/>
              <w:jc w:val="right"/>
              <w:rPr>
                <w:color w:val="000000"/>
              </w:rPr>
            </w:pPr>
            <w:r w:rsidRPr="005362B1">
              <w:rPr>
                <w:color w:val="000000"/>
              </w:rPr>
              <w:t xml:space="preserve">         1,645 </w:t>
            </w:r>
          </w:p>
        </w:tc>
        <w:tc>
          <w:tcPr>
            <w:tcW w:w="0" w:type="auto"/>
            <w:tcBorders>
              <w:top w:val="nil"/>
              <w:left w:val="nil"/>
              <w:bottom w:val="nil"/>
              <w:right w:val="nil"/>
            </w:tcBorders>
            <w:shd w:val="clear" w:color="auto" w:fill="auto"/>
            <w:noWrap/>
            <w:vAlign w:val="bottom"/>
            <w:hideMark/>
          </w:tcPr>
          <w:p w14:paraId="6C16ED6A" w14:textId="77777777" w:rsidR="0088536F" w:rsidRPr="005362B1" w:rsidRDefault="0088536F" w:rsidP="00D9550E">
            <w:pPr>
              <w:spacing w:after="0"/>
              <w:jc w:val="right"/>
              <w:rPr>
                <w:color w:val="000000"/>
              </w:rPr>
            </w:pPr>
            <w:r w:rsidRPr="005362B1">
              <w:rPr>
                <w:color w:val="000000"/>
              </w:rPr>
              <w:t xml:space="preserve">         80,898 </w:t>
            </w:r>
          </w:p>
        </w:tc>
        <w:tc>
          <w:tcPr>
            <w:tcW w:w="0" w:type="auto"/>
            <w:tcBorders>
              <w:top w:val="nil"/>
              <w:left w:val="nil"/>
              <w:bottom w:val="nil"/>
              <w:right w:val="nil"/>
            </w:tcBorders>
            <w:shd w:val="clear" w:color="auto" w:fill="auto"/>
            <w:noWrap/>
            <w:vAlign w:val="bottom"/>
            <w:hideMark/>
          </w:tcPr>
          <w:p w14:paraId="469EF7F7" w14:textId="77777777" w:rsidR="0088536F" w:rsidRPr="005362B1" w:rsidRDefault="0088536F" w:rsidP="00D9550E">
            <w:pPr>
              <w:spacing w:after="0"/>
              <w:jc w:val="right"/>
              <w:rPr>
                <w:color w:val="000000"/>
              </w:rPr>
            </w:pPr>
            <w:r w:rsidRPr="005362B1">
              <w:rPr>
                <w:color w:val="000000"/>
              </w:rPr>
              <w:t xml:space="preserve">         82,543 </w:t>
            </w:r>
          </w:p>
        </w:tc>
      </w:tr>
      <w:tr w:rsidR="0088536F" w:rsidRPr="005362B1" w14:paraId="380AA218" w14:textId="77777777" w:rsidTr="00D9550E">
        <w:trPr>
          <w:cantSplit/>
          <w:jc w:val="center"/>
        </w:trPr>
        <w:tc>
          <w:tcPr>
            <w:tcW w:w="0" w:type="auto"/>
            <w:tcBorders>
              <w:top w:val="nil"/>
              <w:left w:val="nil"/>
              <w:bottom w:val="nil"/>
              <w:right w:val="nil"/>
            </w:tcBorders>
            <w:shd w:val="clear" w:color="auto" w:fill="auto"/>
            <w:noWrap/>
            <w:vAlign w:val="bottom"/>
            <w:hideMark/>
          </w:tcPr>
          <w:p w14:paraId="7989BE1B" w14:textId="77777777" w:rsidR="0088536F" w:rsidRPr="005362B1" w:rsidRDefault="0088536F" w:rsidP="00D9550E">
            <w:pPr>
              <w:keepNext/>
              <w:spacing w:after="0"/>
              <w:jc w:val="right"/>
            </w:pPr>
            <w:r w:rsidRPr="005362B1">
              <w:rPr>
                <w:color w:val="000000"/>
              </w:rPr>
              <w:t>2000</w:t>
            </w:r>
          </w:p>
        </w:tc>
        <w:tc>
          <w:tcPr>
            <w:tcW w:w="0" w:type="auto"/>
            <w:tcBorders>
              <w:top w:val="nil"/>
              <w:left w:val="nil"/>
              <w:bottom w:val="nil"/>
              <w:right w:val="nil"/>
            </w:tcBorders>
            <w:shd w:val="clear" w:color="auto" w:fill="auto"/>
            <w:noWrap/>
            <w:vAlign w:val="bottom"/>
            <w:hideMark/>
          </w:tcPr>
          <w:p w14:paraId="344F15E9" w14:textId="77777777" w:rsidR="0088536F" w:rsidRPr="005362B1" w:rsidRDefault="0088536F" w:rsidP="00D9550E">
            <w:pPr>
              <w:spacing w:after="0"/>
              <w:jc w:val="right"/>
              <w:rPr>
                <w:color w:val="000000"/>
              </w:rPr>
            </w:pPr>
            <w:r w:rsidRPr="005362B1">
              <w:rPr>
                <w:color w:val="000000"/>
              </w:rPr>
              <w:t xml:space="preserve">         1,378 </w:t>
            </w:r>
          </w:p>
        </w:tc>
        <w:tc>
          <w:tcPr>
            <w:tcW w:w="0" w:type="auto"/>
            <w:tcBorders>
              <w:top w:val="nil"/>
              <w:left w:val="nil"/>
              <w:bottom w:val="nil"/>
              <w:right w:val="nil"/>
            </w:tcBorders>
            <w:shd w:val="clear" w:color="auto" w:fill="auto"/>
            <w:noWrap/>
            <w:vAlign w:val="bottom"/>
            <w:hideMark/>
          </w:tcPr>
          <w:p w14:paraId="5908481C" w14:textId="77777777" w:rsidR="0088536F" w:rsidRPr="005362B1" w:rsidRDefault="0088536F" w:rsidP="00D9550E">
            <w:pPr>
              <w:spacing w:after="0"/>
              <w:jc w:val="right"/>
              <w:rPr>
                <w:color w:val="000000"/>
              </w:rPr>
            </w:pPr>
            <w:r w:rsidRPr="005362B1">
              <w:rPr>
                <w:color w:val="000000"/>
              </w:rPr>
              <w:t xml:space="preserve">         65,174 </w:t>
            </w:r>
          </w:p>
        </w:tc>
        <w:tc>
          <w:tcPr>
            <w:tcW w:w="0" w:type="auto"/>
            <w:tcBorders>
              <w:top w:val="nil"/>
              <w:left w:val="nil"/>
              <w:bottom w:val="nil"/>
              <w:right w:val="nil"/>
            </w:tcBorders>
            <w:shd w:val="clear" w:color="auto" w:fill="auto"/>
            <w:noWrap/>
            <w:vAlign w:val="bottom"/>
            <w:hideMark/>
          </w:tcPr>
          <w:p w14:paraId="2DC34A6A" w14:textId="77777777" w:rsidR="0088536F" w:rsidRPr="005362B1" w:rsidRDefault="0088536F" w:rsidP="00D9550E">
            <w:pPr>
              <w:spacing w:after="0"/>
              <w:jc w:val="right"/>
              <w:rPr>
                <w:color w:val="000000"/>
              </w:rPr>
            </w:pPr>
            <w:r w:rsidRPr="005362B1">
              <w:rPr>
                <w:color w:val="000000"/>
              </w:rPr>
              <w:t xml:space="preserve">         66,552 </w:t>
            </w:r>
          </w:p>
        </w:tc>
      </w:tr>
      <w:tr w:rsidR="0088536F" w:rsidRPr="005362B1" w14:paraId="68F0FAB8" w14:textId="77777777" w:rsidTr="00D9550E">
        <w:trPr>
          <w:cantSplit/>
          <w:jc w:val="center"/>
        </w:trPr>
        <w:tc>
          <w:tcPr>
            <w:tcW w:w="0" w:type="auto"/>
            <w:tcBorders>
              <w:top w:val="nil"/>
              <w:left w:val="nil"/>
              <w:bottom w:val="nil"/>
              <w:right w:val="nil"/>
            </w:tcBorders>
            <w:shd w:val="clear" w:color="auto" w:fill="auto"/>
            <w:noWrap/>
            <w:vAlign w:val="bottom"/>
            <w:hideMark/>
          </w:tcPr>
          <w:p w14:paraId="0AF9478B" w14:textId="77777777" w:rsidR="0088536F" w:rsidRPr="005362B1" w:rsidRDefault="0088536F" w:rsidP="00D9550E">
            <w:pPr>
              <w:keepNext/>
              <w:spacing w:after="0"/>
              <w:jc w:val="right"/>
            </w:pPr>
            <w:r w:rsidRPr="005362B1">
              <w:rPr>
                <w:color w:val="000000"/>
              </w:rPr>
              <w:t>2001</w:t>
            </w:r>
          </w:p>
        </w:tc>
        <w:tc>
          <w:tcPr>
            <w:tcW w:w="0" w:type="auto"/>
            <w:tcBorders>
              <w:top w:val="nil"/>
              <w:left w:val="nil"/>
              <w:bottom w:val="nil"/>
              <w:right w:val="nil"/>
            </w:tcBorders>
            <w:shd w:val="clear" w:color="auto" w:fill="auto"/>
            <w:noWrap/>
            <w:vAlign w:val="bottom"/>
            <w:hideMark/>
          </w:tcPr>
          <w:p w14:paraId="183A444A" w14:textId="77777777" w:rsidR="0088536F" w:rsidRPr="005362B1" w:rsidRDefault="0088536F" w:rsidP="00D9550E">
            <w:pPr>
              <w:spacing w:after="0"/>
              <w:jc w:val="right"/>
              <w:rPr>
                <w:color w:val="000000"/>
              </w:rPr>
            </w:pPr>
            <w:r w:rsidRPr="005362B1">
              <w:rPr>
                <w:color w:val="000000"/>
              </w:rPr>
              <w:t xml:space="preserve">         1,904 </w:t>
            </w:r>
          </w:p>
        </w:tc>
        <w:tc>
          <w:tcPr>
            <w:tcW w:w="0" w:type="auto"/>
            <w:tcBorders>
              <w:top w:val="nil"/>
              <w:left w:val="nil"/>
              <w:bottom w:val="nil"/>
              <w:right w:val="nil"/>
            </w:tcBorders>
            <w:shd w:val="clear" w:color="auto" w:fill="auto"/>
            <w:noWrap/>
            <w:vAlign w:val="bottom"/>
            <w:hideMark/>
          </w:tcPr>
          <w:p w14:paraId="0E5A857B" w14:textId="77777777" w:rsidR="0088536F" w:rsidRPr="005362B1" w:rsidRDefault="0088536F" w:rsidP="00D9550E">
            <w:pPr>
              <w:spacing w:after="0"/>
              <w:jc w:val="right"/>
              <w:rPr>
                <w:color w:val="000000"/>
              </w:rPr>
            </w:pPr>
            <w:r w:rsidRPr="005362B1">
              <w:rPr>
                <w:color w:val="000000"/>
              </w:rPr>
              <w:t xml:space="preserve">         49,627 </w:t>
            </w:r>
          </w:p>
        </w:tc>
        <w:tc>
          <w:tcPr>
            <w:tcW w:w="0" w:type="auto"/>
            <w:tcBorders>
              <w:top w:val="nil"/>
              <w:left w:val="nil"/>
              <w:bottom w:val="nil"/>
              <w:right w:val="nil"/>
            </w:tcBorders>
            <w:shd w:val="clear" w:color="auto" w:fill="auto"/>
            <w:noWrap/>
            <w:vAlign w:val="bottom"/>
            <w:hideMark/>
          </w:tcPr>
          <w:p w14:paraId="41BF74CF" w14:textId="77777777" w:rsidR="0088536F" w:rsidRPr="005362B1" w:rsidRDefault="0088536F" w:rsidP="00D9550E">
            <w:pPr>
              <w:spacing w:after="0"/>
              <w:jc w:val="right"/>
              <w:rPr>
                <w:color w:val="000000"/>
              </w:rPr>
            </w:pPr>
            <w:r w:rsidRPr="005362B1">
              <w:rPr>
                <w:color w:val="000000"/>
              </w:rPr>
              <w:t xml:space="preserve">         51,531 </w:t>
            </w:r>
          </w:p>
        </w:tc>
      </w:tr>
      <w:tr w:rsidR="0088536F" w:rsidRPr="005362B1" w14:paraId="15B8EE6F" w14:textId="77777777" w:rsidTr="00D9550E">
        <w:trPr>
          <w:cantSplit/>
          <w:jc w:val="center"/>
        </w:trPr>
        <w:tc>
          <w:tcPr>
            <w:tcW w:w="0" w:type="auto"/>
            <w:tcBorders>
              <w:top w:val="nil"/>
              <w:left w:val="nil"/>
              <w:bottom w:val="nil"/>
              <w:right w:val="nil"/>
            </w:tcBorders>
            <w:shd w:val="clear" w:color="auto" w:fill="auto"/>
            <w:noWrap/>
            <w:vAlign w:val="bottom"/>
            <w:hideMark/>
          </w:tcPr>
          <w:p w14:paraId="7FCF56A8" w14:textId="77777777" w:rsidR="0088536F" w:rsidRPr="005362B1" w:rsidRDefault="0088536F" w:rsidP="00D9550E">
            <w:pPr>
              <w:keepNext/>
              <w:spacing w:after="0"/>
              <w:jc w:val="right"/>
            </w:pPr>
            <w:r w:rsidRPr="005362B1">
              <w:rPr>
                <w:color w:val="000000"/>
              </w:rPr>
              <w:t>2002</w:t>
            </w:r>
          </w:p>
        </w:tc>
        <w:tc>
          <w:tcPr>
            <w:tcW w:w="0" w:type="auto"/>
            <w:tcBorders>
              <w:top w:val="nil"/>
              <w:left w:val="nil"/>
              <w:bottom w:val="nil"/>
              <w:right w:val="nil"/>
            </w:tcBorders>
            <w:shd w:val="clear" w:color="auto" w:fill="auto"/>
            <w:noWrap/>
            <w:vAlign w:val="bottom"/>
            <w:hideMark/>
          </w:tcPr>
          <w:p w14:paraId="503C67DC" w14:textId="77777777" w:rsidR="0088536F" w:rsidRPr="005362B1" w:rsidRDefault="0088536F" w:rsidP="00D9550E">
            <w:pPr>
              <w:spacing w:after="0"/>
              <w:jc w:val="right"/>
              <w:rPr>
                <w:color w:val="000000"/>
              </w:rPr>
            </w:pPr>
            <w:r w:rsidRPr="005362B1">
              <w:rPr>
                <w:color w:val="000000"/>
              </w:rPr>
              <w:t xml:space="preserve">         3,715 </w:t>
            </w:r>
          </w:p>
        </w:tc>
        <w:tc>
          <w:tcPr>
            <w:tcW w:w="0" w:type="auto"/>
            <w:tcBorders>
              <w:top w:val="nil"/>
              <w:left w:val="nil"/>
              <w:bottom w:val="nil"/>
              <w:right w:val="nil"/>
            </w:tcBorders>
            <w:shd w:val="clear" w:color="auto" w:fill="auto"/>
            <w:noWrap/>
            <w:vAlign w:val="bottom"/>
            <w:hideMark/>
          </w:tcPr>
          <w:p w14:paraId="38695470" w14:textId="77777777" w:rsidR="0088536F" w:rsidRPr="005362B1" w:rsidRDefault="0088536F" w:rsidP="00D9550E">
            <w:pPr>
              <w:spacing w:after="0"/>
              <w:jc w:val="right"/>
              <w:rPr>
                <w:color w:val="000000"/>
              </w:rPr>
            </w:pPr>
            <w:r w:rsidRPr="005362B1">
              <w:rPr>
                <w:color w:val="000000"/>
              </w:rPr>
              <w:t xml:space="preserve">         50,923 </w:t>
            </w:r>
          </w:p>
        </w:tc>
        <w:tc>
          <w:tcPr>
            <w:tcW w:w="0" w:type="auto"/>
            <w:tcBorders>
              <w:top w:val="nil"/>
              <w:left w:val="nil"/>
              <w:bottom w:val="nil"/>
              <w:right w:val="nil"/>
            </w:tcBorders>
            <w:shd w:val="clear" w:color="auto" w:fill="auto"/>
            <w:noWrap/>
            <w:vAlign w:val="bottom"/>
            <w:hideMark/>
          </w:tcPr>
          <w:p w14:paraId="3BD92DA5" w14:textId="77777777" w:rsidR="0088536F" w:rsidRPr="005362B1" w:rsidRDefault="0088536F" w:rsidP="00D9550E">
            <w:pPr>
              <w:spacing w:after="0"/>
              <w:jc w:val="right"/>
              <w:rPr>
                <w:color w:val="000000"/>
              </w:rPr>
            </w:pPr>
            <w:r w:rsidRPr="005362B1">
              <w:rPr>
                <w:color w:val="000000"/>
              </w:rPr>
              <w:t xml:space="preserve">         54,638 </w:t>
            </w:r>
          </w:p>
        </w:tc>
      </w:tr>
      <w:tr w:rsidR="0088536F" w:rsidRPr="005362B1" w14:paraId="267513DE" w14:textId="77777777" w:rsidTr="00D9550E">
        <w:trPr>
          <w:cantSplit/>
          <w:jc w:val="center"/>
        </w:trPr>
        <w:tc>
          <w:tcPr>
            <w:tcW w:w="0" w:type="auto"/>
            <w:tcBorders>
              <w:top w:val="nil"/>
              <w:left w:val="nil"/>
              <w:bottom w:val="nil"/>
              <w:right w:val="nil"/>
            </w:tcBorders>
            <w:shd w:val="clear" w:color="auto" w:fill="auto"/>
            <w:noWrap/>
            <w:vAlign w:val="bottom"/>
            <w:hideMark/>
          </w:tcPr>
          <w:p w14:paraId="729FC37B" w14:textId="77777777" w:rsidR="0088536F" w:rsidRPr="005362B1" w:rsidRDefault="0088536F" w:rsidP="00D9550E">
            <w:pPr>
              <w:keepNext/>
              <w:spacing w:after="0"/>
              <w:jc w:val="right"/>
            </w:pPr>
            <w:r w:rsidRPr="005362B1">
              <w:rPr>
                <w:color w:val="000000"/>
              </w:rPr>
              <w:t>2003</w:t>
            </w:r>
          </w:p>
        </w:tc>
        <w:tc>
          <w:tcPr>
            <w:tcW w:w="0" w:type="auto"/>
            <w:tcBorders>
              <w:top w:val="nil"/>
              <w:left w:val="nil"/>
              <w:bottom w:val="nil"/>
              <w:right w:val="nil"/>
            </w:tcBorders>
            <w:shd w:val="clear" w:color="auto" w:fill="auto"/>
            <w:noWrap/>
            <w:vAlign w:val="bottom"/>
            <w:hideMark/>
          </w:tcPr>
          <w:p w14:paraId="761B377F" w14:textId="77777777" w:rsidR="0088536F" w:rsidRPr="005362B1" w:rsidRDefault="0088536F" w:rsidP="00D9550E">
            <w:pPr>
              <w:spacing w:after="0"/>
              <w:jc w:val="right"/>
              <w:rPr>
                <w:color w:val="000000"/>
              </w:rPr>
            </w:pPr>
            <w:r w:rsidRPr="005362B1">
              <w:rPr>
                <w:color w:val="000000"/>
              </w:rPr>
              <w:t xml:space="preserve">         2,485 </w:t>
            </w:r>
          </w:p>
        </w:tc>
        <w:tc>
          <w:tcPr>
            <w:tcW w:w="0" w:type="auto"/>
            <w:tcBorders>
              <w:top w:val="nil"/>
              <w:left w:val="nil"/>
              <w:bottom w:val="nil"/>
              <w:right w:val="nil"/>
            </w:tcBorders>
            <w:shd w:val="clear" w:color="auto" w:fill="auto"/>
            <w:noWrap/>
            <w:vAlign w:val="bottom"/>
            <w:hideMark/>
          </w:tcPr>
          <w:p w14:paraId="0D2D000C" w14:textId="77777777" w:rsidR="0088536F" w:rsidRPr="005362B1" w:rsidRDefault="0088536F" w:rsidP="00D9550E">
            <w:pPr>
              <w:spacing w:after="0"/>
              <w:jc w:val="right"/>
              <w:rPr>
                <w:color w:val="000000"/>
              </w:rPr>
            </w:pPr>
            <w:r w:rsidRPr="005362B1">
              <w:rPr>
                <w:color w:val="000000"/>
              </w:rPr>
              <w:t xml:space="preserve">         50,097 </w:t>
            </w:r>
          </w:p>
        </w:tc>
        <w:tc>
          <w:tcPr>
            <w:tcW w:w="0" w:type="auto"/>
            <w:tcBorders>
              <w:top w:val="nil"/>
              <w:left w:val="nil"/>
              <w:bottom w:val="nil"/>
              <w:right w:val="nil"/>
            </w:tcBorders>
            <w:shd w:val="clear" w:color="auto" w:fill="auto"/>
            <w:noWrap/>
            <w:vAlign w:val="bottom"/>
            <w:hideMark/>
          </w:tcPr>
          <w:p w14:paraId="1267780C" w14:textId="77777777" w:rsidR="0088536F" w:rsidRPr="005362B1" w:rsidRDefault="0088536F" w:rsidP="00D9550E">
            <w:pPr>
              <w:spacing w:after="0"/>
              <w:jc w:val="right"/>
              <w:rPr>
                <w:color w:val="000000"/>
              </w:rPr>
            </w:pPr>
            <w:r w:rsidRPr="005362B1">
              <w:rPr>
                <w:color w:val="000000"/>
              </w:rPr>
              <w:t xml:space="preserve">         52,582 </w:t>
            </w:r>
          </w:p>
        </w:tc>
      </w:tr>
      <w:tr w:rsidR="0088536F" w:rsidRPr="005362B1" w14:paraId="018C5416" w14:textId="77777777" w:rsidTr="00D9550E">
        <w:trPr>
          <w:cantSplit/>
          <w:jc w:val="center"/>
        </w:trPr>
        <w:tc>
          <w:tcPr>
            <w:tcW w:w="0" w:type="auto"/>
            <w:tcBorders>
              <w:top w:val="nil"/>
              <w:left w:val="nil"/>
              <w:bottom w:val="nil"/>
              <w:right w:val="nil"/>
            </w:tcBorders>
            <w:shd w:val="clear" w:color="auto" w:fill="auto"/>
            <w:noWrap/>
            <w:vAlign w:val="bottom"/>
            <w:hideMark/>
          </w:tcPr>
          <w:p w14:paraId="7487E544" w14:textId="77777777" w:rsidR="0088536F" w:rsidRPr="005362B1" w:rsidRDefault="0088536F" w:rsidP="00D9550E">
            <w:pPr>
              <w:keepNext/>
              <w:spacing w:after="0"/>
              <w:jc w:val="right"/>
            </w:pPr>
            <w:r w:rsidRPr="005362B1">
              <w:rPr>
                <w:color w:val="000000"/>
              </w:rPr>
              <w:t>2004</w:t>
            </w:r>
          </w:p>
        </w:tc>
        <w:tc>
          <w:tcPr>
            <w:tcW w:w="0" w:type="auto"/>
            <w:tcBorders>
              <w:top w:val="nil"/>
              <w:left w:val="nil"/>
              <w:bottom w:val="nil"/>
              <w:right w:val="nil"/>
            </w:tcBorders>
            <w:shd w:val="clear" w:color="auto" w:fill="auto"/>
            <w:noWrap/>
            <w:vAlign w:val="bottom"/>
            <w:hideMark/>
          </w:tcPr>
          <w:p w14:paraId="1C7355B2" w14:textId="77777777" w:rsidR="0088536F" w:rsidRPr="005362B1" w:rsidRDefault="0088536F" w:rsidP="00D9550E">
            <w:pPr>
              <w:spacing w:after="0"/>
              <w:jc w:val="right"/>
              <w:rPr>
                <w:color w:val="000000"/>
              </w:rPr>
            </w:pPr>
            <w:r w:rsidRPr="005362B1">
              <w:rPr>
                <w:color w:val="000000"/>
              </w:rPr>
              <w:t xml:space="preserve">         1,268 </w:t>
            </w:r>
          </w:p>
        </w:tc>
        <w:tc>
          <w:tcPr>
            <w:tcW w:w="0" w:type="auto"/>
            <w:tcBorders>
              <w:top w:val="nil"/>
              <w:left w:val="nil"/>
              <w:bottom w:val="nil"/>
              <w:right w:val="nil"/>
            </w:tcBorders>
            <w:shd w:val="clear" w:color="auto" w:fill="auto"/>
            <w:noWrap/>
            <w:vAlign w:val="bottom"/>
            <w:hideMark/>
          </w:tcPr>
          <w:p w14:paraId="0FAB4809" w14:textId="77777777" w:rsidR="0088536F" w:rsidRPr="005362B1" w:rsidRDefault="0088536F" w:rsidP="00D9550E">
            <w:pPr>
              <w:spacing w:after="0"/>
              <w:jc w:val="right"/>
              <w:rPr>
                <w:color w:val="000000"/>
              </w:rPr>
            </w:pPr>
            <w:r w:rsidRPr="005362B1">
              <w:rPr>
                <w:color w:val="000000"/>
              </w:rPr>
              <w:t xml:space="preserve">         55,355 </w:t>
            </w:r>
          </w:p>
        </w:tc>
        <w:tc>
          <w:tcPr>
            <w:tcW w:w="0" w:type="auto"/>
            <w:tcBorders>
              <w:top w:val="nil"/>
              <w:left w:val="nil"/>
              <w:bottom w:val="nil"/>
              <w:right w:val="nil"/>
            </w:tcBorders>
            <w:shd w:val="clear" w:color="auto" w:fill="auto"/>
            <w:noWrap/>
            <w:vAlign w:val="bottom"/>
            <w:hideMark/>
          </w:tcPr>
          <w:p w14:paraId="38F747DA" w14:textId="77777777" w:rsidR="0088536F" w:rsidRPr="005362B1" w:rsidRDefault="0088536F" w:rsidP="00D9550E">
            <w:pPr>
              <w:spacing w:after="0"/>
              <w:jc w:val="right"/>
              <w:rPr>
                <w:color w:val="000000"/>
              </w:rPr>
            </w:pPr>
            <w:r w:rsidRPr="005362B1">
              <w:rPr>
                <w:color w:val="000000"/>
              </w:rPr>
              <w:t xml:space="preserve">         56,623 </w:t>
            </w:r>
          </w:p>
        </w:tc>
      </w:tr>
      <w:tr w:rsidR="0088536F" w:rsidRPr="005362B1" w14:paraId="105AE357" w14:textId="77777777" w:rsidTr="00D9550E">
        <w:trPr>
          <w:cantSplit/>
          <w:jc w:val="center"/>
        </w:trPr>
        <w:tc>
          <w:tcPr>
            <w:tcW w:w="0" w:type="auto"/>
            <w:tcBorders>
              <w:top w:val="nil"/>
              <w:left w:val="nil"/>
              <w:bottom w:val="nil"/>
              <w:right w:val="nil"/>
            </w:tcBorders>
            <w:shd w:val="clear" w:color="auto" w:fill="auto"/>
            <w:noWrap/>
            <w:vAlign w:val="bottom"/>
            <w:hideMark/>
          </w:tcPr>
          <w:p w14:paraId="7F8273F4" w14:textId="77777777" w:rsidR="0088536F" w:rsidRPr="005362B1" w:rsidRDefault="0088536F" w:rsidP="00D9550E">
            <w:pPr>
              <w:keepNext/>
              <w:spacing w:after="0"/>
              <w:jc w:val="right"/>
            </w:pPr>
            <w:r w:rsidRPr="005362B1">
              <w:rPr>
                <w:color w:val="000000"/>
              </w:rPr>
              <w:t>2005</w:t>
            </w:r>
          </w:p>
        </w:tc>
        <w:tc>
          <w:tcPr>
            <w:tcW w:w="0" w:type="auto"/>
            <w:tcBorders>
              <w:top w:val="nil"/>
              <w:left w:val="nil"/>
              <w:bottom w:val="nil"/>
              <w:right w:val="nil"/>
            </w:tcBorders>
            <w:shd w:val="clear" w:color="auto" w:fill="auto"/>
            <w:noWrap/>
            <w:vAlign w:val="bottom"/>
            <w:hideMark/>
          </w:tcPr>
          <w:p w14:paraId="4AA75F09" w14:textId="77777777" w:rsidR="0088536F" w:rsidRPr="005362B1" w:rsidRDefault="0088536F" w:rsidP="00D9550E">
            <w:pPr>
              <w:spacing w:after="0"/>
              <w:jc w:val="right"/>
              <w:rPr>
                <w:color w:val="000000"/>
              </w:rPr>
            </w:pPr>
            <w:r w:rsidRPr="005362B1">
              <w:rPr>
                <w:color w:val="000000"/>
              </w:rPr>
              <w:t xml:space="preserve">         1,043 </w:t>
            </w:r>
          </w:p>
        </w:tc>
        <w:tc>
          <w:tcPr>
            <w:tcW w:w="0" w:type="auto"/>
            <w:tcBorders>
              <w:top w:val="nil"/>
              <w:left w:val="nil"/>
              <w:bottom w:val="nil"/>
              <w:right w:val="nil"/>
            </w:tcBorders>
            <w:shd w:val="clear" w:color="auto" w:fill="auto"/>
            <w:noWrap/>
            <w:vAlign w:val="bottom"/>
            <w:hideMark/>
          </w:tcPr>
          <w:p w14:paraId="11F5CA58" w14:textId="77777777" w:rsidR="0088536F" w:rsidRPr="005362B1" w:rsidRDefault="0088536F" w:rsidP="00D9550E">
            <w:pPr>
              <w:spacing w:after="0"/>
              <w:jc w:val="right"/>
              <w:rPr>
                <w:color w:val="000000"/>
              </w:rPr>
            </w:pPr>
            <w:r w:rsidRPr="005362B1">
              <w:rPr>
                <w:color w:val="000000"/>
              </w:rPr>
              <w:t xml:space="preserve">         46,541 </w:t>
            </w:r>
          </w:p>
        </w:tc>
        <w:tc>
          <w:tcPr>
            <w:tcW w:w="0" w:type="auto"/>
            <w:tcBorders>
              <w:top w:val="nil"/>
              <w:left w:val="nil"/>
              <w:bottom w:val="nil"/>
              <w:right w:val="nil"/>
            </w:tcBorders>
            <w:shd w:val="clear" w:color="auto" w:fill="auto"/>
            <w:noWrap/>
            <w:vAlign w:val="bottom"/>
            <w:hideMark/>
          </w:tcPr>
          <w:p w14:paraId="1D603EEE" w14:textId="77777777" w:rsidR="0088536F" w:rsidRPr="005362B1" w:rsidRDefault="0088536F" w:rsidP="00D9550E">
            <w:pPr>
              <w:spacing w:after="0"/>
              <w:jc w:val="right"/>
              <w:rPr>
                <w:color w:val="000000"/>
              </w:rPr>
            </w:pPr>
            <w:r w:rsidRPr="005362B1">
              <w:rPr>
                <w:color w:val="000000"/>
              </w:rPr>
              <w:t xml:space="preserve">         47,584 </w:t>
            </w:r>
          </w:p>
        </w:tc>
      </w:tr>
      <w:tr w:rsidR="0088536F" w:rsidRPr="005362B1" w14:paraId="5AD322F0" w14:textId="77777777" w:rsidTr="00D9550E">
        <w:trPr>
          <w:cantSplit/>
          <w:jc w:val="center"/>
        </w:trPr>
        <w:tc>
          <w:tcPr>
            <w:tcW w:w="0" w:type="auto"/>
            <w:tcBorders>
              <w:top w:val="nil"/>
              <w:left w:val="nil"/>
              <w:bottom w:val="nil"/>
              <w:right w:val="nil"/>
            </w:tcBorders>
            <w:shd w:val="clear" w:color="auto" w:fill="auto"/>
            <w:noWrap/>
            <w:vAlign w:val="bottom"/>
            <w:hideMark/>
          </w:tcPr>
          <w:p w14:paraId="09D040E6" w14:textId="77777777" w:rsidR="0088536F" w:rsidRPr="005362B1" w:rsidRDefault="0088536F" w:rsidP="00D9550E">
            <w:pPr>
              <w:keepNext/>
              <w:spacing w:after="0"/>
              <w:jc w:val="right"/>
            </w:pPr>
            <w:r w:rsidRPr="005362B1">
              <w:rPr>
                <w:color w:val="000000"/>
              </w:rPr>
              <w:t>2006</w:t>
            </w:r>
          </w:p>
        </w:tc>
        <w:tc>
          <w:tcPr>
            <w:tcW w:w="0" w:type="auto"/>
            <w:tcBorders>
              <w:top w:val="nil"/>
              <w:left w:val="nil"/>
              <w:bottom w:val="nil"/>
              <w:right w:val="nil"/>
            </w:tcBorders>
            <w:shd w:val="clear" w:color="auto" w:fill="auto"/>
            <w:noWrap/>
            <w:vAlign w:val="bottom"/>
            <w:hideMark/>
          </w:tcPr>
          <w:p w14:paraId="15566530" w14:textId="77777777" w:rsidR="0088536F" w:rsidRPr="005362B1" w:rsidRDefault="0088536F" w:rsidP="00D9550E">
            <w:pPr>
              <w:spacing w:after="0"/>
              <w:jc w:val="right"/>
              <w:rPr>
                <w:color w:val="000000"/>
              </w:rPr>
            </w:pPr>
            <w:r w:rsidRPr="005362B1">
              <w:rPr>
                <w:color w:val="000000"/>
              </w:rPr>
              <w:t xml:space="preserve">         1,852 </w:t>
            </w:r>
          </w:p>
        </w:tc>
        <w:tc>
          <w:tcPr>
            <w:tcW w:w="0" w:type="auto"/>
            <w:tcBorders>
              <w:top w:val="nil"/>
              <w:left w:val="nil"/>
              <w:bottom w:val="nil"/>
              <w:right w:val="nil"/>
            </w:tcBorders>
            <w:shd w:val="clear" w:color="auto" w:fill="auto"/>
            <w:noWrap/>
            <w:vAlign w:val="bottom"/>
            <w:hideMark/>
          </w:tcPr>
          <w:p w14:paraId="2E74ADAB" w14:textId="77777777" w:rsidR="0088536F" w:rsidRPr="005362B1" w:rsidRDefault="0088536F" w:rsidP="00D9550E">
            <w:pPr>
              <w:spacing w:after="0"/>
              <w:jc w:val="right"/>
              <w:rPr>
                <w:color w:val="000000"/>
              </w:rPr>
            </w:pPr>
            <w:r w:rsidRPr="005362B1">
              <w:rPr>
                <w:color w:val="000000"/>
              </w:rPr>
              <w:t xml:space="preserve">         46,045 </w:t>
            </w:r>
          </w:p>
        </w:tc>
        <w:tc>
          <w:tcPr>
            <w:tcW w:w="0" w:type="auto"/>
            <w:tcBorders>
              <w:top w:val="nil"/>
              <w:left w:val="nil"/>
              <w:bottom w:val="nil"/>
              <w:right w:val="nil"/>
            </w:tcBorders>
            <w:shd w:val="clear" w:color="auto" w:fill="auto"/>
            <w:noWrap/>
            <w:vAlign w:val="bottom"/>
            <w:hideMark/>
          </w:tcPr>
          <w:p w14:paraId="4D373AAF" w14:textId="77777777" w:rsidR="0088536F" w:rsidRPr="005362B1" w:rsidRDefault="0088536F" w:rsidP="00D9550E">
            <w:pPr>
              <w:spacing w:after="0"/>
              <w:jc w:val="right"/>
              <w:rPr>
                <w:color w:val="000000"/>
              </w:rPr>
            </w:pPr>
            <w:r w:rsidRPr="005362B1">
              <w:rPr>
                <w:color w:val="000000"/>
              </w:rPr>
              <w:t xml:space="preserve">         47,897 </w:t>
            </w:r>
          </w:p>
        </w:tc>
      </w:tr>
      <w:tr w:rsidR="0088536F" w:rsidRPr="005362B1" w14:paraId="052CD061" w14:textId="77777777" w:rsidTr="00D9550E">
        <w:trPr>
          <w:cantSplit/>
          <w:jc w:val="center"/>
        </w:trPr>
        <w:tc>
          <w:tcPr>
            <w:tcW w:w="0" w:type="auto"/>
            <w:tcBorders>
              <w:top w:val="nil"/>
              <w:left w:val="nil"/>
              <w:bottom w:val="nil"/>
              <w:right w:val="nil"/>
            </w:tcBorders>
            <w:shd w:val="clear" w:color="auto" w:fill="auto"/>
            <w:noWrap/>
            <w:vAlign w:val="bottom"/>
            <w:hideMark/>
          </w:tcPr>
          <w:p w14:paraId="70F04972" w14:textId="77777777" w:rsidR="0088536F" w:rsidRPr="005362B1" w:rsidRDefault="0088536F" w:rsidP="00D9550E">
            <w:pPr>
              <w:keepNext/>
              <w:spacing w:after="0"/>
              <w:jc w:val="right"/>
            </w:pPr>
            <w:r w:rsidRPr="005362B1">
              <w:rPr>
                <w:color w:val="000000"/>
              </w:rPr>
              <w:t>2007</w:t>
            </w:r>
          </w:p>
        </w:tc>
        <w:tc>
          <w:tcPr>
            <w:tcW w:w="0" w:type="auto"/>
            <w:tcBorders>
              <w:top w:val="nil"/>
              <w:left w:val="nil"/>
              <w:bottom w:val="nil"/>
              <w:right w:val="nil"/>
            </w:tcBorders>
            <w:shd w:val="clear" w:color="auto" w:fill="auto"/>
            <w:noWrap/>
            <w:vAlign w:val="bottom"/>
            <w:hideMark/>
          </w:tcPr>
          <w:p w14:paraId="4D3E88B5" w14:textId="77777777" w:rsidR="0088536F" w:rsidRPr="005362B1" w:rsidRDefault="0088536F" w:rsidP="00D9550E">
            <w:pPr>
              <w:spacing w:after="0"/>
              <w:jc w:val="right"/>
              <w:rPr>
                <w:color w:val="000000"/>
              </w:rPr>
            </w:pPr>
            <w:r w:rsidRPr="005362B1">
              <w:rPr>
                <w:color w:val="000000"/>
              </w:rPr>
              <w:t xml:space="preserve">         1,448 </w:t>
            </w:r>
          </w:p>
        </w:tc>
        <w:tc>
          <w:tcPr>
            <w:tcW w:w="0" w:type="auto"/>
            <w:tcBorders>
              <w:top w:val="nil"/>
              <w:left w:val="nil"/>
              <w:bottom w:val="nil"/>
              <w:right w:val="nil"/>
            </w:tcBorders>
            <w:shd w:val="clear" w:color="auto" w:fill="auto"/>
            <w:noWrap/>
            <w:vAlign w:val="bottom"/>
            <w:hideMark/>
          </w:tcPr>
          <w:p w14:paraId="730F6FFA" w14:textId="77777777" w:rsidR="0088536F" w:rsidRPr="005362B1" w:rsidRDefault="0088536F" w:rsidP="00D9550E">
            <w:pPr>
              <w:spacing w:after="0"/>
              <w:jc w:val="right"/>
              <w:rPr>
                <w:color w:val="000000"/>
              </w:rPr>
            </w:pPr>
            <w:r w:rsidRPr="005362B1">
              <w:rPr>
                <w:color w:val="000000"/>
              </w:rPr>
              <w:t xml:space="preserve">         50,813 </w:t>
            </w:r>
          </w:p>
        </w:tc>
        <w:tc>
          <w:tcPr>
            <w:tcW w:w="0" w:type="auto"/>
            <w:tcBorders>
              <w:top w:val="nil"/>
              <w:left w:val="nil"/>
              <w:bottom w:val="nil"/>
              <w:right w:val="nil"/>
            </w:tcBorders>
            <w:shd w:val="clear" w:color="auto" w:fill="auto"/>
            <w:noWrap/>
            <w:vAlign w:val="bottom"/>
            <w:hideMark/>
          </w:tcPr>
          <w:p w14:paraId="3247BD10" w14:textId="77777777" w:rsidR="0088536F" w:rsidRPr="005362B1" w:rsidRDefault="0088536F" w:rsidP="00D9550E">
            <w:pPr>
              <w:spacing w:after="0"/>
              <w:jc w:val="right"/>
              <w:rPr>
                <w:color w:val="000000"/>
              </w:rPr>
            </w:pPr>
            <w:r w:rsidRPr="005362B1">
              <w:rPr>
                <w:color w:val="000000"/>
              </w:rPr>
              <w:t xml:space="preserve">         52,261 </w:t>
            </w:r>
          </w:p>
        </w:tc>
      </w:tr>
      <w:tr w:rsidR="0088536F" w:rsidRPr="005362B1" w14:paraId="09DF4E00" w14:textId="77777777" w:rsidTr="00D9550E">
        <w:trPr>
          <w:cantSplit/>
          <w:jc w:val="center"/>
        </w:trPr>
        <w:tc>
          <w:tcPr>
            <w:tcW w:w="0" w:type="auto"/>
            <w:tcBorders>
              <w:top w:val="nil"/>
              <w:left w:val="nil"/>
              <w:bottom w:val="nil"/>
              <w:right w:val="nil"/>
            </w:tcBorders>
            <w:shd w:val="clear" w:color="auto" w:fill="auto"/>
            <w:noWrap/>
            <w:vAlign w:val="bottom"/>
            <w:hideMark/>
          </w:tcPr>
          <w:p w14:paraId="2342CA3E" w14:textId="77777777" w:rsidR="0088536F" w:rsidRPr="005362B1" w:rsidRDefault="0088536F" w:rsidP="00D9550E">
            <w:pPr>
              <w:keepNext/>
              <w:spacing w:after="0"/>
              <w:jc w:val="right"/>
            </w:pPr>
            <w:r w:rsidRPr="005362B1">
              <w:rPr>
                <w:color w:val="000000"/>
              </w:rPr>
              <w:t>2008</w:t>
            </w:r>
          </w:p>
        </w:tc>
        <w:tc>
          <w:tcPr>
            <w:tcW w:w="0" w:type="auto"/>
            <w:tcBorders>
              <w:top w:val="nil"/>
              <w:left w:val="nil"/>
              <w:bottom w:val="nil"/>
              <w:right w:val="nil"/>
            </w:tcBorders>
            <w:shd w:val="clear" w:color="auto" w:fill="auto"/>
            <w:noWrap/>
            <w:vAlign w:val="bottom"/>
            <w:hideMark/>
          </w:tcPr>
          <w:p w14:paraId="54557E6B" w14:textId="77777777" w:rsidR="0088536F" w:rsidRPr="005362B1" w:rsidRDefault="0088536F" w:rsidP="00D9550E">
            <w:pPr>
              <w:spacing w:after="0"/>
              <w:jc w:val="right"/>
              <w:rPr>
                <w:color w:val="000000"/>
              </w:rPr>
            </w:pPr>
            <w:r w:rsidRPr="005362B1">
              <w:rPr>
                <w:color w:val="000000"/>
              </w:rPr>
              <w:t xml:space="preserve">         3,307 </w:t>
            </w:r>
          </w:p>
        </w:tc>
        <w:tc>
          <w:tcPr>
            <w:tcW w:w="0" w:type="auto"/>
            <w:tcBorders>
              <w:top w:val="nil"/>
              <w:left w:val="nil"/>
              <w:bottom w:val="nil"/>
              <w:right w:val="nil"/>
            </w:tcBorders>
            <w:shd w:val="clear" w:color="auto" w:fill="auto"/>
            <w:noWrap/>
            <w:vAlign w:val="bottom"/>
            <w:hideMark/>
          </w:tcPr>
          <w:p w14:paraId="6EDFBD2A" w14:textId="77777777" w:rsidR="0088536F" w:rsidRPr="005362B1" w:rsidRDefault="0088536F" w:rsidP="00D9550E">
            <w:pPr>
              <w:spacing w:after="0"/>
              <w:jc w:val="right"/>
              <w:rPr>
                <w:color w:val="000000"/>
              </w:rPr>
            </w:pPr>
            <w:r w:rsidRPr="005362B1">
              <w:rPr>
                <w:color w:val="000000"/>
              </w:rPr>
              <w:t xml:space="preserve">         55,707 </w:t>
            </w:r>
          </w:p>
        </w:tc>
        <w:tc>
          <w:tcPr>
            <w:tcW w:w="0" w:type="auto"/>
            <w:tcBorders>
              <w:top w:val="nil"/>
              <w:left w:val="nil"/>
              <w:bottom w:val="nil"/>
              <w:right w:val="nil"/>
            </w:tcBorders>
            <w:shd w:val="clear" w:color="auto" w:fill="auto"/>
            <w:noWrap/>
            <w:vAlign w:val="bottom"/>
            <w:hideMark/>
          </w:tcPr>
          <w:p w14:paraId="1868DC7C" w14:textId="77777777" w:rsidR="0088536F" w:rsidRPr="005362B1" w:rsidRDefault="0088536F" w:rsidP="00D9550E">
            <w:pPr>
              <w:spacing w:after="0"/>
              <w:jc w:val="right"/>
              <w:rPr>
                <w:color w:val="000000"/>
              </w:rPr>
            </w:pPr>
            <w:r w:rsidRPr="005362B1">
              <w:rPr>
                <w:color w:val="000000"/>
              </w:rPr>
              <w:t xml:space="preserve">         59,014 </w:t>
            </w:r>
          </w:p>
        </w:tc>
      </w:tr>
      <w:tr w:rsidR="0088536F" w:rsidRPr="005362B1" w14:paraId="4C76D940" w14:textId="77777777" w:rsidTr="00D9550E">
        <w:trPr>
          <w:cantSplit/>
          <w:jc w:val="center"/>
        </w:trPr>
        <w:tc>
          <w:tcPr>
            <w:tcW w:w="0" w:type="auto"/>
            <w:tcBorders>
              <w:top w:val="nil"/>
              <w:left w:val="nil"/>
              <w:bottom w:val="nil"/>
              <w:right w:val="nil"/>
            </w:tcBorders>
            <w:shd w:val="clear" w:color="auto" w:fill="auto"/>
            <w:noWrap/>
            <w:vAlign w:val="bottom"/>
            <w:hideMark/>
          </w:tcPr>
          <w:p w14:paraId="56C01E61" w14:textId="77777777" w:rsidR="0088536F" w:rsidRPr="005362B1" w:rsidRDefault="0088536F" w:rsidP="00D9550E">
            <w:pPr>
              <w:keepNext/>
              <w:spacing w:after="0"/>
              <w:jc w:val="right"/>
            </w:pPr>
            <w:r w:rsidRPr="005362B1">
              <w:rPr>
                <w:color w:val="000000"/>
              </w:rPr>
              <w:t>2009</w:t>
            </w:r>
          </w:p>
        </w:tc>
        <w:tc>
          <w:tcPr>
            <w:tcW w:w="0" w:type="auto"/>
            <w:tcBorders>
              <w:top w:val="nil"/>
              <w:left w:val="nil"/>
              <w:bottom w:val="nil"/>
              <w:right w:val="nil"/>
            </w:tcBorders>
            <w:shd w:val="clear" w:color="auto" w:fill="auto"/>
            <w:noWrap/>
            <w:vAlign w:val="bottom"/>
            <w:hideMark/>
          </w:tcPr>
          <w:p w14:paraId="235A5AEA" w14:textId="77777777" w:rsidR="0088536F" w:rsidRPr="005362B1" w:rsidRDefault="0088536F" w:rsidP="00D9550E">
            <w:pPr>
              <w:spacing w:after="0"/>
              <w:jc w:val="right"/>
              <w:rPr>
                <w:color w:val="000000"/>
              </w:rPr>
            </w:pPr>
            <w:r w:rsidRPr="005362B1">
              <w:rPr>
                <w:color w:val="000000"/>
              </w:rPr>
              <w:t xml:space="preserve">         3,944 </w:t>
            </w:r>
          </w:p>
        </w:tc>
        <w:tc>
          <w:tcPr>
            <w:tcW w:w="0" w:type="auto"/>
            <w:tcBorders>
              <w:top w:val="nil"/>
              <w:left w:val="nil"/>
              <w:bottom w:val="nil"/>
              <w:right w:val="nil"/>
            </w:tcBorders>
            <w:shd w:val="clear" w:color="auto" w:fill="auto"/>
            <w:noWrap/>
            <w:vAlign w:val="bottom"/>
            <w:hideMark/>
          </w:tcPr>
          <w:p w14:paraId="5C5E7728" w14:textId="77777777" w:rsidR="0088536F" w:rsidRPr="005362B1" w:rsidRDefault="0088536F" w:rsidP="00D9550E">
            <w:pPr>
              <w:spacing w:after="0"/>
              <w:jc w:val="right"/>
              <w:rPr>
                <w:color w:val="000000"/>
              </w:rPr>
            </w:pPr>
            <w:r w:rsidRPr="005362B1">
              <w:rPr>
                <w:color w:val="000000"/>
              </w:rPr>
              <w:t xml:space="preserve">         49,252 </w:t>
            </w:r>
          </w:p>
        </w:tc>
        <w:tc>
          <w:tcPr>
            <w:tcW w:w="0" w:type="auto"/>
            <w:tcBorders>
              <w:top w:val="nil"/>
              <w:left w:val="nil"/>
              <w:bottom w:val="nil"/>
              <w:right w:val="nil"/>
            </w:tcBorders>
            <w:shd w:val="clear" w:color="auto" w:fill="auto"/>
            <w:noWrap/>
            <w:vAlign w:val="bottom"/>
            <w:hideMark/>
          </w:tcPr>
          <w:p w14:paraId="2F0E238E" w14:textId="77777777" w:rsidR="0088536F" w:rsidRPr="005362B1" w:rsidRDefault="0088536F" w:rsidP="00D9550E">
            <w:pPr>
              <w:spacing w:after="0"/>
              <w:jc w:val="right"/>
              <w:rPr>
                <w:color w:val="000000"/>
              </w:rPr>
            </w:pPr>
            <w:r w:rsidRPr="005362B1">
              <w:rPr>
                <w:color w:val="000000"/>
              </w:rPr>
              <w:t xml:space="preserve">         53,196 </w:t>
            </w:r>
          </w:p>
        </w:tc>
      </w:tr>
      <w:tr w:rsidR="0088536F" w:rsidRPr="005362B1" w14:paraId="51D01DC1" w14:textId="77777777" w:rsidTr="00D9550E">
        <w:trPr>
          <w:cantSplit/>
          <w:jc w:val="center"/>
        </w:trPr>
        <w:tc>
          <w:tcPr>
            <w:tcW w:w="0" w:type="auto"/>
            <w:tcBorders>
              <w:top w:val="nil"/>
              <w:left w:val="nil"/>
              <w:bottom w:val="nil"/>
              <w:right w:val="nil"/>
            </w:tcBorders>
            <w:shd w:val="clear" w:color="auto" w:fill="auto"/>
            <w:noWrap/>
            <w:vAlign w:val="bottom"/>
            <w:hideMark/>
          </w:tcPr>
          <w:p w14:paraId="06793DDA" w14:textId="77777777" w:rsidR="0088536F" w:rsidRPr="005362B1" w:rsidRDefault="0088536F" w:rsidP="00D9550E">
            <w:pPr>
              <w:keepNext/>
              <w:spacing w:after="0"/>
              <w:jc w:val="right"/>
            </w:pPr>
            <w:r w:rsidRPr="005362B1">
              <w:rPr>
                <w:color w:val="000000"/>
              </w:rPr>
              <w:t>2010</w:t>
            </w:r>
          </w:p>
        </w:tc>
        <w:tc>
          <w:tcPr>
            <w:tcW w:w="0" w:type="auto"/>
            <w:tcBorders>
              <w:top w:val="nil"/>
              <w:left w:val="nil"/>
              <w:bottom w:val="nil"/>
              <w:right w:val="nil"/>
            </w:tcBorders>
            <w:shd w:val="clear" w:color="auto" w:fill="auto"/>
            <w:noWrap/>
            <w:vAlign w:val="bottom"/>
            <w:hideMark/>
          </w:tcPr>
          <w:p w14:paraId="74468040" w14:textId="77777777" w:rsidR="0088536F" w:rsidRPr="005362B1" w:rsidRDefault="0088536F" w:rsidP="00D9550E">
            <w:pPr>
              <w:spacing w:after="0"/>
              <w:jc w:val="right"/>
              <w:rPr>
                <w:color w:val="000000"/>
              </w:rPr>
            </w:pPr>
            <w:r w:rsidRPr="005362B1">
              <w:rPr>
                <w:color w:val="000000"/>
              </w:rPr>
              <w:t xml:space="preserve">         3,097 </w:t>
            </w:r>
          </w:p>
        </w:tc>
        <w:tc>
          <w:tcPr>
            <w:tcW w:w="0" w:type="auto"/>
            <w:tcBorders>
              <w:top w:val="nil"/>
              <w:left w:val="nil"/>
              <w:bottom w:val="nil"/>
              <w:right w:val="nil"/>
            </w:tcBorders>
            <w:shd w:val="clear" w:color="auto" w:fill="auto"/>
            <w:noWrap/>
            <w:vAlign w:val="bottom"/>
            <w:hideMark/>
          </w:tcPr>
          <w:p w14:paraId="4FB30FF5" w14:textId="77777777" w:rsidR="0088536F" w:rsidRPr="005362B1" w:rsidRDefault="0088536F" w:rsidP="00D9550E">
            <w:pPr>
              <w:spacing w:after="0"/>
              <w:jc w:val="right"/>
              <w:rPr>
                <w:color w:val="000000"/>
              </w:rPr>
            </w:pPr>
            <w:r w:rsidRPr="005362B1">
              <w:rPr>
                <w:color w:val="000000"/>
              </w:rPr>
              <w:t xml:space="preserve">         75,496 </w:t>
            </w:r>
          </w:p>
        </w:tc>
        <w:tc>
          <w:tcPr>
            <w:tcW w:w="0" w:type="auto"/>
            <w:tcBorders>
              <w:top w:val="nil"/>
              <w:left w:val="nil"/>
              <w:bottom w:val="nil"/>
              <w:right w:val="nil"/>
            </w:tcBorders>
            <w:shd w:val="clear" w:color="auto" w:fill="auto"/>
            <w:noWrap/>
            <w:vAlign w:val="bottom"/>
            <w:hideMark/>
          </w:tcPr>
          <w:p w14:paraId="23781BD2" w14:textId="77777777" w:rsidR="0088536F" w:rsidRPr="005362B1" w:rsidRDefault="0088536F" w:rsidP="00D9550E">
            <w:pPr>
              <w:spacing w:after="0"/>
              <w:jc w:val="right"/>
              <w:rPr>
                <w:color w:val="000000"/>
              </w:rPr>
            </w:pPr>
            <w:r w:rsidRPr="005362B1">
              <w:rPr>
                <w:color w:val="000000"/>
              </w:rPr>
              <w:t xml:space="preserve">         78,593 </w:t>
            </w:r>
          </w:p>
        </w:tc>
      </w:tr>
      <w:tr w:rsidR="0088536F" w:rsidRPr="005362B1" w14:paraId="1ED319C5" w14:textId="77777777" w:rsidTr="00D9550E">
        <w:trPr>
          <w:cantSplit/>
          <w:jc w:val="center"/>
        </w:trPr>
        <w:tc>
          <w:tcPr>
            <w:tcW w:w="0" w:type="auto"/>
            <w:tcBorders>
              <w:top w:val="nil"/>
              <w:left w:val="nil"/>
              <w:right w:val="nil"/>
            </w:tcBorders>
            <w:shd w:val="clear" w:color="auto" w:fill="auto"/>
            <w:noWrap/>
            <w:vAlign w:val="bottom"/>
            <w:hideMark/>
          </w:tcPr>
          <w:p w14:paraId="3812667B" w14:textId="77777777" w:rsidR="0088536F" w:rsidRPr="005362B1" w:rsidRDefault="0088536F" w:rsidP="00D9550E">
            <w:pPr>
              <w:keepNext/>
              <w:spacing w:after="0"/>
              <w:jc w:val="right"/>
            </w:pPr>
            <w:r w:rsidRPr="005362B1">
              <w:rPr>
                <w:color w:val="000000"/>
              </w:rPr>
              <w:t>2011</w:t>
            </w:r>
          </w:p>
        </w:tc>
        <w:tc>
          <w:tcPr>
            <w:tcW w:w="0" w:type="auto"/>
            <w:tcBorders>
              <w:top w:val="nil"/>
              <w:left w:val="nil"/>
              <w:right w:val="nil"/>
            </w:tcBorders>
            <w:shd w:val="clear" w:color="auto" w:fill="auto"/>
            <w:noWrap/>
            <w:vAlign w:val="bottom"/>
            <w:hideMark/>
          </w:tcPr>
          <w:p w14:paraId="34F24FB5" w14:textId="77777777" w:rsidR="0088536F" w:rsidRPr="005362B1" w:rsidRDefault="0088536F" w:rsidP="00D9550E">
            <w:pPr>
              <w:spacing w:after="0"/>
              <w:jc w:val="right"/>
              <w:rPr>
                <w:color w:val="000000"/>
              </w:rPr>
            </w:pPr>
            <w:r w:rsidRPr="005362B1">
              <w:rPr>
                <w:color w:val="000000"/>
              </w:rPr>
              <w:t xml:space="preserve">         2,178 </w:t>
            </w:r>
          </w:p>
        </w:tc>
        <w:tc>
          <w:tcPr>
            <w:tcW w:w="0" w:type="auto"/>
            <w:tcBorders>
              <w:top w:val="nil"/>
              <w:left w:val="nil"/>
              <w:right w:val="nil"/>
            </w:tcBorders>
            <w:shd w:val="clear" w:color="auto" w:fill="auto"/>
            <w:noWrap/>
            <w:vAlign w:val="bottom"/>
            <w:hideMark/>
          </w:tcPr>
          <w:p w14:paraId="4EE8901F" w14:textId="77777777" w:rsidR="0088536F" w:rsidRPr="005362B1" w:rsidRDefault="0088536F" w:rsidP="00D9550E">
            <w:pPr>
              <w:spacing w:after="0"/>
              <w:jc w:val="right"/>
              <w:rPr>
                <w:color w:val="000000"/>
              </w:rPr>
            </w:pPr>
            <w:r w:rsidRPr="005362B1">
              <w:rPr>
                <w:color w:val="000000"/>
              </w:rPr>
              <w:t xml:space="preserve">         83,189 </w:t>
            </w:r>
          </w:p>
        </w:tc>
        <w:tc>
          <w:tcPr>
            <w:tcW w:w="0" w:type="auto"/>
            <w:tcBorders>
              <w:top w:val="nil"/>
              <w:left w:val="nil"/>
              <w:right w:val="nil"/>
            </w:tcBorders>
            <w:shd w:val="clear" w:color="auto" w:fill="auto"/>
            <w:noWrap/>
            <w:vAlign w:val="bottom"/>
            <w:hideMark/>
          </w:tcPr>
          <w:p w14:paraId="4AEDC609" w14:textId="77777777" w:rsidR="0088536F" w:rsidRPr="005362B1" w:rsidRDefault="0088536F" w:rsidP="00D9550E">
            <w:pPr>
              <w:spacing w:after="0"/>
              <w:jc w:val="right"/>
              <w:rPr>
                <w:color w:val="000000"/>
              </w:rPr>
            </w:pPr>
            <w:r w:rsidRPr="005362B1">
              <w:rPr>
                <w:color w:val="000000"/>
              </w:rPr>
              <w:t xml:space="preserve">         85,367 </w:t>
            </w:r>
          </w:p>
        </w:tc>
      </w:tr>
      <w:tr w:rsidR="0088536F" w:rsidRPr="005362B1" w14:paraId="590A4ED6" w14:textId="77777777" w:rsidTr="00D9550E">
        <w:trPr>
          <w:cantSplit/>
          <w:jc w:val="center"/>
        </w:trPr>
        <w:tc>
          <w:tcPr>
            <w:tcW w:w="0" w:type="auto"/>
            <w:tcBorders>
              <w:top w:val="nil"/>
              <w:left w:val="nil"/>
              <w:bottom w:val="nil"/>
              <w:right w:val="nil"/>
            </w:tcBorders>
            <w:shd w:val="clear" w:color="auto" w:fill="auto"/>
            <w:noWrap/>
            <w:vAlign w:val="bottom"/>
            <w:hideMark/>
          </w:tcPr>
          <w:p w14:paraId="23904D85" w14:textId="77777777" w:rsidR="0088536F" w:rsidRPr="005362B1" w:rsidRDefault="0088536F" w:rsidP="00D9550E">
            <w:pPr>
              <w:keepNext/>
              <w:spacing w:after="0"/>
              <w:jc w:val="right"/>
            </w:pPr>
            <w:r w:rsidRPr="005362B1">
              <w:rPr>
                <w:color w:val="000000"/>
              </w:rPr>
              <w:t>2012</w:t>
            </w:r>
          </w:p>
        </w:tc>
        <w:tc>
          <w:tcPr>
            <w:tcW w:w="0" w:type="auto"/>
            <w:tcBorders>
              <w:top w:val="nil"/>
              <w:left w:val="nil"/>
              <w:bottom w:val="nil"/>
              <w:right w:val="nil"/>
            </w:tcBorders>
            <w:shd w:val="clear" w:color="auto" w:fill="auto"/>
            <w:noWrap/>
            <w:vAlign w:val="bottom"/>
            <w:hideMark/>
          </w:tcPr>
          <w:p w14:paraId="71FAAE92" w14:textId="77777777" w:rsidR="0088536F" w:rsidRPr="005362B1" w:rsidRDefault="0088536F" w:rsidP="00D9550E">
            <w:pPr>
              <w:spacing w:after="0"/>
              <w:jc w:val="right"/>
              <w:rPr>
                <w:color w:val="000000"/>
              </w:rPr>
            </w:pPr>
            <w:r w:rsidRPr="005362B1">
              <w:rPr>
                <w:color w:val="000000"/>
              </w:rPr>
              <w:t xml:space="preserve">            949 </w:t>
            </w:r>
          </w:p>
        </w:tc>
        <w:tc>
          <w:tcPr>
            <w:tcW w:w="0" w:type="auto"/>
            <w:tcBorders>
              <w:top w:val="nil"/>
              <w:left w:val="nil"/>
              <w:bottom w:val="nil"/>
              <w:right w:val="nil"/>
            </w:tcBorders>
            <w:shd w:val="clear" w:color="auto" w:fill="auto"/>
            <w:noWrap/>
            <w:vAlign w:val="bottom"/>
            <w:hideMark/>
          </w:tcPr>
          <w:p w14:paraId="39080D47" w14:textId="77777777" w:rsidR="0088536F" w:rsidRPr="005362B1" w:rsidRDefault="0088536F" w:rsidP="00D9550E">
            <w:pPr>
              <w:spacing w:after="0"/>
              <w:jc w:val="right"/>
              <w:rPr>
                <w:color w:val="000000"/>
              </w:rPr>
            </w:pPr>
            <w:r w:rsidRPr="005362B1">
              <w:rPr>
                <w:color w:val="000000"/>
              </w:rPr>
              <w:t xml:space="preserve">         76,981 </w:t>
            </w:r>
          </w:p>
        </w:tc>
        <w:tc>
          <w:tcPr>
            <w:tcW w:w="0" w:type="auto"/>
            <w:tcBorders>
              <w:top w:val="nil"/>
              <w:left w:val="nil"/>
              <w:bottom w:val="nil"/>
              <w:right w:val="nil"/>
            </w:tcBorders>
            <w:shd w:val="clear" w:color="auto" w:fill="auto"/>
            <w:noWrap/>
            <w:vAlign w:val="bottom"/>
            <w:hideMark/>
          </w:tcPr>
          <w:p w14:paraId="04F2288D" w14:textId="77777777" w:rsidR="0088536F" w:rsidRPr="005362B1" w:rsidRDefault="0088536F" w:rsidP="00D9550E">
            <w:pPr>
              <w:spacing w:after="0"/>
              <w:jc w:val="right"/>
              <w:rPr>
                <w:color w:val="000000"/>
              </w:rPr>
            </w:pPr>
            <w:r w:rsidRPr="005362B1">
              <w:rPr>
                <w:color w:val="000000"/>
              </w:rPr>
              <w:t xml:space="preserve">         77,930 </w:t>
            </w:r>
          </w:p>
        </w:tc>
      </w:tr>
      <w:tr w:rsidR="0088536F" w:rsidRPr="005362B1" w14:paraId="0ACAE108" w14:textId="77777777" w:rsidTr="00D9550E">
        <w:trPr>
          <w:cantSplit/>
          <w:jc w:val="center"/>
        </w:trPr>
        <w:tc>
          <w:tcPr>
            <w:tcW w:w="0" w:type="auto"/>
            <w:tcBorders>
              <w:top w:val="nil"/>
              <w:left w:val="nil"/>
              <w:bottom w:val="nil"/>
              <w:right w:val="nil"/>
            </w:tcBorders>
            <w:shd w:val="clear" w:color="auto" w:fill="auto"/>
            <w:noWrap/>
            <w:vAlign w:val="bottom"/>
            <w:hideMark/>
          </w:tcPr>
          <w:p w14:paraId="7B7F489F" w14:textId="77777777" w:rsidR="0088536F" w:rsidRPr="005362B1" w:rsidRDefault="0088536F" w:rsidP="00D9550E">
            <w:pPr>
              <w:keepNext/>
              <w:spacing w:after="0"/>
              <w:jc w:val="right"/>
            </w:pPr>
            <w:r w:rsidRPr="005362B1">
              <w:rPr>
                <w:color w:val="000000"/>
              </w:rPr>
              <w:t>2013</w:t>
            </w:r>
          </w:p>
        </w:tc>
        <w:tc>
          <w:tcPr>
            <w:tcW w:w="0" w:type="auto"/>
            <w:tcBorders>
              <w:top w:val="nil"/>
              <w:left w:val="nil"/>
              <w:bottom w:val="nil"/>
              <w:right w:val="nil"/>
            </w:tcBorders>
            <w:shd w:val="clear" w:color="auto" w:fill="auto"/>
            <w:noWrap/>
            <w:vAlign w:val="bottom"/>
            <w:hideMark/>
          </w:tcPr>
          <w:p w14:paraId="5D11F6A5" w14:textId="77777777" w:rsidR="0088536F" w:rsidRPr="005362B1" w:rsidRDefault="0088536F" w:rsidP="00D9550E">
            <w:pPr>
              <w:spacing w:after="0"/>
              <w:jc w:val="right"/>
              <w:rPr>
                <w:color w:val="000000"/>
              </w:rPr>
            </w:pPr>
            <w:r w:rsidRPr="005362B1">
              <w:rPr>
                <w:color w:val="000000"/>
              </w:rPr>
              <w:t xml:space="preserve">         4,560 </w:t>
            </w:r>
          </w:p>
        </w:tc>
        <w:tc>
          <w:tcPr>
            <w:tcW w:w="0" w:type="auto"/>
            <w:tcBorders>
              <w:top w:val="nil"/>
              <w:left w:val="nil"/>
              <w:bottom w:val="nil"/>
              <w:right w:val="nil"/>
            </w:tcBorders>
            <w:shd w:val="clear" w:color="auto" w:fill="auto"/>
            <w:noWrap/>
            <w:vAlign w:val="bottom"/>
            <w:hideMark/>
          </w:tcPr>
          <w:p w14:paraId="152FED96" w14:textId="77777777" w:rsidR="0088536F" w:rsidRPr="005362B1" w:rsidRDefault="0088536F" w:rsidP="00D9550E">
            <w:pPr>
              <w:spacing w:after="0"/>
              <w:jc w:val="right"/>
              <w:rPr>
                <w:color w:val="000000"/>
              </w:rPr>
            </w:pPr>
            <w:r w:rsidRPr="005362B1">
              <w:rPr>
                <w:color w:val="000000"/>
              </w:rPr>
              <w:t xml:space="preserve">         64,016 </w:t>
            </w:r>
          </w:p>
        </w:tc>
        <w:tc>
          <w:tcPr>
            <w:tcW w:w="0" w:type="auto"/>
            <w:tcBorders>
              <w:top w:val="nil"/>
              <w:left w:val="nil"/>
              <w:bottom w:val="nil"/>
              <w:right w:val="nil"/>
            </w:tcBorders>
            <w:shd w:val="clear" w:color="auto" w:fill="auto"/>
            <w:noWrap/>
            <w:vAlign w:val="bottom"/>
            <w:hideMark/>
          </w:tcPr>
          <w:p w14:paraId="6ABA5E91" w14:textId="77777777" w:rsidR="0088536F" w:rsidRPr="005362B1" w:rsidRDefault="0088536F" w:rsidP="00D9550E">
            <w:pPr>
              <w:spacing w:after="0"/>
              <w:jc w:val="right"/>
              <w:rPr>
                <w:color w:val="000000"/>
              </w:rPr>
            </w:pPr>
            <w:r w:rsidRPr="005362B1">
              <w:rPr>
                <w:color w:val="000000"/>
              </w:rPr>
              <w:t xml:space="preserve">         68,576 </w:t>
            </w:r>
          </w:p>
        </w:tc>
      </w:tr>
      <w:tr w:rsidR="0088536F" w:rsidRPr="005362B1" w14:paraId="630DE731" w14:textId="77777777" w:rsidTr="00D9550E">
        <w:trPr>
          <w:cantSplit/>
          <w:jc w:val="center"/>
        </w:trPr>
        <w:tc>
          <w:tcPr>
            <w:tcW w:w="0" w:type="auto"/>
            <w:tcBorders>
              <w:top w:val="nil"/>
              <w:left w:val="nil"/>
              <w:bottom w:val="nil"/>
              <w:right w:val="nil"/>
            </w:tcBorders>
            <w:shd w:val="clear" w:color="auto" w:fill="auto"/>
            <w:noWrap/>
            <w:vAlign w:val="bottom"/>
            <w:hideMark/>
          </w:tcPr>
          <w:p w14:paraId="2427A927" w14:textId="77777777" w:rsidR="0088536F" w:rsidRPr="005362B1" w:rsidRDefault="0088536F" w:rsidP="00D9550E">
            <w:pPr>
              <w:keepNext/>
              <w:spacing w:after="0"/>
              <w:jc w:val="right"/>
            </w:pPr>
            <w:r w:rsidRPr="005362B1">
              <w:rPr>
                <w:color w:val="000000"/>
              </w:rPr>
              <w:t>2014</w:t>
            </w:r>
          </w:p>
        </w:tc>
        <w:tc>
          <w:tcPr>
            <w:tcW w:w="0" w:type="auto"/>
            <w:tcBorders>
              <w:top w:val="nil"/>
              <w:left w:val="nil"/>
              <w:bottom w:val="nil"/>
              <w:right w:val="nil"/>
            </w:tcBorders>
            <w:shd w:val="clear" w:color="auto" w:fill="auto"/>
            <w:noWrap/>
            <w:vAlign w:val="bottom"/>
            <w:hideMark/>
          </w:tcPr>
          <w:p w14:paraId="20910E51" w14:textId="77777777" w:rsidR="0088536F" w:rsidRPr="005362B1" w:rsidRDefault="0088536F" w:rsidP="00D9550E">
            <w:pPr>
              <w:spacing w:after="0"/>
              <w:jc w:val="right"/>
              <w:rPr>
                <w:color w:val="000000"/>
              </w:rPr>
            </w:pPr>
            <w:r w:rsidRPr="005362B1">
              <w:rPr>
                <w:color w:val="000000"/>
              </w:rPr>
              <w:t xml:space="preserve">         5,302 </w:t>
            </w:r>
          </w:p>
        </w:tc>
        <w:tc>
          <w:tcPr>
            <w:tcW w:w="0" w:type="auto"/>
            <w:tcBorders>
              <w:top w:val="nil"/>
              <w:left w:val="nil"/>
              <w:bottom w:val="nil"/>
              <w:right w:val="nil"/>
            </w:tcBorders>
            <w:shd w:val="clear" w:color="auto" w:fill="auto"/>
            <w:noWrap/>
            <w:vAlign w:val="bottom"/>
            <w:hideMark/>
          </w:tcPr>
          <w:p w14:paraId="77DF0866" w14:textId="77777777" w:rsidR="0088536F" w:rsidRPr="005362B1" w:rsidRDefault="0088536F" w:rsidP="00D9550E">
            <w:pPr>
              <w:spacing w:after="0"/>
              <w:jc w:val="right"/>
              <w:rPr>
                <w:color w:val="000000"/>
              </w:rPr>
            </w:pPr>
            <w:r w:rsidRPr="005362B1">
              <w:rPr>
                <w:color w:val="000000"/>
              </w:rPr>
              <w:t xml:space="preserve">         79,643 </w:t>
            </w:r>
          </w:p>
        </w:tc>
        <w:tc>
          <w:tcPr>
            <w:tcW w:w="0" w:type="auto"/>
            <w:tcBorders>
              <w:top w:val="nil"/>
              <w:left w:val="nil"/>
              <w:bottom w:val="nil"/>
              <w:right w:val="nil"/>
            </w:tcBorders>
            <w:shd w:val="clear" w:color="auto" w:fill="auto"/>
            <w:noWrap/>
            <w:vAlign w:val="bottom"/>
            <w:hideMark/>
          </w:tcPr>
          <w:p w14:paraId="42521C21" w14:textId="77777777" w:rsidR="0088536F" w:rsidRPr="005362B1" w:rsidRDefault="0088536F" w:rsidP="00D9550E">
            <w:pPr>
              <w:spacing w:after="0"/>
              <w:jc w:val="right"/>
              <w:rPr>
                <w:color w:val="000000"/>
              </w:rPr>
            </w:pPr>
            <w:r w:rsidRPr="005362B1">
              <w:rPr>
                <w:color w:val="000000"/>
              </w:rPr>
              <w:t xml:space="preserve">         84,945 </w:t>
            </w:r>
          </w:p>
        </w:tc>
      </w:tr>
      <w:tr w:rsidR="0088536F" w:rsidRPr="005362B1" w14:paraId="50B40F0A" w14:textId="77777777" w:rsidTr="00D9550E">
        <w:trPr>
          <w:cantSplit/>
          <w:jc w:val="center"/>
        </w:trPr>
        <w:tc>
          <w:tcPr>
            <w:tcW w:w="0" w:type="auto"/>
            <w:tcBorders>
              <w:top w:val="nil"/>
              <w:left w:val="nil"/>
              <w:bottom w:val="nil"/>
              <w:right w:val="nil"/>
            </w:tcBorders>
            <w:shd w:val="clear" w:color="auto" w:fill="auto"/>
            <w:noWrap/>
            <w:vAlign w:val="bottom"/>
          </w:tcPr>
          <w:p w14:paraId="276B2E66" w14:textId="77777777" w:rsidR="0088536F" w:rsidRPr="005362B1" w:rsidRDefault="0088536F" w:rsidP="00D9550E">
            <w:pPr>
              <w:keepNext/>
              <w:spacing w:after="0"/>
              <w:jc w:val="right"/>
            </w:pPr>
            <w:r w:rsidRPr="005362B1">
              <w:rPr>
                <w:color w:val="000000"/>
              </w:rPr>
              <w:t>2015</w:t>
            </w:r>
          </w:p>
        </w:tc>
        <w:tc>
          <w:tcPr>
            <w:tcW w:w="0" w:type="auto"/>
            <w:tcBorders>
              <w:top w:val="nil"/>
              <w:left w:val="nil"/>
              <w:bottom w:val="nil"/>
              <w:right w:val="nil"/>
            </w:tcBorders>
            <w:shd w:val="clear" w:color="auto" w:fill="auto"/>
            <w:noWrap/>
            <w:vAlign w:val="bottom"/>
          </w:tcPr>
          <w:p w14:paraId="55DFD299" w14:textId="77777777" w:rsidR="0088536F" w:rsidRPr="005362B1" w:rsidRDefault="0088536F" w:rsidP="00D9550E">
            <w:pPr>
              <w:spacing w:after="0"/>
              <w:jc w:val="right"/>
              <w:rPr>
                <w:color w:val="000000"/>
              </w:rPr>
            </w:pPr>
            <w:r w:rsidRPr="005362B1">
              <w:rPr>
                <w:color w:val="000000"/>
              </w:rPr>
              <w:t xml:space="preserve">         1,723 </w:t>
            </w:r>
          </w:p>
        </w:tc>
        <w:tc>
          <w:tcPr>
            <w:tcW w:w="0" w:type="auto"/>
            <w:tcBorders>
              <w:top w:val="nil"/>
              <w:left w:val="nil"/>
              <w:bottom w:val="nil"/>
              <w:right w:val="nil"/>
            </w:tcBorders>
            <w:shd w:val="clear" w:color="auto" w:fill="auto"/>
            <w:noWrap/>
            <w:vAlign w:val="bottom"/>
          </w:tcPr>
          <w:p w14:paraId="069F25BB" w14:textId="77777777" w:rsidR="0088536F" w:rsidRPr="005362B1" w:rsidRDefault="0088536F" w:rsidP="00D9550E">
            <w:pPr>
              <w:spacing w:after="0"/>
              <w:jc w:val="right"/>
              <w:rPr>
                <w:color w:val="000000"/>
              </w:rPr>
            </w:pPr>
            <w:r w:rsidRPr="005362B1">
              <w:rPr>
                <w:color w:val="000000"/>
              </w:rPr>
              <w:t xml:space="preserve">         77,758 </w:t>
            </w:r>
          </w:p>
        </w:tc>
        <w:tc>
          <w:tcPr>
            <w:tcW w:w="0" w:type="auto"/>
            <w:tcBorders>
              <w:top w:val="nil"/>
              <w:left w:val="nil"/>
              <w:bottom w:val="nil"/>
              <w:right w:val="nil"/>
            </w:tcBorders>
            <w:shd w:val="clear" w:color="auto" w:fill="auto"/>
            <w:noWrap/>
            <w:vAlign w:val="bottom"/>
          </w:tcPr>
          <w:p w14:paraId="22772ADC" w14:textId="77777777" w:rsidR="0088536F" w:rsidRPr="005362B1" w:rsidRDefault="0088536F" w:rsidP="00D9550E">
            <w:pPr>
              <w:spacing w:after="0"/>
              <w:jc w:val="right"/>
              <w:rPr>
                <w:color w:val="000000"/>
              </w:rPr>
            </w:pPr>
            <w:r w:rsidRPr="005362B1">
              <w:rPr>
                <w:color w:val="000000"/>
              </w:rPr>
              <w:t xml:space="preserve">         79,481 </w:t>
            </w:r>
          </w:p>
        </w:tc>
      </w:tr>
      <w:tr w:rsidR="0088536F" w:rsidRPr="005362B1" w14:paraId="72F4FD6C" w14:textId="77777777" w:rsidTr="00D9550E">
        <w:trPr>
          <w:cantSplit/>
          <w:jc w:val="center"/>
        </w:trPr>
        <w:tc>
          <w:tcPr>
            <w:tcW w:w="0" w:type="auto"/>
            <w:tcBorders>
              <w:top w:val="nil"/>
              <w:left w:val="nil"/>
              <w:right w:val="nil"/>
            </w:tcBorders>
            <w:shd w:val="clear" w:color="auto" w:fill="auto"/>
            <w:noWrap/>
            <w:vAlign w:val="bottom"/>
          </w:tcPr>
          <w:p w14:paraId="26B1D9A9" w14:textId="77777777" w:rsidR="0088536F" w:rsidRPr="005362B1" w:rsidRDefault="0088536F" w:rsidP="00D9550E">
            <w:pPr>
              <w:keepNext/>
              <w:spacing w:after="0"/>
              <w:jc w:val="right"/>
            </w:pPr>
            <w:r w:rsidRPr="005362B1">
              <w:rPr>
                <w:color w:val="000000"/>
              </w:rPr>
              <w:t>2016</w:t>
            </w:r>
          </w:p>
        </w:tc>
        <w:tc>
          <w:tcPr>
            <w:tcW w:w="0" w:type="auto"/>
            <w:tcBorders>
              <w:top w:val="nil"/>
              <w:left w:val="nil"/>
              <w:right w:val="nil"/>
            </w:tcBorders>
            <w:shd w:val="clear" w:color="auto" w:fill="auto"/>
            <w:noWrap/>
            <w:vAlign w:val="bottom"/>
          </w:tcPr>
          <w:p w14:paraId="0FF7F8DF" w14:textId="77777777" w:rsidR="0088536F" w:rsidRPr="005362B1" w:rsidRDefault="0088536F" w:rsidP="00D9550E">
            <w:pPr>
              <w:spacing w:after="0"/>
              <w:jc w:val="right"/>
              <w:rPr>
                <w:color w:val="000000"/>
              </w:rPr>
            </w:pPr>
            <w:r w:rsidRPr="005362B1">
              <w:rPr>
                <w:color w:val="000000"/>
              </w:rPr>
              <w:t xml:space="preserve">            868 </w:t>
            </w:r>
          </w:p>
        </w:tc>
        <w:tc>
          <w:tcPr>
            <w:tcW w:w="0" w:type="auto"/>
            <w:tcBorders>
              <w:top w:val="nil"/>
              <w:left w:val="nil"/>
              <w:right w:val="nil"/>
            </w:tcBorders>
            <w:shd w:val="clear" w:color="auto" w:fill="auto"/>
            <w:noWrap/>
            <w:vAlign w:val="bottom"/>
          </w:tcPr>
          <w:p w14:paraId="371339A3" w14:textId="77777777" w:rsidR="0088536F" w:rsidRPr="005362B1" w:rsidRDefault="0088536F" w:rsidP="00D9550E">
            <w:pPr>
              <w:spacing w:after="0"/>
              <w:jc w:val="right"/>
              <w:rPr>
                <w:color w:val="000000"/>
              </w:rPr>
            </w:pPr>
            <w:r w:rsidRPr="005362B1">
              <w:rPr>
                <w:color w:val="000000"/>
              </w:rPr>
              <w:t xml:space="preserve">         63,187 </w:t>
            </w:r>
          </w:p>
        </w:tc>
        <w:tc>
          <w:tcPr>
            <w:tcW w:w="0" w:type="auto"/>
            <w:tcBorders>
              <w:top w:val="nil"/>
              <w:left w:val="nil"/>
              <w:right w:val="nil"/>
            </w:tcBorders>
            <w:shd w:val="clear" w:color="auto" w:fill="auto"/>
            <w:noWrap/>
            <w:vAlign w:val="bottom"/>
          </w:tcPr>
          <w:p w14:paraId="7796E5A6" w14:textId="77777777" w:rsidR="0088536F" w:rsidRPr="005362B1" w:rsidRDefault="0088536F" w:rsidP="00D9550E">
            <w:pPr>
              <w:spacing w:after="0"/>
              <w:jc w:val="right"/>
              <w:rPr>
                <w:color w:val="000000"/>
              </w:rPr>
            </w:pPr>
            <w:r w:rsidRPr="005362B1">
              <w:rPr>
                <w:color w:val="000000"/>
              </w:rPr>
              <w:t xml:space="preserve">         64,055 </w:t>
            </w:r>
          </w:p>
        </w:tc>
      </w:tr>
      <w:tr w:rsidR="0088536F" w:rsidRPr="005362B1" w14:paraId="6A53BF00" w14:textId="77777777" w:rsidTr="00D9550E">
        <w:trPr>
          <w:cantSplit/>
          <w:jc w:val="center"/>
        </w:trPr>
        <w:tc>
          <w:tcPr>
            <w:tcW w:w="0" w:type="auto"/>
            <w:shd w:val="clear" w:color="auto" w:fill="auto"/>
            <w:noWrap/>
            <w:vAlign w:val="bottom"/>
          </w:tcPr>
          <w:p w14:paraId="3BAB1CA2" w14:textId="77777777" w:rsidR="0088536F" w:rsidRPr="005362B1" w:rsidRDefault="0088536F" w:rsidP="00D9550E">
            <w:pPr>
              <w:keepNext/>
              <w:spacing w:after="0"/>
              <w:jc w:val="right"/>
            </w:pPr>
            <w:r w:rsidRPr="005362B1">
              <w:rPr>
                <w:color w:val="000000"/>
              </w:rPr>
              <w:t>2017</w:t>
            </w:r>
          </w:p>
        </w:tc>
        <w:tc>
          <w:tcPr>
            <w:tcW w:w="0" w:type="auto"/>
            <w:shd w:val="clear" w:color="auto" w:fill="auto"/>
            <w:noWrap/>
            <w:vAlign w:val="bottom"/>
          </w:tcPr>
          <w:p w14:paraId="2E764B32" w14:textId="77777777" w:rsidR="0088536F" w:rsidRPr="005362B1" w:rsidRDefault="0088536F" w:rsidP="00D9550E">
            <w:pPr>
              <w:spacing w:after="0"/>
              <w:jc w:val="right"/>
              <w:rPr>
                <w:color w:val="000000"/>
              </w:rPr>
            </w:pPr>
            <w:r w:rsidRPr="005362B1">
              <w:rPr>
                <w:color w:val="000000"/>
              </w:rPr>
              <w:t xml:space="preserve">            711 </w:t>
            </w:r>
          </w:p>
        </w:tc>
        <w:tc>
          <w:tcPr>
            <w:tcW w:w="0" w:type="auto"/>
            <w:shd w:val="clear" w:color="auto" w:fill="auto"/>
            <w:noWrap/>
            <w:vAlign w:val="bottom"/>
          </w:tcPr>
          <w:p w14:paraId="0B2F7690" w14:textId="77777777" w:rsidR="0088536F" w:rsidRPr="005362B1" w:rsidRDefault="0088536F" w:rsidP="00D9550E">
            <w:pPr>
              <w:spacing w:after="0"/>
              <w:jc w:val="right"/>
              <w:rPr>
                <w:color w:val="000000"/>
              </w:rPr>
            </w:pPr>
            <w:r w:rsidRPr="005362B1">
              <w:rPr>
                <w:color w:val="000000"/>
              </w:rPr>
              <w:t xml:space="preserve">         48,016 </w:t>
            </w:r>
          </w:p>
        </w:tc>
        <w:tc>
          <w:tcPr>
            <w:tcW w:w="0" w:type="auto"/>
            <w:shd w:val="clear" w:color="auto" w:fill="auto"/>
            <w:noWrap/>
            <w:vAlign w:val="bottom"/>
          </w:tcPr>
          <w:p w14:paraId="36E42B09" w14:textId="77777777" w:rsidR="0088536F" w:rsidRPr="005362B1" w:rsidRDefault="0088536F" w:rsidP="00D9550E">
            <w:pPr>
              <w:spacing w:after="0"/>
              <w:jc w:val="right"/>
              <w:rPr>
                <w:color w:val="000000"/>
              </w:rPr>
            </w:pPr>
            <w:r w:rsidRPr="005362B1">
              <w:rPr>
                <w:color w:val="000000"/>
              </w:rPr>
              <w:t xml:space="preserve">         48,727 </w:t>
            </w:r>
          </w:p>
        </w:tc>
      </w:tr>
      <w:tr w:rsidR="0088536F" w:rsidRPr="005362B1" w14:paraId="286D63C9" w14:textId="77777777" w:rsidTr="00D9550E">
        <w:trPr>
          <w:cantSplit/>
          <w:jc w:val="center"/>
        </w:trPr>
        <w:tc>
          <w:tcPr>
            <w:tcW w:w="0" w:type="auto"/>
            <w:shd w:val="clear" w:color="auto" w:fill="auto"/>
            <w:noWrap/>
            <w:vAlign w:val="bottom"/>
          </w:tcPr>
          <w:p w14:paraId="29D34ED3" w14:textId="77777777" w:rsidR="0088536F" w:rsidRPr="005362B1" w:rsidRDefault="0088536F" w:rsidP="00D9550E">
            <w:pPr>
              <w:keepNext/>
              <w:spacing w:after="0"/>
              <w:jc w:val="right"/>
            </w:pPr>
            <w:r w:rsidRPr="005362B1">
              <w:rPr>
                <w:color w:val="000000"/>
              </w:rPr>
              <w:t>2018</w:t>
            </w:r>
          </w:p>
        </w:tc>
        <w:tc>
          <w:tcPr>
            <w:tcW w:w="0" w:type="auto"/>
            <w:shd w:val="clear" w:color="auto" w:fill="auto"/>
            <w:noWrap/>
            <w:vAlign w:val="bottom"/>
          </w:tcPr>
          <w:p w14:paraId="2A83B6BE" w14:textId="77777777" w:rsidR="0088536F" w:rsidRPr="005362B1" w:rsidRDefault="0088536F" w:rsidP="00D9550E">
            <w:pPr>
              <w:spacing w:after="0"/>
              <w:jc w:val="right"/>
            </w:pPr>
            <w:r w:rsidRPr="005362B1">
              <w:rPr>
                <w:color w:val="000000"/>
              </w:rPr>
              <w:t xml:space="preserve">            604 </w:t>
            </w:r>
          </w:p>
        </w:tc>
        <w:tc>
          <w:tcPr>
            <w:tcW w:w="0" w:type="auto"/>
            <w:shd w:val="clear" w:color="auto" w:fill="auto"/>
            <w:noWrap/>
            <w:vAlign w:val="bottom"/>
          </w:tcPr>
          <w:p w14:paraId="1A065272" w14:textId="77777777" w:rsidR="0088536F" w:rsidRPr="005362B1" w:rsidRDefault="0088536F" w:rsidP="00D9550E">
            <w:pPr>
              <w:spacing w:after="0"/>
              <w:jc w:val="right"/>
            </w:pPr>
            <w:r w:rsidRPr="005362B1">
              <w:rPr>
                <w:color w:val="000000"/>
              </w:rPr>
              <w:t xml:space="preserve">         14,546 </w:t>
            </w:r>
          </w:p>
        </w:tc>
        <w:tc>
          <w:tcPr>
            <w:tcW w:w="0" w:type="auto"/>
            <w:shd w:val="clear" w:color="auto" w:fill="auto"/>
            <w:noWrap/>
            <w:vAlign w:val="bottom"/>
          </w:tcPr>
          <w:p w14:paraId="7F959476" w14:textId="77777777" w:rsidR="0088536F" w:rsidRPr="005362B1" w:rsidRDefault="0088536F" w:rsidP="00D9550E">
            <w:pPr>
              <w:spacing w:after="0"/>
              <w:jc w:val="right"/>
            </w:pPr>
            <w:r w:rsidRPr="005362B1">
              <w:rPr>
                <w:color w:val="000000"/>
              </w:rPr>
              <w:t xml:space="preserve">         15,150 </w:t>
            </w:r>
          </w:p>
        </w:tc>
      </w:tr>
      <w:tr w:rsidR="0088536F" w:rsidRPr="005362B1" w14:paraId="48903B20" w14:textId="77777777" w:rsidTr="00D9550E">
        <w:trPr>
          <w:cantSplit/>
          <w:jc w:val="center"/>
        </w:trPr>
        <w:tc>
          <w:tcPr>
            <w:tcW w:w="0" w:type="auto"/>
            <w:shd w:val="clear" w:color="auto" w:fill="auto"/>
            <w:noWrap/>
            <w:vAlign w:val="bottom"/>
          </w:tcPr>
          <w:p w14:paraId="0799E5AC" w14:textId="77777777" w:rsidR="0088536F" w:rsidRPr="005362B1" w:rsidRDefault="0088536F" w:rsidP="00D9550E">
            <w:pPr>
              <w:keepNext/>
              <w:spacing w:after="0"/>
              <w:jc w:val="right"/>
            </w:pPr>
            <w:r w:rsidRPr="005362B1">
              <w:rPr>
                <w:color w:val="000000"/>
              </w:rPr>
              <w:t>2019</w:t>
            </w:r>
          </w:p>
        </w:tc>
        <w:tc>
          <w:tcPr>
            <w:tcW w:w="0" w:type="auto"/>
            <w:shd w:val="clear" w:color="auto" w:fill="auto"/>
            <w:noWrap/>
            <w:vAlign w:val="bottom"/>
          </w:tcPr>
          <w:p w14:paraId="360CAE2F" w14:textId="77777777" w:rsidR="0088536F" w:rsidRPr="005362B1" w:rsidRDefault="0088536F" w:rsidP="00D9550E">
            <w:pPr>
              <w:spacing w:after="0"/>
              <w:jc w:val="right"/>
            </w:pPr>
            <w:r w:rsidRPr="005362B1">
              <w:rPr>
                <w:color w:val="000000"/>
              </w:rPr>
              <w:t xml:space="preserve">         1,194 </w:t>
            </w:r>
          </w:p>
        </w:tc>
        <w:tc>
          <w:tcPr>
            <w:tcW w:w="0" w:type="auto"/>
            <w:shd w:val="clear" w:color="auto" w:fill="auto"/>
            <w:noWrap/>
            <w:vAlign w:val="bottom"/>
          </w:tcPr>
          <w:p w14:paraId="1F830B7B" w14:textId="77777777" w:rsidR="0088536F" w:rsidRPr="005362B1" w:rsidRDefault="0088536F" w:rsidP="00D9550E">
            <w:pPr>
              <w:spacing w:after="0"/>
              <w:jc w:val="right"/>
            </w:pPr>
            <w:r w:rsidRPr="005362B1">
              <w:rPr>
                <w:color w:val="000000"/>
              </w:rPr>
              <w:t xml:space="preserve">         14,522 </w:t>
            </w:r>
          </w:p>
        </w:tc>
        <w:tc>
          <w:tcPr>
            <w:tcW w:w="0" w:type="auto"/>
            <w:shd w:val="clear" w:color="auto" w:fill="auto"/>
            <w:noWrap/>
            <w:vAlign w:val="bottom"/>
          </w:tcPr>
          <w:p w14:paraId="015C2F53" w14:textId="77777777" w:rsidR="0088536F" w:rsidRPr="005362B1" w:rsidRDefault="0088536F" w:rsidP="00D9550E">
            <w:pPr>
              <w:spacing w:after="0"/>
              <w:jc w:val="right"/>
            </w:pPr>
            <w:r w:rsidRPr="005362B1">
              <w:rPr>
                <w:color w:val="000000"/>
              </w:rPr>
              <w:t xml:space="preserve">         15,716 </w:t>
            </w:r>
          </w:p>
        </w:tc>
      </w:tr>
      <w:tr w:rsidR="0088536F" w:rsidRPr="005362B1" w14:paraId="65FE6177" w14:textId="77777777" w:rsidTr="00D9550E">
        <w:trPr>
          <w:cantSplit/>
          <w:jc w:val="center"/>
        </w:trPr>
        <w:tc>
          <w:tcPr>
            <w:tcW w:w="0" w:type="auto"/>
            <w:shd w:val="clear" w:color="auto" w:fill="auto"/>
            <w:noWrap/>
            <w:vAlign w:val="bottom"/>
          </w:tcPr>
          <w:p w14:paraId="60390866" w14:textId="77777777" w:rsidR="0088536F" w:rsidRPr="005362B1" w:rsidRDefault="0088536F" w:rsidP="00D9550E">
            <w:pPr>
              <w:keepNext/>
              <w:spacing w:after="0"/>
              <w:jc w:val="right"/>
            </w:pPr>
            <w:r w:rsidRPr="005362B1">
              <w:rPr>
                <w:color w:val="000000"/>
              </w:rPr>
              <w:t>2020</w:t>
            </w:r>
          </w:p>
        </w:tc>
        <w:tc>
          <w:tcPr>
            <w:tcW w:w="0" w:type="auto"/>
            <w:shd w:val="clear" w:color="auto" w:fill="auto"/>
            <w:noWrap/>
            <w:vAlign w:val="bottom"/>
          </w:tcPr>
          <w:p w14:paraId="07042B31" w14:textId="77777777" w:rsidR="0088536F" w:rsidRPr="005362B1" w:rsidDel="00BE369C" w:rsidRDefault="0088536F" w:rsidP="00D9550E">
            <w:pPr>
              <w:spacing w:after="0"/>
              <w:jc w:val="right"/>
            </w:pPr>
            <w:r w:rsidRPr="005362B1">
              <w:rPr>
                <w:color w:val="000000"/>
              </w:rPr>
              <w:t xml:space="preserve">         1,748 </w:t>
            </w:r>
          </w:p>
        </w:tc>
        <w:tc>
          <w:tcPr>
            <w:tcW w:w="0" w:type="auto"/>
            <w:shd w:val="clear" w:color="auto" w:fill="auto"/>
            <w:noWrap/>
            <w:vAlign w:val="bottom"/>
          </w:tcPr>
          <w:p w14:paraId="45F9AD20" w14:textId="77777777" w:rsidR="0088536F" w:rsidRPr="005362B1" w:rsidRDefault="0088536F" w:rsidP="00D9550E">
            <w:pPr>
              <w:spacing w:after="0"/>
              <w:jc w:val="right"/>
            </w:pPr>
            <w:r w:rsidRPr="005362B1">
              <w:rPr>
                <w:color w:val="000000"/>
              </w:rPr>
              <w:t xml:space="preserve">           5,094 </w:t>
            </w:r>
          </w:p>
        </w:tc>
        <w:tc>
          <w:tcPr>
            <w:tcW w:w="0" w:type="auto"/>
            <w:shd w:val="clear" w:color="auto" w:fill="auto"/>
            <w:noWrap/>
            <w:vAlign w:val="bottom"/>
          </w:tcPr>
          <w:p w14:paraId="1673728E" w14:textId="77777777" w:rsidR="0088536F" w:rsidRPr="005362B1" w:rsidRDefault="0088536F" w:rsidP="00D9550E">
            <w:pPr>
              <w:spacing w:after="0"/>
              <w:jc w:val="right"/>
            </w:pPr>
            <w:r w:rsidRPr="005362B1">
              <w:rPr>
                <w:color w:val="000000"/>
              </w:rPr>
              <w:t xml:space="preserve">           6,842 </w:t>
            </w:r>
          </w:p>
        </w:tc>
      </w:tr>
      <w:tr w:rsidR="0088536F" w:rsidRPr="005362B1" w14:paraId="38112333" w14:textId="77777777" w:rsidTr="00D9550E">
        <w:trPr>
          <w:cantSplit/>
          <w:jc w:val="center"/>
        </w:trPr>
        <w:tc>
          <w:tcPr>
            <w:tcW w:w="0" w:type="auto"/>
            <w:shd w:val="clear" w:color="auto" w:fill="auto"/>
            <w:noWrap/>
            <w:vAlign w:val="bottom"/>
          </w:tcPr>
          <w:p w14:paraId="6AEDEEB1" w14:textId="77777777" w:rsidR="0088536F" w:rsidRPr="005362B1" w:rsidRDefault="0088536F" w:rsidP="00D9550E">
            <w:pPr>
              <w:keepNext/>
              <w:spacing w:after="0"/>
              <w:jc w:val="right"/>
            </w:pPr>
            <w:r w:rsidRPr="005362B1">
              <w:rPr>
                <w:color w:val="000000"/>
              </w:rPr>
              <w:t>2021</w:t>
            </w:r>
          </w:p>
        </w:tc>
        <w:tc>
          <w:tcPr>
            <w:tcW w:w="0" w:type="auto"/>
            <w:shd w:val="clear" w:color="auto" w:fill="auto"/>
            <w:noWrap/>
            <w:vAlign w:val="bottom"/>
          </w:tcPr>
          <w:p w14:paraId="44EADBAF" w14:textId="77777777" w:rsidR="0088536F" w:rsidRPr="005362B1" w:rsidRDefault="0088536F" w:rsidP="00D9550E">
            <w:pPr>
              <w:spacing w:after="0"/>
              <w:jc w:val="right"/>
            </w:pPr>
            <w:r w:rsidRPr="005362B1">
              <w:rPr>
                <w:color w:val="000000"/>
              </w:rPr>
              <w:t xml:space="preserve">         1,404 </w:t>
            </w:r>
          </w:p>
        </w:tc>
        <w:tc>
          <w:tcPr>
            <w:tcW w:w="0" w:type="auto"/>
            <w:shd w:val="clear" w:color="auto" w:fill="auto"/>
            <w:noWrap/>
            <w:vAlign w:val="bottom"/>
          </w:tcPr>
          <w:p w14:paraId="00FAAB42" w14:textId="77777777" w:rsidR="0088536F" w:rsidRPr="005362B1" w:rsidRDefault="0088536F" w:rsidP="00D9550E">
            <w:pPr>
              <w:spacing w:after="0"/>
              <w:jc w:val="right"/>
            </w:pPr>
            <w:r w:rsidRPr="005362B1">
              <w:rPr>
                <w:color w:val="000000"/>
              </w:rPr>
              <w:t xml:space="preserve">         17,769 </w:t>
            </w:r>
          </w:p>
        </w:tc>
        <w:tc>
          <w:tcPr>
            <w:tcW w:w="0" w:type="auto"/>
            <w:shd w:val="clear" w:color="auto" w:fill="auto"/>
            <w:noWrap/>
            <w:vAlign w:val="bottom"/>
          </w:tcPr>
          <w:p w14:paraId="2B88BEEC" w14:textId="77777777" w:rsidR="0088536F" w:rsidRPr="005362B1" w:rsidRDefault="0088536F" w:rsidP="00D9550E">
            <w:pPr>
              <w:spacing w:after="0"/>
              <w:jc w:val="right"/>
              <w:rPr>
                <w:color w:val="000000"/>
              </w:rPr>
            </w:pPr>
            <w:r w:rsidRPr="005362B1">
              <w:rPr>
                <w:color w:val="000000"/>
              </w:rPr>
              <w:t xml:space="preserve">         19,173 </w:t>
            </w:r>
          </w:p>
        </w:tc>
      </w:tr>
      <w:tr w:rsidR="0088536F" w:rsidRPr="005362B1" w14:paraId="46A2E611" w14:textId="77777777" w:rsidTr="00D9550E">
        <w:trPr>
          <w:cantSplit/>
          <w:jc w:val="center"/>
        </w:trPr>
        <w:tc>
          <w:tcPr>
            <w:tcW w:w="0" w:type="auto"/>
            <w:shd w:val="clear" w:color="auto" w:fill="auto"/>
            <w:noWrap/>
            <w:vAlign w:val="bottom"/>
          </w:tcPr>
          <w:p w14:paraId="04803B1A" w14:textId="77777777" w:rsidR="0088536F" w:rsidRPr="005362B1" w:rsidRDefault="0088536F" w:rsidP="00D9550E">
            <w:pPr>
              <w:keepNext/>
              <w:spacing w:after="0"/>
              <w:jc w:val="right"/>
            </w:pPr>
            <w:r w:rsidRPr="005362B1">
              <w:rPr>
                <w:color w:val="000000"/>
              </w:rPr>
              <w:t>2022</w:t>
            </w:r>
          </w:p>
        </w:tc>
        <w:tc>
          <w:tcPr>
            <w:tcW w:w="0" w:type="auto"/>
            <w:shd w:val="clear" w:color="auto" w:fill="auto"/>
            <w:noWrap/>
            <w:vAlign w:val="bottom"/>
          </w:tcPr>
          <w:p w14:paraId="46680EE4" w14:textId="77777777" w:rsidR="0088536F" w:rsidRPr="005362B1" w:rsidRDefault="0088536F" w:rsidP="00D9550E">
            <w:pPr>
              <w:spacing w:after="0"/>
              <w:jc w:val="right"/>
            </w:pPr>
            <w:r w:rsidRPr="005362B1">
              <w:rPr>
                <w:color w:val="000000"/>
              </w:rPr>
              <w:t xml:space="preserve">         1,677 </w:t>
            </w:r>
          </w:p>
        </w:tc>
        <w:tc>
          <w:tcPr>
            <w:tcW w:w="0" w:type="auto"/>
            <w:shd w:val="clear" w:color="auto" w:fill="auto"/>
            <w:noWrap/>
            <w:vAlign w:val="bottom"/>
          </w:tcPr>
          <w:p w14:paraId="21100E62" w14:textId="77777777" w:rsidR="0088536F" w:rsidRPr="005362B1" w:rsidRDefault="0088536F" w:rsidP="00D9550E">
            <w:pPr>
              <w:spacing w:after="0"/>
              <w:jc w:val="right"/>
            </w:pPr>
            <w:r w:rsidRPr="005362B1">
              <w:rPr>
                <w:color w:val="000000"/>
              </w:rPr>
              <w:t xml:space="preserve">         24,245 </w:t>
            </w:r>
          </w:p>
        </w:tc>
        <w:tc>
          <w:tcPr>
            <w:tcW w:w="0" w:type="auto"/>
            <w:shd w:val="clear" w:color="auto" w:fill="auto"/>
            <w:noWrap/>
            <w:vAlign w:val="bottom"/>
          </w:tcPr>
          <w:p w14:paraId="00047902" w14:textId="77777777" w:rsidR="0088536F" w:rsidRPr="005362B1" w:rsidRDefault="0088536F" w:rsidP="00D9550E">
            <w:pPr>
              <w:spacing w:after="0"/>
              <w:jc w:val="right"/>
              <w:rPr>
                <w:color w:val="000000"/>
              </w:rPr>
            </w:pPr>
            <w:r w:rsidRPr="005362B1">
              <w:rPr>
                <w:color w:val="000000"/>
              </w:rPr>
              <w:t xml:space="preserve">         25,922 </w:t>
            </w:r>
          </w:p>
        </w:tc>
      </w:tr>
      <w:tr w:rsidR="0088536F" w:rsidRPr="005362B1" w14:paraId="0D1850B6" w14:textId="77777777" w:rsidTr="00D9550E">
        <w:trPr>
          <w:cantSplit/>
          <w:jc w:val="center"/>
        </w:trPr>
        <w:tc>
          <w:tcPr>
            <w:tcW w:w="0" w:type="auto"/>
            <w:shd w:val="clear" w:color="auto" w:fill="auto"/>
            <w:noWrap/>
            <w:vAlign w:val="bottom"/>
          </w:tcPr>
          <w:p w14:paraId="7260F7AF" w14:textId="77777777" w:rsidR="0088536F" w:rsidRPr="005362B1" w:rsidRDefault="0088536F" w:rsidP="00D9550E">
            <w:pPr>
              <w:keepNext/>
              <w:spacing w:after="0"/>
              <w:jc w:val="right"/>
            </w:pPr>
            <w:r w:rsidRPr="005362B1">
              <w:rPr>
                <w:color w:val="000000"/>
              </w:rPr>
              <w:t>2023</w:t>
            </w:r>
          </w:p>
        </w:tc>
        <w:tc>
          <w:tcPr>
            <w:tcW w:w="0" w:type="auto"/>
            <w:shd w:val="clear" w:color="auto" w:fill="auto"/>
            <w:noWrap/>
            <w:vAlign w:val="bottom"/>
          </w:tcPr>
          <w:p w14:paraId="0D0AF6A7" w14:textId="77777777" w:rsidR="0088536F" w:rsidRPr="005362B1" w:rsidRDefault="0088536F" w:rsidP="00D9550E">
            <w:pPr>
              <w:spacing w:after="0"/>
              <w:jc w:val="right"/>
              <w:rPr>
                <w:color w:val="000000"/>
              </w:rPr>
            </w:pPr>
            <w:r w:rsidRPr="005362B1">
              <w:rPr>
                <w:color w:val="000000"/>
              </w:rPr>
              <w:t xml:space="preserve">         1,873 </w:t>
            </w:r>
          </w:p>
        </w:tc>
        <w:tc>
          <w:tcPr>
            <w:tcW w:w="0" w:type="auto"/>
            <w:shd w:val="clear" w:color="auto" w:fill="auto"/>
            <w:noWrap/>
            <w:vAlign w:val="bottom"/>
          </w:tcPr>
          <w:p w14:paraId="78A524BB" w14:textId="77777777" w:rsidR="0088536F" w:rsidRPr="005362B1" w:rsidRDefault="0088536F" w:rsidP="00D9550E">
            <w:pPr>
              <w:spacing w:after="0"/>
              <w:jc w:val="right"/>
              <w:rPr>
                <w:color w:val="000000"/>
              </w:rPr>
            </w:pPr>
            <w:r w:rsidRPr="005362B1">
              <w:rPr>
                <w:color w:val="000000"/>
              </w:rPr>
              <w:t xml:space="preserve">         19,852 </w:t>
            </w:r>
          </w:p>
        </w:tc>
        <w:tc>
          <w:tcPr>
            <w:tcW w:w="0" w:type="auto"/>
            <w:shd w:val="clear" w:color="auto" w:fill="auto"/>
            <w:noWrap/>
            <w:vAlign w:val="bottom"/>
          </w:tcPr>
          <w:p w14:paraId="727EFF62" w14:textId="77777777" w:rsidR="0088536F" w:rsidRPr="005362B1" w:rsidRDefault="0088536F" w:rsidP="00D9550E">
            <w:pPr>
              <w:spacing w:after="0"/>
              <w:jc w:val="right"/>
              <w:rPr>
                <w:color w:val="000000"/>
              </w:rPr>
            </w:pPr>
            <w:r w:rsidRPr="005362B1">
              <w:rPr>
                <w:color w:val="000000"/>
              </w:rPr>
              <w:t xml:space="preserve">         21,725 </w:t>
            </w:r>
          </w:p>
        </w:tc>
      </w:tr>
      <w:tr w:rsidR="0088536F" w:rsidRPr="005362B1" w14:paraId="67B23F7C" w14:textId="77777777" w:rsidTr="00D9550E">
        <w:trPr>
          <w:cantSplit/>
          <w:jc w:val="center"/>
        </w:trPr>
        <w:tc>
          <w:tcPr>
            <w:tcW w:w="0" w:type="auto"/>
            <w:tcBorders>
              <w:bottom w:val="single" w:sz="4" w:space="0" w:color="auto"/>
            </w:tcBorders>
            <w:shd w:val="clear" w:color="auto" w:fill="auto"/>
            <w:noWrap/>
            <w:vAlign w:val="bottom"/>
          </w:tcPr>
          <w:p w14:paraId="78DCFE33" w14:textId="77777777" w:rsidR="0088536F" w:rsidRPr="005362B1" w:rsidRDefault="0088536F" w:rsidP="00D9550E">
            <w:pPr>
              <w:keepNext/>
              <w:spacing w:after="0"/>
              <w:jc w:val="right"/>
            </w:pPr>
            <w:r w:rsidRPr="005362B1">
              <w:rPr>
                <w:color w:val="000000"/>
              </w:rPr>
              <w:t>2024</w:t>
            </w:r>
          </w:p>
        </w:tc>
        <w:tc>
          <w:tcPr>
            <w:tcW w:w="0" w:type="auto"/>
            <w:tcBorders>
              <w:bottom w:val="single" w:sz="4" w:space="0" w:color="auto"/>
            </w:tcBorders>
            <w:shd w:val="clear" w:color="auto" w:fill="auto"/>
            <w:noWrap/>
            <w:vAlign w:val="bottom"/>
          </w:tcPr>
          <w:p w14:paraId="5110F18C" w14:textId="77777777" w:rsidR="0088536F" w:rsidRPr="005362B1" w:rsidRDefault="0088536F" w:rsidP="00D9550E">
            <w:pPr>
              <w:spacing w:after="0"/>
              <w:jc w:val="right"/>
              <w:rPr>
                <w:color w:val="000000"/>
              </w:rPr>
            </w:pPr>
            <w:r w:rsidRPr="005362B1">
              <w:rPr>
                <w:color w:val="000000"/>
              </w:rPr>
              <w:t xml:space="preserve">         2,026 </w:t>
            </w:r>
          </w:p>
        </w:tc>
        <w:tc>
          <w:tcPr>
            <w:tcW w:w="0" w:type="auto"/>
            <w:tcBorders>
              <w:bottom w:val="single" w:sz="4" w:space="0" w:color="auto"/>
            </w:tcBorders>
            <w:shd w:val="clear" w:color="auto" w:fill="auto"/>
            <w:noWrap/>
            <w:vAlign w:val="bottom"/>
          </w:tcPr>
          <w:p w14:paraId="120F6DFD" w14:textId="77777777" w:rsidR="0088536F" w:rsidRPr="005362B1" w:rsidRDefault="0088536F" w:rsidP="00D9550E">
            <w:pPr>
              <w:spacing w:after="0"/>
              <w:jc w:val="right"/>
              <w:rPr>
                <w:color w:val="000000"/>
              </w:rPr>
            </w:pPr>
            <w:r w:rsidRPr="005362B1">
              <w:rPr>
                <w:color w:val="000000"/>
              </w:rPr>
              <w:t xml:space="preserve">         21,145 </w:t>
            </w:r>
          </w:p>
        </w:tc>
        <w:tc>
          <w:tcPr>
            <w:tcW w:w="0" w:type="auto"/>
            <w:tcBorders>
              <w:bottom w:val="single" w:sz="4" w:space="0" w:color="auto"/>
            </w:tcBorders>
            <w:shd w:val="clear" w:color="auto" w:fill="auto"/>
            <w:noWrap/>
            <w:vAlign w:val="bottom"/>
          </w:tcPr>
          <w:p w14:paraId="74FB4C7D" w14:textId="77777777" w:rsidR="0088536F" w:rsidRPr="005362B1" w:rsidRDefault="0088536F" w:rsidP="00D9550E">
            <w:pPr>
              <w:spacing w:after="0"/>
              <w:jc w:val="right"/>
              <w:rPr>
                <w:color w:val="000000"/>
              </w:rPr>
            </w:pPr>
            <w:r w:rsidRPr="005362B1">
              <w:rPr>
                <w:color w:val="000000"/>
              </w:rPr>
              <w:t xml:space="preserve">         23,171 </w:t>
            </w:r>
          </w:p>
        </w:tc>
      </w:tr>
    </w:tbl>
    <w:p w14:paraId="3C3A5D6D" w14:textId="77777777" w:rsidR="0088536F" w:rsidRPr="005362B1" w:rsidRDefault="0088536F" w:rsidP="0088536F">
      <w:pPr>
        <w:spacing w:line="259" w:lineRule="auto"/>
      </w:pPr>
      <w:r w:rsidRPr="005362B1">
        <w:br w:type="page"/>
      </w:r>
    </w:p>
    <w:p w14:paraId="261EEF39" w14:textId="77777777" w:rsidR="0088536F" w:rsidRPr="005362B1" w:rsidRDefault="0088536F" w:rsidP="0088536F">
      <w:pPr>
        <w:pStyle w:val="Heading5"/>
      </w:pPr>
      <w:r w:rsidRPr="005362B1">
        <w:lastRenderedPageBreak/>
        <w:t>Table 2.5. Weight of groundfish bycatch (t, by assessed stock), discarded (D) and retained (R), for 2020 – 2024 for GOA Pacific cod as target species (as of 2024-10-17).</w:t>
      </w:r>
    </w:p>
    <w:tbl>
      <w:tblPr>
        <w:tblW w:w="9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52"/>
        <w:gridCol w:w="158"/>
        <w:gridCol w:w="618"/>
        <w:gridCol w:w="776"/>
        <w:gridCol w:w="776"/>
        <w:gridCol w:w="776"/>
        <w:gridCol w:w="776"/>
        <w:gridCol w:w="776"/>
        <w:gridCol w:w="776"/>
        <w:gridCol w:w="776"/>
        <w:gridCol w:w="776"/>
        <w:gridCol w:w="776"/>
      </w:tblGrid>
      <w:tr w:rsidR="0088536F" w:rsidRPr="005362B1" w14:paraId="209D090E" w14:textId="77777777" w:rsidTr="00D9550E">
        <w:trPr>
          <w:trHeight w:val="132"/>
        </w:trPr>
        <w:tc>
          <w:tcPr>
            <w:tcW w:w="1552" w:type="dxa"/>
            <w:tcBorders>
              <w:top w:val="nil"/>
              <w:left w:val="nil"/>
              <w:bottom w:val="nil"/>
              <w:right w:val="nil"/>
            </w:tcBorders>
            <w:shd w:val="clear" w:color="auto" w:fill="auto"/>
            <w:vAlign w:val="center"/>
          </w:tcPr>
          <w:p w14:paraId="0BCC2245" w14:textId="77777777" w:rsidR="0088536F" w:rsidRPr="005362B1" w:rsidRDefault="0088536F" w:rsidP="00D9550E">
            <w:pPr>
              <w:autoSpaceDE w:val="0"/>
              <w:autoSpaceDN w:val="0"/>
              <w:adjustRightInd w:val="0"/>
              <w:spacing w:after="0"/>
              <w:jc w:val="center"/>
              <w:rPr>
                <w:rFonts w:eastAsia="Calibri"/>
                <w:b/>
                <w:color w:val="000000"/>
                <w:sz w:val="20"/>
                <w:szCs w:val="20"/>
              </w:rPr>
            </w:pPr>
          </w:p>
        </w:tc>
        <w:tc>
          <w:tcPr>
            <w:tcW w:w="1552" w:type="dxa"/>
            <w:gridSpan w:val="3"/>
            <w:tcBorders>
              <w:top w:val="nil"/>
              <w:left w:val="nil"/>
              <w:bottom w:val="nil"/>
              <w:right w:val="nil"/>
            </w:tcBorders>
            <w:shd w:val="clear" w:color="auto" w:fill="auto"/>
            <w:vAlign w:val="center"/>
          </w:tcPr>
          <w:p w14:paraId="314B6C43"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2020</w:t>
            </w:r>
          </w:p>
        </w:tc>
        <w:tc>
          <w:tcPr>
            <w:tcW w:w="1552" w:type="dxa"/>
            <w:gridSpan w:val="2"/>
            <w:tcBorders>
              <w:top w:val="nil"/>
              <w:left w:val="nil"/>
              <w:bottom w:val="nil"/>
              <w:right w:val="nil"/>
            </w:tcBorders>
            <w:shd w:val="clear" w:color="auto" w:fill="auto"/>
            <w:vAlign w:val="center"/>
          </w:tcPr>
          <w:p w14:paraId="35850CD9"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2021</w:t>
            </w:r>
          </w:p>
        </w:tc>
        <w:tc>
          <w:tcPr>
            <w:tcW w:w="1552" w:type="dxa"/>
            <w:gridSpan w:val="2"/>
            <w:tcBorders>
              <w:top w:val="nil"/>
              <w:left w:val="nil"/>
              <w:bottom w:val="nil"/>
              <w:right w:val="nil"/>
            </w:tcBorders>
            <w:shd w:val="clear" w:color="auto" w:fill="auto"/>
            <w:vAlign w:val="center"/>
          </w:tcPr>
          <w:p w14:paraId="4C4AB7C0"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2022</w:t>
            </w:r>
          </w:p>
        </w:tc>
        <w:tc>
          <w:tcPr>
            <w:tcW w:w="1552" w:type="dxa"/>
            <w:gridSpan w:val="2"/>
            <w:tcBorders>
              <w:top w:val="nil"/>
              <w:left w:val="nil"/>
              <w:bottom w:val="nil"/>
              <w:right w:val="nil"/>
            </w:tcBorders>
            <w:shd w:val="clear" w:color="auto" w:fill="auto"/>
            <w:vAlign w:val="center"/>
          </w:tcPr>
          <w:p w14:paraId="69780F33"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2023</w:t>
            </w:r>
          </w:p>
        </w:tc>
        <w:tc>
          <w:tcPr>
            <w:tcW w:w="1552" w:type="dxa"/>
            <w:gridSpan w:val="2"/>
            <w:tcBorders>
              <w:top w:val="nil"/>
              <w:left w:val="nil"/>
              <w:bottom w:val="nil"/>
              <w:right w:val="nil"/>
            </w:tcBorders>
            <w:shd w:val="clear" w:color="auto" w:fill="auto"/>
            <w:vAlign w:val="center"/>
          </w:tcPr>
          <w:p w14:paraId="3DEBF82F"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2024</w:t>
            </w:r>
          </w:p>
        </w:tc>
      </w:tr>
      <w:tr w:rsidR="0088536F" w:rsidRPr="005362B1" w14:paraId="7AE42FA6" w14:textId="77777777" w:rsidTr="00D9550E">
        <w:trPr>
          <w:trHeight w:val="132"/>
        </w:trPr>
        <w:tc>
          <w:tcPr>
            <w:tcW w:w="1710" w:type="dxa"/>
            <w:gridSpan w:val="2"/>
            <w:tcBorders>
              <w:top w:val="nil"/>
              <w:left w:val="nil"/>
              <w:bottom w:val="single" w:sz="4" w:space="0" w:color="auto"/>
              <w:right w:val="nil"/>
            </w:tcBorders>
            <w:shd w:val="clear" w:color="auto" w:fill="auto"/>
            <w:vAlign w:val="center"/>
          </w:tcPr>
          <w:p w14:paraId="437119BB" w14:textId="77777777" w:rsidR="0088536F" w:rsidRPr="005362B1" w:rsidRDefault="0088536F" w:rsidP="00D9550E">
            <w:pPr>
              <w:autoSpaceDE w:val="0"/>
              <w:autoSpaceDN w:val="0"/>
              <w:adjustRightInd w:val="0"/>
              <w:spacing w:after="0"/>
              <w:rPr>
                <w:rFonts w:eastAsia="Calibri"/>
                <w:b/>
                <w:color w:val="000000"/>
                <w:sz w:val="20"/>
                <w:szCs w:val="20"/>
              </w:rPr>
            </w:pPr>
            <w:r w:rsidRPr="005362B1">
              <w:rPr>
                <w:rFonts w:eastAsia="Calibri"/>
                <w:b/>
                <w:color w:val="000000"/>
                <w:sz w:val="20"/>
                <w:szCs w:val="20"/>
              </w:rPr>
              <w:t>Stock</w:t>
            </w:r>
          </w:p>
        </w:tc>
        <w:tc>
          <w:tcPr>
            <w:tcW w:w="618" w:type="dxa"/>
            <w:tcBorders>
              <w:top w:val="nil"/>
              <w:left w:val="nil"/>
              <w:bottom w:val="single" w:sz="4" w:space="0" w:color="auto"/>
              <w:right w:val="nil"/>
            </w:tcBorders>
            <w:shd w:val="clear" w:color="auto" w:fill="auto"/>
            <w:vAlign w:val="center"/>
          </w:tcPr>
          <w:p w14:paraId="64F4E4E3"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21FDBD05"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1E493984"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7A30487A"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2959741F"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7C89037"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14518EB6"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17DC91D8"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c>
          <w:tcPr>
            <w:tcW w:w="776" w:type="dxa"/>
            <w:tcBorders>
              <w:top w:val="nil"/>
              <w:left w:val="nil"/>
              <w:bottom w:val="single" w:sz="4" w:space="0" w:color="auto"/>
              <w:right w:val="nil"/>
            </w:tcBorders>
            <w:shd w:val="clear" w:color="auto" w:fill="auto"/>
            <w:vAlign w:val="center"/>
          </w:tcPr>
          <w:p w14:paraId="03D3C804"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D</w:t>
            </w:r>
          </w:p>
        </w:tc>
        <w:tc>
          <w:tcPr>
            <w:tcW w:w="776" w:type="dxa"/>
            <w:tcBorders>
              <w:top w:val="nil"/>
              <w:left w:val="nil"/>
              <w:bottom w:val="single" w:sz="4" w:space="0" w:color="auto"/>
              <w:right w:val="nil"/>
            </w:tcBorders>
            <w:shd w:val="clear" w:color="auto" w:fill="auto"/>
            <w:vAlign w:val="center"/>
          </w:tcPr>
          <w:p w14:paraId="6EACEBEF" w14:textId="77777777" w:rsidR="0088536F" w:rsidRPr="005362B1" w:rsidRDefault="0088536F" w:rsidP="00D9550E">
            <w:pPr>
              <w:autoSpaceDE w:val="0"/>
              <w:autoSpaceDN w:val="0"/>
              <w:adjustRightInd w:val="0"/>
              <w:spacing w:after="0"/>
              <w:jc w:val="center"/>
              <w:rPr>
                <w:rFonts w:eastAsia="Calibri"/>
                <w:b/>
                <w:color w:val="000000"/>
                <w:sz w:val="20"/>
                <w:szCs w:val="20"/>
              </w:rPr>
            </w:pPr>
            <w:r w:rsidRPr="005362B1">
              <w:rPr>
                <w:rFonts w:eastAsia="Calibri"/>
                <w:b/>
                <w:color w:val="000000"/>
                <w:sz w:val="20"/>
                <w:szCs w:val="20"/>
              </w:rPr>
              <w:t>R</w:t>
            </w:r>
          </w:p>
        </w:tc>
      </w:tr>
      <w:tr w:rsidR="0088536F" w:rsidRPr="005362B1" w14:paraId="09B5D543" w14:textId="77777777" w:rsidTr="00D9550E">
        <w:trPr>
          <w:trHeight w:val="105"/>
        </w:trPr>
        <w:tc>
          <w:tcPr>
            <w:tcW w:w="1710" w:type="dxa"/>
            <w:gridSpan w:val="2"/>
            <w:tcBorders>
              <w:top w:val="single" w:sz="4" w:space="0" w:color="auto"/>
              <w:left w:val="nil"/>
              <w:bottom w:val="nil"/>
              <w:right w:val="nil"/>
            </w:tcBorders>
            <w:vAlign w:val="center"/>
          </w:tcPr>
          <w:p w14:paraId="1F04EF03"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Arrowtooth flounder</w:t>
            </w:r>
          </w:p>
        </w:tc>
        <w:tc>
          <w:tcPr>
            <w:tcW w:w="618" w:type="dxa"/>
            <w:tcBorders>
              <w:top w:val="single" w:sz="4" w:space="0" w:color="auto"/>
              <w:left w:val="nil"/>
              <w:bottom w:val="nil"/>
              <w:right w:val="nil"/>
            </w:tcBorders>
            <w:vAlign w:val="center"/>
          </w:tcPr>
          <w:p w14:paraId="1B521BB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single" w:sz="4" w:space="0" w:color="auto"/>
              <w:left w:val="nil"/>
              <w:bottom w:val="nil"/>
              <w:right w:val="nil"/>
            </w:tcBorders>
            <w:vAlign w:val="center"/>
          </w:tcPr>
          <w:p w14:paraId="37FEC66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single" w:sz="4" w:space="0" w:color="auto"/>
              <w:left w:val="nil"/>
              <w:bottom w:val="nil"/>
              <w:right w:val="nil"/>
            </w:tcBorders>
            <w:vAlign w:val="center"/>
          </w:tcPr>
          <w:p w14:paraId="440D2AD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147.5</w:t>
            </w:r>
          </w:p>
        </w:tc>
        <w:tc>
          <w:tcPr>
            <w:tcW w:w="776" w:type="dxa"/>
            <w:tcBorders>
              <w:top w:val="single" w:sz="4" w:space="0" w:color="auto"/>
              <w:left w:val="nil"/>
              <w:bottom w:val="nil"/>
              <w:right w:val="nil"/>
            </w:tcBorders>
            <w:vAlign w:val="center"/>
          </w:tcPr>
          <w:p w14:paraId="48323FE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w:t>
            </w:r>
          </w:p>
        </w:tc>
        <w:tc>
          <w:tcPr>
            <w:tcW w:w="776" w:type="dxa"/>
            <w:tcBorders>
              <w:top w:val="single" w:sz="4" w:space="0" w:color="auto"/>
              <w:left w:val="nil"/>
              <w:bottom w:val="nil"/>
              <w:right w:val="nil"/>
            </w:tcBorders>
            <w:vAlign w:val="center"/>
          </w:tcPr>
          <w:p w14:paraId="4ACA055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82.8</w:t>
            </w:r>
          </w:p>
        </w:tc>
        <w:tc>
          <w:tcPr>
            <w:tcW w:w="776" w:type="dxa"/>
            <w:tcBorders>
              <w:top w:val="single" w:sz="4" w:space="0" w:color="auto"/>
              <w:left w:val="nil"/>
              <w:bottom w:val="nil"/>
              <w:right w:val="nil"/>
            </w:tcBorders>
            <w:vAlign w:val="center"/>
          </w:tcPr>
          <w:p w14:paraId="433BA99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14.3</w:t>
            </w:r>
          </w:p>
        </w:tc>
        <w:tc>
          <w:tcPr>
            <w:tcW w:w="776" w:type="dxa"/>
            <w:tcBorders>
              <w:top w:val="nil"/>
              <w:left w:val="nil"/>
              <w:bottom w:val="nil"/>
              <w:right w:val="nil"/>
            </w:tcBorders>
            <w:shd w:val="clear" w:color="auto" w:fill="auto"/>
            <w:vAlign w:val="center"/>
          </w:tcPr>
          <w:p w14:paraId="62E57DD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81</w:t>
            </w:r>
          </w:p>
        </w:tc>
        <w:tc>
          <w:tcPr>
            <w:tcW w:w="776" w:type="dxa"/>
            <w:tcBorders>
              <w:top w:val="nil"/>
              <w:left w:val="nil"/>
              <w:bottom w:val="nil"/>
              <w:right w:val="nil"/>
            </w:tcBorders>
            <w:shd w:val="clear" w:color="auto" w:fill="auto"/>
            <w:vAlign w:val="center"/>
          </w:tcPr>
          <w:p w14:paraId="19196A3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7F0D646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90.7</w:t>
            </w:r>
          </w:p>
        </w:tc>
        <w:tc>
          <w:tcPr>
            <w:tcW w:w="776" w:type="dxa"/>
            <w:tcBorders>
              <w:top w:val="single" w:sz="4" w:space="0" w:color="auto"/>
              <w:left w:val="nil"/>
              <w:bottom w:val="nil"/>
              <w:right w:val="nil"/>
            </w:tcBorders>
            <w:shd w:val="clear" w:color="auto" w:fill="auto"/>
            <w:vAlign w:val="center"/>
          </w:tcPr>
          <w:p w14:paraId="3FD2814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r>
      <w:tr w:rsidR="0088536F" w:rsidRPr="005362B1" w14:paraId="46376563" w14:textId="77777777" w:rsidTr="00D9550E">
        <w:trPr>
          <w:trHeight w:val="168"/>
        </w:trPr>
        <w:tc>
          <w:tcPr>
            <w:tcW w:w="1710" w:type="dxa"/>
            <w:gridSpan w:val="2"/>
            <w:tcBorders>
              <w:top w:val="nil"/>
              <w:left w:val="nil"/>
              <w:bottom w:val="nil"/>
              <w:right w:val="nil"/>
            </w:tcBorders>
            <w:vAlign w:val="center"/>
          </w:tcPr>
          <w:p w14:paraId="1FC330BA"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Atka mackerel</w:t>
            </w:r>
          </w:p>
        </w:tc>
        <w:tc>
          <w:tcPr>
            <w:tcW w:w="618" w:type="dxa"/>
            <w:tcBorders>
              <w:top w:val="nil"/>
              <w:left w:val="nil"/>
              <w:bottom w:val="nil"/>
              <w:right w:val="nil"/>
            </w:tcBorders>
            <w:vAlign w:val="center"/>
          </w:tcPr>
          <w:p w14:paraId="1E310AB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5A73E7D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2B91FE2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2.9</w:t>
            </w:r>
          </w:p>
        </w:tc>
        <w:tc>
          <w:tcPr>
            <w:tcW w:w="776" w:type="dxa"/>
            <w:tcBorders>
              <w:top w:val="nil"/>
              <w:left w:val="nil"/>
              <w:bottom w:val="nil"/>
              <w:right w:val="nil"/>
            </w:tcBorders>
            <w:vAlign w:val="center"/>
          </w:tcPr>
          <w:p w14:paraId="1ACF9F8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2A276F2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0.5</w:t>
            </w:r>
          </w:p>
        </w:tc>
        <w:tc>
          <w:tcPr>
            <w:tcW w:w="776" w:type="dxa"/>
            <w:tcBorders>
              <w:top w:val="nil"/>
              <w:left w:val="nil"/>
              <w:bottom w:val="nil"/>
              <w:right w:val="nil"/>
            </w:tcBorders>
            <w:vAlign w:val="center"/>
          </w:tcPr>
          <w:p w14:paraId="45DF3F9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096A42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4E25078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7D9F5E5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65F36A0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25182865" w14:textId="77777777" w:rsidTr="00D9550E">
        <w:trPr>
          <w:trHeight w:val="141"/>
        </w:trPr>
        <w:tc>
          <w:tcPr>
            <w:tcW w:w="1710" w:type="dxa"/>
            <w:gridSpan w:val="2"/>
            <w:tcBorders>
              <w:top w:val="nil"/>
              <w:left w:val="nil"/>
              <w:bottom w:val="nil"/>
              <w:right w:val="nil"/>
            </w:tcBorders>
            <w:vAlign w:val="center"/>
          </w:tcPr>
          <w:p w14:paraId="56394E72"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Deep-water flatfish</w:t>
            </w:r>
          </w:p>
        </w:tc>
        <w:tc>
          <w:tcPr>
            <w:tcW w:w="618" w:type="dxa"/>
            <w:tcBorders>
              <w:top w:val="nil"/>
              <w:left w:val="nil"/>
              <w:bottom w:val="nil"/>
              <w:right w:val="nil"/>
            </w:tcBorders>
            <w:vAlign w:val="center"/>
          </w:tcPr>
          <w:p w14:paraId="6F83503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1BA84D6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22AE4DF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13F11B7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23B7D3A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5E3EF68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3084322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7.2</w:t>
            </w:r>
          </w:p>
        </w:tc>
        <w:tc>
          <w:tcPr>
            <w:tcW w:w="776" w:type="dxa"/>
            <w:tcBorders>
              <w:top w:val="nil"/>
              <w:left w:val="nil"/>
              <w:bottom w:val="nil"/>
              <w:right w:val="nil"/>
            </w:tcBorders>
            <w:shd w:val="clear" w:color="auto" w:fill="auto"/>
            <w:vAlign w:val="center"/>
          </w:tcPr>
          <w:p w14:paraId="5A84898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99C38C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693B5AD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1E1FE020" w14:textId="77777777" w:rsidTr="00D9550E">
        <w:trPr>
          <w:trHeight w:val="114"/>
        </w:trPr>
        <w:tc>
          <w:tcPr>
            <w:tcW w:w="1710" w:type="dxa"/>
            <w:gridSpan w:val="2"/>
            <w:tcBorders>
              <w:top w:val="nil"/>
              <w:left w:val="nil"/>
              <w:bottom w:val="nil"/>
              <w:right w:val="nil"/>
            </w:tcBorders>
            <w:vAlign w:val="center"/>
          </w:tcPr>
          <w:p w14:paraId="2AD27911"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Demersal shelf rockfish</w:t>
            </w:r>
          </w:p>
        </w:tc>
        <w:tc>
          <w:tcPr>
            <w:tcW w:w="618" w:type="dxa"/>
            <w:tcBorders>
              <w:top w:val="nil"/>
              <w:left w:val="nil"/>
              <w:bottom w:val="nil"/>
              <w:right w:val="nil"/>
            </w:tcBorders>
            <w:vAlign w:val="center"/>
          </w:tcPr>
          <w:p w14:paraId="677B5AD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0259BA6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4750233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9.4</w:t>
            </w:r>
          </w:p>
        </w:tc>
        <w:tc>
          <w:tcPr>
            <w:tcW w:w="776" w:type="dxa"/>
            <w:tcBorders>
              <w:top w:val="nil"/>
              <w:left w:val="nil"/>
              <w:bottom w:val="nil"/>
              <w:right w:val="nil"/>
            </w:tcBorders>
            <w:vAlign w:val="center"/>
          </w:tcPr>
          <w:p w14:paraId="6864824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12.3</w:t>
            </w:r>
          </w:p>
        </w:tc>
        <w:tc>
          <w:tcPr>
            <w:tcW w:w="776" w:type="dxa"/>
            <w:tcBorders>
              <w:top w:val="nil"/>
              <w:left w:val="nil"/>
              <w:bottom w:val="nil"/>
              <w:right w:val="nil"/>
            </w:tcBorders>
            <w:vAlign w:val="center"/>
          </w:tcPr>
          <w:p w14:paraId="72E6A13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9.2</w:t>
            </w:r>
          </w:p>
        </w:tc>
        <w:tc>
          <w:tcPr>
            <w:tcW w:w="776" w:type="dxa"/>
            <w:tcBorders>
              <w:top w:val="nil"/>
              <w:left w:val="nil"/>
              <w:bottom w:val="nil"/>
              <w:right w:val="nil"/>
            </w:tcBorders>
            <w:vAlign w:val="center"/>
          </w:tcPr>
          <w:p w14:paraId="14C41A3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8.4</w:t>
            </w:r>
          </w:p>
        </w:tc>
        <w:tc>
          <w:tcPr>
            <w:tcW w:w="776" w:type="dxa"/>
            <w:tcBorders>
              <w:top w:val="nil"/>
              <w:left w:val="nil"/>
              <w:bottom w:val="nil"/>
              <w:right w:val="nil"/>
            </w:tcBorders>
            <w:shd w:val="clear" w:color="auto" w:fill="auto"/>
            <w:vAlign w:val="center"/>
          </w:tcPr>
          <w:p w14:paraId="422DA7D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30.4</w:t>
            </w:r>
          </w:p>
        </w:tc>
        <w:tc>
          <w:tcPr>
            <w:tcW w:w="776" w:type="dxa"/>
            <w:tcBorders>
              <w:top w:val="nil"/>
              <w:left w:val="nil"/>
              <w:bottom w:val="nil"/>
              <w:right w:val="nil"/>
            </w:tcBorders>
            <w:shd w:val="clear" w:color="auto" w:fill="auto"/>
            <w:vAlign w:val="center"/>
          </w:tcPr>
          <w:p w14:paraId="6C8C950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30.6</w:t>
            </w:r>
          </w:p>
        </w:tc>
        <w:tc>
          <w:tcPr>
            <w:tcW w:w="776" w:type="dxa"/>
            <w:tcBorders>
              <w:top w:val="nil"/>
              <w:left w:val="nil"/>
              <w:bottom w:val="nil"/>
              <w:right w:val="nil"/>
            </w:tcBorders>
            <w:shd w:val="clear" w:color="auto" w:fill="auto"/>
            <w:vAlign w:val="center"/>
          </w:tcPr>
          <w:p w14:paraId="683D468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12.6</w:t>
            </w:r>
          </w:p>
        </w:tc>
        <w:tc>
          <w:tcPr>
            <w:tcW w:w="776" w:type="dxa"/>
            <w:tcBorders>
              <w:top w:val="nil"/>
              <w:left w:val="nil"/>
              <w:bottom w:val="nil"/>
              <w:right w:val="nil"/>
            </w:tcBorders>
            <w:shd w:val="clear" w:color="auto" w:fill="auto"/>
            <w:vAlign w:val="center"/>
          </w:tcPr>
          <w:p w14:paraId="11C7193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14.8</w:t>
            </w:r>
          </w:p>
        </w:tc>
      </w:tr>
      <w:tr w:rsidR="0088536F" w:rsidRPr="005362B1" w14:paraId="3545D205" w14:textId="77777777" w:rsidTr="00D9550E">
        <w:trPr>
          <w:trHeight w:val="43"/>
        </w:trPr>
        <w:tc>
          <w:tcPr>
            <w:tcW w:w="1710" w:type="dxa"/>
            <w:gridSpan w:val="2"/>
            <w:tcBorders>
              <w:top w:val="nil"/>
              <w:left w:val="nil"/>
              <w:bottom w:val="nil"/>
              <w:right w:val="nil"/>
            </w:tcBorders>
            <w:vAlign w:val="center"/>
          </w:tcPr>
          <w:p w14:paraId="47E5F07C"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Dusky rockfish</w:t>
            </w:r>
          </w:p>
        </w:tc>
        <w:tc>
          <w:tcPr>
            <w:tcW w:w="618" w:type="dxa"/>
            <w:tcBorders>
              <w:top w:val="nil"/>
              <w:left w:val="nil"/>
              <w:bottom w:val="nil"/>
              <w:right w:val="nil"/>
            </w:tcBorders>
            <w:vAlign w:val="center"/>
          </w:tcPr>
          <w:p w14:paraId="5B479C1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653CE0E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6B8D96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2.5</w:t>
            </w:r>
          </w:p>
        </w:tc>
        <w:tc>
          <w:tcPr>
            <w:tcW w:w="776" w:type="dxa"/>
            <w:tcBorders>
              <w:top w:val="nil"/>
              <w:left w:val="nil"/>
              <w:bottom w:val="nil"/>
              <w:right w:val="nil"/>
            </w:tcBorders>
            <w:vAlign w:val="center"/>
          </w:tcPr>
          <w:p w14:paraId="31C6168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2.3</w:t>
            </w:r>
          </w:p>
        </w:tc>
        <w:tc>
          <w:tcPr>
            <w:tcW w:w="776" w:type="dxa"/>
            <w:tcBorders>
              <w:top w:val="nil"/>
              <w:left w:val="nil"/>
              <w:bottom w:val="nil"/>
              <w:right w:val="nil"/>
            </w:tcBorders>
            <w:vAlign w:val="center"/>
          </w:tcPr>
          <w:p w14:paraId="175B3A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21DDF57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5B1FA09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6760951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7F43DA0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691066D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3.1</w:t>
            </w:r>
          </w:p>
        </w:tc>
      </w:tr>
      <w:tr w:rsidR="0088536F" w:rsidRPr="005362B1" w14:paraId="470F65C4" w14:textId="77777777" w:rsidTr="00D9550E">
        <w:trPr>
          <w:trHeight w:val="159"/>
        </w:trPr>
        <w:tc>
          <w:tcPr>
            <w:tcW w:w="1710" w:type="dxa"/>
            <w:gridSpan w:val="2"/>
            <w:tcBorders>
              <w:top w:val="nil"/>
              <w:left w:val="nil"/>
              <w:bottom w:val="nil"/>
              <w:right w:val="nil"/>
            </w:tcBorders>
            <w:vAlign w:val="center"/>
          </w:tcPr>
          <w:p w14:paraId="5296DF16"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Flathead sole</w:t>
            </w:r>
          </w:p>
        </w:tc>
        <w:tc>
          <w:tcPr>
            <w:tcW w:w="618" w:type="dxa"/>
            <w:tcBorders>
              <w:top w:val="nil"/>
              <w:left w:val="nil"/>
              <w:bottom w:val="nil"/>
              <w:right w:val="nil"/>
            </w:tcBorders>
            <w:vAlign w:val="center"/>
          </w:tcPr>
          <w:p w14:paraId="00F91D9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6FF118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F43D18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18.1</w:t>
            </w:r>
          </w:p>
        </w:tc>
        <w:tc>
          <w:tcPr>
            <w:tcW w:w="776" w:type="dxa"/>
            <w:tcBorders>
              <w:top w:val="nil"/>
              <w:left w:val="nil"/>
              <w:bottom w:val="nil"/>
              <w:right w:val="nil"/>
            </w:tcBorders>
            <w:vAlign w:val="center"/>
          </w:tcPr>
          <w:p w14:paraId="37C97CF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2.8</w:t>
            </w:r>
          </w:p>
        </w:tc>
        <w:tc>
          <w:tcPr>
            <w:tcW w:w="776" w:type="dxa"/>
            <w:tcBorders>
              <w:top w:val="nil"/>
              <w:left w:val="nil"/>
              <w:bottom w:val="nil"/>
              <w:right w:val="nil"/>
            </w:tcBorders>
            <w:vAlign w:val="center"/>
          </w:tcPr>
          <w:p w14:paraId="47CBB23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7.5</w:t>
            </w:r>
          </w:p>
        </w:tc>
        <w:tc>
          <w:tcPr>
            <w:tcW w:w="776" w:type="dxa"/>
            <w:tcBorders>
              <w:top w:val="nil"/>
              <w:left w:val="nil"/>
              <w:bottom w:val="nil"/>
              <w:right w:val="nil"/>
            </w:tcBorders>
            <w:vAlign w:val="center"/>
          </w:tcPr>
          <w:p w14:paraId="6C80174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090A0D4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10.7</w:t>
            </w:r>
          </w:p>
        </w:tc>
        <w:tc>
          <w:tcPr>
            <w:tcW w:w="776" w:type="dxa"/>
            <w:tcBorders>
              <w:top w:val="nil"/>
              <w:left w:val="nil"/>
              <w:bottom w:val="nil"/>
              <w:right w:val="nil"/>
            </w:tcBorders>
            <w:shd w:val="clear" w:color="auto" w:fill="auto"/>
            <w:vAlign w:val="center"/>
          </w:tcPr>
          <w:p w14:paraId="61AD55C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51BFC6F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38.7</w:t>
            </w:r>
          </w:p>
        </w:tc>
        <w:tc>
          <w:tcPr>
            <w:tcW w:w="776" w:type="dxa"/>
            <w:tcBorders>
              <w:top w:val="nil"/>
              <w:left w:val="nil"/>
              <w:bottom w:val="nil"/>
              <w:right w:val="nil"/>
            </w:tcBorders>
            <w:shd w:val="clear" w:color="auto" w:fill="auto"/>
            <w:vAlign w:val="center"/>
          </w:tcPr>
          <w:p w14:paraId="4540191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88536F" w:rsidRPr="005362B1" w14:paraId="692654A8" w14:textId="77777777" w:rsidTr="00D9550E">
        <w:trPr>
          <w:trHeight w:val="177"/>
        </w:trPr>
        <w:tc>
          <w:tcPr>
            <w:tcW w:w="1710" w:type="dxa"/>
            <w:gridSpan w:val="2"/>
            <w:tcBorders>
              <w:top w:val="nil"/>
              <w:left w:val="nil"/>
              <w:bottom w:val="nil"/>
              <w:right w:val="nil"/>
            </w:tcBorders>
            <w:vAlign w:val="center"/>
          </w:tcPr>
          <w:p w14:paraId="34BFE4F3"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Northern rockfish</w:t>
            </w:r>
          </w:p>
        </w:tc>
        <w:tc>
          <w:tcPr>
            <w:tcW w:w="618" w:type="dxa"/>
            <w:tcBorders>
              <w:top w:val="nil"/>
              <w:left w:val="nil"/>
              <w:bottom w:val="nil"/>
              <w:right w:val="nil"/>
            </w:tcBorders>
            <w:vAlign w:val="center"/>
          </w:tcPr>
          <w:p w14:paraId="40BF027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7ACE4DF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5791180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3.4</w:t>
            </w:r>
          </w:p>
        </w:tc>
        <w:tc>
          <w:tcPr>
            <w:tcW w:w="776" w:type="dxa"/>
            <w:tcBorders>
              <w:top w:val="nil"/>
              <w:left w:val="nil"/>
              <w:bottom w:val="nil"/>
              <w:right w:val="nil"/>
            </w:tcBorders>
            <w:vAlign w:val="center"/>
          </w:tcPr>
          <w:p w14:paraId="7453999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w:t>
            </w:r>
          </w:p>
        </w:tc>
        <w:tc>
          <w:tcPr>
            <w:tcW w:w="776" w:type="dxa"/>
            <w:tcBorders>
              <w:top w:val="nil"/>
              <w:left w:val="nil"/>
              <w:bottom w:val="nil"/>
              <w:right w:val="nil"/>
            </w:tcBorders>
            <w:vAlign w:val="center"/>
          </w:tcPr>
          <w:p w14:paraId="4637EF8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AEDC8F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3F43964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2.6</w:t>
            </w:r>
          </w:p>
        </w:tc>
        <w:tc>
          <w:tcPr>
            <w:tcW w:w="776" w:type="dxa"/>
            <w:tcBorders>
              <w:top w:val="nil"/>
              <w:left w:val="nil"/>
              <w:bottom w:val="nil"/>
              <w:right w:val="nil"/>
            </w:tcBorders>
            <w:shd w:val="clear" w:color="auto" w:fill="auto"/>
            <w:vAlign w:val="center"/>
          </w:tcPr>
          <w:p w14:paraId="1EE9070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6CBF33D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7E3598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2F550938" w14:textId="77777777" w:rsidTr="00D9550E">
        <w:trPr>
          <w:trHeight w:val="79"/>
        </w:trPr>
        <w:tc>
          <w:tcPr>
            <w:tcW w:w="1710" w:type="dxa"/>
            <w:gridSpan w:val="2"/>
            <w:tcBorders>
              <w:top w:val="nil"/>
              <w:left w:val="nil"/>
              <w:bottom w:val="nil"/>
              <w:right w:val="nil"/>
            </w:tcBorders>
            <w:vAlign w:val="center"/>
          </w:tcPr>
          <w:p w14:paraId="7E8AABFC"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Octopus</w:t>
            </w:r>
          </w:p>
        </w:tc>
        <w:tc>
          <w:tcPr>
            <w:tcW w:w="618" w:type="dxa"/>
            <w:tcBorders>
              <w:top w:val="nil"/>
              <w:left w:val="nil"/>
              <w:bottom w:val="nil"/>
              <w:right w:val="nil"/>
            </w:tcBorders>
            <w:vAlign w:val="center"/>
          </w:tcPr>
          <w:p w14:paraId="28F4E58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56160CA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vAlign w:val="center"/>
          </w:tcPr>
          <w:p w14:paraId="26EFA39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14.4</w:t>
            </w:r>
          </w:p>
        </w:tc>
        <w:tc>
          <w:tcPr>
            <w:tcW w:w="776" w:type="dxa"/>
            <w:tcBorders>
              <w:top w:val="nil"/>
              <w:left w:val="nil"/>
              <w:bottom w:val="nil"/>
              <w:right w:val="nil"/>
            </w:tcBorders>
            <w:vAlign w:val="center"/>
          </w:tcPr>
          <w:p w14:paraId="526340D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23.3</w:t>
            </w:r>
          </w:p>
        </w:tc>
        <w:tc>
          <w:tcPr>
            <w:tcW w:w="776" w:type="dxa"/>
            <w:tcBorders>
              <w:top w:val="nil"/>
              <w:left w:val="nil"/>
              <w:bottom w:val="nil"/>
              <w:right w:val="nil"/>
            </w:tcBorders>
            <w:vAlign w:val="center"/>
          </w:tcPr>
          <w:p w14:paraId="44BBCE1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49.5</w:t>
            </w:r>
          </w:p>
        </w:tc>
        <w:tc>
          <w:tcPr>
            <w:tcW w:w="776" w:type="dxa"/>
            <w:tcBorders>
              <w:top w:val="nil"/>
              <w:left w:val="nil"/>
              <w:bottom w:val="nil"/>
              <w:right w:val="nil"/>
            </w:tcBorders>
            <w:vAlign w:val="center"/>
          </w:tcPr>
          <w:p w14:paraId="73DE8C4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60.2</w:t>
            </w:r>
          </w:p>
        </w:tc>
        <w:tc>
          <w:tcPr>
            <w:tcW w:w="776" w:type="dxa"/>
            <w:tcBorders>
              <w:top w:val="nil"/>
              <w:left w:val="nil"/>
              <w:bottom w:val="nil"/>
              <w:right w:val="nil"/>
            </w:tcBorders>
            <w:shd w:val="clear" w:color="auto" w:fill="auto"/>
            <w:vAlign w:val="center"/>
          </w:tcPr>
          <w:p w14:paraId="3BB8F2B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72.2</w:t>
            </w:r>
          </w:p>
        </w:tc>
        <w:tc>
          <w:tcPr>
            <w:tcW w:w="776" w:type="dxa"/>
            <w:tcBorders>
              <w:top w:val="nil"/>
              <w:left w:val="nil"/>
              <w:bottom w:val="nil"/>
              <w:right w:val="nil"/>
            </w:tcBorders>
            <w:shd w:val="clear" w:color="auto" w:fill="auto"/>
            <w:vAlign w:val="center"/>
          </w:tcPr>
          <w:p w14:paraId="4144057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41.2</w:t>
            </w:r>
          </w:p>
        </w:tc>
        <w:tc>
          <w:tcPr>
            <w:tcW w:w="776" w:type="dxa"/>
            <w:tcBorders>
              <w:top w:val="nil"/>
              <w:left w:val="nil"/>
              <w:bottom w:val="nil"/>
              <w:right w:val="nil"/>
            </w:tcBorders>
            <w:shd w:val="clear" w:color="auto" w:fill="auto"/>
            <w:vAlign w:val="center"/>
          </w:tcPr>
          <w:p w14:paraId="6992556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37</w:t>
            </w:r>
          </w:p>
        </w:tc>
        <w:tc>
          <w:tcPr>
            <w:tcW w:w="776" w:type="dxa"/>
            <w:tcBorders>
              <w:top w:val="nil"/>
              <w:left w:val="nil"/>
              <w:bottom w:val="nil"/>
              <w:right w:val="nil"/>
            </w:tcBorders>
            <w:shd w:val="clear" w:color="auto" w:fill="auto"/>
            <w:vAlign w:val="center"/>
          </w:tcPr>
          <w:p w14:paraId="2DE46DC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66</w:t>
            </w:r>
          </w:p>
        </w:tc>
      </w:tr>
      <w:tr w:rsidR="0088536F" w:rsidRPr="005362B1" w14:paraId="6C38CE03" w14:textId="77777777" w:rsidTr="00D9550E">
        <w:trPr>
          <w:trHeight w:val="97"/>
        </w:trPr>
        <w:tc>
          <w:tcPr>
            <w:tcW w:w="1710" w:type="dxa"/>
            <w:gridSpan w:val="2"/>
            <w:tcBorders>
              <w:top w:val="nil"/>
              <w:left w:val="nil"/>
              <w:bottom w:val="nil"/>
              <w:right w:val="nil"/>
            </w:tcBorders>
            <w:vAlign w:val="center"/>
          </w:tcPr>
          <w:p w14:paraId="6C4F8893"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Other rockfish</w:t>
            </w:r>
          </w:p>
        </w:tc>
        <w:tc>
          <w:tcPr>
            <w:tcW w:w="618" w:type="dxa"/>
            <w:tcBorders>
              <w:top w:val="nil"/>
              <w:left w:val="nil"/>
              <w:bottom w:val="nil"/>
              <w:right w:val="nil"/>
            </w:tcBorders>
            <w:vAlign w:val="center"/>
          </w:tcPr>
          <w:p w14:paraId="42376A6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62FB080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5370D1D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7.4</w:t>
            </w:r>
          </w:p>
        </w:tc>
        <w:tc>
          <w:tcPr>
            <w:tcW w:w="776" w:type="dxa"/>
            <w:tcBorders>
              <w:top w:val="nil"/>
              <w:left w:val="nil"/>
              <w:bottom w:val="nil"/>
              <w:right w:val="nil"/>
            </w:tcBorders>
            <w:vAlign w:val="center"/>
          </w:tcPr>
          <w:p w14:paraId="2A2FB76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039C5D3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45.4</w:t>
            </w:r>
          </w:p>
        </w:tc>
        <w:tc>
          <w:tcPr>
            <w:tcW w:w="776" w:type="dxa"/>
            <w:tcBorders>
              <w:top w:val="nil"/>
              <w:left w:val="nil"/>
              <w:bottom w:val="nil"/>
              <w:right w:val="nil"/>
            </w:tcBorders>
            <w:vAlign w:val="center"/>
          </w:tcPr>
          <w:p w14:paraId="20AFC1B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w:t>
            </w:r>
          </w:p>
        </w:tc>
        <w:tc>
          <w:tcPr>
            <w:tcW w:w="776" w:type="dxa"/>
            <w:tcBorders>
              <w:top w:val="nil"/>
              <w:left w:val="nil"/>
              <w:bottom w:val="nil"/>
              <w:right w:val="nil"/>
            </w:tcBorders>
            <w:shd w:val="clear" w:color="auto" w:fill="auto"/>
            <w:vAlign w:val="center"/>
          </w:tcPr>
          <w:p w14:paraId="11A6998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w:t>
            </w:r>
          </w:p>
        </w:tc>
        <w:tc>
          <w:tcPr>
            <w:tcW w:w="776" w:type="dxa"/>
            <w:tcBorders>
              <w:top w:val="nil"/>
              <w:left w:val="nil"/>
              <w:bottom w:val="nil"/>
              <w:right w:val="nil"/>
            </w:tcBorders>
            <w:shd w:val="clear" w:color="auto" w:fill="auto"/>
            <w:vAlign w:val="center"/>
          </w:tcPr>
          <w:p w14:paraId="3F5D0EB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700B26B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1.9</w:t>
            </w:r>
          </w:p>
        </w:tc>
        <w:tc>
          <w:tcPr>
            <w:tcW w:w="776" w:type="dxa"/>
            <w:tcBorders>
              <w:top w:val="nil"/>
              <w:left w:val="nil"/>
              <w:bottom w:val="nil"/>
              <w:right w:val="nil"/>
            </w:tcBorders>
            <w:shd w:val="clear" w:color="auto" w:fill="auto"/>
            <w:vAlign w:val="center"/>
          </w:tcPr>
          <w:p w14:paraId="76D88A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r>
      <w:tr w:rsidR="0088536F" w:rsidRPr="005362B1" w14:paraId="0BECB661" w14:textId="77777777" w:rsidTr="00D9550E">
        <w:trPr>
          <w:trHeight w:val="123"/>
        </w:trPr>
        <w:tc>
          <w:tcPr>
            <w:tcW w:w="1710" w:type="dxa"/>
            <w:gridSpan w:val="2"/>
            <w:tcBorders>
              <w:top w:val="nil"/>
              <w:left w:val="nil"/>
              <w:bottom w:val="nil"/>
              <w:right w:val="nil"/>
            </w:tcBorders>
            <w:vAlign w:val="center"/>
          </w:tcPr>
          <w:p w14:paraId="5A442CD1"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Pacific Ocean perch</w:t>
            </w:r>
          </w:p>
        </w:tc>
        <w:tc>
          <w:tcPr>
            <w:tcW w:w="618" w:type="dxa"/>
            <w:tcBorders>
              <w:top w:val="nil"/>
              <w:left w:val="nil"/>
              <w:bottom w:val="nil"/>
              <w:right w:val="nil"/>
            </w:tcBorders>
            <w:vAlign w:val="center"/>
          </w:tcPr>
          <w:p w14:paraId="0478452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1501292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vAlign w:val="center"/>
          </w:tcPr>
          <w:p w14:paraId="68959EE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4EFDF1E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vAlign w:val="center"/>
          </w:tcPr>
          <w:p w14:paraId="7F366A5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659B28C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6.2</w:t>
            </w:r>
          </w:p>
        </w:tc>
        <w:tc>
          <w:tcPr>
            <w:tcW w:w="776" w:type="dxa"/>
            <w:tcBorders>
              <w:top w:val="nil"/>
              <w:left w:val="nil"/>
              <w:bottom w:val="nil"/>
              <w:right w:val="nil"/>
            </w:tcBorders>
            <w:shd w:val="clear" w:color="auto" w:fill="auto"/>
            <w:vAlign w:val="center"/>
          </w:tcPr>
          <w:p w14:paraId="0C78671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shd w:val="clear" w:color="auto" w:fill="auto"/>
            <w:vAlign w:val="center"/>
          </w:tcPr>
          <w:p w14:paraId="0217761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5919DB3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1.1</w:t>
            </w:r>
          </w:p>
        </w:tc>
        <w:tc>
          <w:tcPr>
            <w:tcW w:w="776" w:type="dxa"/>
            <w:tcBorders>
              <w:top w:val="nil"/>
              <w:left w:val="nil"/>
              <w:bottom w:val="nil"/>
              <w:right w:val="nil"/>
            </w:tcBorders>
            <w:shd w:val="clear" w:color="auto" w:fill="auto"/>
            <w:vAlign w:val="center"/>
          </w:tcPr>
          <w:p w14:paraId="4FFBDA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4A75E616" w14:textId="77777777" w:rsidTr="00D9550E">
        <w:trPr>
          <w:trHeight w:val="141"/>
        </w:trPr>
        <w:tc>
          <w:tcPr>
            <w:tcW w:w="1710" w:type="dxa"/>
            <w:gridSpan w:val="2"/>
            <w:tcBorders>
              <w:top w:val="nil"/>
              <w:left w:val="nil"/>
              <w:bottom w:val="nil"/>
              <w:right w:val="nil"/>
            </w:tcBorders>
            <w:vAlign w:val="center"/>
          </w:tcPr>
          <w:p w14:paraId="131D6129"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Rex sole</w:t>
            </w:r>
          </w:p>
        </w:tc>
        <w:tc>
          <w:tcPr>
            <w:tcW w:w="618" w:type="dxa"/>
            <w:tcBorders>
              <w:top w:val="nil"/>
              <w:left w:val="nil"/>
              <w:bottom w:val="nil"/>
              <w:right w:val="nil"/>
            </w:tcBorders>
            <w:vAlign w:val="center"/>
          </w:tcPr>
          <w:p w14:paraId="6925250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510A742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1916EA9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1F3358D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0FE3CE6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8.6</w:t>
            </w:r>
          </w:p>
        </w:tc>
        <w:tc>
          <w:tcPr>
            <w:tcW w:w="776" w:type="dxa"/>
            <w:tcBorders>
              <w:top w:val="nil"/>
              <w:left w:val="nil"/>
              <w:bottom w:val="nil"/>
              <w:right w:val="nil"/>
            </w:tcBorders>
            <w:vAlign w:val="center"/>
          </w:tcPr>
          <w:p w14:paraId="3171216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5C1B2EC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7.8</w:t>
            </w:r>
          </w:p>
        </w:tc>
        <w:tc>
          <w:tcPr>
            <w:tcW w:w="776" w:type="dxa"/>
            <w:tcBorders>
              <w:top w:val="nil"/>
              <w:left w:val="nil"/>
              <w:bottom w:val="nil"/>
              <w:right w:val="nil"/>
            </w:tcBorders>
            <w:shd w:val="clear" w:color="auto" w:fill="auto"/>
            <w:vAlign w:val="center"/>
          </w:tcPr>
          <w:p w14:paraId="19DF6C2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2B43F8E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w:t>
            </w:r>
          </w:p>
        </w:tc>
        <w:tc>
          <w:tcPr>
            <w:tcW w:w="776" w:type="dxa"/>
            <w:tcBorders>
              <w:top w:val="nil"/>
              <w:left w:val="nil"/>
              <w:bottom w:val="nil"/>
              <w:right w:val="nil"/>
            </w:tcBorders>
            <w:shd w:val="clear" w:color="auto" w:fill="auto"/>
            <w:vAlign w:val="center"/>
          </w:tcPr>
          <w:p w14:paraId="69B11B6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31ACDF02" w14:textId="77777777" w:rsidTr="00D9550E">
        <w:trPr>
          <w:trHeight w:val="79"/>
        </w:trPr>
        <w:tc>
          <w:tcPr>
            <w:tcW w:w="1710" w:type="dxa"/>
            <w:gridSpan w:val="2"/>
            <w:tcBorders>
              <w:top w:val="nil"/>
              <w:left w:val="nil"/>
              <w:bottom w:val="nil"/>
              <w:right w:val="nil"/>
            </w:tcBorders>
            <w:vAlign w:val="center"/>
          </w:tcPr>
          <w:p w14:paraId="2808AA64"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Rougheye</w:t>
            </w:r>
            <w:proofErr w:type="spellEnd"/>
            <w:r w:rsidRPr="005362B1">
              <w:rPr>
                <w:color w:val="000000"/>
                <w:sz w:val="20"/>
                <w:szCs w:val="20"/>
              </w:rPr>
              <w:t xml:space="preserve"> and Blackspotted rockfish</w:t>
            </w:r>
          </w:p>
        </w:tc>
        <w:tc>
          <w:tcPr>
            <w:tcW w:w="618" w:type="dxa"/>
            <w:tcBorders>
              <w:top w:val="nil"/>
              <w:left w:val="nil"/>
              <w:bottom w:val="nil"/>
              <w:right w:val="nil"/>
            </w:tcBorders>
            <w:vAlign w:val="center"/>
          </w:tcPr>
          <w:p w14:paraId="6F7D945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3FB0E1E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vAlign w:val="center"/>
          </w:tcPr>
          <w:p w14:paraId="7FD6AD4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w:t>
            </w:r>
          </w:p>
        </w:tc>
        <w:tc>
          <w:tcPr>
            <w:tcW w:w="776" w:type="dxa"/>
            <w:tcBorders>
              <w:top w:val="nil"/>
              <w:left w:val="nil"/>
              <w:bottom w:val="nil"/>
              <w:right w:val="nil"/>
            </w:tcBorders>
            <w:vAlign w:val="center"/>
          </w:tcPr>
          <w:p w14:paraId="69C2B1F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vAlign w:val="center"/>
          </w:tcPr>
          <w:p w14:paraId="6D32590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3F8E248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shd w:val="clear" w:color="auto" w:fill="auto"/>
            <w:vAlign w:val="center"/>
          </w:tcPr>
          <w:p w14:paraId="4B1C37D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0.7</w:t>
            </w:r>
          </w:p>
        </w:tc>
        <w:tc>
          <w:tcPr>
            <w:tcW w:w="776" w:type="dxa"/>
            <w:tcBorders>
              <w:top w:val="nil"/>
              <w:left w:val="nil"/>
              <w:bottom w:val="nil"/>
              <w:right w:val="nil"/>
            </w:tcBorders>
            <w:shd w:val="clear" w:color="auto" w:fill="auto"/>
            <w:vAlign w:val="center"/>
          </w:tcPr>
          <w:p w14:paraId="14981DE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0.8</w:t>
            </w:r>
          </w:p>
        </w:tc>
        <w:tc>
          <w:tcPr>
            <w:tcW w:w="776" w:type="dxa"/>
            <w:tcBorders>
              <w:top w:val="nil"/>
              <w:left w:val="nil"/>
              <w:bottom w:val="nil"/>
              <w:right w:val="nil"/>
            </w:tcBorders>
            <w:shd w:val="clear" w:color="auto" w:fill="auto"/>
            <w:vAlign w:val="center"/>
          </w:tcPr>
          <w:p w14:paraId="2AC03A7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0.9</w:t>
            </w:r>
          </w:p>
        </w:tc>
        <w:tc>
          <w:tcPr>
            <w:tcW w:w="776" w:type="dxa"/>
            <w:tcBorders>
              <w:top w:val="nil"/>
              <w:left w:val="nil"/>
              <w:bottom w:val="nil"/>
              <w:right w:val="nil"/>
            </w:tcBorders>
            <w:shd w:val="clear" w:color="auto" w:fill="auto"/>
            <w:vAlign w:val="center"/>
          </w:tcPr>
          <w:p w14:paraId="2B8F409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r>
      <w:tr w:rsidR="0088536F" w:rsidRPr="005362B1" w14:paraId="6B129501" w14:textId="77777777" w:rsidTr="00D9550E">
        <w:trPr>
          <w:trHeight w:val="97"/>
        </w:trPr>
        <w:tc>
          <w:tcPr>
            <w:tcW w:w="1710" w:type="dxa"/>
            <w:gridSpan w:val="2"/>
            <w:tcBorders>
              <w:top w:val="nil"/>
              <w:left w:val="nil"/>
              <w:bottom w:val="nil"/>
              <w:right w:val="nil"/>
            </w:tcBorders>
            <w:vAlign w:val="center"/>
          </w:tcPr>
          <w:p w14:paraId="4FF40B85"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Sablefish</w:t>
            </w:r>
          </w:p>
        </w:tc>
        <w:tc>
          <w:tcPr>
            <w:tcW w:w="618" w:type="dxa"/>
            <w:tcBorders>
              <w:top w:val="nil"/>
              <w:left w:val="nil"/>
              <w:bottom w:val="nil"/>
              <w:right w:val="nil"/>
            </w:tcBorders>
            <w:vAlign w:val="center"/>
          </w:tcPr>
          <w:p w14:paraId="606AC53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5.5</w:t>
            </w:r>
          </w:p>
        </w:tc>
        <w:tc>
          <w:tcPr>
            <w:tcW w:w="776" w:type="dxa"/>
            <w:tcBorders>
              <w:top w:val="nil"/>
              <w:left w:val="nil"/>
              <w:bottom w:val="nil"/>
              <w:right w:val="nil"/>
            </w:tcBorders>
            <w:vAlign w:val="center"/>
          </w:tcPr>
          <w:p w14:paraId="7B1C5E9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24.4</w:t>
            </w:r>
          </w:p>
        </w:tc>
        <w:tc>
          <w:tcPr>
            <w:tcW w:w="776" w:type="dxa"/>
            <w:tcBorders>
              <w:top w:val="nil"/>
              <w:left w:val="nil"/>
              <w:bottom w:val="nil"/>
              <w:right w:val="nil"/>
            </w:tcBorders>
            <w:vAlign w:val="center"/>
          </w:tcPr>
          <w:p w14:paraId="0A64B22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64.1</w:t>
            </w:r>
          </w:p>
        </w:tc>
        <w:tc>
          <w:tcPr>
            <w:tcW w:w="776" w:type="dxa"/>
            <w:tcBorders>
              <w:top w:val="nil"/>
              <w:left w:val="nil"/>
              <w:bottom w:val="nil"/>
              <w:right w:val="nil"/>
            </w:tcBorders>
            <w:vAlign w:val="center"/>
          </w:tcPr>
          <w:p w14:paraId="54123A2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64.5</w:t>
            </w:r>
          </w:p>
        </w:tc>
        <w:tc>
          <w:tcPr>
            <w:tcW w:w="776" w:type="dxa"/>
            <w:tcBorders>
              <w:top w:val="nil"/>
              <w:left w:val="nil"/>
              <w:bottom w:val="nil"/>
              <w:right w:val="nil"/>
            </w:tcBorders>
            <w:vAlign w:val="center"/>
          </w:tcPr>
          <w:p w14:paraId="5A4EFEA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104.5</w:t>
            </w:r>
          </w:p>
        </w:tc>
        <w:tc>
          <w:tcPr>
            <w:tcW w:w="776" w:type="dxa"/>
            <w:tcBorders>
              <w:top w:val="nil"/>
              <w:left w:val="nil"/>
              <w:bottom w:val="nil"/>
              <w:right w:val="nil"/>
            </w:tcBorders>
            <w:vAlign w:val="center"/>
          </w:tcPr>
          <w:p w14:paraId="238B535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3309C75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42.5</w:t>
            </w:r>
          </w:p>
        </w:tc>
        <w:tc>
          <w:tcPr>
            <w:tcW w:w="776" w:type="dxa"/>
            <w:tcBorders>
              <w:top w:val="nil"/>
              <w:left w:val="nil"/>
              <w:bottom w:val="nil"/>
              <w:right w:val="nil"/>
            </w:tcBorders>
            <w:shd w:val="clear" w:color="auto" w:fill="auto"/>
            <w:vAlign w:val="center"/>
          </w:tcPr>
          <w:p w14:paraId="1931230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34.9</w:t>
            </w:r>
          </w:p>
        </w:tc>
        <w:tc>
          <w:tcPr>
            <w:tcW w:w="776" w:type="dxa"/>
            <w:tcBorders>
              <w:top w:val="nil"/>
              <w:left w:val="nil"/>
              <w:bottom w:val="nil"/>
              <w:right w:val="nil"/>
            </w:tcBorders>
            <w:shd w:val="clear" w:color="auto" w:fill="auto"/>
            <w:vAlign w:val="center"/>
          </w:tcPr>
          <w:p w14:paraId="0D1AB0B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23.1</w:t>
            </w:r>
          </w:p>
        </w:tc>
        <w:tc>
          <w:tcPr>
            <w:tcW w:w="776" w:type="dxa"/>
            <w:tcBorders>
              <w:top w:val="nil"/>
              <w:left w:val="nil"/>
              <w:bottom w:val="nil"/>
              <w:right w:val="nil"/>
            </w:tcBorders>
            <w:shd w:val="clear" w:color="auto" w:fill="auto"/>
            <w:vAlign w:val="center"/>
          </w:tcPr>
          <w:p w14:paraId="53FB4F0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r>
      <w:tr w:rsidR="0088536F" w:rsidRPr="005362B1" w14:paraId="7C004D21" w14:textId="77777777" w:rsidTr="00D9550E">
        <w:trPr>
          <w:trHeight w:val="123"/>
        </w:trPr>
        <w:tc>
          <w:tcPr>
            <w:tcW w:w="1710" w:type="dxa"/>
            <w:gridSpan w:val="2"/>
            <w:tcBorders>
              <w:top w:val="nil"/>
              <w:left w:val="nil"/>
              <w:bottom w:val="nil"/>
              <w:right w:val="nil"/>
            </w:tcBorders>
            <w:vAlign w:val="center"/>
          </w:tcPr>
          <w:p w14:paraId="42EB37AE"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Shallow-water flatfish</w:t>
            </w:r>
          </w:p>
        </w:tc>
        <w:tc>
          <w:tcPr>
            <w:tcW w:w="618" w:type="dxa"/>
            <w:tcBorders>
              <w:top w:val="nil"/>
              <w:left w:val="nil"/>
              <w:bottom w:val="nil"/>
              <w:right w:val="nil"/>
            </w:tcBorders>
            <w:vAlign w:val="center"/>
          </w:tcPr>
          <w:p w14:paraId="54C3F2D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C47F9C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045E85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18.7</w:t>
            </w:r>
          </w:p>
        </w:tc>
        <w:tc>
          <w:tcPr>
            <w:tcW w:w="776" w:type="dxa"/>
            <w:tcBorders>
              <w:top w:val="nil"/>
              <w:left w:val="nil"/>
              <w:bottom w:val="nil"/>
              <w:right w:val="nil"/>
            </w:tcBorders>
            <w:vAlign w:val="center"/>
          </w:tcPr>
          <w:p w14:paraId="44EF092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213E016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31.7</w:t>
            </w:r>
          </w:p>
        </w:tc>
        <w:tc>
          <w:tcPr>
            <w:tcW w:w="776" w:type="dxa"/>
            <w:tcBorders>
              <w:top w:val="nil"/>
              <w:left w:val="nil"/>
              <w:bottom w:val="nil"/>
              <w:right w:val="nil"/>
            </w:tcBorders>
            <w:vAlign w:val="center"/>
          </w:tcPr>
          <w:p w14:paraId="62C8415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100.2</w:t>
            </w:r>
          </w:p>
        </w:tc>
        <w:tc>
          <w:tcPr>
            <w:tcW w:w="776" w:type="dxa"/>
            <w:tcBorders>
              <w:top w:val="nil"/>
              <w:left w:val="nil"/>
              <w:bottom w:val="nil"/>
              <w:right w:val="nil"/>
            </w:tcBorders>
            <w:vAlign w:val="center"/>
          </w:tcPr>
          <w:p w14:paraId="377F11DA"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22.2</w:t>
            </w:r>
          </w:p>
        </w:tc>
        <w:tc>
          <w:tcPr>
            <w:tcW w:w="776" w:type="dxa"/>
            <w:tcBorders>
              <w:top w:val="nil"/>
              <w:left w:val="nil"/>
              <w:bottom w:val="nil"/>
              <w:right w:val="nil"/>
            </w:tcBorders>
            <w:vAlign w:val="center"/>
          </w:tcPr>
          <w:p w14:paraId="20DCA5F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w:t>
            </w:r>
          </w:p>
        </w:tc>
        <w:tc>
          <w:tcPr>
            <w:tcW w:w="776" w:type="dxa"/>
            <w:tcBorders>
              <w:top w:val="nil"/>
              <w:left w:val="nil"/>
              <w:bottom w:val="nil"/>
              <w:right w:val="nil"/>
            </w:tcBorders>
            <w:vAlign w:val="center"/>
          </w:tcPr>
          <w:p w14:paraId="4BD809C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89.6</w:t>
            </w:r>
          </w:p>
        </w:tc>
        <w:tc>
          <w:tcPr>
            <w:tcW w:w="776" w:type="dxa"/>
            <w:tcBorders>
              <w:top w:val="nil"/>
              <w:left w:val="nil"/>
              <w:bottom w:val="nil"/>
              <w:right w:val="nil"/>
            </w:tcBorders>
            <w:vAlign w:val="center"/>
          </w:tcPr>
          <w:p w14:paraId="39FB628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72.8</w:t>
            </w:r>
          </w:p>
        </w:tc>
      </w:tr>
      <w:tr w:rsidR="0088536F" w:rsidRPr="005362B1" w14:paraId="216D9E1D" w14:textId="77777777" w:rsidTr="00D9550E">
        <w:trPr>
          <w:trHeight w:val="61"/>
        </w:trPr>
        <w:tc>
          <w:tcPr>
            <w:tcW w:w="1710" w:type="dxa"/>
            <w:gridSpan w:val="2"/>
            <w:tcBorders>
              <w:top w:val="nil"/>
              <w:left w:val="nil"/>
              <w:bottom w:val="nil"/>
              <w:right w:val="nil"/>
            </w:tcBorders>
            <w:vAlign w:val="center"/>
          </w:tcPr>
          <w:p w14:paraId="329BD4A3"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Shortraker</w:t>
            </w:r>
            <w:proofErr w:type="spellEnd"/>
            <w:r w:rsidRPr="005362B1">
              <w:rPr>
                <w:color w:val="000000"/>
                <w:sz w:val="20"/>
                <w:szCs w:val="20"/>
              </w:rPr>
              <w:t xml:space="preserve"> rockfish</w:t>
            </w:r>
          </w:p>
        </w:tc>
        <w:tc>
          <w:tcPr>
            <w:tcW w:w="618" w:type="dxa"/>
            <w:tcBorders>
              <w:top w:val="nil"/>
              <w:left w:val="nil"/>
              <w:bottom w:val="nil"/>
              <w:right w:val="nil"/>
            </w:tcBorders>
            <w:vAlign w:val="center"/>
          </w:tcPr>
          <w:p w14:paraId="1F394F8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vAlign w:val="center"/>
          </w:tcPr>
          <w:p w14:paraId="74ADA1F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442CA24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4.6</w:t>
            </w:r>
          </w:p>
        </w:tc>
        <w:tc>
          <w:tcPr>
            <w:tcW w:w="776" w:type="dxa"/>
            <w:tcBorders>
              <w:top w:val="nil"/>
              <w:left w:val="nil"/>
              <w:bottom w:val="nil"/>
              <w:right w:val="nil"/>
            </w:tcBorders>
            <w:vAlign w:val="center"/>
          </w:tcPr>
          <w:p w14:paraId="7F5B6F1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71C2912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vAlign w:val="center"/>
          </w:tcPr>
          <w:p w14:paraId="5046D13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shd w:val="clear" w:color="auto" w:fill="auto"/>
            <w:vAlign w:val="center"/>
          </w:tcPr>
          <w:p w14:paraId="47D6162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1.5</w:t>
            </w:r>
          </w:p>
        </w:tc>
        <w:tc>
          <w:tcPr>
            <w:tcW w:w="776" w:type="dxa"/>
            <w:tcBorders>
              <w:top w:val="nil"/>
              <w:left w:val="nil"/>
              <w:bottom w:val="nil"/>
              <w:right w:val="nil"/>
            </w:tcBorders>
            <w:shd w:val="clear" w:color="auto" w:fill="auto"/>
            <w:vAlign w:val="center"/>
          </w:tcPr>
          <w:p w14:paraId="7B1CE62D"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1EB750E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0.1</w:t>
            </w:r>
          </w:p>
        </w:tc>
        <w:tc>
          <w:tcPr>
            <w:tcW w:w="776" w:type="dxa"/>
            <w:tcBorders>
              <w:top w:val="nil"/>
              <w:left w:val="nil"/>
              <w:bottom w:val="nil"/>
              <w:right w:val="nil"/>
            </w:tcBorders>
            <w:shd w:val="clear" w:color="auto" w:fill="auto"/>
            <w:vAlign w:val="center"/>
          </w:tcPr>
          <w:p w14:paraId="79A7477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48C7C03E" w14:textId="77777777" w:rsidTr="00D9550E">
        <w:trPr>
          <w:trHeight w:val="88"/>
        </w:trPr>
        <w:tc>
          <w:tcPr>
            <w:tcW w:w="1710" w:type="dxa"/>
            <w:gridSpan w:val="2"/>
            <w:tcBorders>
              <w:top w:val="nil"/>
              <w:left w:val="nil"/>
              <w:bottom w:val="nil"/>
              <w:right w:val="nil"/>
            </w:tcBorders>
            <w:vAlign w:val="center"/>
          </w:tcPr>
          <w:p w14:paraId="05577802"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Skarks</w:t>
            </w:r>
            <w:proofErr w:type="spellEnd"/>
          </w:p>
        </w:tc>
        <w:tc>
          <w:tcPr>
            <w:tcW w:w="618" w:type="dxa"/>
            <w:tcBorders>
              <w:top w:val="nil"/>
              <w:left w:val="nil"/>
              <w:bottom w:val="nil"/>
              <w:right w:val="nil"/>
            </w:tcBorders>
            <w:vAlign w:val="center"/>
          </w:tcPr>
          <w:p w14:paraId="07A3A46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14.5</w:t>
            </w:r>
          </w:p>
        </w:tc>
        <w:tc>
          <w:tcPr>
            <w:tcW w:w="776" w:type="dxa"/>
            <w:tcBorders>
              <w:top w:val="nil"/>
              <w:left w:val="nil"/>
              <w:bottom w:val="nil"/>
              <w:right w:val="nil"/>
            </w:tcBorders>
            <w:vAlign w:val="center"/>
          </w:tcPr>
          <w:p w14:paraId="2BE75F7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0.3</w:t>
            </w:r>
          </w:p>
        </w:tc>
        <w:tc>
          <w:tcPr>
            <w:tcW w:w="776" w:type="dxa"/>
            <w:tcBorders>
              <w:top w:val="nil"/>
              <w:left w:val="nil"/>
              <w:bottom w:val="nil"/>
              <w:right w:val="nil"/>
            </w:tcBorders>
            <w:vAlign w:val="center"/>
          </w:tcPr>
          <w:p w14:paraId="6646DDE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162.2</w:t>
            </w:r>
          </w:p>
        </w:tc>
        <w:tc>
          <w:tcPr>
            <w:tcW w:w="776" w:type="dxa"/>
            <w:tcBorders>
              <w:top w:val="nil"/>
              <w:left w:val="nil"/>
              <w:bottom w:val="nil"/>
              <w:right w:val="nil"/>
            </w:tcBorders>
            <w:vAlign w:val="center"/>
          </w:tcPr>
          <w:p w14:paraId="47BAE5AB"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68099E4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68.2</w:t>
            </w:r>
          </w:p>
        </w:tc>
        <w:tc>
          <w:tcPr>
            <w:tcW w:w="776" w:type="dxa"/>
            <w:tcBorders>
              <w:top w:val="nil"/>
              <w:left w:val="nil"/>
              <w:bottom w:val="nil"/>
              <w:right w:val="nil"/>
            </w:tcBorders>
            <w:vAlign w:val="center"/>
          </w:tcPr>
          <w:p w14:paraId="540AA6E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c>
          <w:tcPr>
            <w:tcW w:w="776" w:type="dxa"/>
            <w:tcBorders>
              <w:top w:val="nil"/>
              <w:left w:val="nil"/>
              <w:bottom w:val="nil"/>
              <w:right w:val="nil"/>
            </w:tcBorders>
            <w:shd w:val="clear" w:color="auto" w:fill="auto"/>
            <w:vAlign w:val="center"/>
          </w:tcPr>
          <w:p w14:paraId="37B17E8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71.6</w:t>
            </w:r>
          </w:p>
        </w:tc>
        <w:tc>
          <w:tcPr>
            <w:tcW w:w="776" w:type="dxa"/>
            <w:tcBorders>
              <w:top w:val="nil"/>
              <w:left w:val="nil"/>
              <w:bottom w:val="nil"/>
              <w:right w:val="nil"/>
            </w:tcBorders>
            <w:shd w:val="clear" w:color="auto" w:fill="auto"/>
            <w:vAlign w:val="center"/>
          </w:tcPr>
          <w:p w14:paraId="2F4ED02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shd w:val="clear" w:color="auto" w:fill="auto"/>
            <w:vAlign w:val="center"/>
          </w:tcPr>
          <w:p w14:paraId="7D93AE2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w:t>
            </w:r>
          </w:p>
        </w:tc>
        <w:tc>
          <w:tcPr>
            <w:tcW w:w="776" w:type="dxa"/>
            <w:tcBorders>
              <w:top w:val="nil"/>
              <w:left w:val="nil"/>
              <w:bottom w:val="nil"/>
              <w:right w:val="nil"/>
            </w:tcBorders>
            <w:shd w:val="clear" w:color="auto" w:fill="auto"/>
            <w:vAlign w:val="center"/>
          </w:tcPr>
          <w:p w14:paraId="258DB78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0.2</w:t>
            </w:r>
          </w:p>
        </w:tc>
      </w:tr>
      <w:tr w:rsidR="0088536F" w:rsidRPr="005362B1" w14:paraId="4D173C03" w14:textId="77777777" w:rsidTr="00D9550E">
        <w:trPr>
          <w:trHeight w:val="114"/>
        </w:trPr>
        <w:tc>
          <w:tcPr>
            <w:tcW w:w="1710" w:type="dxa"/>
            <w:gridSpan w:val="2"/>
            <w:tcBorders>
              <w:top w:val="nil"/>
              <w:left w:val="nil"/>
              <w:bottom w:val="nil"/>
              <w:right w:val="nil"/>
            </w:tcBorders>
            <w:vAlign w:val="center"/>
          </w:tcPr>
          <w:p w14:paraId="3226D574"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Skates</w:t>
            </w:r>
          </w:p>
        </w:tc>
        <w:tc>
          <w:tcPr>
            <w:tcW w:w="618" w:type="dxa"/>
            <w:tcBorders>
              <w:top w:val="nil"/>
              <w:left w:val="nil"/>
              <w:bottom w:val="nil"/>
              <w:right w:val="nil"/>
            </w:tcBorders>
            <w:vAlign w:val="center"/>
          </w:tcPr>
          <w:p w14:paraId="16D78F3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12.1</w:t>
            </w:r>
          </w:p>
        </w:tc>
        <w:tc>
          <w:tcPr>
            <w:tcW w:w="776" w:type="dxa"/>
            <w:tcBorders>
              <w:top w:val="nil"/>
              <w:left w:val="nil"/>
              <w:bottom w:val="nil"/>
              <w:right w:val="nil"/>
            </w:tcBorders>
            <w:vAlign w:val="center"/>
          </w:tcPr>
          <w:p w14:paraId="669D32A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4.2</w:t>
            </w:r>
          </w:p>
        </w:tc>
        <w:tc>
          <w:tcPr>
            <w:tcW w:w="776" w:type="dxa"/>
            <w:tcBorders>
              <w:top w:val="nil"/>
              <w:left w:val="nil"/>
              <w:bottom w:val="nil"/>
              <w:right w:val="nil"/>
            </w:tcBorders>
            <w:vAlign w:val="center"/>
          </w:tcPr>
          <w:p w14:paraId="37AD011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508.4</w:t>
            </w:r>
          </w:p>
        </w:tc>
        <w:tc>
          <w:tcPr>
            <w:tcW w:w="776" w:type="dxa"/>
            <w:tcBorders>
              <w:top w:val="nil"/>
              <w:left w:val="nil"/>
              <w:bottom w:val="nil"/>
              <w:right w:val="nil"/>
            </w:tcBorders>
            <w:vAlign w:val="center"/>
          </w:tcPr>
          <w:p w14:paraId="030EBF3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106.6</w:t>
            </w:r>
          </w:p>
        </w:tc>
        <w:tc>
          <w:tcPr>
            <w:tcW w:w="776" w:type="dxa"/>
            <w:tcBorders>
              <w:top w:val="nil"/>
              <w:left w:val="nil"/>
              <w:bottom w:val="nil"/>
              <w:right w:val="nil"/>
            </w:tcBorders>
            <w:vAlign w:val="center"/>
          </w:tcPr>
          <w:p w14:paraId="67C9A8B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692.5</w:t>
            </w:r>
          </w:p>
        </w:tc>
        <w:tc>
          <w:tcPr>
            <w:tcW w:w="776" w:type="dxa"/>
            <w:tcBorders>
              <w:top w:val="nil"/>
              <w:left w:val="nil"/>
              <w:bottom w:val="nil"/>
              <w:right w:val="nil"/>
            </w:tcBorders>
            <w:vAlign w:val="center"/>
          </w:tcPr>
          <w:p w14:paraId="3E5A869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217.8</w:t>
            </w:r>
          </w:p>
        </w:tc>
        <w:tc>
          <w:tcPr>
            <w:tcW w:w="776" w:type="dxa"/>
            <w:tcBorders>
              <w:top w:val="nil"/>
              <w:left w:val="nil"/>
              <w:bottom w:val="nil"/>
              <w:right w:val="nil"/>
            </w:tcBorders>
            <w:shd w:val="clear" w:color="auto" w:fill="auto"/>
            <w:vAlign w:val="center"/>
          </w:tcPr>
          <w:p w14:paraId="31EA475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660.3</w:t>
            </w:r>
          </w:p>
        </w:tc>
        <w:tc>
          <w:tcPr>
            <w:tcW w:w="776" w:type="dxa"/>
            <w:tcBorders>
              <w:top w:val="nil"/>
              <w:left w:val="nil"/>
              <w:bottom w:val="nil"/>
              <w:right w:val="nil"/>
            </w:tcBorders>
            <w:shd w:val="clear" w:color="auto" w:fill="auto"/>
            <w:vAlign w:val="center"/>
          </w:tcPr>
          <w:p w14:paraId="03BFB17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188.3</w:t>
            </w:r>
          </w:p>
        </w:tc>
        <w:tc>
          <w:tcPr>
            <w:tcW w:w="776" w:type="dxa"/>
            <w:tcBorders>
              <w:top w:val="nil"/>
              <w:left w:val="nil"/>
              <w:bottom w:val="nil"/>
              <w:right w:val="nil"/>
            </w:tcBorders>
            <w:shd w:val="clear" w:color="auto" w:fill="auto"/>
            <w:vAlign w:val="center"/>
          </w:tcPr>
          <w:p w14:paraId="6C0717E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326.2</w:t>
            </w:r>
          </w:p>
        </w:tc>
        <w:tc>
          <w:tcPr>
            <w:tcW w:w="776" w:type="dxa"/>
            <w:tcBorders>
              <w:top w:val="nil"/>
              <w:left w:val="nil"/>
              <w:bottom w:val="nil"/>
              <w:right w:val="nil"/>
            </w:tcBorders>
            <w:shd w:val="clear" w:color="auto" w:fill="auto"/>
            <w:vAlign w:val="center"/>
          </w:tcPr>
          <w:p w14:paraId="672D3A0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137.7</w:t>
            </w:r>
          </w:p>
        </w:tc>
      </w:tr>
      <w:tr w:rsidR="0088536F" w:rsidRPr="005362B1" w14:paraId="5B4154D5" w14:textId="77777777" w:rsidTr="00D9550E">
        <w:trPr>
          <w:trHeight w:val="43"/>
        </w:trPr>
        <w:tc>
          <w:tcPr>
            <w:tcW w:w="1710" w:type="dxa"/>
            <w:gridSpan w:val="2"/>
            <w:tcBorders>
              <w:top w:val="nil"/>
              <w:left w:val="nil"/>
              <w:bottom w:val="nil"/>
              <w:right w:val="nil"/>
            </w:tcBorders>
            <w:vAlign w:val="center"/>
          </w:tcPr>
          <w:p w14:paraId="0F661E67" w14:textId="77777777" w:rsidR="0088536F" w:rsidRPr="005362B1" w:rsidRDefault="0088536F" w:rsidP="00D9550E">
            <w:pPr>
              <w:autoSpaceDE w:val="0"/>
              <w:autoSpaceDN w:val="0"/>
              <w:adjustRightInd w:val="0"/>
              <w:spacing w:after="0"/>
              <w:rPr>
                <w:rFonts w:eastAsia="Calibri"/>
                <w:color w:val="000000"/>
                <w:sz w:val="20"/>
                <w:szCs w:val="20"/>
              </w:rPr>
            </w:pPr>
            <w:proofErr w:type="spellStart"/>
            <w:r w:rsidRPr="005362B1">
              <w:rPr>
                <w:color w:val="000000"/>
                <w:sz w:val="20"/>
                <w:szCs w:val="20"/>
              </w:rPr>
              <w:t>Thornyheads</w:t>
            </w:r>
            <w:proofErr w:type="spellEnd"/>
          </w:p>
        </w:tc>
        <w:tc>
          <w:tcPr>
            <w:tcW w:w="618" w:type="dxa"/>
            <w:tcBorders>
              <w:top w:val="nil"/>
              <w:left w:val="nil"/>
              <w:bottom w:val="nil"/>
              <w:right w:val="nil"/>
            </w:tcBorders>
            <w:vAlign w:val="center"/>
          </w:tcPr>
          <w:p w14:paraId="5BA90AB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w:t>
            </w:r>
          </w:p>
        </w:tc>
        <w:tc>
          <w:tcPr>
            <w:tcW w:w="776" w:type="dxa"/>
            <w:tcBorders>
              <w:top w:val="nil"/>
              <w:left w:val="nil"/>
              <w:bottom w:val="nil"/>
              <w:right w:val="nil"/>
            </w:tcBorders>
            <w:vAlign w:val="center"/>
          </w:tcPr>
          <w:p w14:paraId="7F0C07C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c>
          <w:tcPr>
            <w:tcW w:w="776" w:type="dxa"/>
            <w:tcBorders>
              <w:top w:val="nil"/>
              <w:left w:val="nil"/>
              <w:bottom w:val="nil"/>
              <w:right w:val="nil"/>
            </w:tcBorders>
            <w:vAlign w:val="center"/>
          </w:tcPr>
          <w:p w14:paraId="0B92870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vAlign w:val="center"/>
          </w:tcPr>
          <w:p w14:paraId="0F53D50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0.6</w:t>
            </w:r>
          </w:p>
        </w:tc>
        <w:tc>
          <w:tcPr>
            <w:tcW w:w="776" w:type="dxa"/>
            <w:tcBorders>
              <w:top w:val="nil"/>
              <w:left w:val="nil"/>
              <w:bottom w:val="nil"/>
              <w:right w:val="nil"/>
            </w:tcBorders>
            <w:vAlign w:val="center"/>
          </w:tcPr>
          <w:p w14:paraId="1E1FC56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1.6</w:t>
            </w:r>
          </w:p>
        </w:tc>
        <w:tc>
          <w:tcPr>
            <w:tcW w:w="776" w:type="dxa"/>
            <w:tcBorders>
              <w:top w:val="nil"/>
              <w:left w:val="nil"/>
              <w:bottom w:val="nil"/>
              <w:right w:val="nil"/>
            </w:tcBorders>
            <w:vAlign w:val="center"/>
          </w:tcPr>
          <w:p w14:paraId="43E40CA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2.7</w:t>
            </w:r>
          </w:p>
        </w:tc>
        <w:tc>
          <w:tcPr>
            <w:tcW w:w="776" w:type="dxa"/>
            <w:tcBorders>
              <w:top w:val="nil"/>
              <w:left w:val="nil"/>
              <w:bottom w:val="nil"/>
              <w:right w:val="nil"/>
            </w:tcBorders>
            <w:shd w:val="clear" w:color="auto" w:fill="auto"/>
            <w:vAlign w:val="center"/>
          </w:tcPr>
          <w:p w14:paraId="1EC64A8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6.7</w:t>
            </w:r>
          </w:p>
        </w:tc>
        <w:tc>
          <w:tcPr>
            <w:tcW w:w="776" w:type="dxa"/>
            <w:tcBorders>
              <w:top w:val="nil"/>
              <w:left w:val="nil"/>
              <w:bottom w:val="nil"/>
              <w:right w:val="nil"/>
            </w:tcBorders>
            <w:shd w:val="clear" w:color="auto" w:fill="auto"/>
            <w:vAlign w:val="center"/>
          </w:tcPr>
          <w:p w14:paraId="3825A0B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0.4</w:t>
            </w:r>
          </w:p>
        </w:tc>
        <w:tc>
          <w:tcPr>
            <w:tcW w:w="776" w:type="dxa"/>
            <w:tcBorders>
              <w:top w:val="nil"/>
              <w:left w:val="nil"/>
              <w:bottom w:val="nil"/>
              <w:right w:val="nil"/>
            </w:tcBorders>
            <w:shd w:val="clear" w:color="auto" w:fill="auto"/>
            <w:vAlign w:val="center"/>
          </w:tcPr>
          <w:p w14:paraId="1693628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1.7</w:t>
            </w:r>
          </w:p>
        </w:tc>
        <w:tc>
          <w:tcPr>
            <w:tcW w:w="776" w:type="dxa"/>
            <w:tcBorders>
              <w:top w:val="nil"/>
              <w:left w:val="nil"/>
              <w:bottom w:val="nil"/>
              <w:right w:val="nil"/>
            </w:tcBorders>
            <w:shd w:val="clear" w:color="auto" w:fill="auto"/>
            <w:vAlign w:val="center"/>
          </w:tcPr>
          <w:p w14:paraId="2F36900F"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w:t>
            </w:r>
          </w:p>
        </w:tc>
      </w:tr>
      <w:tr w:rsidR="0088536F" w:rsidRPr="005362B1" w14:paraId="419850A7" w14:textId="77777777" w:rsidTr="00D9550E">
        <w:trPr>
          <w:trHeight w:val="70"/>
        </w:trPr>
        <w:tc>
          <w:tcPr>
            <w:tcW w:w="1710" w:type="dxa"/>
            <w:gridSpan w:val="2"/>
            <w:tcBorders>
              <w:top w:val="nil"/>
              <w:left w:val="nil"/>
              <w:bottom w:val="single" w:sz="4" w:space="0" w:color="auto"/>
              <w:right w:val="nil"/>
            </w:tcBorders>
            <w:vAlign w:val="center"/>
          </w:tcPr>
          <w:p w14:paraId="746050DC"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Walleye pollock</w:t>
            </w:r>
          </w:p>
        </w:tc>
        <w:tc>
          <w:tcPr>
            <w:tcW w:w="618" w:type="dxa"/>
            <w:tcBorders>
              <w:top w:val="nil"/>
              <w:left w:val="nil"/>
              <w:bottom w:val="single" w:sz="4" w:space="0" w:color="auto"/>
              <w:right w:val="nil"/>
            </w:tcBorders>
            <w:vAlign w:val="center"/>
          </w:tcPr>
          <w:p w14:paraId="2E0AEDD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11.4</w:t>
            </w:r>
          </w:p>
        </w:tc>
        <w:tc>
          <w:tcPr>
            <w:tcW w:w="776" w:type="dxa"/>
            <w:tcBorders>
              <w:top w:val="nil"/>
              <w:left w:val="nil"/>
              <w:bottom w:val="single" w:sz="4" w:space="0" w:color="auto"/>
              <w:right w:val="nil"/>
            </w:tcBorders>
            <w:vAlign w:val="center"/>
          </w:tcPr>
          <w:p w14:paraId="745292B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vAlign w:val="center"/>
          </w:tcPr>
          <w:p w14:paraId="1ED25E6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271.9</w:t>
            </w:r>
          </w:p>
        </w:tc>
        <w:tc>
          <w:tcPr>
            <w:tcW w:w="776" w:type="dxa"/>
            <w:tcBorders>
              <w:top w:val="nil"/>
              <w:left w:val="nil"/>
              <w:bottom w:val="single" w:sz="4" w:space="0" w:color="auto"/>
              <w:right w:val="nil"/>
            </w:tcBorders>
            <w:vAlign w:val="center"/>
          </w:tcPr>
          <w:p w14:paraId="077B6D3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21.8</w:t>
            </w:r>
          </w:p>
        </w:tc>
        <w:tc>
          <w:tcPr>
            <w:tcW w:w="776" w:type="dxa"/>
            <w:tcBorders>
              <w:top w:val="nil"/>
              <w:left w:val="nil"/>
              <w:bottom w:val="single" w:sz="4" w:space="0" w:color="auto"/>
              <w:right w:val="nil"/>
            </w:tcBorders>
            <w:vAlign w:val="center"/>
          </w:tcPr>
          <w:p w14:paraId="2519460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132.1</w:t>
            </w:r>
          </w:p>
        </w:tc>
        <w:tc>
          <w:tcPr>
            <w:tcW w:w="776" w:type="dxa"/>
            <w:tcBorders>
              <w:top w:val="nil"/>
              <w:left w:val="nil"/>
              <w:bottom w:val="single" w:sz="4" w:space="0" w:color="auto"/>
              <w:right w:val="nil"/>
            </w:tcBorders>
            <w:vAlign w:val="center"/>
          </w:tcPr>
          <w:p w14:paraId="55A1124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50.4</w:t>
            </w:r>
          </w:p>
        </w:tc>
        <w:tc>
          <w:tcPr>
            <w:tcW w:w="776" w:type="dxa"/>
            <w:tcBorders>
              <w:top w:val="nil"/>
              <w:left w:val="nil"/>
              <w:bottom w:val="single" w:sz="4" w:space="0" w:color="auto"/>
              <w:right w:val="nil"/>
            </w:tcBorders>
            <w:shd w:val="clear" w:color="auto" w:fill="auto"/>
            <w:vAlign w:val="center"/>
          </w:tcPr>
          <w:p w14:paraId="1F45FD90"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68.6</w:t>
            </w:r>
          </w:p>
        </w:tc>
        <w:tc>
          <w:tcPr>
            <w:tcW w:w="776" w:type="dxa"/>
            <w:tcBorders>
              <w:top w:val="nil"/>
              <w:left w:val="nil"/>
              <w:bottom w:val="single" w:sz="4" w:space="0" w:color="auto"/>
              <w:right w:val="nil"/>
            </w:tcBorders>
            <w:shd w:val="clear" w:color="auto" w:fill="auto"/>
            <w:vAlign w:val="center"/>
          </w:tcPr>
          <w:p w14:paraId="5B1D4EC2"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36</w:t>
            </w:r>
          </w:p>
        </w:tc>
        <w:tc>
          <w:tcPr>
            <w:tcW w:w="776" w:type="dxa"/>
            <w:tcBorders>
              <w:top w:val="nil"/>
              <w:left w:val="nil"/>
              <w:bottom w:val="single" w:sz="4" w:space="0" w:color="auto"/>
              <w:right w:val="nil"/>
            </w:tcBorders>
            <w:shd w:val="clear" w:color="auto" w:fill="auto"/>
            <w:vAlign w:val="center"/>
          </w:tcPr>
          <w:p w14:paraId="0E635354"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4.4</w:t>
            </w:r>
          </w:p>
        </w:tc>
        <w:tc>
          <w:tcPr>
            <w:tcW w:w="776" w:type="dxa"/>
            <w:tcBorders>
              <w:top w:val="nil"/>
              <w:left w:val="nil"/>
              <w:bottom w:val="single" w:sz="4" w:space="0" w:color="auto"/>
              <w:right w:val="nil"/>
            </w:tcBorders>
            <w:shd w:val="clear" w:color="auto" w:fill="auto"/>
            <w:vAlign w:val="center"/>
          </w:tcPr>
          <w:p w14:paraId="138071BE"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59.2</w:t>
            </w:r>
          </w:p>
        </w:tc>
      </w:tr>
      <w:tr w:rsidR="0088536F" w:rsidRPr="005362B1" w14:paraId="44C5E1EC" w14:textId="77777777" w:rsidTr="00D9550E">
        <w:trPr>
          <w:trHeight w:val="88"/>
        </w:trPr>
        <w:tc>
          <w:tcPr>
            <w:tcW w:w="1710" w:type="dxa"/>
            <w:gridSpan w:val="2"/>
            <w:tcBorders>
              <w:top w:val="single" w:sz="4" w:space="0" w:color="auto"/>
              <w:left w:val="nil"/>
              <w:bottom w:val="nil"/>
              <w:right w:val="nil"/>
            </w:tcBorders>
            <w:vAlign w:val="center"/>
          </w:tcPr>
          <w:p w14:paraId="0B5AED37" w14:textId="77777777" w:rsidR="0088536F" w:rsidRPr="005362B1" w:rsidRDefault="0088536F" w:rsidP="00D9550E">
            <w:pPr>
              <w:autoSpaceDE w:val="0"/>
              <w:autoSpaceDN w:val="0"/>
              <w:adjustRightInd w:val="0"/>
              <w:spacing w:after="0"/>
              <w:rPr>
                <w:rFonts w:eastAsia="Calibri"/>
                <w:color w:val="000000"/>
                <w:sz w:val="20"/>
                <w:szCs w:val="20"/>
              </w:rPr>
            </w:pPr>
            <w:r w:rsidRPr="005362B1">
              <w:rPr>
                <w:color w:val="000000"/>
                <w:sz w:val="20"/>
                <w:szCs w:val="20"/>
              </w:rPr>
              <w:t>Total</w:t>
            </w:r>
          </w:p>
        </w:tc>
        <w:tc>
          <w:tcPr>
            <w:tcW w:w="618" w:type="dxa"/>
            <w:tcBorders>
              <w:top w:val="single" w:sz="4" w:space="0" w:color="auto"/>
              <w:left w:val="nil"/>
              <w:bottom w:val="nil"/>
              <w:right w:val="nil"/>
            </w:tcBorders>
            <w:vAlign w:val="center"/>
          </w:tcPr>
          <w:p w14:paraId="3A4B029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99</w:t>
            </w:r>
          </w:p>
        </w:tc>
        <w:tc>
          <w:tcPr>
            <w:tcW w:w="776" w:type="dxa"/>
            <w:tcBorders>
              <w:top w:val="single" w:sz="4" w:space="0" w:color="auto"/>
              <w:left w:val="nil"/>
              <w:bottom w:val="nil"/>
              <w:right w:val="nil"/>
            </w:tcBorders>
            <w:vAlign w:val="center"/>
          </w:tcPr>
          <w:p w14:paraId="6AAF29C1"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55.5</w:t>
            </w:r>
          </w:p>
        </w:tc>
        <w:tc>
          <w:tcPr>
            <w:tcW w:w="776" w:type="dxa"/>
            <w:tcBorders>
              <w:top w:val="single" w:sz="4" w:space="0" w:color="auto"/>
              <w:left w:val="nil"/>
              <w:bottom w:val="nil"/>
              <w:right w:val="nil"/>
            </w:tcBorders>
            <w:vAlign w:val="center"/>
          </w:tcPr>
          <w:p w14:paraId="5CE1B537"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1252</w:t>
            </w:r>
          </w:p>
        </w:tc>
        <w:tc>
          <w:tcPr>
            <w:tcW w:w="776" w:type="dxa"/>
            <w:tcBorders>
              <w:top w:val="single" w:sz="4" w:space="0" w:color="auto"/>
              <w:left w:val="nil"/>
              <w:bottom w:val="nil"/>
              <w:right w:val="nil"/>
            </w:tcBorders>
            <w:vAlign w:val="center"/>
          </w:tcPr>
          <w:p w14:paraId="59F1F298"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253.7</w:t>
            </w:r>
          </w:p>
        </w:tc>
        <w:tc>
          <w:tcPr>
            <w:tcW w:w="776" w:type="dxa"/>
            <w:tcBorders>
              <w:top w:val="single" w:sz="4" w:space="0" w:color="auto"/>
              <w:left w:val="nil"/>
              <w:bottom w:val="nil"/>
              <w:right w:val="nil"/>
            </w:tcBorders>
            <w:vAlign w:val="center"/>
          </w:tcPr>
          <w:p w14:paraId="31F4957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1260.5</w:t>
            </w:r>
          </w:p>
        </w:tc>
        <w:tc>
          <w:tcPr>
            <w:tcW w:w="776" w:type="dxa"/>
            <w:tcBorders>
              <w:top w:val="single" w:sz="4" w:space="0" w:color="auto"/>
              <w:left w:val="nil"/>
              <w:bottom w:val="nil"/>
              <w:right w:val="nil"/>
            </w:tcBorders>
            <w:vAlign w:val="center"/>
          </w:tcPr>
          <w:p w14:paraId="0F171E26"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492.9</w:t>
            </w:r>
          </w:p>
        </w:tc>
        <w:tc>
          <w:tcPr>
            <w:tcW w:w="776" w:type="dxa"/>
            <w:tcBorders>
              <w:top w:val="single" w:sz="4" w:space="0" w:color="auto"/>
              <w:left w:val="nil"/>
              <w:bottom w:val="nil"/>
              <w:right w:val="nil"/>
            </w:tcBorders>
            <w:shd w:val="clear" w:color="auto" w:fill="auto"/>
            <w:vAlign w:val="center"/>
          </w:tcPr>
          <w:p w14:paraId="04EC4D75"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1127.4</w:t>
            </w:r>
          </w:p>
        </w:tc>
        <w:tc>
          <w:tcPr>
            <w:tcW w:w="776" w:type="dxa"/>
            <w:tcBorders>
              <w:top w:val="single" w:sz="4" w:space="0" w:color="auto"/>
              <w:left w:val="nil"/>
              <w:bottom w:val="nil"/>
              <w:right w:val="nil"/>
            </w:tcBorders>
            <w:shd w:val="clear" w:color="auto" w:fill="auto"/>
            <w:vAlign w:val="center"/>
          </w:tcPr>
          <w:p w14:paraId="78643713"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360.8</w:t>
            </w:r>
          </w:p>
        </w:tc>
        <w:tc>
          <w:tcPr>
            <w:tcW w:w="776" w:type="dxa"/>
            <w:tcBorders>
              <w:top w:val="single" w:sz="4" w:space="0" w:color="auto"/>
              <w:left w:val="nil"/>
              <w:bottom w:val="nil"/>
              <w:right w:val="nil"/>
            </w:tcBorders>
            <w:shd w:val="clear" w:color="auto" w:fill="auto"/>
            <w:vAlign w:val="center"/>
          </w:tcPr>
          <w:p w14:paraId="37A1CF3C"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656.7</w:t>
            </w:r>
          </w:p>
        </w:tc>
        <w:tc>
          <w:tcPr>
            <w:tcW w:w="776" w:type="dxa"/>
            <w:tcBorders>
              <w:top w:val="single" w:sz="4" w:space="0" w:color="auto"/>
              <w:left w:val="nil"/>
              <w:bottom w:val="nil"/>
              <w:right w:val="nil"/>
            </w:tcBorders>
            <w:shd w:val="clear" w:color="auto" w:fill="auto"/>
            <w:vAlign w:val="center"/>
          </w:tcPr>
          <w:p w14:paraId="55980A09" w14:textId="77777777" w:rsidR="0088536F" w:rsidRPr="005362B1" w:rsidRDefault="0088536F" w:rsidP="00D9550E">
            <w:pPr>
              <w:autoSpaceDE w:val="0"/>
              <w:autoSpaceDN w:val="0"/>
              <w:adjustRightInd w:val="0"/>
              <w:spacing w:after="0"/>
              <w:jc w:val="center"/>
              <w:rPr>
                <w:rFonts w:eastAsia="Calibri"/>
                <w:color w:val="000000"/>
                <w:sz w:val="20"/>
                <w:szCs w:val="20"/>
              </w:rPr>
            </w:pPr>
            <w:r w:rsidRPr="005362B1">
              <w:rPr>
                <w:color w:val="000000"/>
                <w:sz w:val="20"/>
                <w:szCs w:val="20"/>
              </w:rPr>
              <w:t>359.1</w:t>
            </w:r>
          </w:p>
        </w:tc>
      </w:tr>
    </w:tbl>
    <w:p w14:paraId="7678EEBA" w14:textId="77777777" w:rsidR="0088536F" w:rsidRPr="005362B1" w:rsidRDefault="0088536F" w:rsidP="0088536F">
      <w:pPr>
        <w:spacing w:after="200" w:line="276" w:lineRule="auto"/>
      </w:pPr>
    </w:p>
    <w:p w14:paraId="186B472A" w14:textId="77777777" w:rsidR="0088536F" w:rsidRPr="005362B1" w:rsidRDefault="0088536F" w:rsidP="0088536F">
      <w:pPr>
        <w:pStyle w:val="Heading5"/>
      </w:pPr>
      <w:r w:rsidRPr="005362B1">
        <w:t>Table 2.6. Prohibited species catch (t for halibut and herring, counts for crab and salmon) for 2020 – 2024 for GOA Pacific cod as target species (as of 2024-10-17).</w:t>
      </w:r>
    </w:p>
    <w:tbl>
      <w:tblPr>
        <w:tblW w:w="9058" w:type="dxa"/>
        <w:tblLook w:val="04A0" w:firstRow="1" w:lastRow="0" w:firstColumn="1" w:lastColumn="0" w:noHBand="0" w:noVBand="1"/>
      </w:tblPr>
      <w:tblGrid>
        <w:gridCol w:w="3168"/>
        <w:gridCol w:w="1178"/>
        <w:gridCol w:w="1178"/>
        <w:gridCol w:w="1178"/>
        <w:gridCol w:w="1178"/>
        <w:gridCol w:w="1178"/>
      </w:tblGrid>
      <w:tr w:rsidR="0088536F" w:rsidRPr="005362B1" w14:paraId="664598A4" w14:textId="77777777" w:rsidTr="00D9550E">
        <w:trPr>
          <w:trHeight w:val="257"/>
        </w:trPr>
        <w:tc>
          <w:tcPr>
            <w:tcW w:w="3168" w:type="dxa"/>
            <w:tcBorders>
              <w:top w:val="nil"/>
              <w:left w:val="nil"/>
              <w:bottom w:val="single" w:sz="4" w:space="0" w:color="auto"/>
              <w:right w:val="nil"/>
            </w:tcBorders>
            <w:shd w:val="clear" w:color="auto" w:fill="auto"/>
            <w:noWrap/>
            <w:vAlign w:val="center"/>
            <w:hideMark/>
          </w:tcPr>
          <w:p w14:paraId="6695D7D1" w14:textId="77777777" w:rsidR="0088536F" w:rsidRPr="005362B1" w:rsidRDefault="0088536F" w:rsidP="00D9550E">
            <w:pPr>
              <w:spacing w:after="0"/>
              <w:rPr>
                <w:color w:val="000000"/>
              </w:rPr>
            </w:pPr>
            <w:r w:rsidRPr="005362B1">
              <w:rPr>
                <w:color w:val="000000"/>
              </w:rPr>
              <w:t>Species</w:t>
            </w:r>
          </w:p>
        </w:tc>
        <w:tc>
          <w:tcPr>
            <w:tcW w:w="1178" w:type="dxa"/>
            <w:tcBorders>
              <w:top w:val="nil"/>
              <w:left w:val="nil"/>
              <w:bottom w:val="single" w:sz="4" w:space="0" w:color="auto"/>
              <w:right w:val="nil"/>
            </w:tcBorders>
            <w:shd w:val="clear" w:color="auto" w:fill="auto"/>
            <w:noWrap/>
            <w:vAlign w:val="center"/>
            <w:hideMark/>
          </w:tcPr>
          <w:p w14:paraId="1D856AA8" w14:textId="77777777" w:rsidR="0088536F" w:rsidRPr="005362B1" w:rsidRDefault="0088536F" w:rsidP="00D9550E">
            <w:pPr>
              <w:spacing w:after="0"/>
              <w:jc w:val="center"/>
              <w:rPr>
                <w:color w:val="000000"/>
              </w:rPr>
            </w:pPr>
            <w:r w:rsidRPr="005362B1">
              <w:rPr>
                <w:color w:val="000000"/>
              </w:rPr>
              <w:t>2020</w:t>
            </w:r>
          </w:p>
        </w:tc>
        <w:tc>
          <w:tcPr>
            <w:tcW w:w="1178" w:type="dxa"/>
            <w:tcBorders>
              <w:top w:val="nil"/>
              <w:left w:val="nil"/>
              <w:bottom w:val="single" w:sz="4" w:space="0" w:color="auto"/>
              <w:right w:val="nil"/>
            </w:tcBorders>
            <w:shd w:val="clear" w:color="auto" w:fill="auto"/>
            <w:noWrap/>
            <w:vAlign w:val="center"/>
            <w:hideMark/>
          </w:tcPr>
          <w:p w14:paraId="225980EE" w14:textId="77777777" w:rsidR="0088536F" w:rsidRPr="005362B1" w:rsidRDefault="0088536F" w:rsidP="00D9550E">
            <w:pPr>
              <w:spacing w:after="0"/>
              <w:jc w:val="center"/>
              <w:rPr>
                <w:color w:val="000000"/>
              </w:rPr>
            </w:pPr>
            <w:r w:rsidRPr="005362B1">
              <w:rPr>
                <w:color w:val="000000"/>
              </w:rPr>
              <w:t>2021</w:t>
            </w:r>
          </w:p>
        </w:tc>
        <w:tc>
          <w:tcPr>
            <w:tcW w:w="1178" w:type="dxa"/>
            <w:tcBorders>
              <w:top w:val="nil"/>
              <w:left w:val="nil"/>
              <w:bottom w:val="single" w:sz="4" w:space="0" w:color="auto"/>
              <w:right w:val="nil"/>
            </w:tcBorders>
            <w:shd w:val="clear" w:color="auto" w:fill="auto"/>
            <w:noWrap/>
            <w:vAlign w:val="center"/>
            <w:hideMark/>
          </w:tcPr>
          <w:p w14:paraId="5EB3F264" w14:textId="77777777" w:rsidR="0088536F" w:rsidRPr="005362B1" w:rsidRDefault="0088536F" w:rsidP="00D9550E">
            <w:pPr>
              <w:spacing w:after="0"/>
              <w:jc w:val="center"/>
              <w:rPr>
                <w:color w:val="000000"/>
              </w:rPr>
            </w:pPr>
            <w:r w:rsidRPr="005362B1">
              <w:rPr>
                <w:color w:val="000000"/>
              </w:rPr>
              <w:t>2022</w:t>
            </w:r>
          </w:p>
        </w:tc>
        <w:tc>
          <w:tcPr>
            <w:tcW w:w="1178" w:type="dxa"/>
            <w:tcBorders>
              <w:top w:val="nil"/>
              <w:left w:val="nil"/>
              <w:bottom w:val="single" w:sz="4" w:space="0" w:color="auto"/>
              <w:right w:val="nil"/>
            </w:tcBorders>
            <w:shd w:val="clear" w:color="auto" w:fill="auto"/>
            <w:noWrap/>
            <w:vAlign w:val="center"/>
            <w:hideMark/>
          </w:tcPr>
          <w:p w14:paraId="3866CE8E" w14:textId="77777777" w:rsidR="0088536F" w:rsidRPr="005362B1" w:rsidRDefault="0088536F" w:rsidP="00D9550E">
            <w:pPr>
              <w:spacing w:after="0"/>
              <w:jc w:val="center"/>
              <w:rPr>
                <w:color w:val="000000"/>
              </w:rPr>
            </w:pPr>
            <w:r w:rsidRPr="005362B1">
              <w:rPr>
                <w:color w:val="000000"/>
              </w:rPr>
              <w:t>2023</w:t>
            </w:r>
          </w:p>
        </w:tc>
        <w:tc>
          <w:tcPr>
            <w:tcW w:w="1178" w:type="dxa"/>
            <w:tcBorders>
              <w:top w:val="nil"/>
              <w:left w:val="nil"/>
              <w:bottom w:val="single" w:sz="4" w:space="0" w:color="auto"/>
              <w:right w:val="nil"/>
            </w:tcBorders>
            <w:shd w:val="clear" w:color="auto" w:fill="auto"/>
            <w:noWrap/>
            <w:vAlign w:val="center"/>
            <w:hideMark/>
          </w:tcPr>
          <w:p w14:paraId="5B0EEA76" w14:textId="77777777" w:rsidR="0088536F" w:rsidRPr="005362B1" w:rsidRDefault="0088536F" w:rsidP="00D9550E">
            <w:pPr>
              <w:spacing w:after="0"/>
              <w:jc w:val="center"/>
              <w:rPr>
                <w:color w:val="000000"/>
              </w:rPr>
            </w:pPr>
            <w:r w:rsidRPr="005362B1">
              <w:rPr>
                <w:color w:val="000000"/>
              </w:rPr>
              <w:t>2024</w:t>
            </w:r>
          </w:p>
        </w:tc>
      </w:tr>
      <w:tr w:rsidR="0088536F" w:rsidRPr="005362B1" w14:paraId="14560D07" w14:textId="77777777" w:rsidTr="00D9550E">
        <w:trPr>
          <w:trHeight w:val="257"/>
        </w:trPr>
        <w:tc>
          <w:tcPr>
            <w:tcW w:w="3168" w:type="dxa"/>
            <w:tcBorders>
              <w:top w:val="single" w:sz="4" w:space="0" w:color="auto"/>
              <w:left w:val="nil"/>
              <w:bottom w:val="nil"/>
              <w:right w:val="nil"/>
            </w:tcBorders>
            <w:shd w:val="clear" w:color="auto" w:fill="auto"/>
            <w:noWrap/>
            <w:vAlign w:val="center"/>
            <w:hideMark/>
          </w:tcPr>
          <w:p w14:paraId="16FDBB60" w14:textId="77777777" w:rsidR="0088536F" w:rsidRPr="005362B1" w:rsidRDefault="0088536F" w:rsidP="00D9550E">
            <w:pPr>
              <w:spacing w:after="0"/>
              <w:rPr>
                <w:color w:val="000000"/>
              </w:rPr>
            </w:pPr>
            <w:proofErr w:type="spellStart"/>
            <w:r w:rsidRPr="005362B1">
              <w:rPr>
                <w:color w:val="000000"/>
              </w:rPr>
              <w:t>Bairdi</w:t>
            </w:r>
            <w:proofErr w:type="spellEnd"/>
            <w:r w:rsidRPr="005362B1">
              <w:rPr>
                <w:color w:val="000000"/>
              </w:rPr>
              <w:t xml:space="preserve"> Tanner Crab</w:t>
            </w:r>
          </w:p>
        </w:tc>
        <w:tc>
          <w:tcPr>
            <w:tcW w:w="1178" w:type="dxa"/>
            <w:tcBorders>
              <w:top w:val="single" w:sz="4" w:space="0" w:color="auto"/>
              <w:left w:val="nil"/>
              <w:bottom w:val="nil"/>
              <w:right w:val="nil"/>
            </w:tcBorders>
            <w:shd w:val="clear" w:color="auto" w:fill="auto"/>
            <w:noWrap/>
            <w:vAlign w:val="center"/>
            <w:hideMark/>
          </w:tcPr>
          <w:p w14:paraId="1F0A05A7" w14:textId="77777777" w:rsidR="0088536F" w:rsidRPr="005362B1" w:rsidRDefault="0088536F" w:rsidP="00D9550E">
            <w:pPr>
              <w:spacing w:after="0"/>
              <w:jc w:val="center"/>
              <w:rPr>
                <w:color w:val="000000"/>
              </w:rPr>
            </w:pPr>
            <w:r w:rsidRPr="005362B1">
              <w:rPr>
                <w:color w:val="000000"/>
              </w:rPr>
              <w:t>166</w:t>
            </w:r>
          </w:p>
        </w:tc>
        <w:tc>
          <w:tcPr>
            <w:tcW w:w="1178" w:type="dxa"/>
            <w:tcBorders>
              <w:top w:val="single" w:sz="4" w:space="0" w:color="auto"/>
              <w:left w:val="nil"/>
              <w:bottom w:val="nil"/>
              <w:right w:val="nil"/>
            </w:tcBorders>
            <w:shd w:val="clear" w:color="auto" w:fill="auto"/>
            <w:noWrap/>
            <w:vAlign w:val="center"/>
            <w:hideMark/>
          </w:tcPr>
          <w:p w14:paraId="5E879ED9" w14:textId="77777777" w:rsidR="0088536F" w:rsidRPr="005362B1" w:rsidRDefault="0088536F" w:rsidP="00D9550E">
            <w:pPr>
              <w:spacing w:after="0"/>
              <w:jc w:val="center"/>
              <w:rPr>
                <w:color w:val="000000"/>
              </w:rPr>
            </w:pPr>
            <w:r w:rsidRPr="005362B1">
              <w:rPr>
                <w:color w:val="000000"/>
              </w:rPr>
              <w:t>30,372</w:t>
            </w:r>
          </w:p>
        </w:tc>
        <w:tc>
          <w:tcPr>
            <w:tcW w:w="1178" w:type="dxa"/>
            <w:tcBorders>
              <w:top w:val="single" w:sz="4" w:space="0" w:color="auto"/>
              <w:left w:val="nil"/>
              <w:bottom w:val="nil"/>
              <w:right w:val="nil"/>
            </w:tcBorders>
            <w:shd w:val="clear" w:color="auto" w:fill="auto"/>
            <w:noWrap/>
            <w:vAlign w:val="center"/>
            <w:hideMark/>
          </w:tcPr>
          <w:p w14:paraId="13E5DA1B" w14:textId="77777777" w:rsidR="0088536F" w:rsidRPr="005362B1" w:rsidRDefault="0088536F" w:rsidP="00D9550E">
            <w:pPr>
              <w:spacing w:after="0"/>
              <w:jc w:val="center"/>
              <w:rPr>
                <w:color w:val="000000"/>
              </w:rPr>
            </w:pPr>
            <w:r w:rsidRPr="005362B1">
              <w:rPr>
                <w:color w:val="000000"/>
              </w:rPr>
              <w:t>24,691</w:t>
            </w:r>
          </w:p>
        </w:tc>
        <w:tc>
          <w:tcPr>
            <w:tcW w:w="1178" w:type="dxa"/>
            <w:tcBorders>
              <w:top w:val="single" w:sz="4" w:space="0" w:color="auto"/>
              <w:left w:val="nil"/>
              <w:bottom w:val="nil"/>
              <w:right w:val="nil"/>
            </w:tcBorders>
            <w:shd w:val="clear" w:color="auto" w:fill="auto"/>
            <w:noWrap/>
            <w:vAlign w:val="center"/>
            <w:hideMark/>
          </w:tcPr>
          <w:p w14:paraId="73ECE72B" w14:textId="77777777" w:rsidR="0088536F" w:rsidRPr="005362B1" w:rsidRDefault="0088536F" w:rsidP="00D9550E">
            <w:pPr>
              <w:spacing w:after="0"/>
              <w:jc w:val="center"/>
              <w:rPr>
                <w:color w:val="000000"/>
              </w:rPr>
            </w:pPr>
            <w:r w:rsidRPr="005362B1">
              <w:rPr>
                <w:color w:val="000000"/>
              </w:rPr>
              <w:t>27,117</w:t>
            </w:r>
          </w:p>
        </w:tc>
        <w:tc>
          <w:tcPr>
            <w:tcW w:w="1178" w:type="dxa"/>
            <w:tcBorders>
              <w:top w:val="single" w:sz="4" w:space="0" w:color="auto"/>
              <w:left w:val="nil"/>
              <w:bottom w:val="nil"/>
              <w:right w:val="nil"/>
            </w:tcBorders>
            <w:shd w:val="clear" w:color="auto" w:fill="auto"/>
            <w:noWrap/>
            <w:vAlign w:val="center"/>
            <w:hideMark/>
          </w:tcPr>
          <w:p w14:paraId="626D40A6" w14:textId="77777777" w:rsidR="0088536F" w:rsidRPr="005362B1" w:rsidRDefault="0088536F" w:rsidP="00D9550E">
            <w:pPr>
              <w:spacing w:after="0"/>
              <w:jc w:val="center"/>
              <w:rPr>
                <w:color w:val="000000"/>
              </w:rPr>
            </w:pPr>
            <w:r w:rsidRPr="005362B1">
              <w:rPr>
                <w:color w:val="000000"/>
              </w:rPr>
              <w:t>10,771</w:t>
            </w:r>
          </w:p>
        </w:tc>
      </w:tr>
      <w:tr w:rsidR="0088536F" w:rsidRPr="005362B1" w14:paraId="701D560F" w14:textId="77777777" w:rsidTr="00D9550E">
        <w:trPr>
          <w:trHeight w:val="257"/>
        </w:trPr>
        <w:tc>
          <w:tcPr>
            <w:tcW w:w="3168" w:type="dxa"/>
            <w:tcBorders>
              <w:top w:val="nil"/>
              <w:left w:val="nil"/>
              <w:bottom w:val="nil"/>
              <w:right w:val="nil"/>
            </w:tcBorders>
            <w:shd w:val="clear" w:color="auto" w:fill="auto"/>
            <w:noWrap/>
            <w:vAlign w:val="center"/>
            <w:hideMark/>
          </w:tcPr>
          <w:p w14:paraId="443E8E86" w14:textId="77777777" w:rsidR="0088536F" w:rsidRPr="005362B1" w:rsidRDefault="0088536F" w:rsidP="00D9550E">
            <w:pPr>
              <w:spacing w:after="0"/>
              <w:rPr>
                <w:color w:val="000000"/>
              </w:rPr>
            </w:pPr>
            <w:r w:rsidRPr="005362B1">
              <w:rPr>
                <w:color w:val="000000"/>
              </w:rPr>
              <w:t>Blue King Crab</w:t>
            </w:r>
          </w:p>
        </w:tc>
        <w:tc>
          <w:tcPr>
            <w:tcW w:w="1178" w:type="dxa"/>
            <w:tcBorders>
              <w:top w:val="nil"/>
              <w:left w:val="nil"/>
              <w:bottom w:val="nil"/>
              <w:right w:val="nil"/>
            </w:tcBorders>
            <w:shd w:val="clear" w:color="auto" w:fill="auto"/>
            <w:noWrap/>
            <w:vAlign w:val="center"/>
            <w:hideMark/>
          </w:tcPr>
          <w:p w14:paraId="2EEE816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EE5F96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279E6AE5"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37791B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D1CACC9" w14:textId="77777777" w:rsidR="0088536F" w:rsidRPr="005362B1" w:rsidRDefault="0088536F" w:rsidP="00D9550E">
            <w:pPr>
              <w:spacing w:after="0"/>
              <w:jc w:val="center"/>
              <w:rPr>
                <w:color w:val="000000"/>
              </w:rPr>
            </w:pPr>
            <w:r w:rsidRPr="005362B1">
              <w:rPr>
                <w:color w:val="000000"/>
              </w:rPr>
              <w:t>0</w:t>
            </w:r>
          </w:p>
        </w:tc>
      </w:tr>
      <w:tr w:rsidR="0088536F" w:rsidRPr="005362B1" w14:paraId="13A64AF7" w14:textId="77777777" w:rsidTr="00D9550E">
        <w:trPr>
          <w:trHeight w:val="257"/>
        </w:trPr>
        <w:tc>
          <w:tcPr>
            <w:tcW w:w="3168" w:type="dxa"/>
            <w:tcBorders>
              <w:top w:val="nil"/>
              <w:left w:val="nil"/>
              <w:bottom w:val="nil"/>
              <w:right w:val="nil"/>
            </w:tcBorders>
            <w:shd w:val="clear" w:color="auto" w:fill="auto"/>
            <w:noWrap/>
            <w:vAlign w:val="center"/>
            <w:hideMark/>
          </w:tcPr>
          <w:p w14:paraId="307B82BF" w14:textId="77777777" w:rsidR="0088536F" w:rsidRPr="005362B1" w:rsidRDefault="0088536F" w:rsidP="00D9550E">
            <w:pPr>
              <w:spacing w:after="0"/>
              <w:rPr>
                <w:color w:val="000000"/>
              </w:rPr>
            </w:pPr>
            <w:r w:rsidRPr="005362B1">
              <w:rPr>
                <w:color w:val="000000"/>
              </w:rPr>
              <w:t>Chinook Salmon</w:t>
            </w:r>
          </w:p>
        </w:tc>
        <w:tc>
          <w:tcPr>
            <w:tcW w:w="1178" w:type="dxa"/>
            <w:tcBorders>
              <w:top w:val="nil"/>
              <w:left w:val="nil"/>
              <w:bottom w:val="nil"/>
              <w:right w:val="nil"/>
            </w:tcBorders>
            <w:shd w:val="clear" w:color="auto" w:fill="auto"/>
            <w:noWrap/>
            <w:vAlign w:val="center"/>
            <w:hideMark/>
          </w:tcPr>
          <w:p w14:paraId="0D53B8A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FDE806E" w14:textId="77777777" w:rsidR="0088536F" w:rsidRPr="005362B1" w:rsidRDefault="0088536F" w:rsidP="00D9550E">
            <w:pPr>
              <w:spacing w:after="0"/>
              <w:jc w:val="center"/>
              <w:rPr>
                <w:color w:val="000000"/>
              </w:rPr>
            </w:pPr>
            <w:r w:rsidRPr="005362B1">
              <w:rPr>
                <w:color w:val="000000"/>
              </w:rPr>
              <w:t>3,827</w:t>
            </w:r>
          </w:p>
        </w:tc>
        <w:tc>
          <w:tcPr>
            <w:tcW w:w="1178" w:type="dxa"/>
            <w:tcBorders>
              <w:top w:val="nil"/>
              <w:left w:val="nil"/>
              <w:bottom w:val="nil"/>
              <w:right w:val="nil"/>
            </w:tcBorders>
            <w:shd w:val="clear" w:color="auto" w:fill="auto"/>
            <w:noWrap/>
            <w:vAlign w:val="center"/>
            <w:hideMark/>
          </w:tcPr>
          <w:p w14:paraId="75F1DF8A"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5B199A55" w14:textId="77777777" w:rsidR="0088536F" w:rsidRPr="005362B1" w:rsidRDefault="0088536F" w:rsidP="00D9550E">
            <w:pPr>
              <w:spacing w:after="0"/>
              <w:jc w:val="center"/>
              <w:rPr>
                <w:color w:val="000000"/>
              </w:rPr>
            </w:pPr>
            <w:r w:rsidRPr="005362B1">
              <w:rPr>
                <w:color w:val="000000"/>
              </w:rPr>
              <w:t>857</w:t>
            </w:r>
          </w:p>
        </w:tc>
        <w:tc>
          <w:tcPr>
            <w:tcW w:w="1178" w:type="dxa"/>
            <w:tcBorders>
              <w:top w:val="nil"/>
              <w:left w:val="nil"/>
              <w:bottom w:val="nil"/>
              <w:right w:val="nil"/>
            </w:tcBorders>
            <w:shd w:val="clear" w:color="auto" w:fill="auto"/>
            <w:noWrap/>
            <w:vAlign w:val="center"/>
            <w:hideMark/>
          </w:tcPr>
          <w:p w14:paraId="0042899F" w14:textId="77777777" w:rsidR="0088536F" w:rsidRPr="005362B1" w:rsidRDefault="0088536F" w:rsidP="00D9550E">
            <w:pPr>
              <w:spacing w:after="0"/>
              <w:jc w:val="center"/>
              <w:rPr>
                <w:color w:val="000000"/>
              </w:rPr>
            </w:pPr>
            <w:r w:rsidRPr="005362B1">
              <w:rPr>
                <w:color w:val="000000"/>
              </w:rPr>
              <w:t>9</w:t>
            </w:r>
          </w:p>
        </w:tc>
      </w:tr>
      <w:tr w:rsidR="0088536F" w:rsidRPr="005362B1" w14:paraId="7272703C" w14:textId="77777777" w:rsidTr="00D9550E">
        <w:trPr>
          <w:trHeight w:val="257"/>
        </w:trPr>
        <w:tc>
          <w:tcPr>
            <w:tcW w:w="3168" w:type="dxa"/>
            <w:tcBorders>
              <w:top w:val="nil"/>
              <w:left w:val="nil"/>
              <w:bottom w:val="nil"/>
              <w:right w:val="nil"/>
            </w:tcBorders>
            <w:shd w:val="clear" w:color="auto" w:fill="auto"/>
            <w:noWrap/>
            <w:vAlign w:val="center"/>
            <w:hideMark/>
          </w:tcPr>
          <w:p w14:paraId="6D96B408" w14:textId="77777777" w:rsidR="0088536F" w:rsidRPr="005362B1" w:rsidRDefault="0088536F" w:rsidP="00D9550E">
            <w:pPr>
              <w:spacing w:after="0"/>
              <w:rPr>
                <w:color w:val="000000"/>
              </w:rPr>
            </w:pPr>
            <w:r w:rsidRPr="005362B1">
              <w:rPr>
                <w:color w:val="000000"/>
              </w:rPr>
              <w:t>Golden (Brown) King Crab</w:t>
            </w:r>
          </w:p>
        </w:tc>
        <w:tc>
          <w:tcPr>
            <w:tcW w:w="1178" w:type="dxa"/>
            <w:tcBorders>
              <w:top w:val="nil"/>
              <w:left w:val="nil"/>
              <w:bottom w:val="nil"/>
              <w:right w:val="nil"/>
            </w:tcBorders>
            <w:shd w:val="clear" w:color="auto" w:fill="auto"/>
            <w:noWrap/>
            <w:vAlign w:val="center"/>
            <w:hideMark/>
          </w:tcPr>
          <w:p w14:paraId="498577FF" w14:textId="77777777" w:rsidR="0088536F" w:rsidRPr="005362B1" w:rsidRDefault="0088536F" w:rsidP="00D9550E">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20593CA4" w14:textId="77777777" w:rsidR="0088536F" w:rsidRPr="005362B1" w:rsidRDefault="0088536F" w:rsidP="00D9550E">
            <w:pPr>
              <w:spacing w:after="0"/>
              <w:jc w:val="center"/>
              <w:rPr>
                <w:color w:val="000000"/>
              </w:rPr>
            </w:pPr>
            <w:r w:rsidRPr="005362B1">
              <w:rPr>
                <w:color w:val="000000"/>
              </w:rPr>
              <w:t>26</w:t>
            </w:r>
          </w:p>
        </w:tc>
        <w:tc>
          <w:tcPr>
            <w:tcW w:w="1178" w:type="dxa"/>
            <w:tcBorders>
              <w:top w:val="nil"/>
              <w:left w:val="nil"/>
              <w:bottom w:val="nil"/>
              <w:right w:val="nil"/>
            </w:tcBorders>
            <w:shd w:val="clear" w:color="auto" w:fill="auto"/>
            <w:noWrap/>
            <w:vAlign w:val="center"/>
            <w:hideMark/>
          </w:tcPr>
          <w:p w14:paraId="1A78329A" w14:textId="77777777" w:rsidR="0088536F" w:rsidRPr="005362B1" w:rsidRDefault="0088536F" w:rsidP="00D9550E">
            <w:pPr>
              <w:spacing w:after="0"/>
              <w:jc w:val="center"/>
              <w:rPr>
                <w:color w:val="000000"/>
              </w:rPr>
            </w:pPr>
            <w:r w:rsidRPr="005362B1">
              <w:rPr>
                <w:color w:val="000000"/>
              </w:rPr>
              <w:t>16</w:t>
            </w:r>
          </w:p>
        </w:tc>
        <w:tc>
          <w:tcPr>
            <w:tcW w:w="1178" w:type="dxa"/>
            <w:tcBorders>
              <w:top w:val="nil"/>
              <w:left w:val="nil"/>
              <w:bottom w:val="nil"/>
              <w:right w:val="nil"/>
            </w:tcBorders>
            <w:shd w:val="clear" w:color="auto" w:fill="auto"/>
            <w:noWrap/>
            <w:vAlign w:val="center"/>
            <w:hideMark/>
          </w:tcPr>
          <w:p w14:paraId="1039FB51" w14:textId="77777777" w:rsidR="0088536F" w:rsidRPr="005362B1" w:rsidRDefault="0088536F" w:rsidP="00D9550E">
            <w:pPr>
              <w:spacing w:after="0"/>
              <w:jc w:val="center"/>
              <w:rPr>
                <w:color w:val="000000"/>
              </w:rPr>
            </w:pPr>
            <w:r w:rsidRPr="005362B1">
              <w:rPr>
                <w:color w:val="000000"/>
              </w:rPr>
              <w:t>81</w:t>
            </w:r>
          </w:p>
        </w:tc>
        <w:tc>
          <w:tcPr>
            <w:tcW w:w="1178" w:type="dxa"/>
            <w:tcBorders>
              <w:top w:val="nil"/>
              <w:left w:val="nil"/>
              <w:bottom w:val="nil"/>
              <w:right w:val="nil"/>
            </w:tcBorders>
            <w:shd w:val="clear" w:color="auto" w:fill="auto"/>
            <w:noWrap/>
            <w:vAlign w:val="center"/>
            <w:hideMark/>
          </w:tcPr>
          <w:p w14:paraId="1B6AFCD6" w14:textId="77777777" w:rsidR="0088536F" w:rsidRPr="005362B1" w:rsidRDefault="0088536F" w:rsidP="00D9550E">
            <w:pPr>
              <w:spacing w:after="0"/>
              <w:jc w:val="center"/>
              <w:rPr>
                <w:color w:val="000000"/>
              </w:rPr>
            </w:pPr>
            <w:r w:rsidRPr="005362B1">
              <w:rPr>
                <w:color w:val="000000"/>
              </w:rPr>
              <w:t>280</w:t>
            </w:r>
          </w:p>
        </w:tc>
      </w:tr>
      <w:tr w:rsidR="0088536F" w:rsidRPr="005362B1" w14:paraId="7BBAC529" w14:textId="77777777" w:rsidTr="00D9550E">
        <w:trPr>
          <w:trHeight w:val="257"/>
        </w:trPr>
        <w:tc>
          <w:tcPr>
            <w:tcW w:w="3168" w:type="dxa"/>
            <w:tcBorders>
              <w:top w:val="nil"/>
              <w:left w:val="nil"/>
              <w:bottom w:val="nil"/>
              <w:right w:val="nil"/>
            </w:tcBorders>
            <w:shd w:val="clear" w:color="auto" w:fill="auto"/>
            <w:noWrap/>
            <w:vAlign w:val="center"/>
            <w:hideMark/>
          </w:tcPr>
          <w:p w14:paraId="2B48AD7A" w14:textId="77777777" w:rsidR="0088536F" w:rsidRPr="005362B1" w:rsidRDefault="0088536F" w:rsidP="00D9550E">
            <w:pPr>
              <w:spacing w:after="0"/>
              <w:rPr>
                <w:color w:val="000000"/>
              </w:rPr>
            </w:pPr>
            <w:r w:rsidRPr="005362B1">
              <w:rPr>
                <w:color w:val="000000"/>
              </w:rPr>
              <w:t>Halibut</w:t>
            </w:r>
          </w:p>
        </w:tc>
        <w:tc>
          <w:tcPr>
            <w:tcW w:w="1178" w:type="dxa"/>
            <w:tcBorders>
              <w:top w:val="nil"/>
              <w:left w:val="nil"/>
              <w:bottom w:val="nil"/>
              <w:right w:val="nil"/>
            </w:tcBorders>
            <w:shd w:val="clear" w:color="auto" w:fill="auto"/>
            <w:noWrap/>
            <w:vAlign w:val="center"/>
            <w:hideMark/>
          </w:tcPr>
          <w:p w14:paraId="1E33E894" w14:textId="77777777" w:rsidR="0088536F" w:rsidRPr="005362B1" w:rsidRDefault="0088536F" w:rsidP="00D9550E">
            <w:pPr>
              <w:spacing w:after="0"/>
              <w:jc w:val="center"/>
              <w:rPr>
                <w:color w:val="000000"/>
              </w:rPr>
            </w:pPr>
            <w:r w:rsidRPr="005362B1">
              <w:rPr>
                <w:color w:val="000000"/>
              </w:rPr>
              <w:t>19</w:t>
            </w:r>
          </w:p>
        </w:tc>
        <w:tc>
          <w:tcPr>
            <w:tcW w:w="1178" w:type="dxa"/>
            <w:tcBorders>
              <w:top w:val="nil"/>
              <w:left w:val="nil"/>
              <w:bottom w:val="nil"/>
              <w:right w:val="nil"/>
            </w:tcBorders>
            <w:shd w:val="clear" w:color="auto" w:fill="auto"/>
            <w:noWrap/>
            <w:vAlign w:val="center"/>
            <w:hideMark/>
          </w:tcPr>
          <w:p w14:paraId="486E45A4" w14:textId="77777777" w:rsidR="0088536F" w:rsidRPr="005362B1" w:rsidRDefault="0088536F" w:rsidP="00D9550E">
            <w:pPr>
              <w:spacing w:after="0"/>
              <w:jc w:val="center"/>
              <w:rPr>
                <w:color w:val="000000"/>
              </w:rPr>
            </w:pPr>
            <w:r w:rsidRPr="005362B1">
              <w:rPr>
                <w:color w:val="000000"/>
              </w:rPr>
              <w:t>599</w:t>
            </w:r>
          </w:p>
        </w:tc>
        <w:tc>
          <w:tcPr>
            <w:tcW w:w="1178" w:type="dxa"/>
            <w:tcBorders>
              <w:top w:val="nil"/>
              <w:left w:val="nil"/>
              <w:bottom w:val="nil"/>
              <w:right w:val="nil"/>
            </w:tcBorders>
            <w:shd w:val="clear" w:color="auto" w:fill="auto"/>
            <w:noWrap/>
            <w:vAlign w:val="center"/>
            <w:hideMark/>
          </w:tcPr>
          <w:p w14:paraId="4972702E" w14:textId="77777777" w:rsidR="0088536F" w:rsidRPr="005362B1" w:rsidRDefault="0088536F" w:rsidP="00D9550E">
            <w:pPr>
              <w:spacing w:after="0"/>
              <w:jc w:val="center"/>
              <w:rPr>
                <w:color w:val="000000"/>
              </w:rPr>
            </w:pPr>
            <w:r w:rsidRPr="005362B1">
              <w:rPr>
                <w:color w:val="000000"/>
              </w:rPr>
              <w:t>353</w:t>
            </w:r>
          </w:p>
        </w:tc>
        <w:tc>
          <w:tcPr>
            <w:tcW w:w="1178" w:type="dxa"/>
            <w:tcBorders>
              <w:top w:val="nil"/>
              <w:left w:val="nil"/>
              <w:bottom w:val="nil"/>
              <w:right w:val="nil"/>
            </w:tcBorders>
            <w:shd w:val="clear" w:color="auto" w:fill="auto"/>
            <w:noWrap/>
            <w:vAlign w:val="center"/>
            <w:hideMark/>
          </w:tcPr>
          <w:p w14:paraId="4646791D" w14:textId="77777777" w:rsidR="0088536F" w:rsidRPr="005362B1" w:rsidRDefault="0088536F" w:rsidP="00D9550E">
            <w:pPr>
              <w:spacing w:after="0"/>
              <w:jc w:val="center"/>
              <w:rPr>
                <w:color w:val="000000"/>
              </w:rPr>
            </w:pPr>
            <w:r w:rsidRPr="005362B1">
              <w:rPr>
                <w:color w:val="000000"/>
              </w:rPr>
              <w:t>409</w:t>
            </w:r>
          </w:p>
        </w:tc>
        <w:tc>
          <w:tcPr>
            <w:tcW w:w="1178" w:type="dxa"/>
            <w:tcBorders>
              <w:top w:val="nil"/>
              <w:left w:val="nil"/>
              <w:bottom w:val="nil"/>
              <w:right w:val="nil"/>
            </w:tcBorders>
            <w:shd w:val="clear" w:color="auto" w:fill="auto"/>
            <w:noWrap/>
            <w:vAlign w:val="center"/>
            <w:hideMark/>
          </w:tcPr>
          <w:p w14:paraId="18A136AA" w14:textId="77777777" w:rsidR="0088536F" w:rsidRPr="005362B1" w:rsidRDefault="0088536F" w:rsidP="00D9550E">
            <w:pPr>
              <w:spacing w:after="0"/>
              <w:jc w:val="center"/>
              <w:rPr>
                <w:color w:val="000000"/>
              </w:rPr>
            </w:pPr>
            <w:r w:rsidRPr="005362B1">
              <w:rPr>
                <w:color w:val="000000"/>
              </w:rPr>
              <w:t>317</w:t>
            </w:r>
          </w:p>
        </w:tc>
      </w:tr>
      <w:tr w:rsidR="0088536F" w:rsidRPr="005362B1" w14:paraId="55B1535A" w14:textId="77777777" w:rsidTr="00D9550E">
        <w:trPr>
          <w:trHeight w:val="257"/>
        </w:trPr>
        <w:tc>
          <w:tcPr>
            <w:tcW w:w="3168" w:type="dxa"/>
            <w:tcBorders>
              <w:top w:val="nil"/>
              <w:left w:val="nil"/>
              <w:bottom w:val="nil"/>
              <w:right w:val="nil"/>
            </w:tcBorders>
            <w:shd w:val="clear" w:color="auto" w:fill="auto"/>
            <w:noWrap/>
            <w:vAlign w:val="center"/>
            <w:hideMark/>
          </w:tcPr>
          <w:p w14:paraId="472AB8F2" w14:textId="77777777" w:rsidR="0088536F" w:rsidRPr="005362B1" w:rsidRDefault="0088536F" w:rsidP="00D9550E">
            <w:pPr>
              <w:spacing w:after="0"/>
              <w:rPr>
                <w:color w:val="000000"/>
              </w:rPr>
            </w:pPr>
            <w:r w:rsidRPr="005362B1">
              <w:rPr>
                <w:color w:val="000000"/>
              </w:rPr>
              <w:t>Herring</w:t>
            </w:r>
          </w:p>
        </w:tc>
        <w:tc>
          <w:tcPr>
            <w:tcW w:w="1178" w:type="dxa"/>
            <w:tcBorders>
              <w:top w:val="nil"/>
              <w:left w:val="nil"/>
              <w:bottom w:val="nil"/>
              <w:right w:val="nil"/>
            </w:tcBorders>
            <w:shd w:val="clear" w:color="auto" w:fill="auto"/>
            <w:noWrap/>
            <w:vAlign w:val="center"/>
            <w:hideMark/>
          </w:tcPr>
          <w:p w14:paraId="4D05E9EA"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6EB9337"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467BA3AF"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10435069"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1708BD6" w14:textId="77777777" w:rsidR="0088536F" w:rsidRPr="005362B1" w:rsidRDefault="0088536F" w:rsidP="00D9550E">
            <w:pPr>
              <w:spacing w:after="0"/>
              <w:jc w:val="center"/>
              <w:rPr>
                <w:color w:val="000000"/>
              </w:rPr>
            </w:pPr>
            <w:r w:rsidRPr="005362B1">
              <w:rPr>
                <w:color w:val="000000"/>
              </w:rPr>
              <w:t>0</w:t>
            </w:r>
          </w:p>
        </w:tc>
      </w:tr>
      <w:tr w:rsidR="0088536F" w:rsidRPr="005362B1" w14:paraId="1A9A171E" w14:textId="77777777" w:rsidTr="00D9550E">
        <w:trPr>
          <w:trHeight w:val="257"/>
        </w:trPr>
        <w:tc>
          <w:tcPr>
            <w:tcW w:w="3168" w:type="dxa"/>
            <w:tcBorders>
              <w:top w:val="nil"/>
              <w:left w:val="nil"/>
              <w:bottom w:val="nil"/>
              <w:right w:val="nil"/>
            </w:tcBorders>
            <w:shd w:val="clear" w:color="auto" w:fill="auto"/>
            <w:noWrap/>
            <w:vAlign w:val="center"/>
            <w:hideMark/>
          </w:tcPr>
          <w:p w14:paraId="0ED78FE5" w14:textId="77777777" w:rsidR="0088536F" w:rsidRPr="005362B1" w:rsidRDefault="0088536F" w:rsidP="00D9550E">
            <w:pPr>
              <w:spacing w:after="0"/>
              <w:rPr>
                <w:color w:val="000000"/>
              </w:rPr>
            </w:pPr>
            <w:r w:rsidRPr="005362B1">
              <w:rPr>
                <w:color w:val="000000"/>
              </w:rPr>
              <w:t>Non-Chinook Salmon</w:t>
            </w:r>
          </w:p>
        </w:tc>
        <w:tc>
          <w:tcPr>
            <w:tcW w:w="1178" w:type="dxa"/>
            <w:tcBorders>
              <w:top w:val="nil"/>
              <w:left w:val="nil"/>
              <w:bottom w:val="nil"/>
              <w:right w:val="nil"/>
            </w:tcBorders>
            <w:shd w:val="clear" w:color="auto" w:fill="auto"/>
            <w:noWrap/>
            <w:vAlign w:val="center"/>
            <w:hideMark/>
          </w:tcPr>
          <w:p w14:paraId="7EB80E38"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760665DD"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6E7EC24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0FF0D6E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nil"/>
              <w:right w:val="nil"/>
            </w:tcBorders>
            <w:shd w:val="clear" w:color="auto" w:fill="auto"/>
            <w:noWrap/>
            <w:vAlign w:val="center"/>
            <w:hideMark/>
          </w:tcPr>
          <w:p w14:paraId="2571D236" w14:textId="77777777" w:rsidR="0088536F" w:rsidRPr="005362B1" w:rsidRDefault="0088536F" w:rsidP="00D9550E">
            <w:pPr>
              <w:spacing w:after="0"/>
              <w:jc w:val="center"/>
              <w:rPr>
                <w:color w:val="000000"/>
              </w:rPr>
            </w:pPr>
            <w:r w:rsidRPr="005362B1">
              <w:rPr>
                <w:color w:val="000000"/>
              </w:rPr>
              <w:t>8</w:t>
            </w:r>
          </w:p>
        </w:tc>
      </w:tr>
      <w:tr w:rsidR="0088536F" w:rsidRPr="005362B1" w14:paraId="63C06D2B" w14:textId="77777777" w:rsidTr="00D9550E">
        <w:trPr>
          <w:trHeight w:val="257"/>
        </w:trPr>
        <w:tc>
          <w:tcPr>
            <w:tcW w:w="3168" w:type="dxa"/>
            <w:tcBorders>
              <w:top w:val="nil"/>
              <w:left w:val="nil"/>
              <w:right w:val="nil"/>
            </w:tcBorders>
            <w:shd w:val="clear" w:color="auto" w:fill="auto"/>
            <w:noWrap/>
            <w:vAlign w:val="center"/>
            <w:hideMark/>
          </w:tcPr>
          <w:p w14:paraId="2475A7E7" w14:textId="77777777" w:rsidR="0088536F" w:rsidRPr="005362B1" w:rsidRDefault="0088536F" w:rsidP="00D9550E">
            <w:pPr>
              <w:spacing w:after="0"/>
              <w:rPr>
                <w:color w:val="000000"/>
              </w:rPr>
            </w:pPr>
            <w:proofErr w:type="spellStart"/>
            <w:r w:rsidRPr="005362B1">
              <w:rPr>
                <w:color w:val="000000"/>
              </w:rPr>
              <w:t>Opilio</w:t>
            </w:r>
            <w:proofErr w:type="spellEnd"/>
            <w:r w:rsidRPr="005362B1">
              <w:rPr>
                <w:color w:val="000000"/>
              </w:rPr>
              <w:t xml:space="preserve"> Tanner (Snow) Crab</w:t>
            </w:r>
          </w:p>
        </w:tc>
        <w:tc>
          <w:tcPr>
            <w:tcW w:w="1178" w:type="dxa"/>
            <w:tcBorders>
              <w:top w:val="nil"/>
              <w:left w:val="nil"/>
              <w:right w:val="nil"/>
            </w:tcBorders>
            <w:shd w:val="clear" w:color="auto" w:fill="auto"/>
            <w:noWrap/>
            <w:vAlign w:val="center"/>
            <w:hideMark/>
          </w:tcPr>
          <w:p w14:paraId="50B6FFC4" w14:textId="77777777" w:rsidR="0088536F" w:rsidRPr="005362B1" w:rsidRDefault="0088536F" w:rsidP="00D9550E">
            <w:pPr>
              <w:spacing w:after="0"/>
              <w:jc w:val="center"/>
              <w:rPr>
                <w:color w:val="000000"/>
              </w:rPr>
            </w:pPr>
            <w:r w:rsidRPr="005362B1">
              <w:rPr>
                <w:color w:val="000000"/>
              </w:rPr>
              <w:t>9</w:t>
            </w:r>
          </w:p>
        </w:tc>
        <w:tc>
          <w:tcPr>
            <w:tcW w:w="1178" w:type="dxa"/>
            <w:tcBorders>
              <w:top w:val="nil"/>
              <w:left w:val="nil"/>
              <w:right w:val="nil"/>
            </w:tcBorders>
            <w:shd w:val="clear" w:color="auto" w:fill="auto"/>
            <w:noWrap/>
            <w:vAlign w:val="center"/>
            <w:hideMark/>
          </w:tcPr>
          <w:p w14:paraId="177EDA8C"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7892E64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36982AB3"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right w:val="nil"/>
            </w:tcBorders>
            <w:shd w:val="clear" w:color="auto" w:fill="auto"/>
            <w:noWrap/>
            <w:vAlign w:val="center"/>
            <w:hideMark/>
          </w:tcPr>
          <w:p w14:paraId="06AADBD7" w14:textId="77777777" w:rsidR="0088536F" w:rsidRPr="005362B1" w:rsidRDefault="0088536F" w:rsidP="00D9550E">
            <w:pPr>
              <w:spacing w:after="0"/>
              <w:jc w:val="center"/>
              <w:rPr>
                <w:color w:val="000000"/>
              </w:rPr>
            </w:pPr>
            <w:r w:rsidRPr="005362B1">
              <w:rPr>
                <w:color w:val="000000"/>
              </w:rPr>
              <w:t>0</w:t>
            </w:r>
          </w:p>
        </w:tc>
      </w:tr>
      <w:tr w:rsidR="0088536F" w:rsidRPr="005362B1" w14:paraId="1A1B2D44" w14:textId="77777777" w:rsidTr="00D9550E">
        <w:trPr>
          <w:trHeight w:val="257"/>
        </w:trPr>
        <w:tc>
          <w:tcPr>
            <w:tcW w:w="3168" w:type="dxa"/>
            <w:tcBorders>
              <w:top w:val="nil"/>
              <w:left w:val="nil"/>
              <w:bottom w:val="single" w:sz="4" w:space="0" w:color="auto"/>
              <w:right w:val="nil"/>
            </w:tcBorders>
            <w:shd w:val="clear" w:color="auto" w:fill="auto"/>
            <w:noWrap/>
            <w:vAlign w:val="center"/>
            <w:hideMark/>
          </w:tcPr>
          <w:p w14:paraId="6828EEF3" w14:textId="77777777" w:rsidR="0088536F" w:rsidRPr="005362B1" w:rsidRDefault="0088536F" w:rsidP="00D9550E">
            <w:pPr>
              <w:spacing w:after="0"/>
              <w:rPr>
                <w:color w:val="000000"/>
              </w:rPr>
            </w:pPr>
            <w:r w:rsidRPr="005362B1">
              <w:rPr>
                <w:color w:val="000000"/>
              </w:rPr>
              <w:t>Red King Crab</w:t>
            </w:r>
          </w:p>
        </w:tc>
        <w:tc>
          <w:tcPr>
            <w:tcW w:w="1178" w:type="dxa"/>
            <w:tcBorders>
              <w:top w:val="nil"/>
              <w:left w:val="nil"/>
              <w:bottom w:val="single" w:sz="4" w:space="0" w:color="auto"/>
              <w:right w:val="nil"/>
            </w:tcBorders>
            <w:shd w:val="clear" w:color="auto" w:fill="auto"/>
            <w:noWrap/>
            <w:vAlign w:val="center"/>
            <w:hideMark/>
          </w:tcPr>
          <w:p w14:paraId="0563C270"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5F26F437" w14:textId="77777777" w:rsidR="0088536F" w:rsidRPr="005362B1" w:rsidRDefault="0088536F" w:rsidP="00D9550E">
            <w:pPr>
              <w:spacing w:after="0"/>
              <w:jc w:val="center"/>
              <w:rPr>
                <w:color w:val="000000"/>
              </w:rPr>
            </w:pPr>
            <w:r w:rsidRPr="005362B1">
              <w:rPr>
                <w:color w:val="000000"/>
              </w:rPr>
              <w:t>10</w:t>
            </w:r>
          </w:p>
        </w:tc>
        <w:tc>
          <w:tcPr>
            <w:tcW w:w="1178" w:type="dxa"/>
            <w:tcBorders>
              <w:top w:val="nil"/>
              <w:left w:val="nil"/>
              <w:bottom w:val="single" w:sz="4" w:space="0" w:color="auto"/>
              <w:right w:val="nil"/>
            </w:tcBorders>
            <w:shd w:val="clear" w:color="auto" w:fill="auto"/>
            <w:noWrap/>
            <w:vAlign w:val="center"/>
            <w:hideMark/>
          </w:tcPr>
          <w:p w14:paraId="7473BE4A"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175814B2" w14:textId="77777777" w:rsidR="0088536F" w:rsidRPr="005362B1" w:rsidRDefault="0088536F" w:rsidP="00D9550E">
            <w:pPr>
              <w:spacing w:after="0"/>
              <w:jc w:val="center"/>
              <w:rPr>
                <w:color w:val="000000"/>
              </w:rPr>
            </w:pPr>
            <w:r w:rsidRPr="005362B1">
              <w:rPr>
                <w:color w:val="000000"/>
              </w:rPr>
              <w:t>0</w:t>
            </w:r>
          </w:p>
        </w:tc>
        <w:tc>
          <w:tcPr>
            <w:tcW w:w="1178" w:type="dxa"/>
            <w:tcBorders>
              <w:top w:val="nil"/>
              <w:left w:val="nil"/>
              <w:bottom w:val="single" w:sz="4" w:space="0" w:color="auto"/>
              <w:right w:val="nil"/>
            </w:tcBorders>
            <w:shd w:val="clear" w:color="auto" w:fill="auto"/>
            <w:noWrap/>
            <w:vAlign w:val="center"/>
            <w:hideMark/>
          </w:tcPr>
          <w:p w14:paraId="291EB53A" w14:textId="77777777" w:rsidR="0088536F" w:rsidRPr="005362B1" w:rsidRDefault="0088536F" w:rsidP="00D9550E">
            <w:pPr>
              <w:spacing w:after="0"/>
              <w:jc w:val="center"/>
              <w:rPr>
                <w:color w:val="000000"/>
              </w:rPr>
            </w:pPr>
            <w:r w:rsidRPr="005362B1">
              <w:rPr>
                <w:color w:val="000000"/>
              </w:rPr>
              <w:t>0</w:t>
            </w:r>
          </w:p>
        </w:tc>
      </w:tr>
    </w:tbl>
    <w:p w14:paraId="7DA5FE88" w14:textId="77777777" w:rsidR="0088536F" w:rsidRPr="005362B1" w:rsidRDefault="0088536F" w:rsidP="0088536F">
      <w:pPr>
        <w:spacing w:after="200" w:line="276" w:lineRule="auto"/>
      </w:pPr>
      <w:r w:rsidRPr="005362B1">
        <w:br w:type="page"/>
      </w:r>
    </w:p>
    <w:p w14:paraId="64229C38" w14:textId="77777777" w:rsidR="0088536F" w:rsidRPr="005362B1" w:rsidRDefault="0088536F" w:rsidP="0088536F">
      <w:pPr>
        <w:pStyle w:val="Heading5"/>
      </w:pPr>
      <w:r w:rsidRPr="005362B1">
        <w:lastRenderedPageBreak/>
        <w:t>Table 2.7. Incidental catch (t or birds by number) of non-target species groups by GOA Pacific cod fisheries (as of 2023-10-20). 0.00 indicates ≤0.005 tons, a blank indicates no catch or confidential data.</w:t>
      </w:r>
    </w:p>
    <w:tbl>
      <w:tblPr>
        <w:tblW w:w="0" w:type="auto"/>
        <w:jc w:val="center"/>
        <w:tblLook w:val="04A0" w:firstRow="1" w:lastRow="0" w:firstColumn="1" w:lastColumn="0" w:noHBand="0" w:noVBand="1"/>
      </w:tblPr>
      <w:tblGrid>
        <w:gridCol w:w="4707"/>
        <w:gridCol w:w="656"/>
        <w:gridCol w:w="821"/>
        <w:gridCol w:w="821"/>
        <w:gridCol w:w="821"/>
        <w:gridCol w:w="711"/>
      </w:tblGrid>
      <w:tr w:rsidR="0088536F" w:rsidRPr="005362B1" w14:paraId="7647250B" w14:textId="77777777" w:rsidTr="00D9550E">
        <w:trPr>
          <w:trHeight w:val="300"/>
          <w:jc w:val="center"/>
        </w:trPr>
        <w:tc>
          <w:tcPr>
            <w:tcW w:w="0" w:type="auto"/>
            <w:tcBorders>
              <w:top w:val="double" w:sz="4" w:space="0" w:color="auto"/>
              <w:bottom w:val="double" w:sz="4" w:space="0" w:color="auto"/>
            </w:tcBorders>
            <w:shd w:val="clear" w:color="auto" w:fill="auto"/>
            <w:vAlign w:val="bottom"/>
            <w:hideMark/>
          </w:tcPr>
          <w:p w14:paraId="1ECFF114" w14:textId="77777777" w:rsidR="0088536F" w:rsidRPr="005362B1" w:rsidRDefault="0088536F" w:rsidP="00D9550E">
            <w:pPr>
              <w:spacing w:after="0"/>
              <w:rPr>
                <w:b/>
                <w:color w:val="000000"/>
              </w:rPr>
            </w:pPr>
            <w:r w:rsidRPr="005362B1">
              <w:rPr>
                <w:color w:val="000000"/>
              </w:rPr>
              <w:t>Species Group</w:t>
            </w:r>
          </w:p>
        </w:tc>
        <w:tc>
          <w:tcPr>
            <w:tcW w:w="0" w:type="auto"/>
            <w:tcBorders>
              <w:top w:val="double" w:sz="4" w:space="0" w:color="auto"/>
              <w:bottom w:val="double" w:sz="4" w:space="0" w:color="auto"/>
            </w:tcBorders>
            <w:shd w:val="clear" w:color="auto" w:fill="auto"/>
            <w:vAlign w:val="bottom"/>
            <w:hideMark/>
          </w:tcPr>
          <w:p w14:paraId="2A6052DA" w14:textId="77777777" w:rsidR="0088536F" w:rsidRPr="005362B1" w:rsidRDefault="0088536F" w:rsidP="00D9550E">
            <w:pPr>
              <w:spacing w:after="0"/>
              <w:jc w:val="right"/>
              <w:rPr>
                <w:b/>
                <w:bCs/>
                <w:color w:val="000000" w:themeColor="text1"/>
              </w:rPr>
            </w:pPr>
            <w:r w:rsidRPr="005362B1">
              <w:rPr>
                <w:color w:val="000000"/>
              </w:rPr>
              <w:t>2020</w:t>
            </w:r>
          </w:p>
        </w:tc>
        <w:tc>
          <w:tcPr>
            <w:tcW w:w="0" w:type="auto"/>
            <w:tcBorders>
              <w:top w:val="double" w:sz="4" w:space="0" w:color="auto"/>
              <w:bottom w:val="double" w:sz="4" w:space="0" w:color="auto"/>
            </w:tcBorders>
            <w:shd w:val="clear" w:color="auto" w:fill="auto"/>
            <w:vAlign w:val="bottom"/>
            <w:hideMark/>
          </w:tcPr>
          <w:p w14:paraId="4C572CB7" w14:textId="77777777" w:rsidR="0088536F" w:rsidRPr="005362B1" w:rsidRDefault="0088536F" w:rsidP="00D9550E">
            <w:pPr>
              <w:spacing w:after="0"/>
              <w:jc w:val="right"/>
              <w:rPr>
                <w:b/>
                <w:bCs/>
                <w:color w:val="000000" w:themeColor="text1"/>
              </w:rPr>
            </w:pPr>
            <w:r w:rsidRPr="005362B1">
              <w:rPr>
                <w:color w:val="000000"/>
              </w:rPr>
              <w:t>2021</w:t>
            </w:r>
          </w:p>
        </w:tc>
        <w:tc>
          <w:tcPr>
            <w:tcW w:w="0" w:type="auto"/>
            <w:tcBorders>
              <w:top w:val="double" w:sz="4" w:space="0" w:color="auto"/>
              <w:bottom w:val="double" w:sz="4" w:space="0" w:color="auto"/>
            </w:tcBorders>
            <w:shd w:val="clear" w:color="auto" w:fill="auto"/>
            <w:vAlign w:val="bottom"/>
            <w:hideMark/>
          </w:tcPr>
          <w:p w14:paraId="475B592C" w14:textId="77777777" w:rsidR="0088536F" w:rsidRPr="005362B1" w:rsidRDefault="0088536F" w:rsidP="00D9550E">
            <w:pPr>
              <w:spacing w:after="0"/>
              <w:jc w:val="right"/>
              <w:rPr>
                <w:b/>
                <w:bCs/>
                <w:color w:val="000000" w:themeColor="text1"/>
              </w:rPr>
            </w:pPr>
            <w:r w:rsidRPr="005362B1">
              <w:rPr>
                <w:color w:val="000000"/>
              </w:rPr>
              <w:t>2022</w:t>
            </w:r>
          </w:p>
        </w:tc>
        <w:tc>
          <w:tcPr>
            <w:tcW w:w="0" w:type="auto"/>
            <w:tcBorders>
              <w:top w:val="double" w:sz="4" w:space="0" w:color="auto"/>
              <w:bottom w:val="double" w:sz="4" w:space="0" w:color="auto"/>
            </w:tcBorders>
            <w:shd w:val="clear" w:color="auto" w:fill="auto"/>
            <w:vAlign w:val="bottom"/>
            <w:hideMark/>
          </w:tcPr>
          <w:p w14:paraId="1678CE05" w14:textId="77777777" w:rsidR="0088536F" w:rsidRPr="005362B1" w:rsidRDefault="0088536F" w:rsidP="00D9550E">
            <w:pPr>
              <w:spacing w:after="0"/>
              <w:jc w:val="right"/>
              <w:rPr>
                <w:b/>
                <w:bCs/>
                <w:color w:val="000000" w:themeColor="text1"/>
              </w:rPr>
            </w:pPr>
            <w:r w:rsidRPr="005362B1">
              <w:rPr>
                <w:color w:val="000000"/>
              </w:rPr>
              <w:t>2023</w:t>
            </w:r>
          </w:p>
        </w:tc>
        <w:tc>
          <w:tcPr>
            <w:tcW w:w="0" w:type="auto"/>
            <w:tcBorders>
              <w:top w:val="double" w:sz="4" w:space="0" w:color="auto"/>
              <w:bottom w:val="double" w:sz="4" w:space="0" w:color="auto"/>
            </w:tcBorders>
            <w:shd w:val="clear" w:color="auto" w:fill="auto"/>
            <w:vAlign w:val="bottom"/>
            <w:hideMark/>
          </w:tcPr>
          <w:p w14:paraId="338451E9" w14:textId="77777777" w:rsidR="0088536F" w:rsidRPr="005362B1" w:rsidRDefault="0088536F" w:rsidP="00D9550E">
            <w:pPr>
              <w:spacing w:after="0"/>
              <w:jc w:val="right"/>
              <w:rPr>
                <w:b/>
                <w:bCs/>
                <w:color w:val="000000" w:themeColor="text1"/>
              </w:rPr>
            </w:pPr>
            <w:r w:rsidRPr="005362B1">
              <w:rPr>
                <w:color w:val="000000"/>
              </w:rPr>
              <w:t>2024</w:t>
            </w:r>
          </w:p>
        </w:tc>
      </w:tr>
      <w:tr w:rsidR="0088536F" w:rsidRPr="005362B1" w14:paraId="73E25F57" w14:textId="77777777" w:rsidTr="00D9550E">
        <w:trPr>
          <w:trHeight w:val="300"/>
          <w:jc w:val="center"/>
        </w:trPr>
        <w:tc>
          <w:tcPr>
            <w:tcW w:w="0" w:type="auto"/>
            <w:tcBorders>
              <w:top w:val="double" w:sz="4" w:space="0" w:color="auto"/>
            </w:tcBorders>
            <w:shd w:val="clear" w:color="auto" w:fill="auto"/>
            <w:vAlign w:val="bottom"/>
            <w:hideMark/>
          </w:tcPr>
          <w:p w14:paraId="22650930" w14:textId="77777777" w:rsidR="0088536F" w:rsidRPr="005362B1" w:rsidRDefault="0088536F" w:rsidP="00D9550E">
            <w:pPr>
              <w:spacing w:after="0"/>
              <w:rPr>
                <w:color w:val="000000"/>
              </w:rPr>
            </w:pPr>
            <w:r w:rsidRPr="005362B1">
              <w:rPr>
                <w:color w:val="000000"/>
              </w:rPr>
              <w:t xml:space="preserve">Benthic </w:t>
            </w:r>
            <w:proofErr w:type="spellStart"/>
            <w:r w:rsidRPr="005362B1">
              <w:rPr>
                <w:color w:val="000000"/>
              </w:rPr>
              <w:t>urochordata</w:t>
            </w:r>
            <w:proofErr w:type="spellEnd"/>
          </w:p>
        </w:tc>
        <w:tc>
          <w:tcPr>
            <w:tcW w:w="0" w:type="auto"/>
            <w:tcBorders>
              <w:top w:val="double" w:sz="4" w:space="0" w:color="auto"/>
            </w:tcBorders>
            <w:shd w:val="clear" w:color="auto" w:fill="auto"/>
            <w:vAlign w:val="bottom"/>
            <w:hideMark/>
          </w:tcPr>
          <w:p w14:paraId="191E4963" w14:textId="77777777" w:rsidR="0088536F" w:rsidRPr="005362B1" w:rsidRDefault="0088536F" w:rsidP="00D9550E">
            <w:pPr>
              <w:spacing w:after="0"/>
              <w:jc w:val="center"/>
              <w:rPr>
                <w:color w:val="000000"/>
              </w:rPr>
            </w:pPr>
            <w:r w:rsidRPr="005362B1">
              <w:rPr>
                <w:color w:val="000000"/>
              </w:rPr>
              <w:t>-</w:t>
            </w:r>
          </w:p>
        </w:tc>
        <w:tc>
          <w:tcPr>
            <w:tcW w:w="0" w:type="auto"/>
            <w:tcBorders>
              <w:top w:val="double" w:sz="4" w:space="0" w:color="auto"/>
            </w:tcBorders>
            <w:shd w:val="clear" w:color="auto" w:fill="auto"/>
            <w:vAlign w:val="bottom"/>
            <w:hideMark/>
          </w:tcPr>
          <w:p w14:paraId="39F2115D" w14:textId="77777777" w:rsidR="0088536F" w:rsidRPr="005362B1" w:rsidRDefault="0088536F" w:rsidP="00D9550E">
            <w:pPr>
              <w:spacing w:after="0"/>
              <w:jc w:val="center"/>
              <w:rPr>
                <w:color w:val="000000"/>
              </w:rPr>
            </w:pPr>
            <w:r w:rsidRPr="005362B1">
              <w:rPr>
                <w:color w:val="000000"/>
              </w:rPr>
              <w:t>-</w:t>
            </w:r>
          </w:p>
        </w:tc>
        <w:tc>
          <w:tcPr>
            <w:tcW w:w="0" w:type="auto"/>
            <w:tcBorders>
              <w:top w:val="double" w:sz="4" w:space="0" w:color="auto"/>
            </w:tcBorders>
            <w:shd w:val="clear" w:color="auto" w:fill="auto"/>
            <w:vAlign w:val="bottom"/>
            <w:hideMark/>
          </w:tcPr>
          <w:p w14:paraId="1690F1AF" w14:textId="77777777" w:rsidR="0088536F" w:rsidRPr="005362B1" w:rsidRDefault="0088536F" w:rsidP="00D9550E">
            <w:pPr>
              <w:spacing w:after="0"/>
              <w:jc w:val="center"/>
              <w:rPr>
                <w:color w:val="000000"/>
              </w:rPr>
            </w:pPr>
            <w:r w:rsidRPr="005362B1">
              <w:rPr>
                <w:color w:val="000000"/>
              </w:rPr>
              <w:t>0</w:t>
            </w:r>
          </w:p>
        </w:tc>
        <w:tc>
          <w:tcPr>
            <w:tcW w:w="0" w:type="auto"/>
            <w:tcBorders>
              <w:top w:val="double" w:sz="4" w:space="0" w:color="auto"/>
            </w:tcBorders>
            <w:shd w:val="clear" w:color="auto" w:fill="auto"/>
            <w:vAlign w:val="bottom"/>
            <w:hideMark/>
          </w:tcPr>
          <w:p w14:paraId="51947255" w14:textId="77777777" w:rsidR="0088536F" w:rsidRPr="005362B1" w:rsidRDefault="0088536F" w:rsidP="00D9550E">
            <w:pPr>
              <w:spacing w:after="0"/>
              <w:jc w:val="center"/>
              <w:rPr>
                <w:color w:val="000000"/>
              </w:rPr>
            </w:pPr>
            <w:r w:rsidRPr="005362B1">
              <w:rPr>
                <w:color w:val="000000"/>
              </w:rPr>
              <w:t>0.01</w:t>
            </w:r>
          </w:p>
        </w:tc>
        <w:tc>
          <w:tcPr>
            <w:tcW w:w="0" w:type="auto"/>
            <w:tcBorders>
              <w:top w:val="double" w:sz="4" w:space="0" w:color="auto"/>
            </w:tcBorders>
            <w:shd w:val="clear" w:color="auto" w:fill="auto"/>
            <w:vAlign w:val="bottom"/>
            <w:hideMark/>
          </w:tcPr>
          <w:p w14:paraId="46F303B7" w14:textId="77777777" w:rsidR="0088536F" w:rsidRPr="005362B1" w:rsidRDefault="0088536F" w:rsidP="00D9550E">
            <w:pPr>
              <w:spacing w:after="0"/>
              <w:jc w:val="center"/>
              <w:rPr>
                <w:color w:val="000000"/>
              </w:rPr>
            </w:pPr>
            <w:r w:rsidRPr="005362B1">
              <w:rPr>
                <w:color w:val="000000"/>
              </w:rPr>
              <w:t>0.05</w:t>
            </w:r>
          </w:p>
        </w:tc>
      </w:tr>
      <w:tr w:rsidR="0088536F" w:rsidRPr="005362B1" w14:paraId="346162B4" w14:textId="77777777" w:rsidTr="00D9550E">
        <w:trPr>
          <w:trHeight w:val="300"/>
          <w:jc w:val="center"/>
        </w:trPr>
        <w:tc>
          <w:tcPr>
            <w:tcW w:w="0" w:type="auto"/>
            <w:shd w:val="clear" w:color="auto" w:fill="auto"/>
            <w:vAlign w:val="bottom"/>
            <w:hideMark/>
          </w:tcPr>
          <w:p w14:paraId="4E7080F8" w14:textId="77777777" w:rsidR="0088536F" w:rsidRPr="005362B1" w:rsidRDefault="0088536F" w:rsidP="00D9550E">
            <w:pPr>
              <w:spacing w:after="0"/>
              <w:rPr>
                <w:i/>
                <w:color w:val="000000"/>
              </w:rPr>
            </w:pPr>
            <w:r w:rsidRPr="005362B1">
              <w:rPr>
                <w:color w:val="000000"/>
              </w:rPr>
              <w:t>Birds - Gull</w:t>
            </w:r>
          </w:p>
        </w:tc>
        <w:tc>
          <w:tcPr>
            <w:tcW w:w="0" w:type="auto"/>
            <w:shd w:val="clear" w:color="auto" w:fill="auto"/>
            <w:noWrap/>
            <w:vAlign w:val="bottom"/>
            <w:hideMark/>
          </w:tcPr>
          <w:p w14:paraId="4D108761" w14:textId="77777777" w:rsidR="0088536F" w:rsidRPr="005362B1" w:rsidRDefault="0088536F" w:rsidP="00D9550E">
            <w:pPr>
              <w:spacing w:after="0"/>
              <w:jc w:val="center"/>
              <w:rPr>
                <w:i/>
                <w:color w:val="000000"/>
              </w:rPr>
            </w:pPr>
            <w:r w:rsidRPr="005362B1">
              <w:rPr>
                <w:color w:val="000000"/>
              </w:rPr>
              <w:t>-</w:t>
            </w:r>
          </w:p>
        </w:tc>
        <w:tc>
          <w:tcPr>
            <w:tcW w:w="0" w:type="auto"/>
            <w:shd w:val="clear" w:color="auto" w:fill="auto"/>
            <w:noWrap/>
            <w:vAlign w:val="bottom"/>
            <w:hideMark/>
          </w:tcPr>
          <w:p w14:paraId="0E26738D" w14:textId="77777777" w:rsidR="0088536F" w:rsidRPr="005362B1" w:rsidRDefault="0088536F" w:rsidP="00D9550E">
            <w:pPr>
              <w:spacing w:after="0"/>
              <w:jc w:val="center"/>
              <w:rPr>
                <w:i/>
                <w:color w:val="000000"/>
              </w:rPr>
            </w:pPr>
            <w:r w:rsidRPr="005362B1">
              <w:rPr>
                <w:color w:val="000000"/>
              </w:rPr>
              <w:t>7.73</w:t>
            </w:r>
          </w:p>
        </w:tc>
        <w:tc>
          <w:tcPr>
            <w:tcW w:w="0" w:type="auto"/>
            <w:shd w:val="clear" w:color="auto" w:fill="auto"/>
            <w:noWrap/>
            <w:vAlign w:val="bottom"/>
            <w:hideMark/>
          </w:tcPr>
          <w:p w14:paraId="742B9D7E" w14:textId="77777777" w:rsidR="0088536F" w:rsidRPr="005362B1" w:rsidRDefault="0088536F" w:rsidP="00D9550E">
            <w:pPr>
              <w:spacing w:after="0"/>
              <w:jc w:val="center"/>
              <w:rPr>
                <w:i/>
                <w:color w:val="000000"/>
              </w:rPr>
            </w:pPr>
            <w:r w:rsidRPr="005362B1">
              <w:rPr>
                <w:color w:val="000000"/>
              </w:rPr>
              <w:t>36.27</w:t>
            </w:r>
          </w:p>
        </w:tc>
        <w:tc>
          <w:tcPr>
            <w:tcW w:w="0" w:type="auto"/>
            <w:shd w:val="clear" w:color="auto" w:fill="auto"/>
            <w:noWrap/>
            <w:vAlign w:val="bottom"/>
            <w:hideMark/>
          </w:tcPr>
          <w:p w14:paraId="4845F098" w14:textId="77777777" w:rsidR="0088536F" w:rsidRPr="005362B1" w:rsidRDefault="0088536F" w:rsidP="00D9550E">
            <w:pPr>
              <w:spacing w:after="0"/>
              <w:jc w:val="center"/>
              <w:rPr>
                <w:i/>
                <w:color w:val="000000"/>
              </w:rPr>
            </w:pPr>
            <w:r w:rsidRPr="005362B1">
              <w:rPr>
                <w:color w:val="000000"/>
              </w:rPr>
              <w:t>44.92</w:t>
            </w:r>
          </w:p>
        </w:tc>
        <w:tc>
          <w:tcPr>
            <w:tcW w:w="0" w:type="auto"/>
            <w:shd w:val="clear" w:color="auto" w:fill="auto"/>
            <w:noWrap/>
            <w:vAlign w:val="bottom"/>
            <w:hideMark/>
          </w:tcPr>
          <w:p w14:paraId="3E2BE0F1" w14:textId="77777777" w:rsidR="0088536F" w:rsidRPr="005362B1" w:rsidRDefault="0088536F" w:rsidP="00D9550E">
            <w:pPr>
              <w:spacing w:after="0"/>
              <w:jc w:val="center"/>
              <w:rPr>
                <w:i/>
                <w:color w:val="000000"/>
              </w:rPr>
            </w:pPr>
            <w:r w:rsidRPr="005362B1">
              <w:rPr>
                <w:color w:val="000000"/>
              </w:rPr>
              <w:t>-</w:t>
            </w:r>
          </w:p>
        </w:tc>
      </w:tr>
      <w:tr w:rsidR="0088536F" w:rsidRPr="005362B1" w14:paraId="2C2613DF" w14:textId="77777777" w:rsidTr="00D9550E">
        <w:trPr>
          <w:trHeight w:val="300"/>
          <w:jc w:val="center"/>
        </w:trPr>
        <w:tc>
          <w:tcPr>
            <w:tcW w:w="0" w:type="auto"/>
            <w:shd w:val="clear" w:color="auto" w:fill="auto"/>
            <w:vAlign w:val="bottom"/>
            <w:hideMark/>
          </w:tcPr>
          <w:p w14:paraId="17147579" w14:textId="77777777" w:rsidR="0088536F" w:rsidRPr="005362B1" w:rsidRDefault="0088536F" w:rsidP="00D9550E">
            <w:pPr>
              <w:spacing w:after="0"/>
              <w:rPr>
                <w:color w:val="000000"/>
              </w:rPr>
            </w:pPr>
            <w:r w:rsidRPr="005362B1">
              <w:rPr>
                <w:color w:val="000000"/>
              </w:rPr>
              <w:t>Birds - Northern Fulmar</w:t>
            </w:r>
          </w:p>
        </w:tc>
        <w:tc>
          <w:tcPr>
            <w:tcW w:w="0" w:type="auto"/>
            <w:shd w:val="clear" w:color="auto" w:fill="auto"/>
            <w:vAlign w:val="bottom"/>
            <w:hideMark/>
          </w:tcPr>
          <w:p w14:paraId="06EB73E2"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11C95F2D" w14:textId="77777777" w:rsidR="0088536F" w:rsidRPr="005362B1" w:rsidRDefault="0088536F" w:rsidP="00D9550E">
            <w:pPr>
              <w:spacing w:after="0"/>
              <w:jc w:val="center"/>
              <w:rPr>
                <w:color w:val="000000"/>
              </w:rPr>
            </w:pPr>
            <w:r w:rsidRPr="005362B1">
              <w:rPr>
                <w:color w:val="000000"/>
              </w:rPr>
              <w:t>21.27</w:t>
            </w:r>
          </w:p>
        </w:tc>
        <w:tc>
          <w:tcPr>
            <w:tcW w:w="0" w:type="auto"/>
            <w:shd w:val="clear" w:color="auto" w:fill="auto"/>
            <w:vAlign w:val="bottom"/>
            <w:hideMark/>
          </w:tcPr>
          <w:p w14:paraId="7554EC0E" w14:textId="77777777" w:rsidR="0088536F" w:rsidRPr="005362B1" w:rsidRDefault="0088536F" w:rsidP="00D9550E">
            <w:pPr>
              <w:spacing w:after="0"/>
              <w:jc w:val="center"/>
              <w:rPr>
                <w:color w:val="000000"/>
              </w:rPr>
            </w:pPr>
            <w:r w:rsidRPr="005362B1">
              <w:rPr>
                <w:color w:val="000000"/>
              </w:rPr>
              <w:t>224.79</w:t>
            </w:r>
          </w:p>
        </w:tc>
        <w:tc>
          <w:tcPr>
            <w:tcW w:w="0" w:type="auto"/>
            <w:shd w:val="clear" w:color="auto" w:fill="auto"/>
            <w:vAlign w:val="bottom"/>
            <w:hideMark/>
          </w:tcPr>
          <w:p w14:paraId="55F0C374" w14:textId="77777777" w:rsidR="0088536F" w:rsidRPr="005362B1" w:rsidRDefault="0088536F" w:rsidP="00D9550E">
            <w:pPr>
              <w:spacing w:after="0"/>
              <w:jc w:val="center"/>
              <w:rPr>
                <w:color w:val="000000"/>
              </w:rPr>
            </w:pPr>
            <w:r w:rsidRPr="005362B1">
              <w:rPr>
                <w:color w:val="000000"/>
              </w:rPr>
              <w:t>17.92</w:t>
            </w:r>
          </w:p>
        </w:tc>
        <w:tc>
          <w:tcPr>
            <w:tcW w:w="0" w:type="auto"/>
            <w:shd w:val="clear" w:color="auto" w:fill="auto"/>
            <w:vAlign w:val="bottom"/>
            <w:hideMark/>
          </w:tcPr>
          <w:p w14:paraId="1087286A" w14:textId="77777777" w:rsidR="0088536F" w:rsidRPr="005362B1" w:rsidRDefault="0088536F" w:rsidP="00D9550E">
            <w:pPr>
              <w:spacing w:after="0"/>
              <w:jc w:val="center"/>
              <w:rPr>
                <w:color w:val="000000"/>
              </w:rPr>
            </w:pPr>
            <w:r w:rsidRPr="005362B1">
              <w:rPr>
                <w:color w:val="000000"/>
              </w:rPr>
              <w:t>-</w:t>
            </w:r>
          </w:p>
        </w:tc>
      </w:tr>
      <w:tr w:rsidR="0088536F" w:rsidRPr="005362B1" w14:paraId="010D3677" w14:textId="77777777" w:rsidTr="00D9550E">
        <w:trPr>
          <w:trHeight w:val="300"/>
          <w:jc w:val="center"/>
        </w:trPr>
        <w:tc>
          <w:tcPr>
            <w:tcW w:w="0" w:type="auto"/>
            <w:shd w:val="clear" w:color="auto" w:fill="auto"/>
            <w:vAlign w:val="bottom"/>
            <w:hideMark/>
          </w:tcPr>
          <w:p w14:paraId="4BD50FAD" w14:textId="77777777" w:rsidR="0088536F" w:rsidRPr="005362B1" w:rsidRDefault="0088536F" w:rsidP="00D9550E">
            <w:pPr>
              <w:spacing w:after="0"/>
              <w:rPr>
                <w:color w:val="000000"/>
              </w:rPr>
            </w:pPr>
            <w:r w:rsidRPr="005362B1">
              <w:rPr>
                <w:color w:val="000000"/>
              </w:rPr>
              <w:t>Birds - Unidentified</w:t>
            </w:r>
          </w:p>
        </w:tc>
        <w:tc>
          <w:tcPr>
            <w:tcW w:w="0" w:type="auto"/>
            <w:shd w:val="clear" w:color="auto" w:fill="auto"/>
            <w:vAlign w:val="bottom"/>
            <w:hideMark/>
          </w:tcPr>
          <w:p w14:paraId="47C74C7E"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3CE6626" w14:textId="77777777" w:rsidR="0088536F" w:rsidRPr="005362B1" w:rsidRDefault="0088536F" w:rsidP="00D9550E">
            <w:pPr>
              <w:spacing w:after="0"/>
              <w:jc w:val="center"/>
              <w:rPr>
                <w:color w:val="000000"/>
              </w:rPr>
            </w:pPr>
            <w:r w:rsidRPr="005362B1">
              <w:rPr>
                <w:color w:val="000000"/>
              </w:rPr>
              <w:t>9.33</w:t>
            </w:r>
          </w:p>
        </w:tc>
        <w:tc>
          <w:tcPr>
            <w:tcW w:w="0" w:type="auto"/>
            <w:shd w:val="clear" w:color="auto" w:fill="auto"/>
            <w:vAlign w:val="bottom"/>
            <w:hideMark/>
          </w:tcPr>
          <w:p w14:paraId="60319A9E"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A057EEE" w14:textId="77777777" w:rsidR="0088536F" w:rsidRPr="005362B1" w:rsidRDefault="0088536F" w:rsidP="00D9550E">
            <w:pPr>
              <w:spacing w:after="0"/>
              <w:jc w:val="center"/>
              <w:rPr>
                <w:color w:val="000000"/>
              </w:rPr>
            </w:pPr>
            <w:r w:rsidRPr="005362B1">
              <w:rPr>
                <w:color w:val="000000"/>
              </w:rPr>
              <w:t>404.15</w:t>
            </w:r>
          </w:p>
        </w:tc>
        <w:tc>
          <w:tcPr>
            <w:tcW w:w="0" w:type="auto"/>
            <w:shd w:val="clear" w:color="auto" w:fill="auto"/>
            <w:vAlign w:val="bottom"/>
            <w:hideMark/>
          </w:tcPr>
          <w:p w14:paraId="6FE36100" w14:textId="77777777" w:rsidR="0088536F" w:rsidRPr="005362B1" w:rsidRDefault="0088536F" w:rsidP="00D9550E">
            <w:pPr>
              <w:spacing w:after="0"/>
              <w:jc w:val="center"/>
              <w:rPr>
                <w:color w:val="000000"/>
              </w:rPr>
            </w:pPr>
            <w:r w:rsidRPr="005362B1">
              <w:rPr>
                <w:color w:val="000000"/>
              </w:rPr>
              <w:t>-</w:t>
            </w:r>
          </w:p>
        </w:tc>
      </w:tr>
      <w:tr w:rsidR="0088536F" w:rsidRPr="005362B1" w14:paraId="083CC293" w14:textId="77777777" w:rsidTr="00D9550E">
        <w:trPr>
          <w:trHeight w:val="300"/>
          <w:jc w:val="center"/>
        </w:trPr>
        <w:tc>
          <w:tcPr>
            <w:tcW w:w="0" w:type="auto"/>
            <w:shd w:val="clear" w:color="auto" w:fill="auto"/>
            <w:vAlign w:val="bottom"/>
            <w:hideMark/>
          </w:tcPr>
          <w:p w14:paraId="72EF1146" w14:textId="77777777" w:rsidR="0088536F" w:rsidRPr="005362B1" w:rsidRDefault="0088536F" w:rsidP="00D9550E">
            <w:pPr>
              <w:spacing w:after="0"/>
              <w:rPr>
                <w:color w:val="000000"/>
              </w:rPr>
            </w:pPr>
            <w:r w:rsidRPr="005362B1">
              <w:rPr>
                <w:color w:val="000000"/>
              </w:rPr>
              <w:t>Birds - Unidentified Albatross</w:t>
            </w:r>
          </w:p>
        </w:tc>
        <w:tc>
          <w:tcPr>
            <w:tcW w:w="0" w:type="auto"/>
            <w:shd w:val="clear" w:color="auto" w:fill="auto"/>
            <w:vAlign w:val="bottom"/>
            <w:hideMark/>
          </w:tcPr>
          <w:p w14:paraId="5876A46A"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A8E50CC"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0BE773B" w14:textId="77777777" w:rsidR="0088536F" w:rsidRPr="005362B1" w:rsidRDefault="0088536F" w:rsidP="00D9550E">
            <w:pPr>
              <w:spacing w:after="0"/>
              <w:jc w:val="center"/>
              <w:rPr>
                <w:color w:val="000000"/>
              </w:rPr>
            </w:pPr>
            <w:r w:rsidRPr="005362B1">
              <w:rPr>
                <w:color w:val="000000"/>
              </w:rPr>
              <w:t>11.04</w:t>
            </w:r>
          </w:p>
        </w:tc>
        <w:tc>
          <w:tcPr>
            <w:tcW w:w="0" w:type="auto"/>
            <w:shd w:val="clear" w:color="auto" w:fill="auto"/>
            <w:vAlign w:val="bottom"/>
            <w:hideMark/>
          </w:tcPr>
          <w:p w14:paraId="45F0D319"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2DF368E" w14:textId="77777777" w:rsidR="0088536F" w:rsidRPr="005362B1" w:rsidRDefault="0088536F" w:rsidP="00D9550E">
            <w:pPr>
              <w:spacing w:after="0"/>
              <w:jc w:val="center"/>
              <w:rPr>
                <w:color w:val="000000"/>
              </w:rPr>
            </w:pPr>
            <w:r w:rsidRPr="005362B1">
              <w:rPr>
                <w:color w:val="000000"/>
              </w:rPr>
              <w:t>-</w:t>
            </w:r>
          </w:p>
        </w:tc>
      </w:tr>
      <w:tr w:rsidR="0088536F" w:rsidRPr="005362B1" w14:paraId="4210E31E" w14:textId="77777777" w:rsidTr="00D9550E">
        <w:trPr>
          <w:trHeight w:val="300"/>
          <w:jc w:val="center"/>
        </w:trPr>
        <w:tc>
          <w:tcPr>
            <w:tcW w:w="0" w:type="auto"/>
            <w:shd w:val="clear" w:color="auto" w:fill="auto"/>
            <w:vAlign w:val="bottom"/>
            <w:hideMark/>
          </w:tcPr>
          <w:p w14:paraId="1E0144D7" w14:textId="77777777" w:rsidR="0088536F" w:rsidRPr="005362B1" w:rsidRDefault="0088536F" w:rsidP="00D9550E">
            <w:pPr>
              <w:spacing w:after="0"/>
              <w:rPr>
                <w:color w:val="000000"/>
              </w:rPr>
            </w:pPr>
            <w:r w:rsidRPr="005362B1">
              <w:rPr>
                <w:color w:val="000000"/>
              </w:rPr>
              <w:t>Bivalves</w:t>
            </w:r>
          </w:p>
        </w:tc>
        <w:tc>
          <w:tcPr>
            <w:tcW w:w="0" w:type="auto"/>
            <w:shd w:val="clear" w:color="auto" w:fill="auto"/>
            <w:vAlign w:val="bottom"/>
            <w:hideMark/>
          </w:tcPr>
          <w:p w14:paraId="31BAB1DD"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246493E"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3D74C72F" w14:textId="77777777" w:rsidR="0088536F" w:rsidRPr="005362B1" w:rsidRDefault="0088536F" w:rsidP="00D9550E">
            <w:pPr>
              <w:spacing w:after="0"/>
              <w:jc w:val="center"/>
              <w:rPr>
                <w:color w:val="000000"/>
              </w:rPr>
            </w:pPr>
            <w:r w:rsidRPr="005362B1">
              <w:rPr>
                <w:color w:val="000000"/>
              </w:rPr>
              <w:t>0.63</w:t>
            </w:r>
          </w:p>
        </w:tc>
        <w:tc>
          <w:tcPr>
            <w:tcW w:w="0" w:type="auto"/>
            <w:shd w:val="clear" w:color="auto" w:fill="auto"/>
            <w:vAlign w:val="bottom"/>
            <w:hideMark/>
          </w:tcPr>
          <w:p w14:paraId="440A32FC"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5652D060" w14:textId="77777777" w:rsidR="0088536F" w:rsidRPr="005362B1" w:rsidRDefault="0088536F" w:rsidP="00D9550E">
            <w:pPr>
              <w:spacing w:after="0"/>
              <w:jc w:val="center"/>
              <w:rPr>
                <w:color w:val="000000"/>
              </w:rPr>
            </w:pPr>
            <w:r w:rsidRPr="005362B1">
              <w:rPr>
                <w:color w:val="000000"/>
              </w:rPr>
              <w:t>0.22</w:t>
            </w:r>
          </w:p>
        </w:tc>
      </w:tr>
      <w:tr w:rsidR="0088536F" w:rsidRPr="005362B1" w14:paraId="4A4C696D" w14:textId="77777777" w:rsidTr="00D9550E">
        <w:trPr>
          <w:trHeight w:val="300"/>
          <w:jc w:val="center"/>
        </w:trPr>
        <w:tc>
          <w:tcPr>
            <w:tcW w:w="0" w:type="auto"/>
            <w:shd w:val="clear" w:color="auto" w:fill="auto"/>
            <w:vAlign w:val="bottom"/>
            <w:hideMark/>
          </w:tcPr>
          <w:p w14:paraId="1CE5D37D" w14:textId="77777777" w:rsidR="0088536F" w:rsidRPr="005362B1" w:rsidRDefault="0088536F" w:rsidP="00D9550E">
            <w:pPr>
              <w:spacing w:after="0"/>
              <w:rPr>
                <w:color w:val="000000"/>
              </w:rPr>
            </w:pPr>
            <w:r w:rsidRPr="005362B1">
              <w:rPr>
                <w:color w:val="000000"/>
              </w:rPr>
              <w:t>Brittle star unidentified</w:t>
            </w:r>
          </w:p>
        </w:tc>
        <w:tc>
          <w:tcPr>
            <w:tcW w:w="0" w:type="auto"/>
            <w:shd w:val="clear" w:color="auto" w:fill="auto"/>
            <w:vAlign w:val="bottom"/>
            <w:hideMark/>
          </w:tcPr>
          <w:p w14:paraId="37EF10DE"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966DFCD"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AA49C6E" w14:textId="77777777" w:rsidR="0088536F" w:rsidRPr="005362B1" w:rsidRDefault="0088536F" w:rsidP="00D9550E">
            <w:pPr>
              <w:spacing w:after="0"/>
              <w:jc w:val="center"/>
              <w:rPr>
                <w:color w:val="000000"/>
              </w:rPr>
            </w:pPr>
            <w:r w:rsidRPr="005362B1">
              <w:rPr>
                <w:color w:val="000000"/>
              </w:rPr>
              <w:t>0.02</w:t>
            </w:r>
          </w:p>
        </w:tc>
        <w:tc>
          <w:tcPr>
            <w:tcW w:w="0" w:type="auto"/>
            <w:shd w:val="clear" w:color="auto" w:fill="auto"/>
            <w:vAlign w:val="bottom"/>
            <w:hideMark/>
          </w:tcPr>
          <w:p w14:paraId="08120374"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361B244D" w14:textId="77777777" w:rsidR="0088536F" w:rsidRPr="005362B1" w:rsidRDefault="0088536F" w:rsidP="00D9550E">
            <w:pPr>
              <w:spacing w:after="0"/>
              <w:jc w:val="center"/>
              <w:rPr>
                <w:color w:val="000000"/>
              </w:rPr>
            </w:pPr>
            <w:r w:rsidRPr="005362B1">
              <w:rPr>
                <w:color w:val="000000"/>
              </w:rPr>
              <w:t>0.01</w:t>
            </w:r>
          </w:p>
        </w:tc>
      </w:tr>
      <w:tr w:rsidR="0088536F" w:rsidRPr="005362B1" w14:paraId="7E113778" w14:textId="77777777" w:rsidTr="00D9550E">
        <w:trPr>
          <w:trHeight w:val="300"/>
          <w:jc w:val="center"/>
        </w:trPr>
        <w:tc>
          <w:tcPr>
            <w:tcW w:w="0" w:type="auto"/>
            <w:shd w:val="clear" w:color="auto" w:fill="auto"/>
            <w:vAlign w:val="bottom"/>
            <w:hideMark/>
          </w:tcPr>
          <w:p w14:paraId="70755110" w14:textId="77777777" w:rsidR="0088536F" w:rsidRPr="005362B1" w:rsidRDefault="0088536F" w:rsidP="00D9550E">
            <w:pPr>
              <w:spacing w:after="0"/>
              <w:rPr>
                <w:color w:val="000000"/>
              </w:rPr>
            </w:pPr>
            <w:r w:rsidRPr="005362B1">
              <w:rPr>
                <w:color w:val="000000"/>
              </w:rPr>
              <w:t>Corals Bryozoans - Corals Bryozoans Unidentified</w:t>
            </w:r>
          </w:p>
        </w:tc>
        <w:tc>
          <w:tcPr>
            <w:tcW w:w="0" w:type="auto"/>
            <w:shd w:val="clear" w:color="auto" w:fill="auto"/>
            <w:vAlign w:val="bottom"/>
            <w:hideMark/>
          </w:tcPr>
          <w:p w14:paraId="5FB3C42D" w14:textId="77777777" w:rsidR="0088536F" w:rsidRPr="005362B1" w:rsidRDefault="0088536F" w:rsidP="00D9550E">
            <w:pPr>
              <w:spacing w:after="0"/>
              <w:jc w:val="center"/>
              <w:rPr>
                <w:color w:val="000000"/>
              </w:rPr>
            </w:pPr>
            <w:r w:rsidRPr="005362B1">
              <w:rPr>
                <w:color w:val="000000"/>
              </w:rPr>
              <w:t>0.18</w:t>
            </w:r>
          </w:p>
        </w:tc>
        <w:tc>
          <w:tcPr>
            <w:tcW w:w="0" w:type="auto"/>
            <w:shd w:val="clear" w:color="auto" w:fill="auto"/>
            <w:vAlign w:val="bottom"/>
            <w:hideMark/>
          </w:tcPr>
          <w:p w14:paraId="0E79EBCF" w14:textId="77777777" w:rsidR="0088536F" w:rsidRPr="005362B1" w:rsidRDefault="0088536F" w:rsidP="00D9550E">
            <w:pPr>
              <w:spacing w:after="0"/>
              <w:jc w:val="center"/>
              <w:rPr>
                <w:color w:val="000000"/>
              </w:rPr>
            </w:pPr>
            <w:r w:rsidRPr="005362B1">
              <w:rPr>
                <w:color w:val="000000"/>
              </w:rPr>
              <w:t>0.08</w:t>
            </w:r>
          </w:p>
        </w:tc>
        <w:tc>
          <w:tcPr>
            <w:tcW w:w="0" w:type="auto"/>
            <w:shd w:val="clear" w:color="auto" w:fill="auto"/>
            <w:vAlign w:val="bottom"/>
            <w:hideMark/>
          </w:tcPr>
          <w:p w14:paraId="76582888" w14:textId="77777777" w:rsidR="0088536F" w:rsidRPr="005362B1" w:rsidRDefault="0088536F" w:rsidP="00D9550E">
            <w:pPr>
              <w:spacing w:after="0"/>
              <w:jc w:val="center"/>
              <w:rPr>
                <w:color w:val="000000"/>
              </w:rPr>
            </w:pPr>
            <w:r w:rsidRPr="005362B1">
              <w:rPr>
                <w:color w:val="000000"/>
              </w:rPr>
              <w:t>0.07</w:t>
            </w:r>
          </w:p>
        </w:tc>
        <w:tc>
          <w:tcPr>
            <w:tcW w:w="0" w:type="auto"/>
            <w:shd w:val="clear" w:color="auto" w:fill="auto"/>
            <w:vAlign w:val="bottom"/>
            <w:hideMark/>
          </w:tcPr>
          <w:p w14:paraId="2F17DC6C" w14:textId="77777777" w:rsidR="0088536F" w:rsidRPr="005362B1" w:rsidRDefault="0088536F" w:rsidP="00D9550E">
            <w:pPr>
              <w:spacing w:after="0"/>
              <w:jc w:val="center"/>
              <w:rPr>
                <w:color w:val="000000"/>
              </w:rPr>
            </w:pPr>
            <w:r w:rsidRPr="005362B1">
              <w:rPr>
                <w:color w:val="000000"/>
              </w:rPr>
              <w:t>0.58</w:t>
            </w:r>
          </w:p>
        </w:tc>
        <w:tc>
          <w:tcPr>
            <w:tcW w:w="0" w:type="auto"/>
            <w:shd w:val="clear" w:color="auto" w:fill="auto"/>
            <w:vAlign w:val="bottom"/>
            <w:hideMark/>
          </w:tcPr>
          <w:p w14:paraId="416FEE2E" w14:textId="77777777" w:rsidR="0088536F" w:rsidRPr="005362B1" w:rsidRDefault="0088536F" w:rsidP="00D9550E">
            <w:pPr>
              <w:spacing w:after="0"/>
              <w:jc w:val="center"/>
              <w:rPr>
                <w:color w:val="000000"/>
              </w:rPr>
            </w:pPr>
            <w:r w:rsidRPr="005362B1">
              <w:rPr>
                <w:color w:val="000000"/>
              </w:rPr>
              <w:t>0.01</w:t>
            </w:r>
          </w:p>
        </w:tc>
      </w:tr>
      <w:tr w:rsidR="0088536F" w:rsidRPr="005362B1" w14:paraId="1A7E521F" w14:textId="77777777" w:rsidTr="00D9550E">
        <w:trPr>
          <w:trHeight w:val="300"/>
          <w:jc w:val="center"/>
        </w:trPr>
        <w:tc>
          <w:tcPr>
            <w:tcW w:w="0" w:type="auto"/>
            <w:shd w:val="clear" w:color="auto" w:fill="auto"/>
            <w:vAlign w:val="bottom"/>
            <w:hideMark/>
          </w:tcPr>
          <w:p w14:paraId="7589F1D9" w14:textId="77777777" w:rsidR="0088536F" w:rsidRPr="005362B1" w:rsidRDefault="0088536F" w:rsidP="00D9550E">
            <w:pPr>
              <w:spacing w:after="0"/>
              <w:rPr>
                <w:color w:val="000000"/>
              </w:rPr>
            </w:pPr>
            <w:r w:rsidRPr="005362B1">
              <w:rPr>
                <w:color w:val="000000"/>
              </w:rPr>
              <w:t>Eelpouts</w:t>
            </w:r>
          </w:p>
        </w:tc>
        <w:tc>
          <w:tcPr>
            <w:tcW w:w="0" w:type="auto"/>
            <w:shd w:val="clear" w:color="auto" w:fill="auto"/>
            <w:vAlign w:val="bottom"/>
            <w:hideMark/>
          </w:tcPr>
          <w:p w14:paraId="48100A64"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A6B8236"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796F09F6" w14:textId="77777777" w:rsidR="0088536F" w:rsidRPr="005362B1" w:rsidRDefault="0088536F" w:rsidP="00D9550E">
            <w:pPr>
              <w:spacing w:after="0"/>
              <w:jc w:val="center"/>
              <w:rPr>
                <w:color w:val="000000"/>
              </w:rPr>
            </w:pPr>
            <w:r w:rsidRPr="005362B1">
              <w:rPr>
                <w:color w:val="000000"/>
              </w:rPr>
              <w:t>0.02</w:t>
            </w:r>
          </w:p>
        </w:tc>
        <w:tc>
          <w:tcPr>
            <w:tcW w:w="0" w:type="auto"/>
            <w:shd w:val="clear" w:color="auto" w:fill="auto"/>
            <w:vAlign w:val="bottom"/>
            <w:hideMark/>
          </w:tcPr>
          <w:p w14:paraId="33DE12FC" w14:textId="77777777" w:rsidR="0088536F" w:rsidRPr="005362B1" w:rsidRDefault="0088536F" w:rsidP="00D9550E">
            <w:pPr>
              <w:spacing w:after="0"/>
              <w:jc w:val="center"/>
              <w:rPr>
                <w:color w:val="000000"/>
              </w:rPr>
            </w:pPr>
            <w:r w:rsidRPr="005362B1">
              <w:rPr>
                <w:color w:val="000000"/>
              </w:rPr>
              <w:t>0.08</w:t>
            </w:r>
          </w:p>
        </w:tc>
        <w:tc>
          <w:tcPr>
            <w:tcW w:w="0" w:type="auto"/>
            <w:shd w:val="clear" w:color="auto" w:fill="auto"/>
            <w:vAlign w:val="bottom"/>
            <w:hideMark/>
          </w:tcPr>
          <w:p w14:paraId="698B27AF" w14:textId="77777777" w:rsidR="0088536F" w:rsidRPr="005362B1" w:rsidRDefault="0088536F" w:rsidP="00D9550E">
            <w:pPr>
              <w:spacing w:after="0"/>
              <w:jc w:val="center"/>
              <w:rPr>
                <w:color w:val="000000"/>
              </w:rPr>
            </w:pPr>
            <w:r w:rsidRPr="005362B1">
              <w:rPr>
                <w:color w:val="000000"/>
              </w:rPr>
              <w:t>0.05</w:t>
            </w:r>
          </w:p>
        </w:tc>
      </w:tr>
      <w:tr w:rsidR="0088536F" w:rsidRPr="005362B1" w14:paraId="47A8A8E1" w14:textId="77777777" w:rsidTr="00D9550E">
        <w:trPr>
          <w:trHeight w:val="300"/>
          <w:jc w:val="center"/>
        </w:trPr>
        <w:tc>
          <w:tcPr>
            <w:tcW w:w="0" w:type="auto"/>
            <w:shd w:val="clear" w:color="auto" w:fill="auto"/>
            <w:vAlign w:val="bottom"/>
            <w:hideMark/>
          </w:tcPr>
          <w:p w14:paraId="7B21382A" w14:textId="77777777" w:rsidR="0088536F" w:rsidRPr="005362B1" w:rsidRDefault="0088536F" w:rsidP="00D9550E">
            <w:pPr>
              <w:spacing w:after="0"/>
              <w:rPr>
                <w:color w:val="000000"/>
              </w:rPr>
            </w:pPr>
            <w:r w:rsidRPr="005362B1">
              <w:rPr>
                <w:color w:val="000000"/>
              </w:rPr>
              <w:t>Giant Grenadier</w:t>
            </w:r>
          </w:p>
        </w:tc>
        <w:tc>
          <w:tcPr>
            <w:tcW w:w="0" w:type="auto"/>
            <w:shd w:val="clear" w:color="auto" w:fill="auto"/>
            <w:vAlign w:val="bottom"/>
            <w:hideMark/>
          </w:tcPr>
          <w:p w14:paraId="44749958"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82BA8FF" w14:textId="77777777" w:rsidR="0088536F" w:rsidRPr="005362B1" w:rsidRDefault="0088536F" w:rsidP="00D9550E">
            <w:pPr>
              <w:spacing w:after="0"/>
              <w:jc w:val="center"/>
              <w:rPr>
                <w:color w:val="000000"/>
              </w:rPr>
            </w:pPr>
            <w:r w:rsidRPr="005362B1">
              <w:rPr>
                <w:color w:val="000000"/>
              </w:rPr>
              <w:t>79.55</w:t>
            </w:r>
          </w:p>
        </w:tc>
        <w:tc>
          <w:tcPr>
            <w:tcW w:w="0" w:type="auto"/>
            <w:shd w:val="clear" w:color="auto" w:fill="auto"/>
            <w:vAlign w:val="bottom"/>
            <w:hideMark/>
          </w:tcPr>
          <w:p w14:paraId="4DFF2B48" w14:textId="77777777" w:rsidR="0088536F" w:rsidRPr="005362B1" w:rsidRDefault="0088536F" w:rsidP="00D9550E">
            <w:pPr>
              <w:spacing w:after="0"/>
              <w:jc w:val="center"/>
              <w:rPr>
                <w:color w:val="000000"/>
              </w:rPr>
            </w:pPr>
            <w:r w:rsidRPr="005362B1">
              <w:rPr>
                <w:color w:val="000000"/>
              </w:rPr>
              <w:t>48.08</w:t>
            </w:r>
          </w:p>
        </w:tc>
        <w:tc>
          <w:tcPr>
            <w:tcW w:w="0" w:type="auto"/>
            <w:shd w:val="clear" w:color="auto" w:fill="auto"/>
            <w:vAlign w:val="bottom"/>
            <w:hideMark/>
          </w:tcPr>
          <w:p w14:paraId="512C5188" w14:textId="77777777" w:rsidR="0088536F" w:rsidRPr="005362B1" w:rsidRDefault="0088536F" w:rsidP="00D9550E">
            <w:pPr>
              <w:spacing w:after="0"/>
              <w:jc w:val="center"/>
              <w:rPr>
                <w:color w:val="000000"/>
              </w:rPr>
            </w:pPr>
            <w:r w:rsidRPr="005362B1">
              <w:rPr>
                <w:color w:val="000000"/>
              </w:rPr>
              <w:t>43.61</w:t>
            </w:r>
          </w:p>
        </w:tc>
        <w:tc>
          <w:tcPr>
            <w:tcW w:w="0" w:type="auto"/>
            <w:shd w:val="clear" w:color="auto" w:fill="auto"/>
            <w:vAlign w:val="bottom"/>
            <w:hideMark/>
          </w:tcPr>
          <w:p w14:paraId="2C40A939" w14:textId="77777777" w:rsidR="0088536F" w:rsidRPr="005362B1" w:rsidRDefault="0088536F" w:rsidP="00D9550E">
            <w:pPr>
              <w:spacing w:after="0"/>
              <w:jc w:val="center"/>
              <w:rPr>
                <w:color w:val="000000"/>
              </w:rPr>
            </w:pPr>
            <w:r w:rsidRPr="005362B1">
              <w:rPr>
                <w:color w:val="000000"/>
              </w:rPr>
              <w:t>-</w:t>
            </w:r>
          </w:p>
        </w:tc>
      </w:tr>
      <w:tr w:rsidR="0088536F" w:rsidRPr="005362B1" w14:paraId="6AB963D9" w14:textId="77777777" w:rsidTr="00D9550E">
        <w:trPr>
          <w:trHeight w:val="300"/>
          <w:jc w:val="center"/>
        </w:trPr>
        <w:tc>
          <w:tcPr>
            <w:tcW w:w="0" w:type="auto"/>
            <w:shd w:val="clear" w:color="auto" w:fill="auto"/>
            <w:vAlign w:val="bottom"/>
            <w:hideMark/>
          </w:tcPr>
          <w:p w14:paraId="2C6389EB" w14:textId="77777777" w:rsidR="0088536F" w:rsidRPr="005362B1" w:rsidRDefault="0088536F" w:rsidP="00D9550E">
            <w:pPr>
              <w:spacing w:after="0"/>
              <w:rPr>
                <w:color w:val="000000"/>
              </w:rPr>
            </w:pPr>
            <w:r w:rsidRPr="005362B1">
              <w:rPr>
                <w:color w:val="000000"/>
              </w:rPr>
              <w:t>Greenlings</w:t>
            </w:r>
          </w:p>
        </w:tc>
        <w:tc>
          <w:tcPr>
            <w:tcW w:w="0" w:type="auto"/>
            <w:shd w:val="clear" w:color="auto" w:fill="auto"/>
            <w:vAlign w:val="bottom"/>
            <w:hideMark/>
          </w:tcPr>
          <w:p w14:paraId="01AECF78"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A59F2EE" w14:textId="77777777" w:rsidR="0088536F" w:rsidRPr="005362B1" w:rsidRDefault="0088536F" w:rsidP="00D9550E">
            <w:pPr>
              <w:spacing w:after="0"/>
              <w:jc w:val="center"/>
              <w:rPr>
                <w:color w:val="000000"/>
              </w:rPr>
            </w:pPr>
            <w:r w:rsidRPr="005362B1">
              <w:rPr>
                <w:color w:val="000000"/>
              </w:rPr>
              <w:t>0.45</w:t>
            </w:r>
          </w:p>
        </w:tc>
        <w:tc>
          <w:tcPr>
            <w:tcW w:w="0" w:type="auto"/>
            <w:shd w:val="clear" w:color="auto" w:fill="auto"/>
            <w:vAlign w:val="bottom"/>
            <w:hideMark/>
          </w:tcPr>
          <w:p w14:paraId="57C9611D" w14:textId="77777777" w:rsidR="0088536F" w:rsidRPr="005362B1" w:rsidRDefault="0088536F" w:rsidP="00D9550E">
            <w:pPr>
              <w:spacing w:after="0"/>
              <w:jc w:val="center"/>
              <w:rPr>
                <w:color w:val="000000"/>
              </w:rPr>
            </w:pPr>
            <w:r w:rsidRPr="005362B1">
              <w:rPr>
                <w:color w:val="000000"/>
              </w:rPr>
              <w:t>0.29</w:t>
            </w:r>
          </w:p>
        </w:tc>
        <w:tc>
          <w:tcPr>
            <w:tcW w:w="0" w:type="auto"/>
            <w:shd w:val="clear" w:color="auto" w:fill="auto"/>
            <w:vAlign w:val="bottom"/>
            <w:hideMark/>
          </w:tcPr>
          <w:p w14:paraId="639F7F68" w14:textId="77777777" w:rsidR="0088536F" w:rsidRPr="005362B1" w:rsidRDefault="0088536F" w:rsidP="00D9550E">
            <w:pPr>
              <w:spacing w:after="0"/>
              <w:jc w:val="center"/>
              <w:rPr>
                <w:color w:val="000000"/>
              </w:rPr>
            </w:pPr>
            <w:r w:rsidRPr="005362B1">
              <w:rPr>
                <w:color w:val="000000"/>
              </w:rPr>
              <w:t>0.35</w:t>
            </w:r>
          </w:p>
        </w:tc>
        <w:tc>
          <w:tcPr>
            <w:tcW w:w="0" w:type="auto"/>
            <w:shd w:val="clear" w:color="auto" w:fill="auto"/>
            <w:vAlign w:val="bottom"/>
            <w:hideMark/>
          </w:tcPr>
          <w:p w14:paraId="78E7ABDE" w14:textId="77777777" w:rsidR="0088536F" w:rsidRPr="005362B1" w:rsidRDefault="0088536F" w:rsidP="00D9550E">
            <w:pPr>
              <w:spacing w:after="0"/>
              <w:jc w:val="center"/>
              <w:rPr>
                <w:color w:val="000000"/>
              </w:rPr>
            </w:pPr>
            <w:r w:rsidRPr="005362B1">
              <w:rPr>
                <w:color w:val="000000"/>
              </w:rPr>
              <w:t>0.28</w:t>
            </w:r>
          </w:p>
        </w:tc>
      </w:tr>
      <w:tr w:rsidR="0088536F" w:rsidRPr="005362B1" w14:paraId="230A6472" w14:textId="77777777" w:rsidTr="00D9550E">
        <w:trPr>
          <w:trHeight w:val="300"/>
          <w:jc w:val="center"/>
        </w:trPr>
        <w:tc>
          <w:tcPr>
            <w:tcW w:w="0" w:type="auto"/>
            <w:shd w:val="clear" w:color="auto" w:fill="auto"/>
            <w:vAlign w:val="bottom"/>
            <w:hideMark/>
          </w:tcPr>
          <w:p w14:paraId="653873F1" w14:textId="77777777" w:rsidR="0088536F" w:rsidRPr="005362B1" w:rsidRDefault="0088536F" w:rsidP="00D9550E">
            <w:pPr>
              <w:spacing w:after="0"/>
              <w:rPr>
                <w:color w:val="000000"/>
              </w:rPr>
            </w:pPr>
            <w:r w:rsidRPr="005362B1">
              <w:rPr>
                <w:color w:val="000000"/>
              </w:rPr>
              <w:t>Grenadier - Rattail Grenadier Unidentified</w:t>
            </w:r>
          </w:p>
        </w:tc>
        <w:tc>
          <w:tcPr>
            <w:tcW w:w="0" w:type="auto"/>
            <w:shd w:val="clear" w:color="auto" w:fill="auto"/>
            <w:vAlign w:val="bottom"/>
            <w:hideMark/>
          </w:tcPr>
          <w:p w14:paraId="41C4C4E9"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34C2E8C0" w14:textId="77777777" w:rsidR="0088536F" w:rsidRPr="005362B1" w:rsidRDefault="0088536F" w:rsidP="00D9550E">
            <w:pPr>
              <w:spacing w:after="0"/>
              <w:jc w:val="center"/>
              <w:rPr>
                <w:color w:val="000000"/>
              </w:rPr>
            </w:pPr>
            <w:r w:rsidRPr="005362B1">
              <w:rPr>
                <w:color w:val="000000"/>
              </w:rPr>
              <w:t>0.12</w:t>
            </w:r>
          </w:p>
        </w:tc>
        <w:tc>
          <w:tcPr>
            <w:tcW w:w="0" w:type="auto"/>
            <w:shd w:val="clear" w:color="auto" w:fill="auto"/>
            <w:vAlign w:val="bottom"/>
            <w:hideMark/>
          </w:tcPr>
          <w:p w14:paraId="3467D9E1" w14:textId="77777777" w:rsidR="0088536F" w:rsidRPr="005362B1" w:rsidRDefault="0088536F" w:rsidP="00D9550E">
            <w:pPr>
              <w:spacing w:after="0"/>
              <w:jc w:val="center"/>
              <w:rPr>
                <w:color w:val="000000"/>
              </w:rPr>
            </w:pPr>
            <w:r w:rsidRPr="005362B1">
              <w:rPr>
                <w:color w:val="000000"/>
              </w:rPr>
              <w:t>0.07</w:t>
            </w:r>
          </w:p>
        </w:tc>
        <w:tc>
          <w:tcPr>
            <w:tcW w:w="0" w:type="auto"/>
            <w:shd w:val="clear" w:color="auto" w:fill="auto"/>
            <w:vAlign w:val="bottom"/>
            <w:hideMark/>
          </w:tcPr>
          <w:p w14:paraId="0F1E5532"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19B72B72" w14:textId="77777777" w:rsidR="0088536F" w:rsidRPr="005362B1" w:rsidRDefault="0088536F" w:rsidP="00D9550E">
            <w:pPr>
              <w:spacing w:after="0"/>
              <w:jc w:val="center"/>
              <w:rPr>
                <w:color w:val="000000"/>
              </w:rPr>
            </w:pPr>
            <w:r w:rsidRPr="005362B1">
              <w:rPr>
                <w:color w:val="000000"/>
              </w:rPr>
              <w:t>0.04</w:t>
            </w:r>
          </w:p>
        </w:tc>
      </w:tr>
      <w:tr w:rsidR="0088536F" w:rsidRPr="005362B1" w14:paraId="6908FCB8" w14:textId="77777777" w:rsidTr="00D9550E">
        <w:trPr>
          <w:trHeight w:val="300"/>
          <w:jc w:val="center"/>
        </w:trPr>
        <w:tc>
          <w:tcPr>
            <w:tcW w:w="0" w:type="auto"/>
            <w:shd w:val="clear" w:color="auto" w:fill="auto"/>
            <w:vAlign w:val="bottom"/>
            <w:hideMark/>
          </w:tcPr>
          <w:p w14:paraId="60BC2D73" w14:textId="77777777" w:rsidR="0088536F" w:rsidRPr="005362B1" w:rsidRDefault="0088536F" w:rsidP="00D9550E">
            <w:pPr>
              <w:spacing w:after="0"/>
              <w:rPr>
                <w:color w:val="000000"/>
              </w:rPr>
            </w:pPr>
            <w:r w:rsidRPr="005362B1">
              <w:rPr>
                <w:color w:val="000000"/>
              </w:rPr>
              <w:t>Hermit crab unidentified</w:t>
            </w:r>
          </w:p>
        </w:tc>
        <w:tc>
          <w:tcPr>
            <w:tcW w:w="0" w:type="auto"/>
            <w:shd w:val="clear" w:color="auto" w:fill="auto"/>
            <w:vAlign w:val="bottom"/>
            <w:hideMark/>
          </w:tcPr>
          <w:p w14:paraId="2E286BEC"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FC0F9B9"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093928DE" w14:textId="77777777" w:rsidR="0088536F" w:rsidRPr="005362B1" w:rsidRDefault="0088536F" w:rsidP="00D9550E">
            <w:pPr>
              <w:spacing w:after="0"/>
              <w:jc w:val="center"/>
              <w:rPr>
                <w:color w:val="000000"/>
              </w:rPr>
            </w:pPr>
            <w:r w:rsidRPr="005362B1">
              <w:rPr>
                <w:color w:val="000000"/>
              </w:rPr>
              <w:t>0.08</w:t>
            </w:r>
          </w:p>
        </w:tc>
        <w:tc>
          <w:tcPr>
            <w:tcW w:w="0" w:type="auto"/>
            <w:shd w:val="clear" w:color="auto" w:fill="auto"/>
            <w:vAlign w:val="bottom"/>
            <w:hideMark/>
          </w:tcPr>
          <w:p w14:paraId="70E18D62" w14:textId="77777777" w:rsidR="0088536F" w:rsidRPr="005362B1" w:rsidRDefault="0088536F" w:rsidP="00D9550E">
            <w:pPr>
              <w:spacing w:after="0"/>
              <w:jc w:val="center"/>
              <w:rPr>
                <w:color w:val="000000"/>
              </w:rPr>
            </w:pPr>
            <w:r w:rsidRPr="005362B1">
              <w:rPr>
                <w:color w:val="000000"/>
              </w:rPr>
              <w:t>0.04</w:t>
            </w:r>
          </w:p>
        </w:tc>
        <w:tc>
          <w:tcPr>
            <w:tcW w:w="0" w:type="auto"/>
            <w:shd w:val="clear" w:color="auto" w:fill="auto"/>
            <w:vAlign w:val="bottom"/>
            <w:hideMark/>
          </w:tcPr>
          <w:p w14:paraId="17F9E669" w14:textId="77777777" w:rsidR="0088536F" w:rsidRPr="005362B1" w:rsidRDefault="0088536F" w:rsidP="00D9550E">
            <w:pPr>
              <w:spacing w:after="0"/>
              <w:jc w:val="center"/>
              <w:rPr>
                <w:color w:val="000000"/>
              </w:rPr>
            </w:pPr>
            <w:r w:rsidRPr="005362B1">
              <w:rPr>
                <w:color w:val="000000"/>
              </w:rPr>
              <w:t>0.03</w:t>
            </w:r>
          </w:p>
        </w:tc>
      </w:tr>
      <w:tr w:rsidR="0088536F" w:rsidRPr="005362B1" w14:paraId="7FB4F15E" w14:textId="77777777" w:rsidTr="00D9550E">
        <w:trPr>
          <w:trHeight w:val="300"/>
          <w:jc w:val="center"/>
        </w:trPr>
        <w:tc>
          <w:tcPr>
            <w:tcW w:w="0" w:type="auto"/>
            <w:shd w:val="clear" w:color="auto" w:fill="auto"/>
            <w:vAlign w:val="bottom"/>
            <w:hideMark/>
          </w:tcPr>
          <w:p w14:paraId="18D40FFD" w14:textId="77777777" w:rsidR="0088536F" w:rsidRPr="005362B1" w:rsidRDefault="0088536F" w:rsidP="00D9550E">
            <w:pPr>
              <w:spacing w:after="0"/>
              <w:rPr>
                <w:color w:val="000000"/>
              </w:rPr>
            </w:pPr>
            <w:r w:rsidRPr="005362B1">
              <w:rPr>
                <w:color w:val="000000"/>
              </w:rPr>
              <w:t>Invertebrate unidentified</w:t>
            </w:r>
          </w:p>
        </w:tc>
        <w:tc>
          <w:tcPr>
            <w:tcW w:w="0" w:type="auto"/>
            <w:shd w:val="clear" w:color="auto" w:fill="auto"/>
            <w:vAlign w:val="bottom"/>
            <w:hideMark/>
          </w:tcPr>
          <w:p w14:paraId="1A761B07" w14:textId="77777777" w:rsidR="0088536F" w:rsidRPr="005362B1" w:rsidRDefault="0088536F" w:rsidP="00D9550E">
            <w:pPr>
              <w:spacing w:after="0"/>
              <w:jc w:val="center"/>
              <w:rPr>
                <w:color w:val="000000"/>
              </w:rPr>
            </w:pPr>
            <w:r w:rsidRPr="005362B1">
              <w:rPr>
                <w:color w:val="000000"/>
              </w:rPr>
              <w:t>0.11</w:t>
            </w:r>
          </w:p>
        </w:tc>
        <w:tc>
          <w:tcPr>
            <w:tcW w:w="0" w:type="auto"/>
            <w:shd w:val="clear" w:color="auto" w:fill="auto"/>
            <w:vAlign w:val="bottom"/>
            <w:hideMark/>
          </w:tcPr>
          <w:p w14:paraId="3FF7A546" w14:textId="77777777" w:rsidR="0088536F" w:rsidRPr="005362B1" w:rsidRDefault="0088536F" w:rsidP="00D9550E">
            <w:pPr>
              <w:spacing w:after="0"/>
              <w:jc w:val="center"/>
              <w:rPr>
                <w:color w:val="000000"/>
              </w:rPr>
            </w:pPr>
            <w:r w:rsidRPr="005362B1">
              <w:rPr>
                <w:color w:val="000000"/>
              </w:rPr>
              <w:t>0.01</w:t>
            </w:r>
          </w:p>
        </w:tc>
        <w:tc>
          <w:tcPr>
            <w:tcW w:w="0" w:type="auto"/>
            <w:shd w:val="clear" w:color="auto" w:fill="auto"/>
            <w:vAlign w:val="bottom"/>
            <w:hideMark/>
          </w:tcPr>
          <w:p w14:paraId="1A8C3E15" w14:textId="77777777" w:rsidR="0088536F" w:rsidRPr="005362B1" w:rsidRDefault="0088536F" w:rsidP="00D9550E">
            <w:pPr>
              <w:spacing w:after="0"/>
              <w:jc w:val="center"/>
              <w:rPr>
                <w:color w:val="000000"/>
              </w:rPr>
            </w:pPr>
            <w:r w:rsidRPr="005362B1">
              <w:rPr>
                <w:color w:val="000000"/>
              </w:rPr>
              <w:t>0.75</w:t>
            </w:r>
          </w:p>
        </w:tc>
        <w:tc>
          <w:tcPr>
            <w:tcW w:w="0" w:type="auto"/>
            <w:shd w:val="clear" w:color="auto" w:fill="auto"/>
            <w:vAlign w:val="bottom"/>
            <w:hideMark/>
          </w:tcPr>
          <w:p w14:paraId="11366254" w14:textId="77777777" w:rsidR="0088536F" w:rsidRPr="005362B1" w:rsidRDefault="0088536F" w:rsidP="00D9550E">
            <w:pPr>
              <w:spacing w:after="0"/>
              <w:jc w:val="center"/>
              <w:rPr>
                <w:color w:val="000000"/>
              </w:rPr>
            </w:pPr>
            <w:r w:rsidRPr="005362B1">
              <w:rPr>
                <w:color w:val="000000"/>
              </w:rPr>
              <w:t>1.85</w:t>
            </w:r>
          </w:p>
        </w:tc>
        <w:tc>
          <w:tcPr>
            <w:tcW w:w="0" w:type="auto"/>
            <w:shd w:val="clear" w:color="auto" w:fill="auto"/>
            <w:vAlign w:val="bottom"/>
            <w:hideMark/>
          </w:tcPr>
          <w:p w14:paraId="6E66FAEB" w14:textId="77777777" w:rsidR="0088536F" w:rsidRPr="005362B1" w:rsidRDefault="0088536F" w:rsidP="00D9550E">
            <w:pPr>
              <w:spacing w:after="0"/>
              <w:jc w:val="center"/>
              <w:rPr>
                <w:color w:val="000000"/>
              </w:rPr>
            </w:pPr>
            <w:r w:rsidRPr="005362B1">
              <w:rPr>
                <w:color w:val="000000"/>
              </w:rPr>
              <w:t>0.02</w:t>
            </w:r>
          </w:p>
        </w:tc>
      </w:tr>
      <w:tr w:rsidR="0088536F" w:rsidRPr="005362B1" w14:paraId="19DD6836" w14:textId="77777777" w:rsidTr="00D9550E">
        <w:trPr>
          <w:trHeight w:val="300"/>
          <w:jc w:val="center"/>
        </w:trPr>
        <w:tc>
          <w:tcPr>
            <w:tcW w:w="0" w:type="auto"/>
            <w:shd w:val="clear" w:color="auto" w:fill="auto"/>
            <w:vAlign w:val="bottom"/>
            <w:hideMark/>
          </w:tcPr>
          <w:p w14:paraId="5B9CA7D8" w14:textId="77777777" w:rsidR="0088536F" w:rsidRPr="005362B1" w:rsidRDefault="0088536F" w:rsidP="00D9550E">
            <w:pPr>
              <w:spacing w:after="0"/>
              <w:rPr>
                <w:color w:val="000000"/>
              </w:rPr>
            </w:pPr>
            <w:proofErr w:type="spellStart"/>
            <w:r w:rsidRPr="005362B1">
              <w:rPr>
                <w:color w:val="000000"/>
              </w:rPr>
              <w:t>Misc</w:t>
            </w:r>
            <w:proofErr w:type="spellEnd"/>
            <w:r w:rsidRPr="005362B1">
              <w:rPr>
                <w:color w:val="000000"/>
              </w:rPr>
              <w:t xml:space="preserve"> crabs</w:t>
            </w:r>
          </w:p>
        </w:tc>
        <w:tc>
          <w:tcPr>
            <w:tcW w:w="0" w:type="auto"/>
            <w:shd w:val="clear" w:color="auto" w:fill="auto"/>
            <w:vAlign w:val="bottom"/>
            <w:hideMark/>
          </w:tcPr>
          <w:p w14:paraId="23DFFDAF"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313F1D9" w14:textId="77777777" w:rsidR="0088536F" w:rsidRPr="005362B1" w:rsidRDefault="0088536F" w:rsidP="00D9550E">
            <w:pPr>
              <w:spacing w:after="0"/>
              <w:jc w:val="center"/>
              <w:rPr>
                <w:color w:val="000000"/>
              </w:rPr>
            </w:pPr>
            <w:r w:rsidRPr="005362B1">
              <w:rPr>
                <w:color w:val="000000"/>
              </w:rPr>
              <w:t>0.14</w:t>
            </w:r>
          </w:p>
        </w:tc>
        <w:tc>
          <w:tcPr>
            <w:tcW w:w="0" w:type="auto"/>
            <w:shd w:val="clear" w:color="auto" w:fill="auto"/>
            <w:vAlign w:val="bottom"/>
            <w:hideMark/>
          </w:tcPr>
          <w:p w14:paraId="0F31F26B" w14:textId="77777777" w:rsidR="0088536F" w:rsidRPr="005362B1" w:rsidRDefault="0088536F" w:rsidP="00D9550E">
            <w:pPr>
              <w:spacing w:after="0"/>
              <w:jc w:val="center"/>
              <w:rPr>
                <w:color w:val="000000"/>
              </w:rPr>
            </w:pPr>
            <w:r w:rsidRPr="005362B1">
              <w:rPr>
                <w:color w:val="000000"/>
              </w:rPr>
              <w:t>0.05</w:t>
            </w:r>
          </w:p>
        </w:tc>
        <w:tc>
          <w:tcPr>
            <w:tcW w:w="0" w:type="auto"/>
            <w:shd w:val="clear" w:color="auto" w:fill="auto"/>
            <w:vAlign w:val="bottom"/>
            <w:hideMark/>
          </w:tcPr>
          <w:p w14:paraId="0A2DAB85" w14:textId="77777777" w:rsidR="0088536F" w:rsidRPr="005362B1" w:rsidRDefault="0088536F" w:rsidP="00D9550E">
            <w:pPr>
              <w:spacing w:after="0"/>
              <w:jc w:val="center"/>
              <w:rPr>
                <w:color w:val="000000"/>
              </w:rPr>
            </w:pPr>
            <w:r w:rsidRPr="005362B1">
              <w:rPr>
                <w:color w:val="000000"/>
              </w:rPr>
              <w:t>4.17</w:t>
            </w:r>
          </w:p>
        </w:tc>
        <w:tc>
          <w:tcPr>
            <w:tcW w:w="0" w:type="auto"/>
            <w:shd w:val="clear" w:color="auto" w:fill="auto"/>
            <w:vAlign w:val="bottom"/>
            <w:hideMark/>
          </w:tcPr>
          <w:p w14:paraId="1519CD15" w14:textId="77777777" w:rsidR="0088536F" w:rsidRPr="005362B1" w:rsidRDefault="0088536F" w:rsidP="00D9550E">
            <w:pPr>
              <w:spacing w:after="0"/>
              <w:jc w:val="center"/>
              <w:rPr>
                <w:color w:val="000000"/>
              </w:rPr>
            </w:pPr>
            <w:r w:rsidRPr="005362B1">
              <w:rPr>
                <w:color w:val="000000"/>
              </w:rPr>
              <w:t>0.21</w:t>
            </w:r>
          </w:p>
        </w:tc>
      </w:tr>
      <w:tr w:rsidR="0088536F" w:rsidRPr="005362B1" w14:paraId="018B56DF" w14:textId="77777777" w:rsidTr="00D9550E">
        <w:trPr>
          <w:trHeight w:val="300"/>
          <w:jc w:val="center"/>
        </w:trPr>
        <w:tc>
          <w:tcPr>
            <w:tcW w:w="0" w:type="auto"/>
            <w:shd w:val="clear" w:color="auto" w:fill="auto"/>
            <w:vAlign w:val="bottom"/>
            <w:hideMark/>
          </w:tcPr>
          <w:p w14:paraId="5DF3A154" w14:textId="77777777" w:rsidR="0088536F" w:rsidRPr="005362B1" w:rsidRDefault="0088536F" w:rsidP="00D9550E">
            <w:pPr>
              <w:spacing w:after="0"/>
              <w:rPr>
                <w:color w:val="000000"/>
              </w:rPr>
            </w:pPr>
            <w:proofErr w:type="spellStart"/>
            <w:r w:rsidRPr="005362B1">
              <w:rPr>
                <w:color w:val="000000"/>
              </w:rPr>
              <w:t>Misc</w:t>
            </w:r>
            <w:proofErr w:type="spellEnd"/>
            <w:r w:rsidRPr="005362B1">
              <w:rPr>
                <w:color w:val="000000"/>
              </w:rPr>
              <w:t xml:space="preserve"> crustaceans</w:t>
            </w:r>
          </w:p>
        </w:tc>
        <w:tc>
          <w:tcPr>
            <w:tcW w:w="0" w:type="auto"/>
            <w:shd w:val="clear" w:color="auto" w:fill="auto"/>
            <w:vAlign w:val="bottom"/>
            <w:hideMark/>
          </w:tcPr>
          <w:p w14:paraId="6680F8D1"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7CD659F1"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46456198"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6EBDE58C"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061C2A31" w14:textId="77777777" w:rsidR="0088536F" w:rsidRPr="005362B1" w:rsidRDefault="0088536F" w:rsidP="00D9550E">
            <w:pPr>
              <w:spacing w:after="0"/>
              <w:jc w:val="center"/>
              <w:rPr>
                <w:color w:val="000000"/>
              </w:rPr>
            </w:pPr>
            <w:r w:rsidRPr="005362B1">
              <w:rPr>
                <w:color w:val="000000"/>
              </w:rPr>
              <w:t>0.04</w:t>
            </w:r>
          </w:p>
        </w:tc>
      </w:tr>
      <w:tr w:rsidR="0088536F" w:rsidRPr="005362B1" w14:paraId="77AD9AD7" w14:textId="77777777" w:rsidTr="00D9550E">
        <w:trPr>
          <w:trHeight w:val="300"/>
          <w:jc w:val="center"/>
        </w:trPr>
        <w:tc>
          <w:tcPr>
            <w:tcW w:w="0" w:type="auto"/>
            <w:shd w:val="clear" w:color="auto" w:fill="auto"/>
            <w:vAlign w:val="bottom"/>
            <w:hideMark/>
          </w:tcPr>
          <w:p w14:paraId="59905DE9" w14:textId="77777777" w:rsidR="0088536F" w:rsidRPr="005362B1" w:rsidRDefault="0088536F" w:rsidP="00D9550E">
            <w:pPr>
              <w:spacing w:after="0"/>
              <w:rPr>
                <w:color w:val="000000"/>
              </w:rPr>
            </w:pPr>
            <w:proofErr w:type="spellStart"/>
            <w:r w:rsidRPr="005362B1">
              <w:rPr>
                <w:color w:val="000000"/>
              </w:rPr>
              <w:t>Misc</w:t>
            </w:r>
            <w:proofErr w:type="spellEnd"/>
            <w:r w:rsidRPr="005362B1">
              <w:rPr>
                <w:color w:val="000000"/>
              </w:rPr>
              <w:t xml:space="preserve"> fish</w:t>
            </w:r>
          </w:p>
        </w:tc>
        <w:tc>
          <w:tcPr>
            <w:tcW w:w="0" w:type="auto"/>
            <w:shd w:val="clear" w:color="auto" w:fill="auto"/>
            <w:vAlign w:val="bottom"/>
            <w:hideMark/>
          </w:tcPr>
          <w:p w14:paraId="126F96A1" w14:textId="77777777" w:rsidR="0088536F" w:rsidRPr="005362B1" w:rsidRDefault="0088536F" w:rsidP="00D9550E">
            <w:pPr>
              <w:spacing w:after="0"/>
              <w:jc w:val="center"/>
              <w:rPr>
                <w:color w:val="000000"/>
              </w:rPr>
            </w:pPr>
            <w:r w:rsidRPr="005362B1">
              <w:rPr>
                <w:color w:val="000000"/>
              </w:rPr>
              <w:t>7.71</w:t>
            </w:r>
          </w:p>
        </w:tc>
        <w:tc>
          <w:tcPr>
            <w:tcW w:w="0" w:type="auto"/>
            <w:shd w:val="clear" w:color="auto" w:fill="auto"/>
            <w:vAlign w:val="bottom"/>
            <w:hideMark/>
          </w:tcPr>
          <w:p w14:paraId="5DF25B67" w14:textId="77777777" w:rsidR="0088536F" w:rsidRPr="005362B1" w:rsidRDefault="0088536F" w:rsidP="00D9550E">
            <w:pPr>
              <w:spacing w:after="0"/>
              <w:jc w:val="center"/>
              <w:rPr>
                <w:color w:val="000000"/>
              </w:rPr>
            </w:pPr>
            <w:r w:rsidRPr="005362B1">
              <w:rPr>
                <w:color w:val="000000"/>
              </w:rPr>
              <w:t>33.35</w:t>
            </w:r>
          </w:p>
        </w:tc>
        <w:tc>
          <w:tcPr>
            <w:tcW w:w="0" w:type="auto"/>
            <w:shd w:val="clear" w:color="auto" w:fill="auto"/>
            <w:vAlign w:val="bottom"/>
            <w:hideMark/>
          </w:tcPr>
          <w:p w14:paraId="35A9721C" w14:textId="77777777" w:rsidR="0088536F" w:rsidRPr="005362B1" w:rsidRDefault="0088536F" w:rsidP="00D9550E">
            <w:pPr>
              <w:spacing w:after="0"/>
              <w:jc w:val="center"/>
              <w:rPr>
                <w:color w:val="000000"/>
              </w:rPr>
            </w:pPr>
            <w:r w:rsidRPr="005362B1">
              <w:rPr>
                <w:color w:val="000000"/>
              </w:rPr>
              <w:t>34.69</w:t>
            </w:r>
          </w:p>
        </w:tc>
        <w:tc>
          <w:tcPr>
            <w:tcW w:w="0" w:type="auto"/>
            <w:shd w:val="clear" w:color="auto" w:fill="auto"/>
            <w:vAlign w:val="bottom"/>
            <w:hideMark/>
          </w:tcPr>
          <w:p w14:paraId="408B6108" w14:textId="77777777" w:rsidR="0088536F" w:rsidRPr="005362B1" w:rsidRDefault="0088536F" w:rsidP="00D9550E">
            <w:pPr>
              <w:spacing w:after="0"/>
              <w:jc w:val="center"/>
              <w:rPr>
                <w:color w:val="000000"/>
              </w:rPr>
            </w:pPr>
            <w:r w:rsidRPr="005362B1">
              <w:rPr>
                <w:color w:val="000000"/>
              </w:rPr>
              <w:t>23.38</w:t>
            </w:r>
          </w:p>
        </w:tc>
        <w:tc>
          <w:tcPr>
            <w:tcW w:w="0" w:type="auto"/>
            <w:shd w:val="clear" w:color="auto" w:fill="auto"/>
            <w:vAlign w:val="bottom"/>
            <w:hideMark/>
          </w:tcPr>
          <w:p w14:paraId="3E1646F9" w14:textId="77777777" w:rsidR="0088536F" w:rsidRPr="005362B1" w:rsidRDefault="0088536F" w:rsidP="00D9550E">
            <w:pPr>
              <w:spacing w:after="0"/>
              <w:jc w:val="center"/>
              <w:rPr>
                <w:color w:val="000000"/>
              </w:rPr>
            </w:pPr>
            <w:r w:rsidRPr="005362B1">
              <w:rPr>
                <w:color w:val="000000"/>
              </w:rPr>
              <w:t>99.79</w:t>
            </w:r>
          </w:p>
        </w:tc>
      </w:tr>
      <w:tr w:rsidR="0088536F" w:rsidRPr="005362B1" w14:paraId="07421708" w14:textId="77777777" w:rsidTr="00D9550E">
        <w:trPr>
          <w:trHeight w:val="300"/>
          <w:jc w:val="center"/>
        </w:trPr>
        <w:tc>
          <w:tcPr>
            <w:tcW w:w="0" w:type="auto"/>
            <w:shd w:val="clear" w:color="auto" w:fill="auto"/>
            <w:vAlign w:val="bottom"/>
            <w:hideMark/>
          </w:tcPr>
          <w:p w14:paraId="5A1A28E2" w14:textId="77777777" w:rsidR="0088536F" w:rsidRPr="005362B1" w:rsidRDefault="0088536F" w:rsidP="00D9550E">
            <w:pPr>
              <w:spacing w:after="0"/>
              <w:rPr>
                <w:color w:val="000000"/>
              </w:rPr>
            </w:pPr>
            <w:r w:rsidRPr="005362B1">
              <w:rPr>
                <w:color w:val="000000"/>
              </w:rPr>
              <w:t>Sculpin</w:t>
            </w:r>
          </w:p>
        </w:tc>
        <w:tc>
          <w:tcPr>
            <w:tcW w:w="0" w:type="auto"/>
            <w:shd w:val="clear" w:color="auto" w:fill="auto"/>
            <w:vAlign w:val="bottom"/>
            <w:hideMark/>
          </w:tcPr>
          <w:p w14:paraId="389F4CD4"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2533BFA" w14:textId="77777777" w:rsidR="0088536F" w:rsidRPr="005362B1" w:rsidRDefault="0088536F" w:rsidP="00D9550E">
            <w:pPr>
              <w:spacing w:after="0"/>
              <w:jc w:val="center"/>
              <w:rPr>
                <w:color w:val="000000"/>
              </w:rPr>
            </w:pPr>
            <w:r w:rsidRPr="005362B1">
              <w:rPr>
                <w:color w:val="000000"/>
              </w:rPr>
              <w:t>119.66</w:t>
            </w:r>
          </w:p>
        </w:tc>
        <w:tc>
          <w:tcPr>
            <w:tcW w:w="0" w:type="auto"/>
            <w:shd w:val="clear" w:color="auto" w:fill="auto"/>
            <w:vAlign w:val="bottom"/>
            <w:hideMark/>
          </w:tcPr>
          <w:p w14:paraId="5E30D34A" w14:textId="77777777" w:rsidR="0088536F" w:rsidRPr="005362B1" w:rsidRDefault="0088536F" w:rsidP="00D9550E">
            <w:pPr>
              <w:spacing w:after="0"/>
              <w:jc w:val="center"/>
              <w:rPr>
                <w:color w:val="000000"/>
              </w:rPr>
            </w:pPr>
            <w:r w:rsidRPr="005362B1">
              <w:rPr>
                <w:color w:val="000000"/>
              </w:rPr>
              <w:t>175.62</w:t>
            </w:r>
          </w:p>
        </w:tc>
        <w:tc>
          <w:tcPr>
            <w:tcW w:w="0" w:type="auto"/>
            <w:shd w:val="clear" w:color="auto" w:fill="auto"/>
            <w:vAlign w:val="bottom"/>
            <w:hideMark/>
          </w:tcPr>
          <w:p w14:paraId="1226A630" w14:textId="77777777" w:rsidR="0088536F" w:rsidRPr="005362B1" w:rsidRDefault="0088536F" w:rsidP="00D9550E">
            <w:pPr>
              <w:spacing w:after="0"/>
              <w:jc w:val="center"/>
              <w:rPr>
                <w:color w:val="000000"/>
              </w:rPr>
            </w:pPr>
            <w:r w:rsidRPr="005362B1">
              <w:rPr>
                <w:color w:val="000000"/>
              </w:rPr>
              <w:t>123.35</w:t>
            </w:r>
          </w:p>
        </w:tc>
        <w:tc>
          <w:tcPr>
            <w:tcW w:w="0" w:type="auto"/>
            <w:shd w:val="clear" w:color="auto" w:fill="auto"/>
            <w:vAlign w:val="bottom"/>
            <w:hideMark/>
          </w:tcPr>
          <w:p w14:paraId="6FC22CEB" w14:textId="77777777" w:rsidR="0088536F" w:rsidRPr="005362B1" w:rsidRDefault="0088536F" w:rsidP="00D9550E">
            <w:pPr>
              <w:spacing w:after="0"/>
              <w:jc w:val="center"/>
              <w:rPr>
                <w:color w:val="000000"/>
              </w:rPr>
            </w:pPr>
            <w:r w:rsidRPr="005362B1">
              <w:rPr>
                <w:color w:val="000000"/>
              </w:rPr>
              <w:t>49.15</w:t>
            </w:r>
          </w:p>
        </w:tc>
      </w:tr>
      <w:tr w:rsidR="0088536F" w:rsidRPr="005362B1" w14:paraId="749DEA11" w14:textId="77777777" w:rsidTr="00D9550E">
        <w:trPr>
          <w:trHeight w:val="300"/>
          <w:jc w:val="center"/>
        </w:trPr>
        <w:tc>
          <w:tcPr>
            <w:tcW w:w="0" w:type="auto"/>
            <w:shd w:val="clear" w:color="auto" w:fill="auto"/>
            <w:vAlign w:val="bottom"/>
            <w:hideMark/>
          </w:tcPr>
          <w:p w14:paraId="0D7A3180" w14:textId="77777777" w:rsidR="0088536F" w:rsidRPr="005362B1" w:rsidRDefault="0088536F" w:rsidP="00D9550E">
            <w:pPr>
              <w:spacing w:after="0"/>
              <w:rPr>
                <w:color w:val="000000"/>
              </w:rPr>
            </w:pPr>
            <w:proofErr w:type="spellStart"/>
            <w:r w:rsidRPr="005362B1">
              <w:rPr>
                <w:color w:val="000000"/>
              </w:rPr>
              <w:t>Scypho</w:t>
            </w:r>
            <w:proofErr w:type="spellEnd"/>
            <w:r w:rsidRPr="005362B1">
              <w:rPr>
                <w:color w:val="000000"/>
              </w:rPr>
              <w:t xml:space="preserve"> jellies</w:t>
            </w:r>
          </w:p>
        </w:tc>
        <w:tc>
          <w:tcPr>
            <w:tcW w:w="0" w:type="auto"/>
            <w:shd w:val="clear" w:color="auto" w:fill="auto"/>
            <w:vAlign w:val="bottom"/>
            <w:hideMark/>
          </w:tcPr>
          <w:p w14:paraId="23C9B9B1" w14:textId="77777777" w:rsidR="0088536F" w:rsidRPr="005362B1" w:rsidRDefault="0088536F" w:rsidP="00D9550E">
            <w:pPr>
              <w:spacing w:after="0"/>
              <w:jc w:val="center"/>
              <w:rPr>
                <w:color w:val="000000"/>
              </w:rPr>
            </w:pPr>
            <w:r w:rsidRPr="005362B1">
              <w:rPr>
                <w:color w:val="000000"/>
              </w:rPr>
              <w:t>0.02</w:t>
            </w:r>
          </w:p>
        </w:tc>
        <w:tc>
          <w:tcPr>
            <w:tcW w:w="0" w:type="auto"/>
            <w:shd w:val="clear" w:color="auto" w:fill="auto"/>
            <w:vAlign w:val="bottom"/>
            <w:hideMark/>
          </w:tcPr>
          <w:p w14:paraId="0CE58C01" w14:textId="77777777" w:rsidR="0088536F" w:rsidRPr="005362B1" w:rsidRDefault="0088536F" w:rsidP="00D9550E">
            <w:pPr>
              <w:spacing w:after="0"/>
              <w:jc w:val="center"/>
              <w:rPr>
                <w:color w:val="000000"/>
              </w:rPr>
            </w:pPr>
            <w:r w:rsidRPr="005362B1">
              <w:rPr>
                <w:color w:val="000000"/>
              </w:rPr>
              <w:t>0.19</w:t>
            </w:r>
          </w:p>
        </w:tc>
        <w:tc>
          <w:tcPr>
            <w:tcW w:w="0" w:type="auto"/>
            <w:shd w:val="clear" w:color="auto" w:fill="auto"/>
            <w:vAlign w:val="bottom"/>
            <w:hideMark/>
          </w:tcPr>
          <w:p w14:paraId="5D38A787" w14:textId="77777777" w:rsidR="0088536F" w:rsidRPr="005362B1" w:rsidRDefault="0088536F" w:rsidP="00D9550E">
            <w:pPr>
              <w:spacing w:after="0"/>
              <w:jc w:val="center"/>
              <w:rPr>
                <w:color w:val="000000"/>
              </w:rPr>
            </w:pPr>
            <w:r w:rsidRPr="005362B1">
              <w:rPr>
                <w:color w:val="000000"/>
              </w:rPr>
              <w:t>0.03</w:t>
            </w:r>
          </w:p>
        </w:tc>
        <w:tc>
          <w:tcPr>
            <w:tcW w:w="0" w:type="auto"/>
            <w:shd w:val="clear" w:color="auto" w:fill="auto"/>
            <w:vAlign w:val="bottom"/>
            <w:hideMark/>
          </w:tcPr>
          <w:p w14:paraId="617FC37A" w14:textId="77777777" w:rsidR="0088536F" w:rsidRPr="005362B1" w:rsidRDefault="0088536F" w:rsidP="00D9550E">
            <w:pPr>
              <w:spacing w:after="0"/>
              <w:jc w:val="center"/>
              <w:rPr>
                <w:color w:val="000000"/>
              </w:rPr>
            </w:pPr>
            <w:r w:rsidRPr="005362B1">
              <w:rPr>
                <w:color w:val="000000"/>
              </w:rPr>
              <w:t>0.07</w:t>
            </w:r>
          </w:p>
        </w:tc>
        <w:tc>
          <w:tcPr>
            <w:tcW w:w="0" w:type="auto"/>
            <w:shd w:val="clear" w:color="auto" w:fill="auto"/>
            <w:vAlign w:val="bottom"/>
            <w:hideMark/>
          </w:tcPr>
          <w:p w14:paraId="7D7B0C90" w14:textId="77777777" w:rsidR="0088536F" w:rsidRPr="005362B1" w:rsidRDefault="0088536F" w:rsidP="00D9550E">
            <w:pPr>
              <w:spacing w:after="0"/>
              <w:jc w:val="center"/>
              <w:rPr>
                <w:color w:val="000000"/>
              </w:rPr>
            </w:pPr>
            <w:r w:rsidRPr="005362B1">
              <w:rPr>
                <w:color w:val="000000"/>
              </w:rPr>
              <w:t>0.52</w:t>
            </w:r>
          </w:p>
        </w:tc>
      </w:tr>
      <w:tr w:rsidR="0088536F" w:rsidRPr="005362B1" w14:paraId="1A548FE9" w14:textId="77777777" w:rsidTr="00D9550E">
        <w:trPr>
          <w:trHeight w:val="300"/>
          <w:jc w:val="center"/>
        </w:trPr>
        <w:tc>
          <w:tcPr>
            <w:tcW w:w="0" w:type="auto"/>
            <w:shd w:val="clear" w:color="auto" w:fill="auto"/>
            <w:vAlign w:val="bottom"/>
            <w:hideMark/>
          </w:tcPr>
          <w:p w14:paraId="692994D2" w14:textId="77777777" w:rsidR="0088536F" w:rsidRPr="005362B1" w:rsidRDefault="0088536F" w:rsidP="00D9550E">
            <w:pPr>
              <w:spacing w:after="0"/>
              <w:rPr>
                <w:color w:val="000000"/>
              </w:rPr>
            </w:pPr>
            <w:r w:rsidRPr="005362B1">
              <w:rPr>
                <w:color w:val="000000"/>
              </w:rPr>
              <w:t>Sea anemone unidentified</w:t>
            </w:r>
          </w:p>
        </w:tc>
        <w:tc>
          <w:tcPr>
            <w:tcW w:w="0" w:type="auto"/>
            <w:shd w:val="clear" w:color="auto" w:fill="auto"/>
            <w:vAlign w:val="bottom"/>
            <w:hideMark/>
          </w:tcPr>
          <w:p w14:paraId="7B3F25DC" w14:textId="77777777" w:rsidR="0088536F" w:rsidRPr="005362B1" w:rsidRDefault="0088536F" w:rsidP="00D9550E">
            <w:pPr>
              <w:spacing w:after="0"/>
              <w:jc w:val="center"/>
              <w:rPr>
                <w:color w:val="000000"/>
              </w:rPr>
            </w:pPr>
            <w:r w:rsidRPr="005362B1">
              <w:rPr>
                <w:color w:val="000000"/>
              </w:rPr>
              <w:t>0</w:t>
            </w:r>
          </w:p>
        </w:tc>
        <w:tc>
          <w:tcPr>
            <w:tcW w:w="0" w:type="auto"/>
            <w:shd w:val="clear" w:color="auto" w:fill="auto"/>
            <w:vAlign w:val="bottom"/>
            <w:hideMark/>
          </w:tcPr>
          <w:p w14:paraId="409C6681" w14:textId="77777777" w:rsidR="0088536F" w:rsidRPr="005362B1" w:rsidRDefault="0088536F" w:rsidP="00D9550E">
            <w:pPr>
              <w:spacing w:after="0"/>
              <w:jc w:val="center"/>
              <w:rPr>
                <w:color w:val="000000"/>
              </w:rPr>
            </w:pPr>
            <w:r w:rsidRPr="005362B1">
              <w:rPr>
                <w:color w:val="000000"/>
              </w:rPr>
              <w:t>1.09</w:t>
            </w:r>
          </w:p>
        </w:tc>
        <w:tc>
          <w:tcPr>
            <w:tcW w:w="0" w:type="auto"/>
            <w:shd w:val="clear" w:color="auto" w:fill="auto"/>
            <w:vAlign w:val="bottom"/>
            <w:hideMark/>
          </w:tcPr>
          <w:p w14:paraId="4B1526D3" w14:textId="77777777" w:rsidR="0088536F" w:rsidRPr="005362B1" w:rsidRDefault="0088536F" w:rsidP="00D9550E">
            <w:pPr>
              <w:spacing w:after="0"/>
              <w:jc w:val="center"/>
              <w:rPr>
                <w:color w:val="000000"/>
              </w:rPr>
            </w:pPr>
            <w:r w:rsidRPr="005362B1">
              <w:rPr>
                <w:color w:val="000000"/>
              </w:rPr>
              <w:t>1.1</w:t>
            </w:r>
          </w:p>
        </w:tc>
        <w:tc>
          <w:tcPr>
            <w:tcW w:w="0" w:type="auto"/>
            <w:shd w:val="clear" w:color="auto" w:fill="auto"/>
            <w:vAlign w:val="bottom"/>
            <w:hideMark/>
          </w:tcPr>
          <w:p w14:paraId="057F3CD4" w14:textId="77777777" w:rsidR="0088536F" w:rsidRPr="005362B1" w:rsidRDefault="0088536F" w:rsidP="00D9550E">
            <w:pPr>
              <w:spacing w:after="0"/>
              <w:jc w:val="center"/>
              <w:rPr>
                <w:color w:val="000000"/>
              </w:rPr>
            </w:pPr>
            <w:r w:rsidRPr="005362B1">
              <w:rPr>
                <w:color w:val="000000"/>
              </w:rPr>
              <w:t>1.67</w:t>
            </w:r>
          </w:p>
        </w:tc>
        <w:tc>
          <w:tcPr>
            <w:tcW w:w="0" w:type="auto"/>
            <w:shd w:val="clear" w:color="auto" w:fill="auto"/>
            <w:vAlign w:val="bottom"/>
            <w:hideMark/>
          </w:tcPr>
          <w:p w14:paraId="7D4D5220" w14:textId="77777777" w:rsidR="0088536F" w:rsidRPr="005362B1" w:rsidRDefault="0088536F" w:rsidP="00D9550E">
            <w:pPr>
              <w:spacing w:after="0"/>
              <w:jc w:val="center"/>
              <w:rPr>
                <w:color w:val="000000"/>
              </w:rPr>
            </w:pPr>
            <w:r w:rsidRPr="005362B1">
              <w:rPr>
                <w:color w:val="000000"/>
              </w:rPr>
              <w:t>2.32</w:t>
            </w:r>
          </w:p>
        </w:tc>
      </w:tr>
      <w:tr w:rsidR="0088536F" w:rsidRPr="005362B1" w14:paraId="514686DF" w14:textId="77777777" w:rsidTr="00D9550E">
        <w:trPr>
          <w:trHeight w:val="300"/>
          <w:jc w:val="center"/>
        </w:trPr>
        <w:tc>
          <w:tcPr>
            <w:tcW w:w="0" w:type="auto"/>
            <w:shd w:val="clear" w:color="auto" w:fill="auto"/>
            <w:vAlign w:val="bottom"/>
            <w:hideMark/>
          </w:tcPr>
          <w:p w14:paraId="3921A1E8" w14:textId="77777777" w:rsidR="0088536F" w:rsidRPr="005362B1" w:rsidRDefault="0088536F" w:rsidP="00D9550E">
            <w:pPr>
              <w:spacing w:after="0"/>
              <w:rPr>
                <w:color w:val="000000"/>
              </w:rPr>
            </w:pPr>
            <w:r w:rsidRPr="005362B1">
              <w:rPr>
                <w:color w:val="000000"/>
              </w:rPr>
              <w:t>Sea pens whips</w:t>
            </w:r>
          </w:p>
        </w:tc>
        <w:tc>
          <w:tcPr>
            <w:tcW w:w="0" w:type="auto"/>
            <w:shd w:val="clear" w:color="auto" w:fill="auto"/>
            <w:vAlign w:val="bottom"/>
            <w:hideMark/>
          </w:tcPr>
          <w:p w14:paraId="5A4D06F7"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581108B9" w14:textId="77777777" w:rsidR="0088536F" w:rsidRPr="005362B1" w:rsidRDefault="0088536F" w:rsidP="00D9550E">
            <w:pPr>
              <w:spacing w:after="0"/>
              <w:jc w:val="center"/>
              <w:rPr>
                <w:color w:val="000000"/>
              </w:rPr>
            </w:pPr>
            <w:r w:rsidRPr="005362B1">
              <w:rPr>
                <w:color w:val="000000"/>
              </w:rPr>
              <w:t>0.04</w:t>
            </w:r>
          </w:p>
        </w:tc>
        <w:tc>
          <w:tcPr>
            <w:tcW w:w="0" w:type="auto"/>
            <w:shd w:val="clear" w:color="auto" w:fill="auto"/>
            <w:vAlign w:val="bottom"/>
            <w:hideMark/>
          </w:tcPr>
          <w:p w14:paraId="208876A1" w14:textId="77777777" w:rsidR="0088536F" w:rsidRPr="005362B1" w:rsidRDefault="0088536F" w:rsidP="00D9550E">
            <w:pPr>
              <w:spacing w:after="0"/>
              <w:jc w:val="center"/>
              <w:rPr>
                <w:color w:val="000000"/>
              </w:rPr>
            </w:pPr>
            <w:r w:rsidRPr="005362B1">
              <w:rPr>
                <w:color w:val="000000"/>
              </w:rPr>
              <w:t>1.43</w:t>
            </w:r>
          </w:p>
        </w:tc>
        <w:tc>
          <w:tcPr>
            <w:tcW w:w="0" w:type="auto"/>
            <w:shd w:val="clear" w:color="auto" w:fill="auto"/>
            <w:vAlign w:val="bottom"/>
            <w:hideMark/>
          </w:tcPr>
          <w:p w14:paraId="2E3BB4AA" w14:textId="77777777" w:rsidR="0088536F" w:rsidRPr="005362B1" w:rsidRDefault="0088536F" w:rsidP="00D9550E">
            <w:pPr>
              <w:spacing w:after="0"/>
              <w:jc w:val="center"/>
              <w:rPr>
                <w:color w:val="000000"/>
              </w:rPr>
            </w:pPr>
            <w:r w:rsidRPr="005362B1">
              <w:rPr>
                <w:color w:val="000000"/>
              </w:rPr>
              <w:t>0.14</w:t>
            </w:r>
          </w:p>
        </w:tc>
        <w:tc>
          <w:tcPr>
            <w:tcW w:w="0" w:type="auto"/>
            <w:shd w:val="clear" w:color="auto" w:fill="auto"/>
            <w:vAlign w:val="bottom"/>
            <w:hideMark/>
          </w:tcPr>
          <w:p w14:paraId="438E9DBF" w14:textId="77777777" w:rsidR="0088536F" w:rsidRPr="005362B1" w:rsidRDefault="0088536F" w:rsidP="00D9550E">
            <w:pPr>
              <w:spacing w:after="0"/>
              <w:jc w:val="center"/>
              <w:rPr>
                <w:color w:val="000000"/>
              </w:rPr>
            </w:pPr>
            <w:r w:rsidRPr="005362B1">
              <w:rPr>
                <w:color w:val="000000"/>
              </w:rPr>
              <w:t>0.52</w:t>
            </w:r>
          </w:p>
        </w:tc>
      </w:tr>
      <w:tr w:rsidR="0088536F" w:rsidRPr="005362B1" w14:paraId="5BB4A365" w14:textId="77777777" w:rsidTr="00D9550E">
        <w:trPr>
          <w:trHeight w:val="300"/>
          <w:jc w:val="center"/>
        </w:trPr>
        <w:tc>
          <w:tcPr>
            <w:tcW w:w="0" w:type="auto"/>
            <w:shd w:val="clear" w:color="auto" w:fill="auto"/>
            <w:vAlign w:val="bottom"/>
            <w:hideMark/>
          </w:tcPr>
          <w:p w14:paraId="19B0F4BA" w14:textId="77777777" w:rsidR="0088536F" w:rsidRPr="005362B1" w:rsidRDefault="0088536F" w:rsidP="00D9550E">
            <w:pPr>
              <w:spacing w:after="0"/>
              <w:rPr>
                <w:color w:val="000000"/>
              </w:rPr>
            </w:pPr>
            <w:r w:rsidRPr="005362B1">
              <w:rPr>
                <w:color w:val="000000"/>
              </w:rPr>
              <w:t>Sea star</w:t>
            </w:r>
          </w:p>
        </w:tc>
        <w:tc>
          <w:tcPr>
            <w:tcW w:w="0" w:type="auto"/>
            <w:shd w:val="clear" w:color="auto" w:fill="auto"/>
            <w:vAlign w:val="bottom"/>
            <w:hideMark/>
          </w:tcPr>
          <w:p w14:paraId="34A943A3" w14:textId="77777777" w:rsidR="0088536F" w:rsidRPr="005362B1" w:rsidRDefault="0088536F" w:rsidP="00D9550E">
            <w:pPr>
              <w:spacing w:after="0"/>
              <w:jc w:val="center"/>
              <w:rPr>
                <w:color w:val="000000"/>
              </w:rPr>
            </w:pPr>
            <w:r w:rsidRPr="005362B1">
              <w:rPr>
                <w:color w:val="000000"/>
              </w:rPr>
              <w:t>1.66</w:t>
            </w:r>
          </w:p>
        </w:tc>
        <w:tc>
          <w:tcPr>
            <w:tcW w:w="0" w:type="auto"/>
            <w:shd w:val="clear" w:color="auto" w:fill="auto"/>
            <w:vAlign w:val="bottom"/>
            <w:hideMark/>
          </w:tcPr>
          <w:p w14:paraId="5C94834E" w14:textId="77777777" w:rsidR="0088536F" w:rsidRPr="005362B1" w:rsidRDefault="0088536F" w:rsidP="00D9550E">
            <w:pPr>
              <w:spacing w:after="0"/>
              <w:jc w:val="center"/>
              <w:rPr>
                <w:color w:val="000000"/>
              </w:rPr>
            </w:pPr>
            <w:r w:rsidRPr="005362B1">
              <w:rPr>
                <w:color w:val="000000"/>
              </w:rPr>
              <w:t>18.44</w:t>
            </w:r>
          </w:p>
        </w:tc>
        <w:tc>
          <w:tcPr>
            <w:tcW w:w="0" w:type="auto"/>
            <w:shd w:val="clear" w:color="auto" w:fill="auto"/>
            <w:vAlign w:val="bottom"/>
            <w:hideMark/>
          </w:tcPr>
          <w:p w14:paraId="487E1EED" w14:textId="77777777" w:rsidR="0088536F" w:rsidRPr="005362B1" w:rsidRDefault="0088536F" w:rsidP="00D9550E">
            <w:pPr>
              <w:spacing w:after="0"/>
              <w:jc w:val="center"/>
              <w:rPr>
                <w:color w:val="000000"/>
              </w:rPr>
            </w:pPr>
            <w:r w:rsidRPr="005362B1">
              <w:rPr>
                <w:color w:val="000000"/>
              </w:rPr>
              <w:t>22.45</w:t>
            </w:r>
          </w:p>
        </w:tc>
        <w:tc>
          <w:tcPr>
            <w:tcW w:w="0" w:type="auto"/>
            <w:shd w:val="clear" w:color="auto" w:fill="auto"/>
            <w:vAlign w:val="bottom"/>
            <w:hideMark/>
          </w:tcPr>
          <w:p w14:paraId="297550E7" w14:textId="77777777" w:rsidR="0088536F" w:rsidRPr="005362B1" w:rsidRDefault="0088536F" w:rsidP="00D9550E">
            <w:pPr>
              <w:spacing w:after="0"/>
              <w:jc w:val="center"/>
              <w:rPr>
                <w:color w:val="000000"/>
              </w:rPr>
            </w:pPr>
            <w:r w:rsidRPr="005362B1">
              <w:rPr>
                <w:color w:val="000000"/>
              </w:rPr>
              <w:t>30.36</w:t>
            </w:r>
          </w:p>
        </w:tc>
        <w:tc>
          <w:tcPr>
            <w:tcW w:w="0" w:type="auto"/>
            <w:shd w:val="clear" w:color="auto" w:fill="auto"/>
            <w:vAlign w:val="bottom"/>
            <w:hideMark/>
          </w:tcPr>
          <w:p w14:paraId="14AD697D" w14:textId="77777777" w:rsidR="0088536F" w:rsidRPr="005362B1" w:rsidRDefault="0088536F" w:rsidP="00D9550E">
            <w:pPr>
              <w:spacing w:after="0"/>
              <w:jc w:val="center"/>
              <w:rPr>
                <w:color w:val="000000"/>
              </w:rPr>
            </w:pPr>
            <w:r w:rsidRPr="005362B1">
              <w:rPr>
                <w:color w:val="000000"/>
              </w:rPr>
              <w:t>50.11</w:t>
            </w:r>
          </w:p>
        </w:tc>
      </w:tr>
      <w:tr w:rsidR="0088536F" w:rsidRPr="005362B1" w14:paraId="17902F1D" w14:textId="77777777" w:rsidTr="00D9550E">
        <w:trPr>
          <w:trHeight w:val="300"/>
          <w:jc w:val="center"/>
        </w:trPr>
        <w:tc>
          <w:tcPr>
            <w:tcW w:w="0" w:type="auto"/>
            <w:shd w:val="clear" w:color="auto" w:fill="auto"/>
            <w:vAlign w:val="bottom"/>
            <w:hideMark/>
          </w:tcPr>
          <w:p w14:paraId="3BED425E" w14:textId="77777777" w:rsidR="0088536F" w:rsidRPr="005362B1" w:rsidRDefault="0088536F" w:rsidP="00D9550E">
            <w:pPr>
              <w:spacing w:after="0"/>
              <w:rPr>
                <w:color w:val="000000"/>
              </w:rPr>
            </w:pPr>
            <w:r w:rsidRPr="005362B1">
              <w:rPr>
                <w:color w:val="000000"/>
              </w:rPr>
              <w:t>Snails</w:t>
            </w:r>
          </w:p>
        </w:tc>
        <w:tc>
          <w:tcPr>
            <w:tcW w:w="0" w:type="auto"/>
            <w:shd w:val="clear" w:color="auto" w:fill="auto"/>
            <w:vAlign w:val="bottom"/>
            <w:hideMark/>
          </w:tcPr>
          <w:p w14:paraId="1817E079" w14:textId="77777777" w:rsidR="0088536F" w:rsidRPr="005362B1" w:rsidRDefault="0088536F" w:rsidP="00D9550E">
            <w:pPr>
              <w:spacing w:after="0"/>
              <w:jc w:val="center"/>
              <w:rPr>
                <w:color w:val="000000"/>
              </w:rPr>
            </w:pPr>
            <w:r w:rsidRPr="005362B1">
              <w:rPr>
                <w:color w:val="000000"/>
              </w:rPr>
              <w:t>0.06</w:t>
            </w:r>
          </w:p>
        </w:tc>
        <w:tc>
          <w:tcPr>
            <w:tcW w:w="0" w:type="auto"/>
            <w:shd w:val="clear" w:color="auto" w:fill="auto"/>
            <w:vAlign w:val="bottom"/>
            <w:hideMark/>
          </w:tcPr>
          <w:p w14:paraId="670B5101" w14:textId="77777777" w:rsidR="0088536F" w:rsidRPr="005362B1" w:rsidRDefault="0088536F" w:rsidP="00D9550E">
            <w:pPr>
              <w:spacing w:after="0"/>
              <w:jc w:val="center"/>
              <w:rPr>
                <w:color w:val="000000"/>
              </w:rPr>
            </w:pPr>
            <w:r w:rsidRPr="005362B1">
              <w:rPr>
                <w:color w:val="000000"/>
              </w:rPr>
              <w:t>0.27</w:t>
            </w:r>
          </w:p>
        </w:tc>
        <w:tc>
          <w:tcPr>
            <w:tcW w:w="0" w:type="auto"/>
            <w:shd w:val="clear" w:color="auto" w:fill="auto"/>
            <w:vAlign w:val="bottom"/>
            <w:hideMark/>
          </w:tcPr>
          <w:p w14:paraId="382F8568" w14:textId="77777777" w:rsidR="0088536F" w:rsidRPr="005362B1" w:rsidRDefault="0088536F" w:rsidP="00D9550E">
            <w:pPr>
              <w:spacing w:after="0"/>
              <w:jc w:val="center"/>
              <w:rPr>
                <w:color w:val="000000"/>
              </w:rPr>
            </w:pPr>
            <w:r w:rsidRPr="005362B1">
              <w:rPr>
                <w:color w:val="000000"/>
              </w:rPr>
              <w:t>2.19</w:t>
            </w:r>
          </w:p>
        </w:tc>
        <w:tc>
          <w:tcPr>
            <w:tcW w:w="0" w:type="auto"/>
            <w:shd w:val="clear" w:color="auto" w:fill="auto"/>
            <w:vAlign w:val="bottom"/>
            <w:hideMark/>
          </w:tcPr>
          <w:p w14:paraId="121DABCB" w14:textId="77777777" w:rsidR="0088536F" w:rsidRPr="005362B1" w:rsidRDefault="0088536F" w:rsidP="00D9550E">
            <w:pPr>
              <w:spacing w:after="0"/>
              <w:jc w:val="center"/>
              <w:rPr>
                <w:color w:val="000000"/>
              </w:rPr>
            </w:pPr>
            <w:r w:rsidRPr="005362B1">
              <w:rPr>
                <w:color w:val="000000"/>
              </w:rPr>
              <w:t>3.62</w:t>
            </w:r>
          </w:p>
        </w:tc>
        <w:tc>
          <w:tcPr>
            <w:tcW w:w="0" w:type="auto"/>
            <w:shd w:val="clear" w:color="auto" w:fill="auto"/>
            <w:vAlign w:val="bottom"/>
            <w:hideMark/>
          </w:tcPr>
          <w:p w14:paraId="17544964" w14:textId="77777777" w:rsidR="0088536F" w:rsidRPr="005362B1" w:rsidRDefault="0088536F" w:rsidP="00D9550E">
            <w:pPr>
              <w:spacing w:after="0"/>
              <w:jc w:val="center"/>
              <w:rPr>
                <w:color w:val="000000"/>
              </w:rPr>
            </w:pPr>
            <w:r w:rsidRPr="005362B1">
              <w:rPr>
                <w:color w:val="000000"/>
              </w:rPr>
              <w:t>0.52</w:t>
            </w:r>
          </w:p>
        </w:tc>
      </w:tr>
      <w:tr w:rsidR="0088536F" w:rsidRPr="005362B1" w14:paraId="6568BE25" w14:textId="77777777" w:rsidTr="00D9550E">
        <w:trPr>
          <w:trHeight w:val="300"/>
          <w:jc w:val="center"/>
        </w:trPr>
        <w:tc>
          <w:tcPr>
            <w:tcW w:w="0" w:type="auto"/>
            <w:shd w:val="clear" w:color="auto" w:fill="auto"/>
            <w:vAlign w:val="bottom"/>
            <w:hideMark/>
          </w:tcPr>
          <w:p w14:paraId="116C1E57" w14:textId="77777777" w:rsidR="0088536F" w:rsidRPr="005362B1" w:rsidRDefault="0088536F" w:rsidP="00D9550E">
            <w:pPr>
              <w:spacing w:after="0"/>
              <w:rPr>
                <w:color w:val="000000"/>
              </w:rPr>
            </w:pPr>
            <w:r w:rsidRPr="005362B1">
              <w:rPr>
                <w:color w:val="000000"/>
              </w:rPr>
              <w:t>Sponge unidentified</w:t>
            </w:r>
          </w:p>
        </w:tc>
        <w:tc>
          <w:tcPr>
            <w:tcW w:w="0" w:type="auto"/>
            <w:shd w:val="clear" w:color="auto" w:fill="auto"/>
            <w:vAlign w:val="bottom"/>
            <w:hideMark/>
          </w:tcPr>
          <w:p w14:paraId="7BD4A8EC"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28616437" w14:textId="77777777" w:rsidR="0088536F" w:rsidRPr="005362B1" w:rsidRDefault="0088536F" w:rsidP="00D9550E">
            <w:pPr>
              <w:spacing w:after="0"/>
              <w:jc w:val="center"/>
              <w:rPr>
                <w:color w:val="000000"/>
              </w:rPr>
            </w:pPr>
            <w:r w:rsidRPr="005362B1">
              <w:rPr>
                <w:color w:val="000000"/>
              </w:rPr>
              <w:t>0.05</w:t>
            </w:r>
          </w:p>
        </w:tc>
        <w:tc>
          <w:tcPr>
            <w:tcW w:w="0" w:type="auto"/>
            <w:shd w:val="clear" w:color="auto" w:fill="auto"/>
            <w:vAlign w:val="bottom"/>
            <w:hideMark/>
          </w:tcPr>
          <w:p w14:paraId="3B4E5CD6" w14:textId="77777777" w:rsidR="0088536F" w:rsidRPr="005362B1" w:rsidRDefault="0088536F" w:rsidP="00D9550E">
            <w:pPr>
              <w:spacing w:after="0"/>
              <w:jc w:val="center"/>
              <w:rPr>
                <w:color w:val="000000"/>
              </w:rPr>
            </w:pPr>
            <w:r w:rsidRPr="005362B1">
              <w:rPr>
                <w:color w:val="000000"/>
              </w:rPr>
              <w:t>1.11</w:t>
            </w:r>
          </w:p>
        </w:tc>
        <w:tc>
          <w:tcPr>
            <w:tcW w:w="0" w:type="auto"/>
            <w:shd w:val="clear" w:color="auto" w:fill="auto"/>
            <w:vAlign w:val="bottom"/>
            <w:hideMark/>
          </w:tcPr>
          <w:p w14:paraId="484C42D3" w14:textId="77777777" w:rsidR="0088536F" w:rsidRPr="005362B1" w:rsidRDefault="0088536F" w:rsidP="00D9550E">
            <w:pPr>
              <w:spacing w:after="0"/>
              <w:jc w:val="center"/>
              <w:rPr>
                <w:color w:val="000000"/>
              </w:rPr>
            </w:pPr>
            <w:r w:rsidRPr="005362B1">
              <w:rPr>
                <w:color w:val="000000"/>
              </w:rPr>
              <w:t>0.69</w:t>
            </w:r>
          </w:p>
        </w:tc>
        <w:tc>
          <w:tcPr>
            <w:tcW w:w="0" w:type="auto"/>
            <w:shd w:val="clear" w:color="auto" w:fill="auto"/>
            <w:vAlign w:val="bottom"/>
            <w:hideMark/>
          </w:tcPr>
          <w:p w14:paraId="30AC84A0" w14:textId="77777777" w:rsidR="0088536F" w:rsidRPr="005362B1" w:rsidRDefault="0088536F" w:rsidP="00D9550E">
            <w:pPr>
              <w:spacing w:after="0"/>
              <w:jc w:val="center"/>
              <w:rPr>
                <w:color w:val="000000"/>
              </w:rPr>
            </w:pPr>
            <w:r w:rsidRPr="005362B1">
              <w:rPr>
                <w:color w:val="000000"/>
              </w:rPr>
              <w:t>1.15</w:t>
            </w:r>
          </w:p>
        </w:tc>
      </w:tr>
      <w:tr w:rsidR="0088536F" w:rsidRPr="005362B1" w14:paraId="2FF9FF7B" w14:textId="77777777" w:rsidTr="00D9550E">
        <w:trPr>
          <w:trHeight w:val="300"/>
          <w:jc w:val="center"/>
        </w:trPr>
        <w:tc>
          <w:tcPr>
            <w:tcW w:w="0" w:type="auto"/>
            <w:shd w:val="clear" w:color="auto" w:fill="auto"/>
            <w:vAlign w:val="bottom"/>
            <w:hideMark/>
          </w:tcPr>
          <w:p w14:paraId="7E539157" w14:textId="77777777" w:rsidR="0088536F" w:rsidRPr="005362B1" w:rsidRDefault="0088536F" w:rsidP="00D9550E">
            <w:pPr>
              <w:spacing w:after="0"/>
              <w:rPr>
                <w:color w:val="000000"/>
              </w:rPr>
            </w:pPr>
            <w:r w:rsidRPr="005362B1">
              <w:rPr>
                <w:color w:val="000000"/>
              </w:rPr>
              <w:t>State-managed Rockfish</w:t>
            </w:r>
          </w:p>
        </w:tc>
        <w:tc>
          <w:tcPr>
            <w:tcW w:w="0" w:type="auto"/>
            <w:shd w:val="clear" w:color="auto" w:fill="auto"/>
            <w:vAlign w:val="bottom"/>
            <w:hideMark/>
          </w:tcPr>
          <w:p w14:paraId="66FBB921" w14:textId="77777777" w:rsidR="0088536F" w:rsidRPr="005362B1" w:rsidRDefault="0088536F" w:rsidP="00D9550E">
            <w:pPr>
              <w:spacing w:after="0"/>
              <w:jc w:val="center"/>
              <w:rPr>
                <w:color w:val="000000"/>
              </w:rPr>
            </w:pPr>
            <w:r w:rsidRPr="005362B1">
              <w:rPr>
                <w:color w:val="000000"/>
              </w:rPr>
              <w:t>-</w:t>
            </w:r>
          </w:p>
        </w:tc>
        <w:tc>
          <w:tcPr>
            <w:tcW w:w="0" w:type="auto"/>
            <w:shd w:val="clear" w:color="auto" w:fill="auto"/>
            <w:vAlign w:val="bottom"/>
            <w:hideMark/>
          </w:tcPr>
          <w:p w14:paraId="61FA1103" w14:textId="77777777" w:rsidR="0088536F" w:rsidRPr="005362B1" w:rsidRDefault="0088536F" w:rsidP="00D9550E">
            <w:pPr>
              <w:spacing w:after="0"/>
              <w:jc w:val="center"/>
              <w:rPr>
                <w:color w:val="000000"/>
              </w:rPr>
            </w:pPr>
            <w:r w:rsidRPr="005362B1">
              <w:rPr>
                <w:color w:val="000000"/>
              </w:rPr>
              <w:t>2.24</w:t>
            </w:r>
          </w:p>
        </w:tc>
        <w:tc>
          <w:tcPr>
            <w:tcW w:w="0" w:type="auto"/>
            <w:shd w:val="clear" w:color="auto" w:fill="auto"/>
            <w:vAlign w:val="bottom"/>
            <w:hideMark/>
          </w:tcPr>
          <w:p w14:paraId="516B7AC1" w14:textId="77777777" w:rsidR="0088536F" w:rsidRPr="005362B1" w:rsidRDefault="0088536F" w:rsidP="00D9550E">
            <w:pPr>
              <w:spacing w:after="0"/>
              <w:jc w:val="center"/>
              <w:rPr>
                <w:color w:val="000000"/>
              </w:rPr>
            </w:pPr>
            <w:r w:rsidRPr="005362B1">
              <w:rPr>
                <w:color w:val="000000"/>
              </w:rPr>
              <w:t>2.31</w:t>
            </w:r>
          </w:p>
        </w:tc>
        <w:tc>
          <w:tcPr>
            <w:tcW w:w="0" w:type="auto"/>
            <w:shd w:val="clear" w:color="auto" w:fill="auto"/>
            <w:vAlign w:val="bottom"/>
            <w:hideMark/>
          </w:tcPr>
          <w:p w14:paraId="23510FB6" w14:textId="77777777" w:rsidR="0088536F" w:rsidRPr="005362B1" w:rsidRDefault="0088536F" w:rsidP="00D9550E">
            <w:pPr>
              <w:spacing w:after="0"/>
              <w:jc w:val="center"/>
              <w:rPr>
                <w:color w:val="000000"/>
              </w:rPr>
            </w:pPr>
            <w:r w:rsidRPr="005362B1">
              <w:rPr>
                <w:color w:val="000000"/>
              </w:rPr>
              <w:t>1.89</w:t>
            </w:r>
          </w:p>
        </w:tc>
        <w:tc>
          <w:tcPr>
            <w:tcW w:w="0" w:type="auto"/>
            <w:shd w:val="clear" w:color="auto" w:fill="auto"/>
            <w:vAlign w:val="bottom"/>
            <w:hideMark/>
          </w:tcPr>
          <w:p w14:paraId="77D48B89" w14:textId="77777777" w:rsidR="0088536F" w:rsidRPr="005362B1" w:rsidRDefault="0088536F" w:rsidP="00D9550E">
            <w:pPr>
              <w:spacing w:after="0"/>
              <w:jc w:val="center"/>
              <w:rPr>
                <w:color w:val="000000"/>
              </w:rPr>
            </w:pPr>
            <w:r w:rsidRPr="005362B1">
              <w:rPr>
                <w:color w:val="000000"/>
              </w:rPr>
              <w:t>0.3</w:t>
            </w:r>
          </w:p>
        </w:tc>
      </w:tr>
      <w:tr w:rsidR="0088536F" w:rsidRPr="005362B1" w14:paraId="780ECAAC" w14:textId="77777777" w:rsidTr="00D9550E">
        <w:trPr>
          <w:trHeight w:val="300"/>
          <w:jc w:val="center"/>
        </w:trPr>
        <w:tc>
          <w:tcPr>
            <w:tcW w:w="0" w:type="auto"/>
            <w:tcBorders>
              <w:bottom w:val="single" w:sz="4" w:space="0" w:color="auto"/>
            </w:tcBorders>
            <w:shd w:val="clear" w:color="auto" w:fill="auto"/>
            <w:vAlign w:val="bottom"/>
            <w:hideMark/>
          </w:tcPr>
          <w:p w14:paraId="24CADD23" w14:textId="77777777" w:rsidR="0088536F" w:rsidRPr="005362B1" w:rsidRDefault="0088536F" w:rsidP="00D9550E">
            <w:pPr>
              <w:spacing w:after="0"/>
              <w:rPr>
                <w:color w:val="000000"/>
              </w:rPr>
            </w:pPr>
            <w:r w:rsidRPr="005362B1">
              <w:rPr>
                <w:color w:val="000000"/>
              </w:rPr>
              <w:t>urchins dollars cucumbers</w:t>
            </w:r>
          </w:p>
        </w:tc>
        <w:tc>
          <w:tcPr>
            <w:tcW w:w="0" w:type="auto"/>
            <w:tcBorders>
              <w:bottom w:val="single" w:sz="4" w:space="0" w:color="auto"/>
            </w:tcBorders>
            <w:shd w:val="clear" w:color="auto" w:fill="auto"/>
            <w:vAlign w:val="bottom"/>
            <w:hideMark/>
          </w:tcPr>
          <w:p w14:paraId="15925E2F" w14:textId="77777777" w:rsidR="0088536F" w:rsidRPr="005362B1" w:rsidRDefault="0088536F" w:rsidP="00D9550E">
            <w:pPr>
              <w:spacing w:after="0"/>
              <w:jc w:val="center"/>
              <w:rPr>
                <w:color w:val="000000"/>
              </w:rPr>
            </w:pPr>
            <w:r w:rsidRPr="005362B1">
              <w:rPr>
                <w:color w:val="000000"/>
              </w:rPr>
              <w:t>-</w:t>
            </w:r>
          </w:p>
        </w:tc>
        <w:tc>
          <w:tcPr>
            <w:tcW w:w="0" w:type="auto"/>
            <w:tcBorders>
              <w:bottom w:val="single" w:sz="4" w:space="0" w:color="auto"/>
            </w:tcBorders>
            <w:shd w:val="clear" w:color="auto" w:fill="auto"/>
            <w:vAlign w:val="bottom"/>
            <w:hideMark/>
          </w:tcPr>
          <w:p w14:paraId="2B33FC14" w14:textId="77777777" w:rsidR="0088536F" w:rsidRPr="005362B1" w:rsidRDefault="0088536F" w:rsidP="00D9550E">
            <w:pPr>
              <w:spacing w:after="0"/>
              <w:jc w:val="center"/>
              <w:rPr>
                <w:color w:val="000000"/>
              </w:rPr>
            </w:pPr>
            <w:r w:rsidRPr="005362B1">
              <w:rPr>
                <w:color w:val="000000"/>
              </w:rPr>
              <w:t>0.03</w:t>
            </w:r>
          </w:p>
        </w:tc>
        <w:tc>
          <w:tcPr>
            <w:tcW w:w="0" w:type="auto"/>
            <w:tcBorders>
              <w:bottom w:val="single" w:sz="4" w:space="0" w:color="auto"/>
            </w:tcBorders>
            <w:shd w:val="clear" w:color="auto" w:fill="auto"/>
            <w:vAlign w:val="bottom"/>
            <w:hideMark/>
          </w:tcPr>
          <w:p w14:paraId="045A5E4A" w14:textId="77777777" w:rsidR="0088536F" w:rsidRPr="005362B1" w:rsidRDefault="0088536F" w:rsidP="00D9550E">
            <w:pPr>
              <w:spacing w:after="0"/>
              <w:jc w:val="center"/>
              <w:rPr>
                <w:color w:val="000000"/>
              </w:rPr>
            </w:pPr>
            <w:r w:rsidRPr="005362B1">
              <w:rPr>
                <w:color w:val="000000"/>
              </w:rPr>
              <w:t>0.64</w:t>
            </w:r>
          </w:p>
        </w:tc>
        <w:tc>
          <w:tcPr>
            <w:tcW w:w="0" w:type="auto"/>
            <w:tcBorders>
              <w:bottom w:val="single" w:sz="4" w:space="0" w:color="auto"/>
            </w:tcBorders>
            <w:shd w:val="clear" w:color="auto" w:fill="auto"/>
            <w:vAlign w:val="bottom"/>
            <w:hideMark/>
          </w:tcPr>
          <w:p w14:paraId="19DFFA40" w14:textId="77777777" w:rsidR="0088536F" w:rsidRPr="005362B1" w:rsidRDefault="0088536F" w:rsidP="00D9550E">
            <w:pPr>
              <w:spacing w:after="0"/>
              <w:jc w:val="center"/>
              <w:rPr>
                <w:color w:val="000000"/>
              </w:rPr>
            </w:pPr>
            <w:r w:rsidRPr="005362B1">
              <w:rPr>
                <w:color w:val="000000"/>
              </w:rPr>
              <w:t>0.2</w:t>
            </w:r>
          </w:p>
        </w:tc>
        <w:tc>
          <w:tcPr>
            <w:tcW w:w="0" w:type="auto"/>
            <w:tcBorders>
              <w:bottom w:val="single" w:sz="4" w:space="0" w:color="auto"/>
            </w:tcBorders>
            <w:shd w:val="clear" w:color="auto" w:fill="auto"/>
            <w:vAlign w:val="bottom"/>
            <w:hideMark/>
          </w:tcPr>
          <w:p w14:paraId="40903A06" w14:textId="77777777" w:rsidR="0088536F" w:rsidRPr="005362B1" w:rsidRDefault="0088536F" w:rsidP="00D9550E">
            <w:pPr>
              <w:spacing w:after="0"/>
              <w:jc w:val="center"/>
              <w:rPr>
                <w:color w:val="000000"/>
              </w:rPr>
            </w:pPr>
            <w:r w:rsidRPr="005362B1">
              <w:rPr>
                <w:color w:val="000000"/>
              </w:rPr>
              <w:t>0.61</w:t>
            </w:r>
          </w:p>
        </w:tc>
      </w:tr>
    </w:tbl>
    <w:p w14:paraId="6A822829" w14:textId="77777777" w:rsidR="0088536F" w:rsidRPr="005362B1" w:rsidRDefault="0088536F" w:rsidP="0088536F">
      <w:pPr>
        <w:spacing w:line="259" w:lineRule="auto"/>
      </w:pPr>
      <w:r w:rsidRPr="005362B1">
        <w:br w:type="page"/>
      </w:r>
    </w:p>
    <w:p w14:paraId="1E4B9A84" w14:textId="77777777" w:rsidR="0088536F" w:rsidRPr="005362B1" w:rsidRDefault="0088536F" w:rsidP="0088536F">
      <w:pPr>
        <w:pStyle w:val="Heading5"/>
      </w:pPr>
      <w:r w:rsidRPr="005362B1">
        <w:lastRenderedPageBreak/>
        <w:t>Table 2.8. Pacific cod catch (t) by trip target in Gulf of Alaska groundfish fisheries (as of 2024-10-17).</w:t>
      </w:r>
    </w:p>
    <w:tbl>
      <w:tblPr>
        <w:tblW w:w="0" w:type="auto"/>
        <w:tblLayout w:type="fixed"/>
        <w:tblLook w:val="04A0" w:firstRow="1" w:lastRow="0" w:firstColumn="1" w:lastColumn="0" w:noHBand="0" w:noVBand="1"/>
      </w:tblPr>
      <w:tblGrid>
        <w:gridCol w:w="3037"/>
        <w:gridCol w:w="980"/>
        <w:gridCol w:w="980"/>
        <w:gridCol w:w="980"/>
        <w:gridCol w:w="980"/>
        <w:gridCol w:w="981"/>
        <w:gridCol w:w="981"/>
      </w:tblGrid>
      <w:tr w:rsidR="0088536F" w:rsidRPr="005362B1" w14:paraId="70621B48" w14:textId="77777777" w:rsidTr="00D9550E">
        <w:trPr>
          <w:trHeight w:val="266"/>
        </w:trPr>
        <w:tc>
          <w:tcPr>
            <w:tcW w:w="3037" w:type="dxa"/>
            <w:tcBorders>
              <w:top w:val="double" w:sz="4" w:space="0" w:color="auto"/>
              <w:left w:val="nil"/>
              <w:bottom w:val="double" w:sz="4" w:space="0" w:color="auto"/>
              <w:right w:val="nil"/>
            </w:tcBorders>
            <w:shd w:val="clear" w:color="auto" w:fill="auto"/>
            <w:noWrap/>
            <w:vAlign w:val="center"/>
            <w:hideMark/>
          </w:tcPr>
          <w:p w14:paraId="557389D3" w14:textId="77777777" w:rsidR="0088536F" w:rsidRPr="005362B1" w:rsidRDefault="0088536F" w:rsidP="00D9550E">
            <w:pPr>
              <w:spacing w:after="0"/>
              <w:rPr>
                <w:b/>
                <w:color w:val="000000"/>
              </w:rPr>
            </w:pPr>
            <w:r w:rsidRPr="005362B1">
              <w:rPr>
                <w:color w:val="000000"/>
              </w:rPr>
              <w:t>Trip Target</w:t>
            </w:r>
          </w:p>
        </w:tc>
        <w:tc>
          <w:tcPr>
            <w:tcW w:w="980" w:type="dxa"/>
            <w:tcBorders>
              <w:top w:val="double" w:sz="4" w:space="0" w:color="auto"/>
              <w:left w:val="nil"/>
              <w:bottom w:val="double" w:sz="4" w:space="0" w:color="auto"/>
              <w:right w:val="nil"/>
            </w:tcBorders>
            <w:shd w:val="clear" w:color="auto" w:fill="auto"/>
            <w:noWrap/>
            <w:vAlign w:val="center"/>
            <w:hideMark/>
          </w:tcPr>
          <w:p w14:paraId="4C7B559E" w14:textId="77777777" w:rsidR="0088536F" w:rsidRPr="005362B1" w:rsidRDefault="0088536F" w:rsidP="00D9550E">
            <w:pPr>
              <w:spacing w:after="0"/>
              <w:jc w:val="center"/>
              <w:rPr>
                <w:b/>
                <w:color w:val="000000"/>
              </w:rPr>
            </w:pPr>
            <w:r w:rsidRPr="005362B1">
              <w:rPr>
                <w:color w:val="000000"/>
              </w:rPr>
              <w:t>2020</w:t>
            </w:r>
          </w:p>
        </w:tc>
        <w:tc>
          <w:tcPr>
            <w:tcW w:w="980" w:type="dxa"/>
            <w:tcBorders>
              <w:top w:val="double" w:sz="4" w:space="0" w:color="auto"/>
              <w:left w:val="nil"/>
              <w:bottom w:val="double" w:sz="4" w:space="0" w:color="auto"/>
              <w:right w:val="nil"/>
            </w:tcBorders>
            <w:shd w:val="clear" w:color="auto" w:fill="auto"/>
            <w:noWrap/>
            <w:vAlign w:val="center"/>
            <w:hideMark/>
          </w:tcPr>
          <w:p w14:paraId="329072CE" w14:textId="77777777" w:rsidR="0088536F" w:rsidRPr="005362B1" w:rsidRDefault="0088536F" w:rsidP="00D9550E">
            <w:pPr>
              <w:spacing w:after="0"/>
              <w:jc w:val="center"/>
              <w:rPr>
                <w:b/>
                <w:color w:val="000000"/>
              </w:rPr>
            </w:pPr>
            <w:r w:rsidRPr="005362B1">
              <w:rPr>
                <w:color w:val="000000"/>
              </w:rPr>
              <w:t>2021</w:t>
            </w:r>
          </w:p>
        </w:tc>
        <w:tc>
          <w:tcPr>
            <w:tcW w:w="980" w:type="dxa"/>
            <w:tcBorders>
              <w:top w:val="double" w:sz="4" w:space="0" w:color="auto"/>
              <w:left w:val="nil"/>
              <w:bottom w:val="double" w:sz="4" w:space="0" w:color="auto"/>
              <w:right w:val="nil"/>
            </w:tcBorders>
            <w:shd w:val="clear" w:color="auto" w:fill="auto"/>
            <w:noWrap/>
            <w:vAlign w:val="center"/>
            <w:hideMark/>
          </w:tcPr>
          <w:p w14:paraId="6A910B98" w14:textId="77777777" w:rsidR="0088536F" w:rsidRPr="005362B1" w:rsidRDefault="0088536F" w:rsidP="00D9550E">
            <w:pPr>
              <w:spacing w:after="0"/>
              <w:jc w:val="center"/>
              <w:rPr>
                <w:b/>
                <w:color w:val="000000"/>
              </w:rPr>
            </w:pPr>
            <w:r w:rsidRPr="005362B1">
              <w:rPr>
                <w:color w:val="000000"/>
              </w:rPr>
              <w:t>2022</w:t>
            </w:r>
          </w:p>
        </w:tc>
        <w:tc>
          <w:tcPr>
            <w:tcW w:w="980" w:type="dxa"/>
            <w:tcBorders>
              <w:top w:val="double" w:sz="4" w:space="0" w:color="auto"/>
              <w:left w:val="nil"/>
              <w:bottom w:val="double" w:sz="4" w:space="0" w:color="auto"/>
              <w:right w:val="nil"/>
            </w:tcBorders>
            <w:shd w:val="clear" w:color="auto" w:fill="auto"/>
            <w:noWrap/>
            <w:vAlign w:val="center"/>
            <w:hideMark/>
          </w:tcPr>
          <w:p w14:paraId="5976C05A" w14:textId="77777777" w:rsidR="0088536F" w:rsidRPr="005362B1" w:rsidRDefault="0088536F" w:rsidP="00D9550E">
            <w:pPr>
              <w:spacing w:after="0"/>
              <w:jc w:val="center"/>
              <w:rPr>
                <w:b/>
                <w:color w:val="000000"/>
              </w:rPr>
            </w:pPr>
            <w:r w:rsidRPr="005362B1">
              <w:rPr>
                <w:color w:val="000000"/>
              </w:rPr>
              <w:t>2023</w:t>
            </w:r>
          </w:p>
        </w:tc>
        <w:tc>
          <w:tcPr>
            <w:tcW w:w="981" w:type="dxa"/>
            <w:tcBorders>
              <w:top w:val="double" w:sz="4" w:space="0" w:color="auto"/>
              <w:left w:val="nil"/>
              <w:bottom w:val="double" w:sz="4" w:space="0" w:color="auto"/>
              <w:right w:val="nil"/>
            </w:tcBorders>
            <w:shd w:val="clear" w:color="auto" w:fill="auto"/>
            <w:noWrap/>
            <w:vAlign w:val="center"/>
            <w:hideMark/>
          </w:tcPr>
          <w:p w14:paraId="3BBE1962" w14:textId="77777777" w:rsidR="0088536F" w:rsidRPr="005362B1" w:rsidRDefault="0088536F" w:rsidP="00D9550E">
            <w:pPr>
              <w:spacing w:after="0"/>
              <w:jc w:val="center"/>
              <w:rPr>
                <w:b/>
                <w:color w:val="000000"/>
              </w:rPr>
            </w:pPr>
            <w:r w:rsidRPr="005362B1">
              <w:rPr>
                <w:color w:val="000000"/>
              </w:rPr>
              <w:t>2024</w:t>
            </w:r>
          </w:p>
        </w:tc>
        <w:tc>
          <w:tcPr>
            <w:tcW w:w="981" w:type="dxa"/>
            <w:tcBorders>
              <w:top w:val="double" w:sz="4" w:space="0" w:color="auto"/>
              <w:left w:val="nil"/>
              <w:bottom w:val="double" w:sz="4" w:space="0" w:color="auto"/>
              <w:right w:val="nil"/>
            </w:tcBorders>
            <w:vAlign w:val="center"/>
          </w:tcPr>
          <w:p w14:paraId="06E09288" w14:textId="77777777" w:rsidR="0088536F" w:rsidRPr="005362B1" w:rsidRDefault="0088536F" w:rsidP="00D9550E">
            <w:pPr>
              <w:spacing w:after="0"/>
              <w:jc w:val="center"/>
              <w:rPr>
                <w:b/>
                <w:bCs/>
                <w:color w:val="000000"/>
              </w:rPr>
            </w:pPr>
            <w:r w:rsidRPr="005362B1">
              <w:rPr>
                <w:color w:val="000000"/>
              </w:rPr>
              <w:t>Average</w:t>
            </w:r>
          </w:p>
        </w:tc>
      </w:tr>
      <w:tr w:rsidR="0088536F" w:rsidRPr="005362B1" w14:paraId="1BCBF75F" w14:textId="77777777" w:rsidTr="00D9550E">
        <w:trPr>
          <w:trHeight w:val="266"/>
        </w:trPr>
        <w:tc>
          <w:tcPr>
            <w:tcW w:w="3037" w:type="dxa"/>
            <w:tcBorders>
              <w:top w:val="double" w:sz="4" w:space="0" w:color="auto"/>
              <w:left w:val="nil"/>
              <w:bottom w:val="nil"/>
              <w:right w:val="nil"/>
            </w:tcBorders>
            <w:shd w:val="clear" w:color="auto" w:fill="auto"/>
            <w:noWrap/>
            <w:vAlign w:val="center"/>
            <w:hideMark/>
          </w:tcPr>
          <w:p w14:paraId="7EBD9BFA" w14:textId="77777777" w:rsidR="0088536F" w:rsidRPr="005362B1" w:rsidRDefault="0088536F" w:rsidP="00D9550E">
            <w:pPr>
              <w:spacing w:after="0"/>
              <w:rPr>
                <w:color w:val="000000"/>
              </w:rPr>
            </w:pPr>
            <w:r w:rsidRPr="005362B1">
              <w:rPr>
                <w:color w:val="000000"/>
              </w:rPr>
              <w:t>Pacific Cod</w:t>
            </w:r>
          </w:p>
        </w:tc>
        <w:tc>
          <w:tcPr>
            <w:tcW w:w="980" w:type="dxa"/>
            <w:tcBorders>
              <w:top w:val="double" w:sz="4" w:space="0" w:color="auto"/>
              <w:left w:val="nil"/>
              <w:bottom w:val="nil"/>
              <w:right w:val="nil"/>
            </w:tcBorders>
            <w:shd w:val="clear" w:color="auto" w:fill="auto"/>
            <w:noWrap/>
            <w:vAlign w:val="center"/>
            <w:hideMark/>
          </w:tcPr>
          <w:p w14:paraId="4B15CBB8" w14:textId="77777777" w:rsidR="0088536F" w:rsidRPr="005362B1" w:rsidRDefault="0088536F" w:rsidP="00D9550E">
            <w:pPr>
              <w:spacing w:after="0"/>
              <w:jc w:val="center"/>
              <w:rPr>
                <w:color w:val="000000"/>
              </w:rPr>
            </w:pPr>
            <w:r w:rsidRPr="005362B1">
              <w:rPr>
                <w:color w:val="000000"/>
              </w:rPr>
              <w:t>2,678</w:t>
            </w:r>
          </w:p>
        </w:tc>
        <w:tc>
          <w:tcPr>
            <w:tcW w:w="980" w:type="dxa"/>
            <w:tcBorders>
              <w:top w:val="double" w:sz="4" w:space="0" w:color="auto"/>
              <w:left w:val="nil"/>
              <w:bottom w:val="nil"/>
              <w:right w:val="nil"/>
            </w:tcBorders>
            <w:shd w:val="clear" w:color="auto" w:fill="auto"/>
            <w:noWrap/>
            <w:vAlign w:val="center"/>
            <w:hideMark/>
          </w:tcPr>
          <w:p w14:paraId="1E351C1A" w14:textId="77777777" w:rsidR="0088536F" w:rsidRPr="005362B1" w:rsidRDefault="0088536F" w:rsidP="00D9550E">
            <w:pPr>
              <w:spacing w:after="0"/>
              <w:jc w:val="center"/>
              <w:rPr>
                <w:color w:val="000000"/>
              </w:rPr>
            </w:pPr>
            <w:r w:rsidRPr="005362B1">
              <w:rPr>
                <w:color w:val="000000"/>
              </w:rPr>
              <w:t>14,345</w:t>
            </w:r>
          </w:p>
        </w:tc>
        <w:tc>
          <w:tcPr>
            <w:tcW w:w="980" w:type="dxa"/>
            <w:tcBorders>
              <w:top w:val="double" w:sz="4" w:space="0" w:color="auto"/>
              <w:left w:val="nil"/>
              <w:bottom w:val="nil"/>
              <w:right w:val="nil"/>
            </w:tcBorders>
            <w:shd w:val="clear" w:color="auto" w:fill="auto"/>
            <w:noWrap/>
            <w:vAlign w:val="center"/>
            <w:hideMark/>
          </w:tcPr>
          <w:p w14:paraId="7683C525" w14:textId="77777777" w:rsidR="0088536F" w:rsidRPr="005362B1" w:rsidRDefault="0088536F" w:rsidP="00D9550E">
            <w:pPr>
              <w:spacing w:after="0"/>
              <w:jc w:val="center"/>
              <w:rPr>
                <w:color w:val="000000"/>
              </w:rPr>
            </w:pPr>
            <w:r w:rsidRPr="005362B1">
              <w:rPr>
                <w:color w:val="000000"/>
              </w:rPr>
              <w:t>20,006</w:t>
            </w:r>
          </w:p>
        </w:tc>
        <w:tc>
          <w:tcPr>
            <w:tcW w:w="980" w:type="dxa"/>
            <w:tcBorders>
              <w:top w:val="double" w:sz="4" w:space="0" w:color="auto"/>
              <w:left w:val="nil"/>
              <w:bottom w:val="nil"/>
              <w:right w:val="nil"/>
            </w:tcBorders>
            <w:shd w:val="clear" w:color="auto" w:fill="auto"/>
            <w:noWrap/>
            <w:vAlign w:val="center"/>
            <w:hideMark/>
          </w:tcPr>
          <w:p w14:paraId="382F0305" w14:textId="77777777" w:rsidR="0088536F" w:rsidRPr="005362B1" w:rsidRDefault="0088536F" w:rsidP="00D9550E">
            <w:pPr>
              <w:spacing w:after="0"/>
              <w:jc w:val="center"/>
              <w:rPr>
                <w:color w:val="000000"/>
              </w:rPr>
            </w:pPr>
            <w:r w:rsidRPr="005362B1">
              <w:rPr>
                <w:color w:val="000000"/>
              </w:rPr>
              <w:t>15,216</w:t>
            </w:r>
          </w:p>
        </w:tc>
        <w:tc>
          <w:tcPr>
            <w:tcW w:w="981" w:type="dxa"/>
            <w:tcBorders>
              <w:top w:val="double" w:sz="4" w:space="0" w:color="auto"/>
              <w:left w:val="nil"/>
              <w:bottom w:val="nil"/>
              <w:right w:val="nil"/>
            </w:tcBorders>
            <w:shd w:val="clear" w:color="auto" w:fill="auto"/>
            <w:noWrap/>
            <w:vAlign w:val="center"/>
            <w:hideMark/>
          </w:tcPr>
          <w:p w14:paraId="7E93A3EA" w14:textId="77777777" w:rsidR="0088536F" w:rsidRPr="005362B1" w:rsidRDefault="0088536F" w:rsidP="00D9550E">
            <w:pPr>
              <w:spacing w:after="0"/>
              <w:jc w:val="center"/>
              <w:rPr>
                <w:color w:val="000000"/>
              </w:rPr>
            </w:pPr>
            <w:r w:rsidRPr="005362B1">
              <w:rPr>
                <w:color w:val="000000"/>
              </w:rPr>
              <w:t>19,959</w:t>
            </w:r>
          </w:p>
        </w:tc>
        <w:tc>
          <w:tcPr>
            <w:tcW w:w="981" w:type="dxa"/>
            <w:tcBorders>
              <w:top w:val="double" w:sz="4" w:space="0" w:color="auto"/>
              <w:left w:val="nil"/>
              <w:bottom w:val="nil"/>
              <w:right w:val="nil"/>
            </w:tcBorders>
            <w:vAlign w:val="center"/>
          </w:tcPr>
          <w:p w14:paraId="010444B1" w14:textId="77777777" w:rsidR="0088536F" w:rsidRPr="005362B1" w:rsidRDefault="0088536F" w:rsidP="00D9550E">
            <w:pPr>
              <w:spacing w:after="0"/>
              <w:jc w:val="center"/>
              <w:rPr>
                <w:color w:val="000000"/>
              </w:rPr>
            </w:pPr>
            <w:r w:rsidRPr="005362B1">
              <w:rPr>
                <w:color w:val="000000"/>
              </w:rPr>
              <w:t>14,441</w:t>
            </w:r>
          </w:p>
        </w:tc>
      </w:tr>
      <w:tr w:rsidR="0088536F" w:rsidRPr="005362B1" w14:paraId="2517B8D8" w14:textId="77777777" w:rsidTr="00D9550E">
        <w:trPr>
          <w:trHeight w:val="266"/>
        </w:trPr>
        <w:tc>
          <w:tcPr>
            <w:tcW w:w="3037" w:type="dxa"/>
            <w:tcBorders>
              <w:top w:val="nil"/>
              <w:left w:val="nil"/>
              <w:bottom w:val="nil"/>
              <w:right w:val="nil"/>
            </w:tcBorders>
            <w:shd w:val="clear" w:color="auto" w:fill="auto"/>
            <w:noWrap/>
            <w:vAlign w:val="center"/>
            <w:hideMark/>
          </w:tcPr>
          <w:p w14:paraId="7ADDAC69" w14:textId="77777777" w:rsidR="0088536F" w:rsidRPr="005362B1" w:rsidRDefault="0088536F" w:rsidP="00D9550E">
            <w:pPr>
              <w:spacing w:after="0"/>
              <w:rPr>
                <w:color w:val="000000"/>
              </w:rPr>
            </w:pPr>
            <w:r w:rsidRPr="005362B1">
              <w:rPr>
                <w:color w:val="000000"/>
              </w:rPr>
              <w:t>Pollock - bottom</w:t>
            </w:r>
          </w:p>
        </w:tc>
        <w:tc>
          <w:tcPr>
            <w:tcW w:w="980" w:type="dxa"/>
            <w:tcBorders>
              <w:top w:val="nil"/>
              <w:left w:val="nil"/>
              <w:bottom w:val="nil"/>
              <w:right w:val="nil"/>
            </w:tcBorders>
            <w:shd w:val="clear" w:color="auto" w:fill="auto"/>
            <w:noWrap/>
            <w:vAlign w:val="center"/>
            <w:hideMark/>
          </w:tcPr>
          <w:p w14:paraId="252C26A1" w14:textId="77777777" w:rsidR="0088536F" w:rsidRPr="005362B1" w:rsidRDefault="0088536F" w:rsidP="00D9550E">
            <w:pPr>
              <w:spacing w:after="0"/>
              <w:jc w:val="center"/>
              <w:rPr>
                <w:color w:val="000000"/>
              </w:rPr>
            </w:pPr>
            <w:r w:rsidRPr="005362B1">
              <w:rPr>
                <w:color w:val="000000"/>
              </w:rPr>
              <w:t>899</w:t>
            </w:r>
          </w:p>
        </w:tc>
        <w:tc>
          <w:tcPr>
            <w:tcW w:w="980" w:type="dxa"/>
            <w:tcBorders>
              <w:top w:val="nil"/>
              <w:left w:val="nil"/>
              <w:bottom w:val="nil"/>
              <w:right w:val="nil"/>
            </w:tcBorders>
            <w:shd w:val="clear" w:color="auto" w:fill="auto"/>
            <w:noWrap/>
            <w:vAlign w:val="center"/>
            <w:hideMark/>
          </w:tcPr>
          <w:p w14:paraId="29D2AEB4" w14:textId="77777777" w:rsidR="0088536F" w:rsidRPr="005362B1" w:rsidRDefault="0088536F" w:rsidP="00D9550E">
            <w:pPr>
              <w:spacing w:after="0"/>
              <w:jc w:val="center"/>
            </w:pPr>
            <w:r w:rsidRPr="005362B1">
              <w:rPr>
                <w:color w:val="000000"/>
              </w:rPr>
              <w:t>2,841</w:t>
            </w:r>
          </w:p>
        </w:tc>
        <w:tc>
          <w:tcPr>
            <w:tcW w:w="980" w:type="dxa"/>
            <w:tcBorders>
              <w:top w:val="nil"/>
              <w:left w:val="nil"/>
              <w:bottom w:val="nil"/>
              <w:right w:val="nil"/>
            </w:tcBorders>
            <w:shd w:val="clear" w:color="auto" w:fill="auto"/>
            <w:noWrap/>
            <w:vAlign w:val="center"/>
            <w:hideMark/>
          </w:tcPr>
          <w:p w14:paraId="1284FC6C" w14:textId="77777777" w:rsidR="0088536F" w:rsidRPr="005362B1" w:rsidRDefault="0088536F" w:rsidP="00D9550E">
            <w:pPr>
              <w:spacing w:after="0"/>
              <w:jc w:val="center"/>
            </w:pPr>
            <w:r w:rsidRPr="005362B1">
              <w:rPr>
                <w:color w:val="000000"/>
              </w:rPr>
              <w:t>3,355</w:t>
            </w:r>
          </w:p>
        </w:tc>
        <w:tc>
          <w:tcPr>
            <w:tcW w:w="980" w:type="dxa"/>
            <w:tcBorders>
              <w:top w:val="nil"/>
              <w:left w:val="nil"/>
              <w:bottom w:val="nil"/>
              <w:right w:val="nil"/>
            </w:tcBorders>
            <w:shd w:val="clear" w:color="auto" w:fill="auto"/>
            <w:noWrap/>
            <w:vAlign w:val="center"/>
            <w:hideMark/>
          </w:tcPr>
          <w:p w14:paraId="12D46439" w14:textId="77777777" w:rsidR="0088536F" w:rsidRPr="005362B1" w:rsidRDefault="0088536F" w:rsidP="00D9550E">
            <w:pPr>
              <w:spacing w:after="0"/>
              <w:jc w:val="center"/>
              <w:rPr>
                <w:color w:val="000000"/>
              </w:rPr>
            </w:pPr>
            <w:r w:rsidRPr="005362B1">
              <w:rPr>
                <w:color w:val="000000"/>
              </w:rPr>
              <w:t>3,769</w:t>
            </w:r>
          </w:p>
        </w:tc>
        <w:tc>
          <w:tcPr>
            <w:tcW w:w="981" w:type="dxa"/>
            <w:tcBorders>
              <w:top w:val="nil"/>
              <w:left w:val="nil"/>
              <w:bottom w:val="nil"/>
              <w:right w:val="nil"/>
            </w:tcBorders>
            <w:shd w:val="clear" w:color="auto" w:fill="auto"/>
            <w:noWrap/>
            <w:vAlign w:val="center"/>
            <w:hideMark/>
          </w:tcPr>
          <w:p w14:paraId="79159FE4" w14:textId="77777777" w:rsidR="0088536F" w:rsidRPr="005362B1" w:rsidRDefault="0088536F" w:rsidP="00D9550E">
            <w:pPr>
              <w:spacing w:after="0"/>
              <w:jc w:val="center"/>
              <w:rPr>
                <w:color w:val="000000"/>
              </w:rPr>
            </w:pPr>
            <w:r w:rsidRPr="005362B1">
              <w:rPr>
                <w:color w:val="000000"/>
              </w:rPr>
              <w:t>362</w:t>
            </w:r>
          </w:p>
        </w:tc>
        <w:tc>
          <w:tcPr>
            <w:tcW w:w="981" w:type="dxa"/>
            <w:tcBorders>
              <w:top w:val="nil"/>
              <w:left w:val="nil"/>
              <w:bottom w:val="nil"/>
              <w:right w:val="nil"/>
            </w:tcBorders>
            <w:vAlign w:val="center"/>
          </w:tcPr>
          <w:p w14:paraId="4DA3EF14" w14:textId="77777777" w:rsidR="0088536F" w:rsidRPr="005362B1" w:rsidRDefault="0088536F" w:rsidP="00D9550E">
            <w:pPr>
              <w:spacing w:after="0"/>
              <w:jc w:val="center"/>
              <w:rPr>
                <w:color w:val="000000"/>
              </w:rPr>
            </w:pPr>
            <w:r w:rsidRPr="005362B1">
              <w:rPr>
                <w:color w:val="000000"/>
              </w:rPr>
              <w:t>2,245</w:t>
            </w:r>
          </w:p>
        </w:tc>
      </w:tr>
      <w:tr w:rsidR="0088536F" w:rsidRPr="005362B1" w14:paraId="033B42E9" w14:textId="77777777" w:rsidTr="00D9550E">
        <w:trPr>
          <w:trHeight w:val="250"/>
        </w:trPr>
        <w:tc>
          <w:tcPr>
            <w:tcW w:w="3037" w:type="dxa"/>
            <w:tcBorders>
              <w:top w:val="nil"/>
              <w:left w:val="nil"/>
              <w:bottom w:val="nil"/>
              <w:right w:val="nil"/>
            </w:tcBorders>
            <w:shd w:val="clear" w:color="auto" w:fill="auto"/>
            <w:noWrap/>
            <w:vAlign w:val="center"/>
            <w:hideMark/>
          </w:tcPr>
          <w:p w14:paraId="1A1B037F" w14:textId="77777777" w:rsidR="0088536F" w:rsidRPr="005362B1" w:rsidRDefault="0088536F" w:rsidP="00D9550E">
            <w:pPr>
              <w:spacing w:after="0"/>
              <w:rPr>
                <w:color w:val="000000"/>
              </w:rPr>
            </w:pPr>
            <w:r w:rsidRPr="005362B1">
              <w:rPr>
                <w:color w:val="000000"/>
              </w:rPr>
              <w:t>Halibut</w:t>
            </w:r>
          </w:p>
        </w:tc>
        <w:tc>
          <w:tcPr>
            <w:tcW w:w="980" w:type="dxa"/>
            <w:tcBorders>
              <w:top w:val="nil"/>
              <w:left w:val="nil"/>
              <w:bottom w:val="nil"/>
              <w:right w:val="nil"/>
            </w:tcBorders>
            <w:shd w:val="clear" w:color="auto" w:fill="auto"/>
            <w:noWrap/>
            <w:vAlign w:val="center"/>
            <w:hideMark/>
          </w:tcPr>
          <w:p w14:paraId="1961EE7D" w14:textId="77777777" w:rsidR="0088536F" w:rsidRPr="005362B1" w:rsidRDefault="0088536F" w:rsidP="00D9550E">
            <w:pPr>
              <w:spacing w:after="0"/>
              <w:jc w:val="center"/>
              <w:rPr>
                <w:color w:val="000000"/>
              </w:rPr>
            </w:pPr>
            <w:r w:rsidRPr="005362B1">
              <w:rPr>
                <w:color w:val="000000"/>
              </w:rPr>
              <w:t>717</w:t>
            </w:r>
          </w:p>
        </w:tc>
        <w:tc>
          <w:tcPr>
            <w:tcW w:w="980" w:type="dxa"/>
            <w:tcBorders>
              <w:top w:val="nil"/>
              <w:left w:val="nil"/>
              <w:bottom w:val="nil"/>
              <w:right w:val="nil"/>
            </w:tcBorders>
            <w:shd w:val="clear" w:color="auto" w:fill="auto"/>
            <w:noWrap/>
            <w:vAlign w:val="center"/>
            <w:hideMark/>
          </w:tcPr>
          <w:p w14:paraId="5D06F299" w14:textId="77777777" w:rsidR="0088536F" w:rsidRPr="005362B1" w:rsidRDefault="0088536F" w:rsidP="00D9550E">
            <w:pPr>
              <w:spacing w:after="0"/>
              <w:jc w:val="center"/>
            </w:pPr>
            <w:r w:rsidRPr="005362B1">
              <w:rPr>
                <w:color w:val="000000"/>
              </w:rPr>
              <w:t>560</w:t>
            </w:r>
          </w:p>
        </w:tc>
        <w:tc>
          <w:tcPr>
            <w:tcW w:w="980" w:type="dxa"/>
            <w:tcBorders>
              <w:top w:val="nil"/>
              <w:left w:val="nil"/>
              <w:bottom w:val="nil"/>
              <w:right w:val="nil"/>
            </w:tcBorders>
            <w:shd w:val="clear" w:color="auto" w:fill="auto"/>
            <w:noWrap/>
            <w:vAlign w:val="center"/>
            <w:hideMark/>
          </w:tcPr>
          <w:p w14:paraId="6E95B278" w14:textId="77777777" w:rsidR="0088536F" w:rsidRPr="005362B1" w:rsidRDefault="0088536F" w:rsidP="00D9550E">
            <w:pPr>
              <w:spacing w:after="0"/>
              <w:jc w:val="center"/>
              <w:rPr>
                <w:color w:val="000000"/>
              </w:rPr>
            </w:pPr>
            <w:r w:rsidRPr="005362B1">
              <w:rPr>
                <w:color w:val="000000"/>
              </w:rPr>
              <w:t>1,076</w:t>
            </w:r>
          </w:p>
        </w:tc>
        <w:tc>
          <w:tcPr>
            <w:tcW w:w="980" w:type="dxa"/>
            <w:tcBorders>
              <w:top w:val="nil"/>
              <w:left w:val="nil"/>
              <w:bottom w:val="nil"/>
              <w:right w:val="nil"/>
            </w:tcBorders>
            <w:shd w:val="clear" w:color="auto" w:fill="auto"/>
            <w:noWrap/>
            <w:vAlign w:val="center"/>
            <w:hideMark/>
          </w:tcPr>
          <w:p w14:paraId="7FEC8C18" w14:textId="77777777" w:rsidR="0088536F" w:rsidRPr="005362B1" w:rsidRDefault="0088536F" w:rsidP="00D9550E">
            <w:pPr>
              <w:spacing w:after="0"/>
              <w:jc w:val="center"/>
              <w:rPr>
                <w:color w:val="000000"/>
              </w:rPr>
            </w:pPr>
            <w:r w:rsidRPr="005362B1">
              <w:rPr>
                <w:color w:val="000000"/>
              </w:rPr>
              <w:t>1,372</w:t>
            </w:r>
          </w:p>
        </w:tc>
        <w:tc>
          <w:tcPr>
            <w:tcW w:w="981" w:type="dxa"/>
            <w:tcBorders>
              <w:top w:val="nil"/>
              <w:left w:val="nil"/>
              <w:bottom w:val="nil"/>
              <w:right w:val="nil"/>
            </w:tcBorders>
            <w:shd w:val="clear" w:color="auto" w:fill="auto"/>
            <w:noWrap/>
            <w:vAlign w:val="center"/>
            <w:hideMark/>
          </w:tcPr>
          <w:p w14:paraId="30C76124" w14:textId="77777777" w:rsidR="0088536F" w:rsidRPr="005362B1" w:rsidRDefault="0088536F" w:rsidP="00D9550E">
            <w:pPr>
              <w:spacing w:after="0"/>
              <w:jc w:val="center"/>
              <w:rPr>
                <w:color w:val="000000"/>
              </w:rPr>
            </w:pPr>
            <w:r w:rsidRPr="005362B1">
              <w:rPr>
                <w:color w:val="000000"/>
              </w:rPr>
              <w:t>1,499</w:t>
            </w:r>
          </w:p>
        </w:tc>
        <w:tc>
          <w:tcPr>
            <w:tcW w:w="981" w:type="dxa"/>
            <w:tcBorders>
              <w:top w:val="nil"/>
              <w:left w:val="nil"/>
              <w:bottom w:val="nil"/>
              <w:right w:val="nil"/>
            </w:tcBorders>
            <w:vAlign w:val="center"/>
          </w:tcPr>
          <w:p w14:paraId="6BE6759F" w14:textId="77777777" w:rsidR="0088536F" w:rsidRPr="005362B1" w:rsidRDefault="0088536F" w:rsidP="00D9550E">
            <w:pPr>
              <w:spacing w:after="0"/>
              <w:jc w:val="center"/>
              <w:rPr>
                <w:color w:val="000000"/>
              </w:rPr>
            </w:pPr>
            <w:r w:rsidRPr="005362B1">
              <w:rPr>
                <w:color w:val="000000"/>
              </w:rPr>
              <w:t>1,045</w:t>
            </w:r>
          </w:p>
        </w:tc>
      </w:tr>
      <w:tr w:rsidR="0088536F" w:rsidRPr="005362B1" w14:paraId="7237DC9C" w14:textId="77777777" w:rsidTr="00D9550E">
        <w:trPr>
          <w:trHeight w:val="266"/>
        </w:trPr>
        <w:tc>
          <w:tcPr>
            <w:tcW w:w="3037" w:type="dxa"/>
            <w:tcBorders>
              <w:top w:val="nil"/>
              <w:left w:val="nil"/>
              <w:bottom w:val="nil"/>
              <w:right w:val="nil"/>
            </w:tcBorders>
            <w:shd w:val="clear" w:color="auto" w:fill="auto"/>
            <w:noWrap/>
            <w:vAlign w:val="center"/>
            <w:hideMark/>
          </w:tcPr>
          <w:p w14:paraId="138298B9" w14:textId="77777777" w:rsidR="0088536F" w:rsidRPr="005362B1" w:rsidRDefault="0088536F" w:rsidP="00D9550E">
            <w:pPr>
              <w:spacing w:after="0"/>
              <w:rPr>
                <w:color w:val="000000"/>
              </w:rPr>
            </w:pPr>
            <w:r w:rsidRPr="005362B1">
              <w:rPr>
                <w:color w:val="000000"/>
              </w:rPr>
              <w:t>Arrowtooth Flounder</w:t>
            </w:r>
          </w:p>
        </w:tc>
        <w:tc>
          <w:tcPr>
            <w:tcW w:w="980" w:type="dxa"/>
            <w:tcBorders>
              <w:top w:val="nil"/>
              <w:left w:val="nil"/>
              <w:bottom w:val="nil"/>
              <w:right w:val="nil"/>
            </w:tcBorders>
            <w:shd w:val="clear" w:color="auto" w:fill="auto"/>
            <w:noWrap/>
            <w:vAlign w:val="center"/>
            <w:hideMark/>
          </w:tcPr>
          <w:p w14:paraId="1429ADE7" w14:textId="77777777" w:rsidR="0088536F" w:rsidRPr="005362B1" w:rsidRDefault="0088536F" w:rsidP="00D9550E">
            <w:pPr>
              <w:spacing w:after="0"/>
              <w:jc w:val="center"/>
              <w:rPr>
                <w:color w:val="000000"/>
              </w:rPr>
            </w:pPr>
            <w:r w:rsidRPr="005362B1">
              <w:rPr>
                <w:color w:val="000000"/>
              </w:rPr>
              <w:t>1,237</w:t>
            </w:r>
          </w:p>
        </w:tc>
        <w:tc>
          <w:tcPr>
            <w:tcW w:w="980" w:type="dxa"/>
            <w:tcBorders>
              <w:top w:val="nil"/>
              <w:left w:val="nil"/>
              <w:bottom w:val="nil"/>
              <w:right w:val="nil"/>
            </w:tcBorders>
            <w:shd w:val="clear" w:color="auto" w:fill="auto"/>
            <w:noWrap/>
            <w:vAlign w:val="center"/>
            <w:hideMark/>
          </w:tcPr>
          <w:p w14:paraId="1E014658" w14:textId="77777777" w:rsidR="0088536F" w:rsidRPr="005362B1" w:rsidRDefault="0088536F" w:rsidP="00D9550E">
            <w:pPr>
              <w:spacing w:after="0"/>
              <w:jc w:val="center"/>
              <w:rPr>
                <w:color w:val="000000"/>
              </w:rPr>
            </w:pPr>
            <w:r w:rsidRPr="005362B1">
              <w:rPr>
                <w:color w:val="000000"/>
              </w:rPr>
              <w:t>379</w:t>
            </w:r>
          </w:p>
        </w:tc>
        <w:tc>
          <w:tcPr>
            <w:tcW w:w="980" w:type="dxa"/>
            <w:tcBorders>
              <w:top w:val="nil"/>
              <w:left w:val="nil"/>
              <w:bottom w:val="nil"/>
              <w:right w:val="nil"/>
            </w:tcBorders>
            <w:shd w:val="clear" w:color="auto" w:fill="auto"/>
            <w:noWrap/>
            <w:vAlign w:val="center"/>
            <w:hideMark/>
          </w:tcPr>
          <w:p w14:paraId="31F46620" w14:textId="77777777" w:rsidR="0088536F" w:rsidRPr="005362B1" w:rsidRDefault="0088536F" w:rsidP="00D9550E">
            <w:pPr>
              <w:spacing w:after="0"/>
              <w:jc w:val="center"/>
              <w:rPr>
                <w:color w:val="000000"/>
              </w:rPr>
            </w:pPr>
            <w:r w:rsidRPr="005362B1">
              <w:rPr>
                <w:color w:val="000000"/>
              </w:rPr>
              <w:t>415</w:t>
            </w:r>
          </w:p>
        </w:tc>
        <w:tc>
          <w:tcPr>
            <w:tcW w:w="980" w:type="dxa"/>
            <w:tcBorders>
              <w:top w:val="nil"/>
              <w:left w:val="nil"/>
              <w:bottom w:val="nil"/>
              <w:right w:val="nil"/>
            </w:tcBorders>
            <w:shd w:val="clear" w:color="auto" w:fill="auto"/>
            <w:noWrap/>
            <w:vAlign w:val="center"/>
            <w:hideMark/>
          </w:tcPr>
          <w:p w14:paraId="07FEB065" w14:textId="77777777" w:rsidR="0088536F" w:rsidRPr="005362B1" w:rsidRDefault="0088536F" w:rsidP="00D9550E">
            <w:pPr>
              <w:spacing w:after="0"/>
              <w:jc w:val="center"/>
              <w:rPr>
                <w:color w:val="000000"/>
              </w:rPr>
            </w:pPr>
            <w:r w:rsidRPr="005362B1">
              <w:rPr>
                <w:color w:val="000000"/>
              </w:rPr>
              <w:t>514</w:t>
            </w:r>
          </w:p>
        </w:tc>
        <w:tc>
          <w:tcPr>
            <w:tcW w:w="981" w:type="dxa"/>
            <w:tcBorders>
              <w:top w:val="nil"/>
              <w:left w:val="nil"/>
              <w:bottom w:val="nil"/>
              <w:right w:val="nil"/>
            </w:tcBorders>
            <w:shd w:val="clear" w:color="auto" w:fill="auto"/>
            <w:noWrap/>
            <w:vAlign w:val="center"/>
            <w:hideMark/>
          </w:tcPr>
          <w:p w14:paraId="50C1D334" w14:textId="77777777" w:rsidR="0088536F" w:rsidRPr="005362B1" w:rsidRDefault="0088536F" w:rsidP="00D9550E">
            <w:pPr>
              <w:spacing w:after="0"/>
              <w:jc w:val="center"/>
              <w:rPr>
                <w:color w:val="000000"/>
              </w:rPr>
            </w:pPr>
            <w:r w:rsidRPr="005362B1">
              <w:rPr>
                <w:color w:val="000000"/>
              </w:rPr>
              <w:t>646</w:t>
            </w:r>
          </w:p>
        </w:tc>
        <w:tc>
          <w:tcPr>
            <w:tcW w:w="981" w:type="dxa"/>
            <w:tcBorders>
              <w:top w:val="nil"/>
              <w:left w:val="nil"/>
              <w:bottom w:val="nil"/>
              <w:right w:val="nil"/>
            </w:tcBorders>
            <w:vAlign w:val="center"/>
          </w:tcPr>
          <w:p w14:paraId="36D05ACB" w14:textId="77777777" w:rsidR="0088536F" w:rsidRPr="005362B1" w:rsidRDefault="0088536F" w:rsidP="00D9550E">
            <w:pPr>
              <w:spacing w:after="0"/>
              <w:jc w:val="center"/>
              <w:rPr>
                <w:color w:val="000000"/>
              </w:rPr>
            </w:pPr>
            <w:r w:rsidRPr="005362B1">
              <w:rPr>
                <w:color w:val="000000"/>
              </w:rPr>
              <w:t>638</w:t>
            </w:r>
          </w:p>
        </w:tc>
      </w:tr>
      <w:tr w:rsidR="0088536F" w:rsidRPr="005362B1" w14:paraId="6CD06300" w14:textId="77777777" w:rsidTr="00D9550E">
        <w:trPr>
          <w:trHeight w:val="266"/>
        </w:trPr>
        <w:tc>
          <w:tcPr>
            <w:tcW w:w="3037" w:type="dxa"/>
            <w:tcBorders>
              <w:top w:val="nil"/>
              <w:left w:val="nil"/>
              <w:bottom w:val="nil"/>
              <w:right w:val="nil"/>
            </w:tcBorders>
            <w:shd w:val="clear" w:color="auto" w:fill="auto"/>
            <w:noWrap/>
            <w:vAlign w:val="center"/>
            <w:hideMark/>
          </w:tcPr>
          <w:p w14:paraId="641735B8" w14:textId="77777777" w:rsidR="0088536F" w:rsidRPr="005362B1" w:rsidRDefault="0088536F" w:rsidP="00D9550E">
            <w:pPr>
              <w:spacing w:after="0"/>
              <w:rPr>
                <w:color w:val="000000"/>
              </w:rPr>
            </w:pPr>
            <w:r w:rsidRPr="005362B1">
              <w:rPr>
                <w:color w:val="000000"/>
              </w:rPr>
              <w:t>Rockfish</w:t>
            </w:r>
          </w:p>
        </w:tc>
        <w:tc>
          <w:tcPr>
            <w:tcW w:w="980" w:type="dxa"/>
            <w:tcBorders>
              <w:top w:val="nil"/>
              <w:left w:val="nil"/>
              <w:bottom w:val="nil"/>
              <w:right w:val="nil"/>
            </w:tcBorders>
            <w:shd w:val="clear" w:color="auto" w:fill="auto"/>
            <w:noWrap/>
            <w:vAlign w:val="center"/>
            <w:hideMark/>
          </w:tcPr>
          <w:p w14:paraId="6974C728" w14:textId="77777777" w:rsidR="0088536F" w:rsidRPr="005362B1" w:rsidRDefault="0088536F" w:rsidP="00D9550E">
            <w:pPr>
              <w:spacing w:after="0"/>
              <w:jc w:val="center"/>
              <w:rPr>
                <w:color w:val="000000"/>
              </w:rPr>
            </w:pPr>
            <w:r w:rsidRPr="005362B1">
              <w:rPr>
                <w:color w:val="000000"/>
              </w:rPr>
              <w:t>170</w:t>
            </w:r>
          </w:p>
        </w:tc>
        <w:tc>
          <w:tcPr>
            <w:tcW w:w="980" w:type="dxa"/>
            <w:tcBorders>
              <w:top w:val="nil"/>
              <w:left w:val="nil"/>
              <w:bottom w:val="nil"/>
              <w:right w:val="nil"/>
            </w:tcBorders>
            <w:shd w:val="clear" w:color="auto" w:fill="auto"/>
            <w:noWrap/>
            <w:vAlign w:val="center"/>
            <w:hideMark/>
          </w:tcPr>
          <w:p w14:paraId="40093847" w14:textId="77777777" w:rsidR="0088536F" w:rsidRPr="005362B1" w:rsidRDefault="0088536F" w:rsidP="00D9550E">
            <w:pPr>
              <w:spacing w:after="0"/>
              <w:jc w:val="center"/>
            </w:pPr>
            <w:r w:rsidRPr="005362B1">
              <w:rPr>
                <w:color w:val="000000"/>
              </w:rPr>
              <w:t>660</w:t>
            </w:r>
          </w:p>
        </w:tc>
        <w:tc>
          <w:tcPr>
            <w:tcW w:w="980" w:type="dxa"/>
            <w:tcBorders>
              <w:top w:val="nil"/>
              <w:left w:val="nil"/>
              <w:bottom w:val="nil"/>
              <w:right w:val="nil"/>
            </w:tcBorders>
            <w:shd w:val="clear" w:color="auto" w:fill="auto"/>
            <w:noWrap/>
            <w:vAlign w:val="center"/>
            <w:hideMark/>
          </w:tcPr>
          <w:p w14:paraId="3CC0C11A" w14:textId="77777777" w:rsidR="0088536F" w:rsidRPr="005362B1" w:rsidRDefault="0088536F" w:rsidP="00D9550E">
            <w:pPr>
              <w:spacing w:after="0"/>
              <w:jc w:val="center"/>
            </w:pPr>
            <w:r w:rsidRPr="005362B1">
              <w:rPr>
                <w:color w:val="000000"/>
              </w:rPr>
              <w:t>670</w:t>
            </w:r>
          </w:p>
        </w:tc>
        <w:tc>
          <w:tcPr>
            <w:tcW w:w="980" w:type="dxa"/>
            <w:tcBorders>
              <w:top w:val="nil"/>
              <w:left w:val="nil"/>
              <w:bottom w:val="nil"/>
              <w:right w:val="nil"/>
            </w:tcBorders>
            <w:shd w:val="clear" w:color="auto" w:fill="auto"/>
            <w:noWrap/>
            <w:vAlign w:val="center"/>
            <w:hideMark/>
          </w:tcPr>
          <w:p w14:paraId="49BCDCF5" w14:textId="77777777" w:rsidR="0088536F" w:rsidRPr="005362B1" w:rsidRDefault="0088536F" w:rsidP="00D9550E">
            <w:pPr>
              <w:spacing w:after="0"/>
              <w:jc w:val="center"/>
            </w:pPr>
            <w:r w:rsidRPr="005362B1">
              <w:rPr>
                <w:color w:val="000000"/>
              </w:rPr>
              <w:t>448</w:t>
            </w:r>
          </w:p>
        </w:tc>
        <w:tc>
          <w:tcPr>
            <w:tcW w:w="981" w:type="dxa"/>
            <w:tcBorders>
              <w:top w:val="nil"/>
              <w:left w:val="nil"/>
              <w:bottom w:val="nil"/>
              <w:right w:val="nil"/>
            </w:tcBorders>
            <w:shd w:val="clear" w:color="auto" w:fill="auto"/>
            <w:noWrap/>
            <w:vAlign w:val="center"/>
            <w:hideMark/>
          </w:tcPr>
          <w:p w14:paraId="6D758D06" w14:textId="77777777" w:rsidR="0088536F" w:rsidRPr="005362B1" w:rsidRDefault="0088536F" w:rsidP="00D9550E">
            <w:pPr>
              <w:spacing w:after="0"/>
              <w:jc w:val="center"/>
              <w:rPr>
                <w:color w:val="000000"/>
              </w:rPr>
            </w:pPr>
            <w:r w:rsidRPr="005362B1">
              <w:rPr>
                <w:color w:val="000000"/>
              </w:rPr>
              <w:t>352</w:t>
            </w:r>
          </w:p>
        </w:tc>
        <w:tc>
          <w:tcPr>
            <w:tcW w:w="981" w:type="dxa"/>
            <w:tcBorders>
              <w:top w:val="nil"/>
              <w:left w:val="nil"/>
              <w:bottom w:val="nil"/>
              <w:right w:val="nil"/>
            </w:tcBorders>
            <w:vAlign w:val="center"/>
          </w:tcPr>
          <w:p w14:paraId="51B02035" w14:textId="77777777" w:rsidR="0088536F" w:rsidRPr="005362B1" w:rsidRDefault="0088536F" w:rsidP="00D9550E">
            <w:pPr>
              <w:spacing w:after="0"/>
              <w:jc w:val="center"/>
              <w:rPr>
                <w:color w:val="000000"/>
              </w:rPr>
            </w:pPr>
            <w:r w:rsidRPr="005362B1">
              <w:rPr>
                <w:color w:val="000000"/>
              </w:rPr>
              <w:t>460</w:t>
            </w:r>
          </w:p>
        </w:tc>
      </w:tr>
      <w:tr w:rsidR="0088536F" w:rsidRPr="005362B1" w14:paraId="170C9B67" w14:textId="77777777" w:rsidTr="00D9550E">
        <w:trPr>
          <w:trHeight w:val="266"/>
        </w:trPr>
        <w:tc>
          <w:tcPr>
            <w:tcW w:w="3037" w:type="dxa"/>
            <w:tcBorders>
              <w:top w:val="nil"/>
              <w:left w:val="nil"/>
              <w:bottom w:val="nil"/>
              <w:right w:val="nil"/>
            </w:tcBorders>
            <w:shd w:val="clear" w:color="auto" w:fill="auto"/>
            <w:noWrap/>
            <w:vAlign w:val="center"/>
            <w:hideMark/>
          </w:tcPr>
          <w:p w14:paraId="1172D75C" w14:textId="77777777" w:rsidR="0088536F" w:rsidRPr="005362B1" w:rsidRDefault="0088536F" w:rsidP="00D9550E">
            <w:pPr>
              <w:spacing w:after="0"/>
              <w:rPr>
                <w:color w:val="000000"/>
              </w:rPr>
            </w:pPr>
            <w:r w:rsidRPr="005362B1">
              <w:rPr>
                <w:color w:val="000000"/>
              </w:rPr>
              <w:t>Shallow Water Flatfish - GOA</w:t>
            </w:r>
          </w:p>
        </w:tc>
        <w:tc>
          <w:tcPr>
            <w:tcW w:w="980" w:type="dxa"/>
            <w:tcBorders>
              <w:top w:val="nil"/>
              <w:left w:val="nil"/>
              <w:bottom w:val="nil"/>
              <w:right w:val="nil"/>
            </w:tcBorders>
            <w:shd w:val="clear" w:color="auto" w:fill="auto"/>
            <w:noWrap/>
            <w:vAlign w:val="center"/>
            <w:hideMark/>
          </w:tcPr>
          <w:p w14:paraId="7DBCAEAC" w14:textId="77777777" w:rsidR="0088536F" w:rsidRPr="005362B1" w:rsidRDefault="0088536F" w:rsidP="00D9550E">
            <w:pPr>
              <w:spacing w:after="0"/>
              <w:jc w:val="center"/>
              <w:rPr>
                <w:color w:val="000000"/>
              </w:rPr>
            </w:pPr>
            <w:r w:rsidRPr="005362B1">
              <w:rPr>
                <w:color w:val="000000"/>
              </w:rPr>
              <w:t>938</w:t>
            </w:r>
          </w:p>
        </w:tc>
        <w:tc>
          <w:tcPr>
            <w:tcW w:w="980" w:type="dxa"/>
            <w:tcBorders>
              <w:top w:val="nil"/>
              <w:left w:val="nil"/>
              <w:bottom w:val="nil"/>
              <w:right w:val="nil"/>
            </w:tcBorders>
            <w:shd w:val="clear" w:color="auto" w:fill="auto"/>
            <w:noWrap/>
            <w:vAlign w:val="center"/>
            <w:hideMark/>
          </w:tcPr>
          <w:p w14:paraId="4A85FCE9" w14:textId="77777777" w:rsidR="0088536F" w:rsidRPr="005362B1" w:rsidRDefault="0088536F" w:rsidP="00D9550E">
            <w:pPr>
              <w:spacing w:after="0"/>
              <w:jc w:val="center"/>
              <w:rPr>
                <w:color w:val="000000"/>
              </w:rPr>
            </w:pPr>
            <w:r w:rsidRPr="005362B1">
              <w:rPr>
                <w:color w:val="000000"/>
              </w:rPr>
              <w:t>254</w:t>
            </w:r>
          </w:p>
        </w:tc>
        <w:tc>
          <w:tcPr>
            <w:tcW w:w="980" w:type="dxa"/>
            <w:tcBorders>
              <w:top w:val="nil"/>
              <w:left w:val="nil"/>
              <w:bottom w:val="nil"/>
              <w:right w:val="nil"/>
            </w:tcBorders>
            <w:shd w:val="clear" w:color="auto" w:fill="auto"/>
            <w:noWrap/>
            <w:vAlign w:val="center"/>
            <w:hideMark/>
          </w:tcPr>
          <w:p w14:paraId="11445D60" w14:textId="77777777" w:rsidR="0088536F" w:rsidRPr="005362B1" w:rsidRDefault="0088536F" w:rsidP="00D9550E">
            <w:pPr>
              <w:spacing w:after="0"/>
              <w:jc w:val="center"/>
              <w:rPr>
                <w:color w:val="000000"/>
              </w:rPr>
            </w:pPr>
            <w:r w:rsidRPr="005362B1">
              <w:rPr>
                <w:color w:val="000000"/>
              </w:rPr>
              <w:t>222</w:t>
            </w:r>
          </w:p>
        </w:tc>
        <w:tc>
          <w:tcPr>
            <w:tcW w:w="980" w:type="dxa"/>
            <w:tcBorders>
              <w:top w:val="nil"/>
              <w:left w:val="nil"/>
              <w:bottom w:val="nil"/>
              <w:right w:val="nil"/>
            </w:tcBorders>
            <w:shd w:val="clear" w:color="auto" w:fill="auto"/>
            <w:noWrap/>
            <w:vAlign w:val="center"/>
            <w:hideMark/>
          </w:tcPr>
          <w:p w14:paraId="06BEE07A" w14:textId="77777777" w:rsidR="0088536F" w:rsidRPr="005362B1" w:rsidRDefault="0088536F" w:rsidP="00D9550E">
            <w:pPr>
              <w:spacing w:after="0"/>
              <w:jc w:val="center"/>
              <w:rPr>
                <w:color w:val="000000"/>
              </w:rPr>
            </w:pPr>
            <w:r w:rsidRPr="005362B1">
              <w:rPr>
                <w:color w:val="000000"/>
              </w:rPr>
              <w:t>137</w:t>
            </w:r>
          </w:p>
        </w:tc>
        <w:tc>
          <w:tcPr>
            <w:tcW w:w="981" w:type="dxa"/>
            <w:tcBorders>
              <w:top w:val="nil"/>
              <w:left w:val="nil"/>
              <w:bottom w:val="nil"/>
              <w:right w:val="nil"/>
            </w:tcBorders>
            <w:shd w:val="clear" w:color="auto" w:fill="auto"/>
            <w:noWrap/>
            <w:vAlign w:val="center"/>
            <w:hideMark/>
          </w:tcPr>
          <w:p w14:paraId="63B66F6D" w14:textId="77777777" w:rsidR="0088536F" w:rsidRPr="005362B1" w:rsidRDefault="0088536F" w:rsidP="00D9550E">
            <w:pPr>
              <w:spacing w:after="0"/>
              <w:jc w:val="center"/>
              <w:rPr>
                <w:color w:val="000000"/>
              </w:rPr>
            </w:pPr>
            <w:r w:rsidRPr="005362B1">
              <w:rPr>
                <w:color w:val="000000"/>
              </w:rPr>
              <w:t>150</w:t>
            </w:r>
          </w:p>
        </w:tc>
        <w:tc>
          <w:tcPr>
            <w:tcW w:w="981" w:type="dxa"/>
            <w:tcBorders>
              <w:top w:val="nil"/>
              <w:left w:val="nil"/>
              <w:bottom w:val="nil"/>
              <w:right w:val="nil"/>
            </w:tcBorders>
            <w:vAlign w:val="center"/>
          </w:tcPr>
          <w:p w14:paraId="68DD90E5" w14:textId="77777777" w:rsidR="0088536F" w:rsidRPr="005362B1" w:rsidRDefault="0088536F" w:rsidP="00D9550E">
            <w:pPr>
              <w:spacing w:after="0"/>
              <w:jc w:val="center"/>
              <w:rPr>
                <w:color w:val="000000"/>
              </w:rPr>
            </w:pPr>
            <w:r w:rsidRPr="005362B1">
              <w:rPr>
                <w:color w:val="000000"/>
              </w:rPr>
              <w:t>340</w:t>
            </w:r>
          </w:p>
        </w:tc>
      </w:tr>
      <w:tr w:rsidR="0088536F" w:rsidRPr="005362B1" w14:paraId="4F3EAD1E" w14:textId="77777777" w:rsidTr="00D9550E">
        <w:trPr>
          <w:trHeight w:val="266"/>
        </w:trPr>
        <w:tc>
          <w:tcPr>
            <w:tcW w:w="3037" w:type="dxa"/>
            <w:tcBorders>
              <w:top w:val="nil"/>
              <w:left w:val="nil"/>
              <w:bottom w:val="nil"/>
              <w:right w:val="nil"/>
            </w:tcBorders>
            <w:shd w:val="clear" w:color="auto" w:fill="auto"/>
            <w:noWrap/>
            <w:vAlign w:val="center"/>
            <w:hideMark/>
          </w:tcPr>
          <w:p w14:paraId="59B27BB5" w14:textId="77777777" w:rsidR="0088536F" w:rsidRPr="005362B1" w:rsidRDefault="0088536F" w:rsidP="00D9550E">
            <w:pPr>
              <w:spacing w:after="0"/>
              <w:rPr>
                <w:color w:val="000000"/>
              </w:rPr>
            </w:pPr>
            <w:r w:rsidRPr="005362B1">
              <w:rPr>
                <w:color w:val="000000"/>
              </w:rPr>
              <w:t>Pollock - midwater</w:t>
            </w:r>
          </w:p>
        </w:tc>
        <w:tc>
          <w:tcPr>
            <w:tcW w:w="980" w:type="dxa"/>
            <w:tcBorders>
              <w:top w:val="nil"/>
              <w:left w:val="nil"/>
              <w:bottom w:val="nil"/>
              <w:right w:val="nil"/>
            </w:tcBorders>
            <w:shd w:val="clear" w:color="auto" w:fill="auto"/>
            <w:noWrap/>
            <w:vAlign w:val="center"/>
            <w:hideMark/>
          </w:tcPr>
          <w:p w14:paraId="2F40BEEC" w14:textId="77777777" w:rsidR="0088536F" w:rsidRPr="005362B1" w:rsidRDefault="0088536F" w:rsidP="00D9550E">
            <w:pPr>
              <w:spacing w:after="0"/>
              <w:jc w:val="center"/>
              <w:rPr>
                <w:color w:val="000000"/>
              </w:rPr>
            </w:pPr>
            <w:r w:rsidRPr="005362B1">
              <w:rPr>
                <w:color w:val="000000"/>
              </w:rPr>
              <w:t>141</w:t>
            </w:r>
          </w:p>
        </w:tc>
        <w:tc>
          <w:tcPr>
            <w:tcW w:w="980" w:type="dxa"/>
            <w:tcBorders>
              <w:top w:val="nil"/>
              <w:left w:val="nil"/>
              <w:bottom w:val="nil"/>
              <w:right w:val="nil"/>
            </w:tcBorders>
            <w:shd w:val="clear" w:color="auto" w:fill="auto"/>
            <w:noWrap/>
            <w:vAlign w:val="center"/>
            <w:hideMark/>
          </w:tcPr>
          <w:p w14:paraId="61E93A5A" w14:textId="77777777" w:rsidR="0088536F" w:rsidRPr="005362B1" w:rsidRDefault="0088536F" w:rsidP="00D9550E">
            <w:pPr>
              <w:spacing w:after="0"/>
              <w:jc w:val="center"/>
              <w:rPr>
                <w:color w:val="000000"/>
              </w:rPr>
            </w:pPr>
            <w:r w:rsidRPr="005362B1">
              <w:rPr>
                <w:color w:val="000000"/>
              </w:rPr>
              <w:t>74</w:t>
            </w:r>
          </w:p>
        </w:tc>
        <w:tc>
          <w:tcPr>
            <w:tcW w:w="980" w:type="dxa"/>
            <w:tcBorders>
              <w:top w:val="nil"/>
              <w:left w:val="nil"/>
              <w:bottom w:val="nil"/>
              <w:right w:val="nil"/>
            </w:tcBorders>
            <w:shd w:val="clear" w:color="auto" w:fill="auto"/>
            <w:noWrap/>
            <w:vAlign w:val="center"/>
            <w:hideMark/>
          </w:tcPr>
          <w:p w14:paraId="4B7067A3" w14:textId="77777777" w:rsidR="0088536F" w:rsidRPr="005362B1" w:rsidRDefault="0088536F" w:rsidP="00D9550E">
            <w:pPr>
              <w:spacing w:after="0"/>
              <w:jc w:val="center"/>
              <w:rPr>
                <w:color w:val="000000"/>
              </w:rPr>
            </w:pPr>
            <w:r w:rsidRPr="005362B1">
              <w:rPr>
                <w:color w:val="000000"/>
              </w:rPr>
              <w:t>121</w:t>
            </w:r>
          </w:p>
        </w:tc>
        <w:tc>
          <w:tcPr>
            <w:tcW w:w="980" w:type="dxa"/>
            <w:tcBorders>
              <w:top w:val="nil"/>
              <w:left w:val="nil"/>
              <w:bottom w:val="nil"/>
              <w:right w:val="nil"/>
            </w:tcBorders>
            <w:shd w:val="clear" w:color="auto" w:fill="auto"/>
            <w:noWrap/>
            <w:vAlign w:val="center"/>
            <w:hideMark/>
          </w:tcPr>
          <w:p w14:paraId="3244A2FF" w14:textId="77777777" w:rsidR="0088536F" w:rsidRPr="005362B1" w:rsidRDefault="0088536F" w:rsidP="00D9550E">
            <w:pPr>
              <w:spacing w:after="0"/>
              <w:jc w:val="center"/>
              <w:rPr>
                <w:color w:val="000000"/>
              </w:rPr>
            </w:pPr>
            <w:r w:rsidRPr="005362B1">
              <w:rPr>
                <w:color w:val="000000"/>
              </w:rPr>
              <w:t>209</w:t>
            </w:r>
          </w:p>
        </w:tc>
        <w:tc>
          <w:tcPr>
            <w:tcW w:w="981" w:type="dxa"/>
            <w:tcBorders>
              <w:top w:val="nil"/>
              <w:left w:val="nil"/>
              <w:bottom w:val="nil"/>
              <w:right w:val="nil"/>
            </w:tcBorders>
            <w:shd w:val="clear" w:color="auto" w:fill="auto"/>
            <w:noWrap/>
            <w:vAlign w:val="center"/>
            <w:hideMark/>
          </w:tcPr>
          <w:p w14:paraId="0E2DCEC1" w14:textId="77777777" w:rsidR="0088536F" w:rsidRPr="005362B1" w:rsidRDefault="0088536F" w:rsidP="00D9550E">
            <w:pPr>
              <w:spacing w:after="0"/>
              <w:jc w:val="center"/>
              <w:rPr>
                <w:color w:val="000000"/>
              </w:rPr>
            </w:pPr>
            <w:r w:rsidRPr="005362B1">
              <w:rPr>
                <w:color w:val="000000"/>
              </w:rPr>
              <w:t>163</w:t>
            </w:r>
          </w:p>
        </w:tc>
        <w:tc>
          <w:tcPr>
            <w:tcW w:w="981" w:type="dxa"/>
            <w:tcBorders>
              <w:top w:val="nil"/>
              <w:left w:val="nil"/>
              <w:bottom w:val="nil"/>
              <w:right w:val="nil"/>
            </w:tcBorders>
            <w:vAlign w:val="center"/>
          </w:tcPr>
          <w:p w14:paraId="0E618BD9" w14:textId="77777777" w:rsidR="0088536F" w:rsidRPr="005362B1" w:rsidRDefault="0088536F" w:rsidP="00D9550E">
            <w:pPr>
              <w:spacing w:after="0"/>
              <w:jc w:val="center"/>
              <w:rPr>
                <w:color w:val="000000"/>
              </w:rPr>
            </w:pPr>
            <w:r w:rsidRPr="005362B1">
              <w:rPr>
                <w:color w:val="000000"/>
              </w:rPr>
              <w:t>141</w:t>
            </w:r>
          </w:p>
        </w:tc>
      </w:tr>
      <w:tr w:rsidR="0088536F" w:rsidRPr="005362B1" w14:paraId="100548FA" w14:textId="77777777" w:rsidTr="00D9550E">
        <w:trPr>
          <w:trHeight w:val="266"/>
        </w:trPr>
        <w:tc>
          <w:tcPr>
            <w:tcW w:w="3037" w:type="dxa"/>
            <w:tcBorders>
              <w:top w:val="nil"/>
              <w:left w:val="nil"/>
              <w:bottom w:val="nil"/>
              <w:right w:val="nil"/>
            </w:tcBorders>
            <w:shd w:val="clear" w:color="auto" w:fill="auto"/>
            <w:noWrap/>
            <w:vAlign w:val="center"/>
            <w:hideMark/>
          </w:tcPr>
          <w:p w14:paraId="328434F6" w14:textId="77777777" w:rsidR="0088536F" w:rsidRPr="005362B1" w:rsidRDefault="0088536F" w:rsidP="00D9550E">
            <w:pPr>
              <w:spacing w:after="0"/>
              <w:rPr>
                <w:color w:val="000000"/>
              </w:rPr>
            </w:pPr>
            <w:r w:rsidRPr="005362B1">
              <w:rPr>
                <w:color w:val="000000"/>
              </w:rPr>
              <w:t>Sablefish</w:t>
            </w:r>
          </w:p>
        </w:tc>
        <w:tc>
          <w:tcPr>
            <w:tcW w:w="980" w:type="dxa"/>
            <w:tcBorders>
              <w:top w:val="nil"/>
              <w:left w:val="nil"/>
              <w:bottom w:val="nil"/>
              <w:right w:val="nil"/>
            </w:tcBorders>
            <w:shd w:val="clear" w:color="auto" w:fill="auto"/>
            <w:noWrap/>
            <w:vAlign w:val="center"/>
            <w:hideMark/>
          </w:tcPr>
          <w:p w14:paraId="14F08BC6" w14:textId="77777777" w:rsidR="0088536F" w:rsidRPr="005362B1" w:rsidRDefault="0088536F" w:rsidP="00D9550E">
            <w:pPr>
              <w:spacing w:after="0"/>
              <w:jc w:val="center"/>
              <w:rPr>
                <w:color w:val="000000"/>
              </w:rPr>
            </w:pPr>
            <w:r w:rsidRPr="005362B1">
              <w:rPr>
                <w:color w:val="000000"/>
              </w:rPr>
              <w:t>49</w:t>
            </w:r>
          </w:p>
        </w:tc>
        <w:tc>
          <w:tcPr>
            <w:tcW w:w="980" w:type="dxa"/>
            <w:tcBorders>
              <w:top w:val="nil"/>
              <w:left w:val="nil"/>
              <w:bottom w:val="nil"/>
              <w:right w:val="nil"/>
            </w:tcBorders>
            <w:shd w:val="clear" w:color="auto" w:fill="auto"/>
            <w:noWrap/>
            <w:vAlign w:val="center"/>
            <w:hideMark/>
          </w:tcPr>
          <w:p w14:paraId="6B2EEC91" w14:textId="77777777" w:rsidR="0088536F" w:rsidRPr="005362B1" w:rsidRDefault="0088536F" w:rsidP="00D9550E">
            <w:pPr>
              <w:spacing w:after="0"/>
              <w:jc w:val="center"/>
              <w:rPr>
                <w:color w:val="000000"/>
              </w:rPr>
            </w:pPr>
            <w:r w:rsidRPr="005362B1">
              <w:rPr>
                <w:color w:val="000000"/>
              </w:rPr>
              <w:t>58</w:t>
            </w:r>
          </w:p>
        </w:tc>
        <w:tc>
          <w:tcPr>
            <w:tcW w:w="980" w:type="dxa"/>
            <w:tcBorders>
              <w:top w:val="nil"/>
              <w:left w:val="nil"/>
              <w:bottom w:val="nil"/>
              <w:right w:val="nil"/>
            </w:tcBorders>
            <w:shd w:val="clear" w:color="auto" w:fill="auto"/>
            <w:noWrap/>
            <w:vAlign w:val="center"/>
            <w:hideMark/>
          </w:tcPr>
          <w:p w14:paraId="02365504" w14:textId="77777777" w:rsidR="0088536F" w:rsidRPr="005362B1" w:rsidRDefault="0088536F" w:rsidP="00D9550E">
            <w:pPr>
              <w:spacing w:after="0"/>
              <w:jc w:val="center"/>
              <w:rPr>
                <w:color w:val="000000"/>
              </w:rPr>
            </w:pPr>
            <w:r w:rsidRPr="005362B1">
              <w:rPr>
                <w:color w:val="000000"/>
              </w:rPr>
              <w:t>34</w:t>
            </w:r>
          </w:p>
        </w:tc>
        <w:tc>
          <w:tcPr>
            <w:tcW w:w="980" w:type="dxa"/>
            <w:tcBorders>
              <w:top w:val="nil"/>
              <w:left w:val="nil"/>
              <w:bottom w:val="nil"/>
              <w:right w:val="nil"/>
            </w:tcBorders>
            <w:shd w:val="clear" w:color="auto" w:fill="auto"/>
            <w:noWrap/>
            <w:vAlign w:val="center"/>
            <w:hideMark/>
          </w:tcPr>
          <w:p w14:paraId="796821F0" w14:textId="77777777" w:rsidR="0088536F" w:rsidRPr="005362B1" w:rsidRDefault="0088536F" w:rsidP="00D9550E">
            <w:pPr>
              <w:spacing w:after="0"/>
              <w:jc w:val="center"/>
              <w:rPr>
                <w:color w:val="000000"/>
              </w:rPr>
            </w:pPr>
            <w:r w:rsidRPr="005362B1">
              <w:rPr>
                <w:color w:val="000000"/>
              </w:rPr>
              <w:t>30</w:t>
            </w:r>
          </w:p>
        </w:tc>
        <w:tc>
          <w:tcPr>
            <w:tcW w:w="981" w:type="dxa"/>
            <w:tcBorders>
              <w:top w:val="nil"/>
              <w:left w:val="nil"/>
              <w:bottom w:val="nil"/>
              <w:right w:val="nil"/>
            </w:tcBorders>
            <w:shd w:val="clear" w:color="auto" w:fill="auto"/>
            <w:noWrap/>
            <w:vAlign w:val="center"/>
            <w:hideMark/>
          </w:tcPr>
          <w:p w14:paraId="2AEAE9D4" w14:textId="77777777" w:rsidR="0088536F" w:rsidRPr="005362B1" w:rsidRDefault="0088536F" w:rsidP="00D9550E">
            <w:pPr>
              <w:spacing w:after="0"/>
              <w:jc w:val="center"/>
              <w:rPr>
                <w:color w:val="000000"/>
              </w:rPr>
            </w:pPr>
            <w:r w:rsidRPr="005362B1">
              <w:rPr>
                <w:color w:val="000000"/>
              </w:rPr>
              <w:t>40</w:t>
            </w:r>
          </w:p>
        </w:tc>
        <w:tc>
          <w:tcPr>
            <w:tcW w:w="981" w:type="dxa"/>
            <w:tcBorders>
              <w:top w:val="nil"/>
              <w:left w:val="nil"/>
              <w:bottom w:val="nil"/>
              <w:right w:val="nil"/>
            </w:tcBorders>
            <w:vAlign w:val="center"/>
          </w:tcPr>
          <w:p w14:paraId="11193B51" w14:textId="77777777" w:rsidR="0088536F" w:rsidRPr="005362B1" w:rsidRDefault="0088536F" w:rsidP="00D9550E">
            <w:pPr>
              <w:spacing w:after="0"/>
              <w:jc w:val="center"/>
              <w:rPr>
                <w:color w:val="000000"/>
              </w:rPr>
            </w:pPr>
            <w:r w:rsidRPr="005362B1">
              <w:rPr>
                <w:color w:val="000000"/>
              </w:rPr>
              <w:t>42</w:t>
            </w:r>
          </w:p>
        </w:tc>
      </w:tr>
      <w:tr w:rsidR="0088536F" w:rsidRPr="005362B1" w14:paraId="2186706A" w14:textId="77777777" w:rsidTr="00D9550E">
        <w:trPr>
          <w:trHeight w:val="266"/>
        </w:trPr>
        <w:tc>
          <w:tcPr>
            <w:tcW w:w="3037" w:type="dxa"/>
            <w:tcBorders>
              <w:top w:val="nil"/>
              <w:left w:val="nil"/>
              <w:bottom w:val="nil"/>
              <w:right w:val="nil"/>
            </w:tcBorders>
            <w:shd w:val="clear" w:color="auto" w:fill="auto"/>
            <w:noWrap/>
            <w:vAlign w:val="center"/>
            <w:hideMark/>
          </w:tcPr>
          <w:p w14:paraId="35CD5B4A" w14:textId="77777777" w:rsidR="0088536F" w:rsidRPr="005362B1" w:rsidRDefault="0088536F" w:rsidP="00D9550E">
            <w:pPr>
              <w:spacing w:after="0"/>
              <w:rPr>
                <w:color w:val="000000"/>
              </w:rPr>
            </w:pPr>
            <w:r w:rsidRPr="005362B1">
              <w:rPr>
                <w:color w:val="000000"/>
              </w:rPr>
              <w:t>Rex Sole - GOA</w:t>
            </w:r>
          </w:p>
        </w:tc>
        <w:tc>
          <w:tcPr>
            <w:tcW w:w="980" w:type="dxa"/>
            <w:tcBorders>
              <w:top w:val="nil"/>
              <w:left w:val="nil"/>
              <w:bottom w:val="nil"/>
              <w:right w:val="nil"/>
            </w:tcBorders>
            <w:shd w:val="clear" w:color="auto" w:fill="auto"/>
            <w:noWrap/>
            <w:vAlign w:val="center"/>
            <w:hideMark/>
          </w:tcPr>
          <w:p w14:paraId="2233EFC4" w14:textId="77777777" w:rsidR="0088536F" w:rsidRPr="005362B1" w:rsidRDefault="0088536F" w:rsidP="00D9550E">
            <w:pPr>
              <w:spacing w:after="0"/>
              <w:jc w:val="center"/>
              <w:rPr>
                <w:color w:val="000000"/>
              </w:rPr>
            </w:pPr>
            <w:r w:rsidRPr="005362B1">
              <w:rPr>
                <w:color w:val="000000"/>
              </w:rPr>
              <w:t>14</w:t>
            </w:r>
          </w:p>
        </w:tc>
        <w:tc>
          <w:tcPr>
            <w:tcW w:w="980" w:type="dxa"/>
            <w:tcBorders>
              <w:top w:val="nil"/>
              <w:left w:val="nil"/>
              <w:bottom w:val="nil"/>
              <w:right w:val="nil"/>
            </w:tcBorders>
            <w:shd w:val="clear" w:color="auto" w:fill="auto"/>
            <w:noWrap/>
            <w:vAlign w:val="center"/>
            <w:hideMark/>
          </w:tcPr>
          <w:p w14:paraId="3D81E96D" w14:textId="77777777" w:rsidR="0088536F" w:rsidRPr="005362B1" w:rsidRDefault="0088536F" w:rsidP="00D9550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3BE4CF6B" w14:textId="77777777" w:rsidR="0088536F" w:rsidRPr="005362B1" w:rsidRDefault="0088536F" w:rsidP="00D9550E">
            <w:pPr>
              <w:spacing w:after="0"/>
              <w:jc w:val="center"/>
              <w:rPr>
                <w:color w:val="000000"/>
              </w:rPr>
            </w:pPr>
            <w:r w:rsidRPr="005362B1">
              <w:rPr>
                <w:color w:val="000000"/>
              </w:rPr>
              <w:t>22</w:t>
            </w:r>
          </w:p>
        </w:tc>
        <w:tc>
          <w:tcPr>
            <w:tcW w:w="980" w:type="dxa"/>
            <w:tcBorders>
              <w:top w:val="nil"/>
              <w:left w:val="nil"/>
              <w:bottom w:val="nil"/>
              <w:right w:val="nil"/>
            </w:tcBorders>
            <w:shd w:val="clear" w:color="auto" w:fill="auto"/>
            <w:noWrap/>
            <w:vAlign w:val="center"/>
            <w:hideMark/>
          </w:tcPr>
          <w:p w14:paraId="53F60706"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shd w:val="clear" w:color="auto" w:fill="auto"/>
            <w:noWrap/>
            <w:vAlign w:val="center"/>
            <w:hideMark/>
          </w:tcPr>
          <w:p w14:paraId="20785224"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vAlign w:val="center"/>
          </w:tcPr>
          <w:p w14:paraId="42F3E434" w14:textId="77777777" w:rsidR="0088536F" w:rsidRPr="005362B1" w:rsidRDefault="0088536F" w:rsidP="00D9550E">
            <w:pPr>
              <w:spacing w:after="0"/>
              <w:jc w:val="center"/>
              <w:rPr>
                <w:color w:val="000000"/>
              </w:rPr>
            </w:pPr>
            <w:r w:rsidRPr="005362B1">
              <w:rPr>
                <w:color w:val="000000"/>
              </w:rPr>
              <w:t>18</w:t>
            </w:r>
          </w:p>
        </w:tc>
      </w:tr>
      <w:tr w:rsidR="0088536F" w:rsidRPr="005362B1" w14:paraId="0735D679" w14:textId="77777777" w:rsidTr="00D9550E">
        <w:trPr>
          <w:trHeight w:val="266"/>
        </w:trPr>
        <w:tc>
          <w:tcPr>
            <w:tcW w:w="3037" w:type="dxa"/>
            <w:tcBorders>
              <w:top w:val="nil"/>
              <w:left w:val="nil"/>
              <w:bottom w:val="nil"/>
              <w:right w:val="nil"/>
            </w:tcBorders>
            <w:shd w:val="clear" w:color="auto" w:fill="auto"/>
            <w:noWrap/>
            <w:vAlign w:val="center"/>
            <w:hideMark/>
          </w:tcPr>
          <w:p w14:paraId="3D935DF6" w14:textId="77777777" w:rsidR="0088536F" w:rsidRPr="005362B1" w:rsidRDefault="0088536F" w:rsidP="00D9550E">
            <w:pPr>
              <w:spacing w:after="0"/>
              <w:rPr>
                <w:color w:val="000000"/>
              </w:rPr>
            </w:pPr>
            <w:r w:rsidRPr="005362B1">
              <w:rPr>
                <w:color w:val="000000"/>
              </w:rPr>
              <w:t>Flathead Sole</w:t>
            </w:r>
          </w:p>
        </w:tc>
        <w:tc>
          <w:tcPr>
            <w:tcW w:w="980" w:type="dxa"/>
            <w:tcBorders>
              <w:top w:val="nil"/>
              <w:left w:val="nil"/>
              <w:bottom w:val="nil"/>
              <w:right w:val="nil"/>
            </w:tcBorders>
            <w:shd w:val="clear" w:color="auto" w:fill="auto"/>
            <w:noWrap/>
            <w:vAlign w:val="center"/>
            <w:hideMark/>
          </w:tcPr>
          <w:p w14:paraId="59887CD5" w14:textId="77777777" w:rsidR="0088536F" w:rsidRPr="005362B1" w:rsidRDefault="0088536F" w:rsidP="00D9550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6429E8BE" w14:textId="77777777" w:rsidR="0088536F" w:rsidRPr="005362B1" w:rsidRDefault="0088536F" w:rsidP="00D9550E">
            <w:pPr>
              <w:spacing w:after="0"/>
              <w:jc w:val="center"/>
              <w:rPr>
                <w:color w:val="000000"/>
              </w:rPr>
            </w:pPr>
            <w:r w:rsidRPr="005362B1">
              <w:rPr>
                <w:color w:val="000000"/>
              </w:rPr>
              <w:t>3</w:t>
            </w:r>
          </w:p>
        </w:tc>
        <w:tc>
          <w:tcPr>
            <w:tcW w:w="980" w:type="dxa"/>
            <w:tcBorders>
              <w:top w:val="nil"/>
              <w:left w:val="nil"/>
              <w:bottom w:val="nil"/>
              <w:right w:val="nil"/>
            </w:tcBorders>
            <w:shd w:val="clear" w:color="auto" w:fill="auto"/>
            <w:noWrap/>
            <w:vAlign w:val="center"/>
            <w:hideMark/>
          </w:tcPr>
          <w:p w14:paraId="36D2BA68" w14:textId="77777777" w:rsidR="0088536F" w:rsidRPr="005362B1" w:rsidRDefault="0088536F" w:rsidP="00D9550E">
            <w:pPr>
              <w:spacing w:after="0"/>
              <w:jc w:val="center"/>
              <w:rPr>
                <w:color w:val="000000"/>
              </w:rPr>
            </w:pPr>
            <w:r w:rsidRPr="005362B1">
              <w:rPr>
                <w:color w:val="000000"/>
              </w:rPr>
              <w:t>-</w:t>
            </w:r>
          </w:p>
        </w:tc>
        <w:tc>
          <w:tcPr>
            <w:tcW w:w="980" w:type="dxa"/>
            <w:tcBorders>
              <w:top w:val="nil"/>
              <w:left w:val="nil"/>
              <w:bottom w:val="nil"/>
              <w:right w:val="nil"/>
            </w:tcBorders>
            <w:shd w:val="clear" w:color="auto" w:fill="auto"/>
            <w:noWrap/>
            <w:vAlign w:val="center"/>
            <w:hideMark/>
          </w:tcPr>
          <w:p w14:paraId="4D460B83"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shd w:val="clear" w:color="auto" w:fill="auto"/>
            <w:noWrap/>
            <w:vAlign w:val="center"/>
            <w:hideMark/>
          </w:tcPr>
          <w:p w14:paraId="1334715E" w14:textId="77777777" w:rsidR="0088536F" w:rsidRPr="005362B1" w:rsidRDefault="0088536F" w:rsidP="00D9550E">
            <w:pPr>
              <w:spacing w:after="0"/>
              <w:jc w:val="center"/>
              <w:rPr>
                <w:color w:val="000000"/>
              </w:rPr>
            </w:pPr>
            <w:r w:rsidRPr="005362B1">
              <w:rPr>
                <w:color w:val="000000"/>
              </w:rPr>
              <w:t>-</w:t>
            </w:r>
          </w:p>
        </w:tc>
        <w:tc>
          <w:tcPr>
            <w:tcW w:w="981" w:type="dxa"/>
            <w:tcBorders>
              <w:top w:val="nil"/>
              <w:left w:val="nil"/>
              <w:bottom w:val="nil"/>
              <w:right w:val="nil"/>
            </w:tcBorders>
            <w:vAlign w:val="center"/>
          </w:tcPr>
          <w:p w14:paraId="5DEDCF48" w14:textId="77777777" w:rsidR="0088536F" w:rsidRPr="005362B1" w:rsidRDefault="0088536F" w:rsidP="00D9550E">
            <w:pPr>
              <w:spacing w:after="0"/>
              <w:jc w:val="center"/>
              <w:rPr>
                <w:color w:val="000000"/>
              </w:rPr>
            </w:pPr>
            <w:r w:rsidRPr="005362B1">
              <w:rPr>
                <w:color w:val="000000"/>
              </w:rPr>
              <w:t>3</w:t>
            </w:r>
          </w:p>
        </w:tc>
      </w:tr>
      <w:tr w:rsidR="0088536F" w:rsidRPr="005362B1" w14:paraId="597099F3" w14:textId="77777777" w:rsidTr="00D9550E">
        <w:trPr>
          <w:trHeight w:val="250"/>
        </w:trPr>
        <w:tc>
          <w:tcPr>
            <w:tcW w:w="3037" w:type="dxa"/>
            <w:tcBorders>
              <w:top w:val="single" w:sz="4" w:space="0" w:color="auto"/>
              <w:left w:val="nil"/>
              <w:bottom w:val="single" w:sz="4" w:space="0" w:color="auto"/>
              <w:right w:val="nil"/>
            </w:tcBorders>
            <w:shd w:val="clear" w:color="auto" w:fill="auto"/>
            <w:noWrap/>
            <w:vAlign w:val="center"/>
            <w:hideMark/>
          </w:tcPr>
          <w:p w14:paraId="3771A737" w14:textId="77777777" w:rsidR="0088536F" w:rsidRPr="005362B1" w:rsidRDefault="0088536F" w:rsidP="00D9550E">
            <w:pPr>
              <w:spacing w:after="0"/>
              <w:rPr>
                <w:color w:val="000000"/>
              </w:rPr>
            </w:pPr>
            <w:r w:rsidRPr="005362B1">
              <w:rPr>
                <w:color w:val="000000"/>
              </w:rPr>
              <w:t>Grand Total</w:t>
            </w:r>
          </w:p>
        </w:tc>
        <w:tc>
          <w:tcPr>
            <w:tcW w:w="980" w:type="dxa"/>
            <w:tcBorders>
              <w:top w:val="single" w:sz="4" w:space="0" w:color="auto"/>
              <w:left w:val="nil"/>
              <w:bottom w:val="single" w:sz="4" w:space="0" w:color="auto"/>
              <w:right w:val="nil"/>
            </w:tcBorders>
            <w:shd w:val="clear" w:color="auto" w:fill="auto"/>
            <w:noWrap/>
            <w:vAlign w:val="center"/>
            <w:hideMark/>
          </w:tcPr>
          <w:p w14:paraId="1E28B8DB" w14:textId="77777777" w:rsidR="0088536F" w:rsidRPr="005362B1" w:rsidRDefault="0088536F" w:rsidP="00D9550E">
            <w:pPr>
              <w:spacing w:after="0"/>
              <w:jc w:val="center"/>
              <w:rPr>
                <w:color w:val="000000"/>
              </w:rPr>
            </w:pPr>
            <w:r w:rsidRPr="005362B1">
              <w:rPr>
                <w:color w:val="000000"/>
              </w:rPr>
              <w:t>6,843</w:t>
            </w:r>
          </w:p>
        </w:tc>
        <w:tc>
          <w:tcPr>
            <w:tcW w:w="980" w:type="dxa"/>
            <w:tcBorders>
              <w:top w:val="single" w:sz="4" w:space="0" w:color="auto"/>
              <w:left w:val="nil"/>
              <w:bottom w:val="single" w:sz="4" w:space="0" w:color="auto"/>
              <w:right w:val="nil"/>
            </w:tcBorders>
            <w:shd w:val="clear" w:color="auto" w:fill="auto"/>
            <w:noWrap/>
            <w:vAlign w:val="center"/>
            <w:hideMark/>
          </w:tcPr>
          <w:p w14:paraId="1B48752A" w14:textId="77777777" w:rsidR="0088536F" w:rsidRPr="005362B1" w:rsidRDefault="0088536F" w:rsidP="00D9550E">
            <w:pPr>
              <w:spacing w:after="0"/>
              <w:jc w:val="center"/>
              <w:rPr>
                <w:color w:val="000000"/>
              </w:rPr>
            </w:pPr>
            <w:r w:rsidRPr="005362B1">
              <w:rPr>
                <w:color w:val="000000"/>
              </w:rPr>
              <w:t>19,174</w:t>
            </w:r>
          </w:p>
        </w:tc>
        <w:tc>
          <w:tcPr>
            <w:tcW w:w="980" w:type="dxa"/>
            <w:tcBorders>
              <w:top w:val="single" w:sz="4" w:space="0" w:color="auto"/>
              <w:left w:val="nil"/>
              <w:bottom w:val="single" w:sz="4" w:space="0" w:color="auto"/>
              <w:right w:val="nil"/>
            </w:tcBorders>
            <w:shd w:val="clear" w:color="auto" w:fill="auto"/>
            <w:noWrap/>
            <w:vAlign w:val="center"/>
            <w:hideMark/>
          </w:tcPr>
          <w:p w14:paraId="45C38A4C" w14:textId="77777777" w:rsidR="0088536F" w:rsidRPr="005362B1" w:rsidRDefault="0088536F" w:rsidP="00D9550E">
            <w:pPr>
              <w:spacing w:after="0"/>
              <w:jc w:val="center"/>
              <w:rPr>
                <w:color w:val="000000"/>
              </w:rPr>
            </w:pPr>
            <w:r w:rsidRPr="005362B1">
              <w:rPr>
                <w:color w:val="000000"/>
              </w:rPr>
              <w:t>25,921</w:t>
            </w:r>
          </w:p>
        </w:tc>
        <w:tc>
          <w:tcPr>
            <w:tcW w:w="980" w:type="dxa"/>
            <w:tcBorders>
              <w:top w:val="single" w:sz="4" w:space="0" w:color="auto"/>
              <w:left w:val="nil"/>
              <w:bottom w:val="single" w:sz="4" w:space="0" w:color="auto"/>
              <w:right w:val="nil"/>
            </w:tcBorders>
            <w:shd w:val="clear" w:color="auto" w:fill="auto"/>
            <w:noWrap/>
            <w:vAlign w:val="center"/>
            <w:hideMark/>
          </w:tcPr>
          <w:p w14:paraId="799D6EBB" w14:textId="77777777" w:rsidR="0088536F" w:rsidRPr="005362B1" w:rsidRDefault="0088536F" w:rsidP="00D9550E">
            <w:pPr>
              <w:spacing w:after="0"/>
              <w:jc w:val="center"/>
              <w:rPr>
                <w:color w:val="000000"/>
              </w:rPr>
            </w:pPr>
            <w:r w:rsidRPr="005362B1">
              <w:rPr>
                <w:color w:val="000000"/>
              </w:rPr>
              <w:t>21,726</w:t>
            </w:r>
          </w:p>
        </w:tc>
        <w:tc>
          <w:tcPr>
            <w:tcW w:w="981" w:type="dxa"/>
            <w:tcBorders>
              <w:top w:val="single" w:sz="4" w:space="0" w:color="auto"/>
              <w:left w:val="nil"/>
              <w:bottom w:val="single" w:sz="4" w:space="0" w:color="auto"/>
              <w:right w:val="nil"/>
            </w:tcBorders>
            <w:shd w:val="clear" w:color="auto" w:fill="auto"/>
            <w:noWrap/>
            <w:vAlign w:val="center"/>
            <w:hideMark/>
          </w:tcPr>
          <w:p w14:paraId="27ADF612" w14:textId="77777777" w:rsidR="0088536F" w:rsidRPr="005362B1" w:rsidRDefault="0088536F" w:rsidP="00D9550E">
            <w:pPr>
              <w:spacing w:after="0"/>
              <w:jc w:val="center"/>
              <w:rPr>
                <w:color w:val="000000"/>
              </w:rPr>
            </w:pPr>
            <w:r w:rsidRPr="005362B1">
              <w:rPr>
                <w:color w:val="000000"/>
              </w:rPr>
              <w:t>23,171</w:t>
            </w:r>
          </w:p>
        </w:tc>
        <w:tc>
          <w:tcPr>
            <w:tcW w:w="981" w:type="dxa"/>
            <w:tcBorders>
              <w:top w:val="single" w:sz="4" w:space="0" w:color="auto"/>
              <w:left w:val="nil"/>
              <w:bottom w:val="single" w:sz="4" w:space="0" w:color="auto"/>
              <w:right w:val="nil"/>
            </w:tcBorders>
            <w:vAlign w:val="center"/>
          </w:tcPr>
          <w:p w14:paraId="57C5C703" w14:textId="77777777" w:rsidR="0088536F" w:rsidRPr="005362B1" w:rsidRDefault="0088536F" w:rsidP="00D9550E">
            <w:pPr>
              <w:spacing w:after="0"/>
              <w:jc w:val="center"/>
              <w:rPr>
                <w:color w:val="000000"/>
              </w:rPr>
            </w:pPr>
            <w:r w:rsidRPr="005362B1">
              <w:rPr>
                <w:color w:val="000000"/>
              </w:rPr>
              <w:t>19,367</w:t>
            </w:r>
          </w:p>
        </w:tc>
      </w:tr>
      <w:tr w:rsidR="0088536F" w:rsidRPr="005362B1" w14:paraId="63955DB8" w14:textId="77777777" w:rsidTr="00D9550E">
        <w:trPr>
          <w:trHeight w:val="250"/>
        </w:trPr>
        <w:tc>
          <w:tcPr>
            <w:tcW w:w="3037" w:type="dxa"/>
            <w:tcBorders>
              <w:top w:val="nil"/>
              <w:left w:val="nil"/>
              <w:bottom w:val="single" w:sz="4" w:space="0" w:color="auto"/>
              <w:right w:val="nil"/>
            </w:tcBorders>
            <w:shd w:val="clear" w:color="auto" w:fill="auto"/>
            <w:noWrap/>
            <w:vAlign w:val="center"/>
            <w:hideMark/>
          </w:tcPr>
          <w:p w14:paraId="4FCEF3A4" w14:textId="77777777" w:rsidR="0088536F" w:rsidRPr="005362B1" w:rsidRDefault="0088536F" w:rsidP="00D9550E">
            <w:pPr>
              <w:spacing w:after="0"/>
              <w:rPr>
                <w:color w:val="000000"/>
              </w:rPr>
            </w:pPr>
            <w:r w:rsidRPr="005362B1">
              <w:rPr>
                <w:color w:val="000000"/>
              </w:rPr>
              <w:t>Non-Pacific cod trip target total</w:t>
            </w:r>
          </w:p>
        </w:tc>
        <w:tc>
          <w:tcPr>
            <w:tcW w:w="980" w:type="dxa"/>
            <w:tcBorders>
              <w:top w:val="nil"/>
              <w:left w:val="nil"/>
              <w:bottom w:val="single" w:sz="4" w:space="0" w:color="auto"/>
              <w:right w:val="nil"/>
            </w:tcBorders>
            <w:shd w:val="clear" w:color="auto" w:fill="auto"/>
            <w:noWrap/>
            <w:vAlign w:val="center"/>
            <w:hideMark/>
          </w:tcPr>
          <w:p w14:paraId="5165B7CA" w14:textId="77777777" w:rsidR="0088536F" w:rsidRPr="005362B1" w:rsidRDefault="0088536F" w:rsidP="00D9550E">
            <w:pPr>
              <w:spacing w:after="0"/>
              <w:jc w:val="center"/>
              <w:rPr>
                <w:color w:val="000000"/>
              </w:rPr>
            </w:pPr>
            <w:r w:rsidRPr="005362B1">
              <w:rPr>
                <w:color w:val="000000"/>
              </w:rPr>
              <w:t>4,165</w:t>
            </w:r>
          </w:p>
        </w:tc>
        <w:tc>
          <w:tcPr>
            <w:tcW w:w="980" w:type="dxa"/>
            <w:tcBorders>
              <w:top w:val="nil"/>
              <w:left w:val="nil"/>
              <w:bottom w:val="single" w:sz="4" w:space="0" w:color="auto"/>
              <w:right w:val="nil"/>
            </w:tcBorders>
            <w:shd w:val="clear" w:color="auto" w:fill="auto"/>
            <w:noWrap/>
            <w:vAlign w:val="center"/>
            <w:hideMark/>
          </w:tcPr>
          <w:p w14:paraId="464898B9" w14:textId="77777777" w:rsidR="0088536F" w:rsidRPr="005362B1" w:rsidRDefault="0088536F" w:rsidP="00D9550E">
            <w:pPr>
              <w:spacing w:after="0"/>
              <w:jc w:val="center"/>
              <w:rPr>
                <w:color w:val="000000"/>
              </w:rPr>
            </w:pPr>
            <w:r w:rsidRPr="005362B1">
              <w:rPr>
                <w:color w:val="000000"/>
              </w:rPr>
              <w:t>4,829</w:t>
            </w:r>
          </w:p>
        </w:tc>
        <w:tc>
          <w:tcPr>
            <w:tcW w:w="980" w:type="dxa"/>
            <w:tcBorders>
              <w:top w:val="nil"/>
              <w:left w:val="nil"/>
              <w:bottom w:val="single" w:sz="4" w:space="0" w:color="auto"/>
              <w:right w:val="nil"/>
            </w:tcBorders>
            <w:shd w:val="clear" w:color="auto" w:fill="auto"/>
            <w:noWrap/>
            <w:vAlign w:val="center"/>
            <w:hideMark/>
          </w:tcPr>
          <w:p w14:paraId="6A17D0F7" w14:textId="77777777" w:rsidR="0088536F" w:rsidRPr="005362B1" w:rsidRDefault="0088536F" w:rsidP="00D9550E">
            <w:pPr>
              <w:spacing w:after="0"/>
              <w:jc w:val="center"/>
              <w:rPr>
                <w:color w:val="000000"/>
              </w:rPr>
            </w:pPr>
            <w:r w:rsidRPr="005362B1">
              <w:rPr>
                <w:color w:val="000000"/>
              </w:rPr>
              <w:t>5,915</w:t>
            </w:r>
          </w:p>
        </w:tc>
        <w:tc>
          <w:tcPr>
            <w:tcW w:w="980" w:type="dxa"/>
            <w:tcBorders>
              <w:top w:val="nil"/>
              <w:left w:val="nil"/>
              <w:bottom w:val="single" w:sz="4" w:space="0" w:color="auto"/>
              <w:right w:val="nil"/>
            </w:tcBorders>
            <w:shd w:val="clear" w:color="auto" w:fill="auto"/>
            <w:noWrap/>
            <w:vAlign w:val="center"/>
            <w:hideMark/>
          </w:tcPr>
          <w:p w14:paraId="2EB872D1" w14:textId="77777777" w:rsidR="0088536F" w:rsidRPr="005362B1" w:rsidRDefault="0088536F" w:rsidP="00D9550E">
            <w:pPr>
              <w:spacing w:after="0"/>
              <w:jc w:val="center"/>
              <w:rPr>
                <w:color w:val="000000"/>
              </w:rPr>
            </w:pPr>
            <w:r w:rsidRPr="005362B1">
              <w:rPr>
                <w:color w:val="000000"/>
              </w:rPr>
              <w:t>6,510</w:t>
            </w:r>
          </w:p>
        </w:tc>
        <w:tc>
          <w:tcPr>
            <w:tcW w:w="981" w:type="dxa"/>
            <w:tcBorders>
              <w:top w:val="nil"/>
              <w:left w:val="nil"/>
              <w:bottom w:val="single" w:sz="4" w:space="0" w:color="auto"/>
              <w:right w:val="nil"/>
            </w:tcBorders>
            <w:shd w:val="clear" w:color="auto" w:fill="auto"/>
            <w:noWrap/>
            <w:vAlign w:val="center"/>
            <w:hideMark/>
          </w:tcPr>
          <w:p w14:paraId="751982A8" w14:textId="77777777" w:rsidR="0088536F" w:rsidRPr="005362B1" w:rsidRDefault="0088536F" w:rsidP="00D9550E">
            <w:pPr>
              <w:spacing w:after="0"/>
              <w:jc w:val="center"/>
              <w:rPr>
                <w:color w:val="000000"/>
              </w:rPr>
            </w:pPr>
            <w:r w:rsidRPr="005362B1">
              <w:rPr>
                <w:color w:val="000000"/>
              </w:rPr>
              <w:t>3,212</w:t>
            </w:r>
          </w:p>
        </w:tc>
        <w:tc>
          <w:tcPr>
            <w:tcW w:w="981" w:type="dxa"/>
            <w:tcBorders>
              <w:top w:val="nil"/>
              <w:left w:val="nil"/>
              <w:bottom w:val="single" w:sz="4" w:space="0" w:color="auto"/>
              <w:right w:val="nil"/>
            </w:tcBorders>
            <w:vAlign w:val="center"/>
          </w:tcPr>
          <w:p w14:paraId="6EB652DA" w14:textId="77777777" w:rsidR="0088536F" w:rsidRPr="005362B1" w:rsidRDefault="0088536F" w:rsidP="00D9550E">
            <w:pPr>
              <w:spacing w:after="0"/>
              <w:jc w:val="center"/>
              <w:rPr>
                <w:color w:val="000000"/>
              </w:rPr>
            </w:pPr>
            <w:r w:rsidRPr="005362B1">
              <w:rPr>
                <w:color w:val="000000"/>
              </w:rPr>
              <w:t>4,926</w:t>
            </w:r>
          </w:p>
        </w:tc>
      </w:tr>
    </w:tbl>
    <w:p w14:paraId="743944AA" w14:textId="77777777" w:rsidR="0088536F" w:rsidRPr="005362B1" w:rsidRDefault="0088536F" w:rsidP="0088536F"/>
    <w:p w14:paraId="540C3261" w14:textId="77777777" w:rsidR="0088536F" w:rsidRPr="005362B1" w:rsidRDefault="0088536F" w:rsidP="0088536F">
      <w:pPr>
        <w:pStyle w:val="Heading5"/>
      </w:pPr>
      <w:r w:rsidRPr="005362B1">
        <w:t>Table 2.9. Noncommercial fishery catch (t); total source amounts less than 10 kg were omitted (as of 2024-10-17)</w:t>
      </w:r>
    </w:p>
    <w:tbl>
      <w:tblPr>
        <w:tblW w:w="8741" w:type="dxa"/>
        <w:tblLook w:val="04A0" w:firstRow="1" w:lastRow="0" w:firstColumn="1" w:lastColumn="0" w:noHBand="0" w:noVBand="1"/>
      </w:tblPr>
      <w:tblGrid>
        <w:gridCol w:w="4143"/>
        <w:gridCol w:w="1068"/>
        <w:gridCol w:w="985"/>
        <w:gridCol w:w="809"/>
        <w:gridCol w:w="814"/>
        <w:gridCol w:w="922"/>
      </w:tblGrid>
      <w:tr w:rsidR="0088536F" w:rsidRPr="005362B1" w14:paraId="3229C60B" w14:textId="77777777" w:rsidTr="00D9550E">
        <w:trPr>
          <w:trHeight w:val="296"/>
        </w:trPr>
        <w:tc>
          <w:tcPr>
            <w:tcW w:w="0" w:type="auto"/>
            <w:tcBorders>
              <w:top w:val="double" w:sz="4" w:space="0" w:color="auto"/>
              <w:left w:val="nil"/>
              <w:bottom w:val="single" w:sz="4" w:space="0" w:color="auto"/>
              <w:right w:val="nil"/>
            </w:tcBorders>
            <w:shd w:val="clear" w:color="auto" w:fill="auto"/>
            <w:noWrap/>
            <w:vAlign w:val="bottom"/>
            <w:hideMark/>
          </w:tcPr>
          <w:p w14:paraId="72F5A08E" w14:textId="77777777" w:rsidR="0088536F" w:rsidRPr="005362B1" w:rsidRDefault="0088536F" w:rsidP="00D9550E">
            <w:pPr>
              <w:spacing w:after="0"/>
              <w:rPr>
                <w:b/>
                <w:bCs/>
                <w:color w:val="000000"/>
              </w:rPr>
            </w:pPr>
            <w:r w:rsidRPr="005362B1">
              <w:rPr>
                <w:b/>
                <w:bCs/>
                <w:color w:val="000000"/>
              </w:rPr>
              <w:t>Source</w:t>
            </w:r>
          </w:p>
        </w:tc>
        <w:tc>
          <w:tcPr>
            <w:tcW w:w="1068" w:type="dxa"/>
            <w:tcBorders>
              <w:top w:val="double" w:sz="4" w:space="0" w:color="auto"/>
              <w:left w:val="nil"/>
              <w:bottom w:val="single" w:sz="4" w:space="0" w:color="auto"/>
              <w:right w:val="nil"/>
            </w:tcBorders>
            <w:shd w:val="clear" w:color="auto" w:fill="auto"/>
            <w:noWrap/>
            <w:vAlign w:val="bottom"/>
            <w:hideMark/>
          </w:tcPr>
          <w:p w14:paraId="541D6850" w14:textId="77777777" w:rsidR="0088536F" w:rsidRPr="005362B1" w:rsidRDefault="0088536F" w:rsidP="00D9550E">
            <w:pPr>
              <w:spacing w:after="0"/>
              <w:jc w:val="right"/>
              <w:rPr>
                <w:b/>
                <w:bCs/>
                <w:color w:val="000000"/>
              </w:rPr>
            </w:pPr>
            <w:r w:rsidRPr="005362B1">
              <w:rPr>
                <w:b/>
                <w:bCs/>
                <w:color w:val="000000"/>
              </w:rPr>
              <w:t>2019</w:t>
            </w:r>
          </w:p>
        </w:tc>
        <w:tc>
          <w:tcPr>
            <w:tcW w:w="985" w:type="dxa"/>
            <w:tcBorders>
              <w:top w:val="double" w:sz="4" w:space="0" w:color="auto"/>
              <w:left w:val="nil"/>
              <w:bottom w:val="single" w:sz="4" w:space="0" w:color="auto"/>
              <w:right w:val="nil"/>
            </w:tcBorders>
            <w:shd w:val="clear" w:color="auto" w:fill="auto"/>
            <w:noWrap/>
            <w:vAlign w:val="bottom"/>
            <w:hideMark/>
          </w:tcPr>
          <w:p w14:paraId="0737A14E" w14:textId="77777777" w:rsidR="0088536F" w:rsidRPr="005362B1" w:rsidRDefault="0088536F" w:rsidP="00D9550E">
            <w:pPr>
              <w:spacing w:after="0"/>
              <w:jc w:val="right"/>
              <w:rPr>
                <w:b/>
                <w:bCs/>
                <w:color w:val="000000"/>
              </w:rPr>
            </w:pPr>
            <w:r w:rsidRPr="005362B1">
              <w:rPr>
                <w:b/>
                <w:bCs/>
                <w:color w:val="000000"/>
              </w:rPr>
              <w:t>2020</w:t>
            </w:r>
          </w:p>
        </w:tc>
        <w:tc>
          <w:tcPr>
            <w:tcW w:w="809" w:type="dxa"/>
            <w:tcBorders>
              <w:top w:val="double" w:sz="4" w:space="0" w:color="auto"/>
              <w:left w:val="nil"/>
              <w:bottom w:val="single" w:sz="4" w:space="0" w:color="auto"/>
              <w:right w:val="nil"/>
            </w:tcBorders>
            <w:shd w:val="clear" w:color="auto" w:fill="auto"/>
            <w:noWrap/>
            <w:vAlign w:val="bottom"/>
            <w:hideMark/>
          </w:tcPr>
          <w:p w14:paraId="7C33D173" w14:textId="77777777" w:rsidR="0088536F" w:rsidRPr="005362B1" w:rsidRDefault="0088536F" w:rsidP="00D9550E">
            <w:pPr>
              <w:spacing w:after="0"/>
              <w:jc w:val="right"/>
              <w:rPr>
                <w:b/>
                <w:bCs/>
                <w:color w:val="000000"/>
              </w:rPr>
            </w:pPr>
            <w:r w:rsidRPr="005362B1">
              <w:rPr>
                <w:b/>
                <w:bCs/>
                <w:color w:val="000000"/>
              </w:rPr>
              <w:t>2021</w:t>
            </w:r>
          </w:p>
        </w:tc>
        <w:tc>
          <w:tcPr>
            <w:tcW w:w="814" w:type="dxa"/>
            <w:tcBorders>
              <w:top w:val="double" w:sz="4" w:space="0" w:color="auto"/>
              <w:left w:val="nil"/>
              <w:bottom w:val="single" w:sz="4" w:space="0" w:color="auto"/>
              <w:right w:val="nil"/>
            </w:tcBorders>
            <w:shd w:val="clear" w:color="auto" w:fill="auto"/>
            <w:noWrap/>
            <w:vAlign w:val="bottom"/>
            <w:hideMark/>
          </w:tcPr>
          <w:p w14:paraId="6AF717BE" w14:textId="77777777" w:rsidR="0088536F" w:rsidRPr="005362B1" w:rsidRDefault="0088536F" w:rsidP="00D9550E">
            <w:pPr>
              <w:spacing w:after="0"/>
              <w:jc w:val="right"/>
              <w:rPr>
                <w:b/>
                <w:bCs/>
                <w:color w:val="000000"/>
              </w:rPr>
            </w:pPr>
            <w:r w:rsidRPr="005362B1">
              <w:rPr>
                <w:b/>
                <w:bCs/>
                <w:color w:val="000000"/>
              </w:rPr>
              <w:t>2022</w:t>
            </w:r>
          </w:p>
        </w:tc>
        <w:tc>
          <w:tcPr>
            <w:tcW w:w="922" w:type="dxa"/>
            <w:tcBorders>
              <w:top w:val="double" w:sz="4" w:space="0" w:color="auto"/>
              <w:left w:val="nil"/>
              <w:bottom w:val="single" w:sz="4" w:space="0" w:color="auto"/>
              <w:right w:val="nil"/>
            </w:tcBorders>
            <w:shd w:val="clear" w:color="auto" w:fill="auto"/>
            <w:noWrap/>
            <w:vAlign w:val="bottom"/>
            <w:hideMark/>
          </w:tcPr>
          <w:p w14:paraId="2456D4AD" w14:textId="77777777" w:rsidR="0088536F" w:rsidRPr="005362B1" w:rsidRDefault="0088536F" w:rsidP="00D9550E">
            <w:pPr>
              <w:spacing w:after="0"/>
              <w:jc w:val="right"/>
              <w:rPr>
                <w:b/>
                <w:bCs/>
                <w:color w:val="000000"/>
              </w:rPr>
            </w:pPr>
            <w:r w:rsidRPr="005362B1">
              <w:rPr>
                <w:b/>
                <w:bCs/>
                <w:color w:val="000000"/>
              </w:rPr>
              <w:t>2023</w:t>
            </w:r>
          </w:p>
        </w:tc>
      </w:tr>
      <w:tr w:rsidR="0088536F" w:rsidRPr="005362B1" w14:paraId="25678660" w14:textId="77777777" w:rsidTr="00D9550E">
        <w:trPr>
          <w:trHeight w:val="296"/>
        </w:trPr>
        <w:tc>
          <w:tcPr>
            <w:tcW w:w="4143" w:type="dxa"/>
            <w:tcBorders>
              <w:top w:val="nil"/>
              <w:left w:val="nil"/>
              <w:bottom w:val="nil"/>
              <w:right w:val="nil"/>
            </w:tcBorders>
            <w:shd w:val="clear" w:color="auto" w:fill="auto"/>
            <w:noWrap/>
            <w:vAlign w:val="bottom"/>
            <w:hideMark/>
          </w:tcPr>
          <w:p w14:paraId="079F5BA2" w14:textId="77777777" w:rsidR="0088536F" w:rsidRPr="005362B1" w:rsidRDefault="0088536F" w:rsidP="00D9550E">
            <w:pPr>
              <w:spacing w:after="0"/>
              <w:rPr>
                <w:color w:val="000000"/>
              </w:rPr>
            </w:pPr>
            <w:r w:rsidRPr="005362B1">
              <w:rPr>
                <w:color w:val="000000"/>
              </w:rPr>
              <w:t>AFSC Annual Longline Survey</w:t>
            </w:r>
          </w:p>
        </w:tc>
        <w:tc>
          <w:tcPr>
            <w:tcW w:w="1068" w:type="dxa"/>
            <w:tcBorders>
              <w:top w:val="nil"/>
              <w:left w:val="nil"/>
              <w:bottom w:val="nil"/>
              <w:right w:val="nil"/>
            </w:tcBorders>
            <w:shd w:val="clear" w:color="auto" w:fill="auto"/>
            <w:noWrap/>
            <w:vAlign w:val="bottom"/>
            <w:hideMark/>
          </w:tcPr>
          <w:p w14:paraId="078AFBD8" w14:textId="77777777" w:rsidR="0088536F" w:rsidRPr="005362B1" w:rsidRDefault="0088536F" w:rsidP="00D9550E">
            <w:pPr>
              <w:spacing w:after="0"/>
              <w:jc w:val="right"/>
              <w:rPr>
                <w:color w:val="000000"/>
              </w:rPr>
            </w:pPr>
            <w:r w:rsidRPr="005362B1">
              <w:rPr>
                <w:color w:val="000000"/>
              </w:rPr>
              <w:t>5.5</w:t>
            </w:r>
          </w:p>
        </w:tc>
        <w:tc>
          <w:tcPr>
            <w:tcW w:w="985" w:type="dxa"/>
            <w:tcBorders>
              <w:top w:val="nil"/>
              <w:left w:val="nil"/>
              <w:bottom w:val="nil"/>
              <w:right w:val="nil"/>
            </w:tcBorders>
            <w:shd w:val="clear" w:color="auto" w:fill="auto"/>
            <w:noWrap/>
            <w:vAlign w:val="bottom"/>
            <w:hideMark/>
          </w:tcPr>
          <w:p w14:paraId="79EC4477" w14:textId="77777777" w:rsidR="0088536F" w:rsidRPr="005362B1" w:rsidRDefault="0088536F" w:rsidP="00D9550E">
            <w:pPr>
              <w:spacing w:after="0"/>
              <w:jc w:val="right"/>
              <w:rPr>
                <w:color w:val="000000"/>
              </w:rPr>
            </w:pPr>
            <w:r w:rsidRPr="005362B1">
              <w:rPr>
                <w:color w:val="000000"/>
              </w:rPr>
              <w:t>10.2</w:t>
            </w:r>
          </w:p>
        </w:tc>
        <w:tc>
          <w:tcPr>
            <w:tcW w:w="809" w:type="dxa"/>
            <w:tcBorders>
              <w:top w:val="nil"/>
              <w:left w:val="nil"/>
              <w:bottom w:val="nil"/>
              <w:right w:val="nil"/>
            </w:tcBorders>
            <w:shd w:val="clear" w:color="auto" w:fill="auto"/>
            <w:noWrap/>
            <w:vAlign w:val="bottom"/>
            <w:hideMark/>
          </w:tcPr>
          <w:p w14:paraId="780B6F81" w14:textId="77777777" w:rsidR="0088536F" w:rsidRPr="005362B1" w:rsidRDefault="0088536F" w:rsidP="00D9550E">
            <w:pPr>
              <w:spacing w:after="0"/>
              <w:jc w:val="right"/>
              <w:rPr>
                <w:color w:val="000000"/>
              </w:rPr>
            </w:pPr>
            <w:r w:rsidRPr="005362B1">
              <w:rPr>
                <w:color w:val="000000"/>
              </w:rPr>
              <w:t>13.1</w:t>
            </w:r>
          </w:p>
        </w:tc>
        <w:tc>
          <w:tcPr>
            <w:tcW w:w="814" w:type="dxa"/>
            <w:tcBorders>
              <w:top w:val="nil"/>
              <w:left w:val="nil"/>
              <w:bottom w:val="nil"/>
              <w:right w:val="nil"/>
            </w:tcBorders>
            <w:shd w:val="clear" w:color="auto" w:fill="auto"/>
            <w:noWrap/>
            <w:vAlign w:val="bottom"/>
            <w:hideMark/>
          </w:tcPr>
          <w:p w14:paraId="69C1A5D1" w14:textId="77777777" w:rsidR="0088536F" w:rsidRPr="005362B1" w:rsidRDefault="0088536F" w:rsidP="00D9550E">
            <w:pPr>
              <w:spacing w:after="0"/>
              <w:jc w:val="right"/>
              <w:rPr>
                <w:color w:val="000000"/>
              </w:rPr>
            </w:pPr>
            <w:r w:rsidRPr="005362B1">
              <w:rPr>
                <w:color w:val="000000"/>
              </w:rPr>
              <w:t>14.7</w:t>
            </w:r>
          </w:p>
        </w:tc>
        <w:tc>
          <w:tcPr>
            <w:tcW w:w="922" w:type="dxa"/>
            <w:tcBorders>
              <w:top w:val="nil"/>
              <w:left w:val="nil"/>
              <w:bottom w:val="nil"/>
              <w:right w:val="nil"/>
            </w:tcBorders>
            <w:shd w:val="clear" w:color="auto" w:fill="auto"/>
            <w:noWrap/>
            <w:vAlign w:val="bottom"/>
            <w:hideMark/>
          </w:tcPr>
          <w:p w14:paraId="450329CD" w14:textId="77777777" w:rsidR="0088536F" w:rsidRPr="005362B1" w:rsidRDefault="0088536F" w:rsidP="00D9550E">
            <w:pPr>
              <w:spacing w:after="0"/>
              <w:jc w:val="right"/>
              <w:rPr>
                <w:color w:val="000000"/>
              </w:rPr>
            </w:pPr>
            <w:r w:rsidRPr="005362B1">
              <w:rPr>
                <w:color w:val="000000"/>
              </w:rPr>
              <w:t>15.3</w:t>
            </w:r>
          </w:p>
        </w:tc>
      </w:tr>
      <w:tr w:rsidR="0088536F" w:rsidRPr="005362B1" w14:paraId="408D6C83" w14:textId="77777777" w:rsidTr="00D9550E">
        <w:trPr>
          <w:trHeight w:val="296"/>
        </w:trPr>
        <w:tc>
          <w:tcPr>
            <w:tcW w:w="4143" w:type="dxa"/>
            <w:tcBorders>
              <w:top w:val="nil"/>
              <w:left w:val="nil"/>
              <w:bottom w:val="nil"/>
              <w:right w:val="nil"/>
            </w:tcBorders>
            <w:shd w:val="clear" w:color="auto" w:fill="auto"/>
            <w:noWrap/>
            <w:vAlign w:val="bottom"/>
            <w:hideMark/>
          </w:tcPr>
          <w:p w14:paraId="0F9ACFBE" w14:textId="77777777" w:rsidR="0088536F" w:rsidRPr="005362B1" w:rsidRDefault="0088536F" w:rsidP="00D9550E">
            <w:pPr>
              <w:spacing w:after="0"/>
              <w:rPr>
                <w:color w:val="000000"/>
              </w:rPr>
            </w:pPr>
            <w:r w:rsidRPr="005362B1">
              <w:rPr>
                <w:color w:val="000000"/>
              </w:rPr>
              <w:t>GOA Shelf and Slope Walleye Pollock Acoustic-Trawl Survey</w:t>
            </w:r>
          </w:p>
        </w:tc>
        <w:tc>
          <w:tcPr>
            <w:tcW w:w="1068" w:type="dxa"/>
            <w:tcBorders>
              <w:top w:val="nil"/>
              <w:left w:val="nil"/>
              <w:bottom w:val="nil"/>
              <w:right w:val="nil"/>
            </w:tcBorders>
            <w:shd w:val="clear" w:color="auto" w:fill="auto"/>
            <w:noWrap/>
            <w:vAlign w:val="bottom"/>
            <w:hideMark/>
          </w:tcPr>
          <w:p w14:paraId="41206EB6" w14:textId="77777777" w:rsidR="0088536F" w:rsidRPr="005362B1" w:rsidRDefault="0088536F" w:rsidP="00D9550E">
            <w:pPr>
              <w:spacing w:after="0"/>
              <w:jc w:val="right"/>
              <w:rPr>
                <w:color w:val="000000"/>
              </w:rPr>
            </w:pPr>
            <w:r w:rsidRPr="005362B1">
              <w:rPr>
                <w:color w:val="000000"/>
              </w:rPr>
              <w:t>-</w:t>
            </w:r>
          </w:p>
        </w:tc>
        <w:tc>
          <w:tcPr>
            <w:tcW w:w="985" w:type="dxa"/>
            <w:tcBorders>
              <w:top w:val="nil"/>
              <w:left w:val="nil"/>
              <w:bottom w:val="nil"/>
              <w:right w:val="nil"/>
            </w:tcBorders>
            <w:shd w:val="clear" w:color="auto" w:fill="auto"/>
            <w:noWrap/>
            <w:vAlign w:val="bottom"/>
            <w:hideMark/>
          </w:tcPr>
          <w:p w14:paraId="144408EC" w14:textId="77777777" w:rsidR="0088536F" w:rsidRPr="005362B1" w:rsidRDefault="0088536F" w:rsidP="00D9550E">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1117002E" w14:textId="77777777" w:rsidR="0088536F" w:rsidRPr="005362B1" w:rsidRDefault="0088536F" w:rsidP="00D9550E">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3A6EB243" w14:textId="77777777" w:rsidR="0088536F" w:rsidRPr="005362B1" w:rsidRDefault="0088536F" w:rsidP="00D9550E">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43B98E1B" w14:textId="77777777" w:rsidR="0088536F" w:rsidRPr="005362B1" w:rsidRDefault="0088536F" w:rsidP="00D9550E">
            <w:pPr>
              <w:spacing w:after="0"/>
              <w:jc w:val="right"/>
              <w:rPr>
                <w:color w:val="000000"/>
              </w:rPr>
            </w:pPr>
            <w:r w:rsidRPr="005362B1">
              <w:rPr>
                <w:color w:val="000000"/>
              </w:rPr>
              <w:t>-</w:t>
            </w:r>
          </w:p>
        </w:tc>
      </w:tr>
      <w:tr w:rsidR="0088536F" w:rsidRPr="005362B1" w14:paraId="03EDB9F7" w14:textId="77777777" w:rsidTr="00D9550E">
        <w:trPr>
          <w:trHeight w:val="296"/>
        </w:trPr>
        <w:tc>
          <w:tcPr>
            <w:tcW w:w="4143" w:type="dxa"/>
            <w:tcBorders>
              <w:top w:val="nil"/>
              <w:left w:val="nil"/>
              <w:bottom w:val="nil"/>
              <w:right w:val="nil"/>
            </w:tcBorders>
            <w:shd w:val="clear" w:color="auto" w:fill="auto"/>
            <w:noWrap/>
            <w:vAlign w:val="bottom"/>
            <w:hideMark/>
          </w:tcPr>
          <w:p w14:paraId="0C88BB1B" w14:textId="77777777" w:rsidR="0088536F" w:rsidRPr="005362B1" w:rsidRDefault="0088536F" w:rsidP="00D9550E">
            <w:pPr>
              <w:spacing w:after="0"/>
              <w:rPr>
                <w:color w:val="000000"/>
              </w:rPr>
            </w:pPr>
            <w:r w:rsidRPr="005362B1">
              <w:rPr>
                <w:color w:val="000000"/>
              </w:rPr>
              <w:t>Gulf of Alaska Bottom Trawl Survey</w:t>
            </w:r>
          </w:p>
        </w:tc>
        <w:tc>
          <w:tcPr>
            <w:tcW w:w="1068" w:type="dxa"/>
            <w:tcBorders>
              <w:top w:val="nil"/>
              <w:left w:val="nil"/>
              <w:bottom w:val="nil"/>
              <w:right w:val="nil"/>
            </w:tcBorders>
            <w:shd w:val="clear" w:color="auto" w:fill="auto"/>
            <w:noWrap/>
            <w:vAlign w:val="bottom"/>
            <w:hideMark/>
          </w:tcPr>
          <w:p w14:paraId="747EA24B" w14:textId="77777777" w:rsidR="0088536F" w:rsidRPr="005362B1" w:rsidRDefault="0088536F" w:rsidP="00D9550E">
            <w:pPr>
              <w:spacing w:after="0"/>
              <w:jc w:val="right"/>
              <w:rPr>
                <w:color w:val="000000"/>
              </w:rPr>
            </w:pPr>
            <w:r w:rsidRPr="005362B1">
              <w:rPr>
                <w:color w:val="000000"/>
              </w:rPr>
              <w:t>7.8</w:t>
            </w:r>
          </w:p>
        </w:tc>
        <w:tc>
          <w:tcPr>
            <w:tcW w:w="985" w:type="dxa"/>
            <w:tcBorders>
              <w:top w:val="nil"/>
              <w:left w:val="nil"/>
              <w:bottom w:val="nil"/>
              <w:right w:val="nil"/>
            </w:tcBorders>
            <w:shd w:val="clear" w:color="auto" w:fill="auto"/>
            <w:noWrap/>
            <w:vAlign w:val="bottom"/>
            <w:hideMark/>
          </w:tcPr>
          <w:p w14:paraId="39250CE2" w14:textId="77777777" w:rsidR="0088536F" w:rsidRPr="005362B1" w:rsidRDefault="0088536F" w:rsidP="00D9550E">
            <w:pPr>
              <w:spacing w:after="0"/>
              <w:jc w:val="right"/>
              <w:rPr>
                <w:color w:val="000000"/>
              </w:rPr>
            </w:pPr>
            <w:r w:rsidRPr="005362B1">
              <w:rPr>
                <w:color w:val="000000"/>
              </w:rPr>
              <w:t>-</w:t>
            </w:r>
          </w:p>
        </w:tc>
        <w:tc>
          <w:tcPr>
            <w:tcW w:w="809" w:type="dxa"/>
            <w:tcBorders>
              <w:top w:val="nil"/>
              <w:left w:val="nil"/>
              <w:bottom w:val="nil"/>
              <w:right w:val="nil"/>
            </w:tcBorders>
            <w:shd w:val="clear" w:color="auto" w:fill="auto"/>
            <w:noWrap/>
            <w:vAlign w:val="bottom"/>
            <w:hideMark/>
          </w:tcPr>
          <w:p w14:paraId="5D6C1AD5" w14:textId="77777777" w:rsidR="0088536F" w:rsidRPr="005362B1" w:rsidRDefault="0088536F" w:rsidP="00D9550E">
            <w:pPr>
              <w:spacing w:after="0"/>
              <w:jc w:val="right"/>
              <w:rPr>
                <w:color w:val="000000"/>
              </w:rPr>
            </w:pPr>
            <w:r w:rsidRPr="005362B1">
              <w:rPr>
                <w:color w:val="000000"/>
              </w:rPr>
              <w:t>7.9</w:t>
            </w:r>
          </w:p>
        </w:tc>
        <w:tc>
          <w:tcPr>
            <w:tcW w:w="814" w:type="dxa"/>
            <w:tcBorders>
              <w:top w:val="nil"/>
              <w:left w:val="nil"/>
              <w:bottom w:val="nil"/>
              <w:right w:val="nil"/>
            </w:tcBorders>
            <w:shd w:val="clear" w:color="auto" w:fill="auto"/>
            <w:noWrap/>
            <w:vAlign w:val="bottom"/>
            <w:hideMark/>
          </w:tcPr>
          <w:p w14:paraId="174E4A54" w14:textId="77777777" w:rsidR="0088536F" w:rsidRPr="005362B1" w:rsidRDefault="0088536F" w:rsidP="00D9550E">
            <w:pPr>
              <w:spacing w:after="0"/>
              <w:jc w:val="right"/>
              <w:rPr>
                <w:color w:val="000000"/>
              </w:rPr>
            </w:pPr>
            <w:r w:rsidRPr="005362B1">
              <w:rPr>
                <w:color w:val="000000"/>
              </w:rPr>
              <w:t>-</w:t>
            </w:r>
          </w:p>
        </w:tc>
        <w:tc>
          <w:tcPr>
            <w:tcW w:w="922" w:type="dxa"/>
            <w:tcBorders>
              <w:top w:val="nil"/>
              <w:left w:val="nil"/>
              <w:bottom w:val="nil"/>
              <w:right w:val="nil"/>
            </w:tcBorders>
            <w:shd w:val="clear" w:color="auto" w:fill="auto"/>
            <w:noWrap/>
            <w:vAlign w:val="bottom"/>
            <w:hideMark/>
          </w:tcPr>
          <w:p w14:paraId="3186300A" w14:textId="77777777" w:rsidR="0088536F" w:rsidRPr="005362B1" w:rsidRDefault="0088536F" w:rsidP="00D9550E">
            <w:pPr>
              <w:spacing w:after="0"/>
              <w:jc w:val="right"/>
              <w:rPr>
                <w:color w:val="000000"/>
              </w:rPr>
            </w:pPr>
            <w:r w:rsidRPr="005362B1">
              <w:rPr>
                <w:color w:val="000000"/>
              </w:rPr>
              <w:t>10</w:t>
            </w:r>
          </w:p>
        </w:tc>
      </w:tr>
      <w:tr w:rsidR="0088536F" w:rsidRPr="005362B1" w14:paraId="7CBD8873" w14:textId="77777777" w:rsidTr="00D9550E">
        <w:trPr>
          <w:trHeight w:val="296"/>
        </w:trPr>
        <w:tc>
          <w:tcPr>
            <w:tcW w:w="4143" w:type="dxa"/>
            <w:tcBorders>
              <w:top w:val="nil"/>
              <w:left w:val="nil"/>
              <w:bottom w:val="nil"/>
              <w:right w:val="nil"/>
            </w:tcBorders>
            <w:shd w:val="clear" w:color="auto" w:fill="auto"/>
            <w:noWrap/>
            <w:vAlign w:val="bottom"/>
            <w:hideMark/>
          </w:tcPr>
          <w:p w14:paraId="5203F366" w14:textId="77777777" w:rsidR="0088536F" w:rsidRPr="005362B1" w:rsidRDefault="0088536F" w:rsidP="00D9550E">
            <w:pPr>
              <w:spacing w:after="0"/>
              <w:rPr>
                <w:color w:val="000000"/>
              </w:rPr>
            </w:pPr>
            <w:r w:rsidRPr="005362B1">
              <w:rPr>
                <w:color w:val="000000"/>
              </w:rPr>
              <w:t>IPHC Annual Longline Survey</w:t>
            </w:r>
          </w:p>
        </w:tc>
        <w:tc>
          <w:tcPr>
            <w:tcW w:w="1068" w:type="dxa"/>
            <w:tcBorders>
              <w:top w:val="nil"/>
              <w:left w:val="nil"/>
              <w:bottom w:val="nil"/>
              <w:right w:val="nil"/>
            </w:tcBorders>
            <w:shd w:val="clear" w:color="auto" w:fill="auto"/>
            <w:noWrap/>
            <w:vAlign w:val="bottom"/>
            <w:hideMark/>
          </w:tcPr>
          <w:p w14:paraId="7C9D7282" w14:textId="77777777" w:rsidR="0088536F" w:rsidRPr="005362B1" w:rsidRDefault="0088536F" w:rsidP="00D9550E">
            <w:pPr>
              <w:spacing w:after="0"/>
              <w:jc w:val="right"/>
              <w:rPr>
                <w:color w:val="000000"/>
              </w:rPr>
            </w:pPr>
            <w:r w:rsidRPr="005362B1">
              <w:rPr>
                <w:color w:val="000000"/>
              </w:rPr>
              <w:t>105</w:t>
            </w:r>
          </w:p>
        </w:tc>
        <w:tc>
          <w:tcPr>
            <w:tcW w:w="985" w:type="dxa"/>
            <w:tcBorders>
              <w:top w:val="nil"/>
              <w:left w:val="nil"/>
              <w:bottom w:val="nil"/>
              <w:right w:val="nil"/>
            </w:tcBorders>
            <w:shd w:val="clear" w:color="auto" w:fill="auto"/>
            <w:noWrap/>
            <w:vAlign w:val="bottom"/>
            <w:hideMark/>
          </w:tcPr>
          <w:p w14:paraId="3F3ED8FE" w14:textId="77777777" w:rsidR="0088536F" w:rsidRPr="005362B1" w:rsidRDefault="0088536F" w:rsidP="00D9550E">
            <w:pPr>
              <w:spacing w:after="0"/>
              <w:jc w:val="right"/>
              <w:rPr>
                <w:color w:val="000000"/>
              </w:rPr>
            </w:pPr>
            <w:r w:rsidRPr="005362B1">
              <w:rPr>
                <w:color w:val="000000"/>
              </w:rPr>
              <w:t>30</w:t>
            </w:r>
          </w:p>
        </w:tc>
        <w:tc>
          <w:tcPr>
            <w:tcW w:w="809" w:type="dxa"/>
            <w:tcBorders>
              <w:top w:val="nil"/>
              <w:left w:val="nil"/>
              <w:bottom w:val="nil"/>
              <w:right w:val="nil"/>
            </w:tcBorders>
            <w:shd w:val="clear" w:color="auto" w:fill="auto"/>
            <w:noWrap/>
            <w:vAlign w:val="bottom"/>
            <w:hideMark/>
          </w:tcPr>
          <w:p w14:paraId="6917542C" w14:textId="77777777" w:rsidR="0088536F" w:rsidRPr="005362B1" w:rsidRDefault="0088536F" w:rsidP="00D9550E">
            <w:pPr>
              <w:spacing w:after="0"/>
              <w:jc w:val="right"/>
              <w:rPr>
                <w:color w:val="000000"/>
              </w:rPr>
            </w:pPr>
            <w:r w:rsidRPr="005362B1">
              <w:rPr>
                <w:color w:val="000000"/>
              </w:rPr>
              <w:t>75.3</w:t>
            </w:r>
          </w:p>
        </w:tc>
        <w:tc>
          <w:tcPr>
            <w:tcW w:w="814" w:type="dxa"/>
            <w:tcBorders>
              <w:top w:val="nil"/>
              <w:left w:val="nil"/>
              <w:bottom w:val="nil"/>
              <w:right w:val="nil"/>
            </w:tcBorders>
            <w:shd w:val="clear" w:color="auto" w:fill="auto"/>
            <w:noWrap/>
            <w:vAlign w:val="bottom"/>
            <w:hideMark/>
          </w:tcPr>
          <w:p w14:paraId="3F051C43" w14:textId="77777777" w:rsidR="0088536F" w:rsidRPr="005362B1" w:rsidRDefault="0088536F" w:rsidP="00D9550E">
            <w:pPr>
              <w:spacing w:after="0"/>
              <w:jc w:val="right"/>
              <w:rPr>
                <w:color w:val="000000"/>
              </w:rPr>
            </w:pPr>
            <w:r w:rsidRPr="005362B1">
              <w:rPr>
                <w:color w:val="000000"/>
              </w:rPr>
              <w:t>34.8</w:t>
            </w:r>
          </w:p>
        </w:tc>
        <w:tc>
          <w:tcPr>
            <w:tcW w:w="922" w:type="dxa"/>
            <w:tcBorders>
              <w:top w:val="nil"/>
              <w:left w:val="nil"/>
              <w:bottom w:val="nil"/>
              <w:right w:val="nil"/>
            </w:tcBorders>
            <w:shd w:val="clear" w:color="auto" w:fill="auto"/>
            <w:noWrap/>
            <w:vAlign w:val="bottom"/>
            <w:hideMark/>
          </w:tcPr>
          <w:p w14:paraId="421A0EFB" w14:textId="77777777" w:rsidR="0088536F" w:rsidRPr="005362B1" w:rsidRDefault="0088536F" w:rsidP="00D9550E">
            <w:pPr>
              <w:spacing w:after="0"/>
              <w:jc w:val="right"/>
              <w:rPr>
                <w:color w:val="000000"/>
              </w:rPr>
            </w:pPr>
            <w:r w:rsidRPr="005362B1">
              <w:rPr>
                <w:color w:val="000000"/>
              </w:rPr>
              <w:t>79.4</w:t>
            </w:r>
          </w:p>
        </w:tc>
      </w:tr>
      <w:tr w:rsidR="0088536F" w:rsidRPr="005362B1" w14:paraId="72ABA77E" w14:textId="77777777" w:rsidTr="00D9550E">
        <w:trPr>
          <w:trHeight w:val="296"/>
        </w:trPr>
        <w:tc>
          <w:tcPr>
            <w:tcW w:w="4143" w:type="dxa"/>
            <w:tcBorders>
              <w:top w:val="nil"/>
              <w:left w:val="nil"/>
              <w:bottom w:val="nil"/>
              <w:right w:val="nil"/>
            </w:tcBorders>
            <w:shd w:val="clear" w:color="auto" w:fill="auto"/>
            <w:noWrap/>
            <w:vAlign w:val="bottom"/>
            <w:hideMark/>
          </w:tcPr>
          <w:p w14:paraId="0E2898BE" w14:textId="77777777" w:rsidR="0088536F" w:rsidRPr="005362B1" w:rsidRDefault="0088536F" w:rsidP="00D9550E">
            <w:pPr>
              <w:spacing w:after="0"/>
              <w:rPr>
                <w:color w:val="000000"/>
              </w:rPr>
            </w:pPr>
            <w:r w:rsidRPr="005362B1">
              <w:rPr>
                <w:color w:val="000000"/>
              </w:rPr>
              <w:t>Large-Mesh Trawl Survey</w:t>
            </w:r>
          </w:p>
        </w:tc>
        <w:tc>
          <w:tcPr>
            <w:tcW w:w="1068" w:type="dxa"/>
            <w:tcBorders>
              <w:top w:val="nil"/>
              <w:left w:val="nil"/>
              <w:bottom w:val="nil"/>
              <w:right w:val="nil"/>
            </w:tcBorders>
            <w:shd w:val="clear" w:color="auto" w:fill="auto"/>
            <w:noWrap/>
            <w:vAlign w:val="bottom"/>
            <w:hideMark/>
          </w:tcPr>
          <w:p w14:paraId="46787954" w14:textId="77777777" w:rsidR="0088536F" w:rsidRPr="005362B1" w:rsidRDefault="0088536F" w:rsidP="00D9550E">
            <w:pPr>
              <w:spacing w:after="0"/>
              <w:jc w:val="right"/>
              <w:rPr>
                <w:color w:val="000000"/>
              </w:rPr>
            </w:pPr>
            <w:r w:rsidRPr="005362B1">
              <w:rPr>
                <w:color w:val="000000"/>
              </w:rPr>
              <w:t>7.3</w:t>
            </w:r>
          </w:p>
        </w:tc>
        <w:tc>
          <w:tcPr>
            <w:tcW w:w="985" w:type="dxa"/>
            <w:tcBorders>
              <w:top w:val="nil"/>
              <w:left w:val="nil"/>
              <w:bottom w:val="nil"/>
              <w:right w:val="nil"/>
            </w:tcBorders>
            <w:shd w:val="clear" w:color="auto" w:fill="auto"/>
            <w:noWrap/>
            <w:vAlign w:val="bottom"/>
            <w:hideMark/>
          </w:tcPr>
          <w:p w14:paraId="16D37039" w14:textId="77777777" w:rsidR="0088536F" w:rsidRPr="005362B1" w:rsidRDefault="0088536F" w:rsidP="00D9550E">
            <w:pPr>
              <w:spacing w:after="0"/>
              <w:jc w:val="right"/>
              <w:rPr>
                <w:color w:val="000000"/>
              </w:rPr>
            </w:pPr>
            <w:r w:rsidRPr="005362B1">
              <w:rPr>
                <w:color w:val="000000"/>
              </w:rPr>
              <w:t>7.9</w:t>
            </w:r>
          </w:p>
        </w:tc>
        <w:tc>
          <w:tcPr>
            <w:tcW w:w="809" w:type="dxa"/>
            <w:tcBorders>
              <w:top w:val="nil"/>
              <w:left w:val="nil"/>
              <w:bottom w:val="nil"/>
              <w:right w:val="nil"/>
            </w:tcBorders>
            <w:shd w:val="clear" w:color="auto" w:fill="auto"/>
            <w:noWrap/>
            <w:vAlign w:val="bottom"/>
            <w:hideMark/>
          </w:tcPr>
          <w:p w14:paraId="4884F2FA" w14:textId="77777777" w:rsidR="0088536F" w:rsidRPr="005362B1" w:rsidRDefault="0088536F" w:rsidP="00D9550E">
            <w:pPr>
              <w:spacing w:after="0"/>
              <w:jc w:val="right"/>
              <w:rPr>
                <w:color w:val="000000"/>
              </w:rPr>
            </w:pPr>
            <w:r w:rsidRPr="005362B1">
              <w:rPr>
                <w:color w:val="000000"/>
              </w:rPr>
              <w:t>5</w:t>
            </w:r>
          </w:p>
        </w:tc>
        <w:tc>
          <w:tcPr>
            <w:tcW w:w="814" w:type="dxa"/>
            <w:tcBorders>
              <w:top w:val="nil"/>
              <w:left w:val="nil"/>
              <w:bottom w:val="nil"/>
              <w:right w:val="nil"/>
            </w:tcBorders>
            <w:shd w:val="clear" w:color="auto" w:fill="auto"/>
            <w:noWrap/>
            <w:vAlign w:val="bottom"/>
            <w:hideMark/>
          </w:tcPr>
          <w:p w14:paraId="2F6A4A78" w14:textId="77777777" w:rsidR="0088536F" w:rsidRPr="005362B1" w:rsidRDefault="0088536F" w:rsidP="00D9550E">
            <w:pPr>
              <w:spacing w:after="0"/>
              <w:jc w:val="right"/>
              <w:rPr>
                <w:color w:val="000000"/>
              </w:rPr>
            </w:pPr>
            <w:r w:rsidRPr="005362B1">
              <w:rPr>
                <w:color w:val="000000"/>
              </w:rPr>
              <w:t>6.2</w:t>
            </w:r>
          </w:p>
        </w:tc>
        <w:tc>
          <w:tcPr>
            <w:tcW w:w="922" w:type="dxa"/>
            <w:tcBorders>
              <w:top w:val="nil"/>
              <w:left w:val="nil"/>
              <w:bottom w:val="nil"/>
              <w:right w:val="nil"/>
            </w:tcBorders>
            <w:shd w:val="clear" w:color="auto" w:fill="auto"/>
            <w:noWrap/>
            <w:vAlign w:val="bottom"/>
            <w:hideMark/>
          </w:tcPr>
          <w:p w14:paraId="1BB7BBC8" w14:textId="77777777" w:rsidR="0088536F" w:rsidRPr="005362B1" w:rsidRDefault="0088536F" w:rsidP="00D9550E">
            <w:pPr>
              <w:spacing w:after="0"/>
              <w:jc w:val="right"/>
              <w:rPr>
                <w:color w:val="000000"/>
              </w:rPr>
            </w:pPr>
            <w:r w:rsidRPr="005362B1">
              <w:rPr>
                <w:color w:val="000000"/>
              </w:rPr>
              <w:t>8</w:t>
            </w:r>
          </w:p>
        </w:tc>
      </w:tr>
      <w:tr w:rsidR="0088536F" w:rsidRPr="005362B1" w14:paraId="63641C69" w14:textId="77777777" w:rsidTr="00D9550E">
        <w:trPr>
          <w:trHeight w:val="296"/>
        </w:trPr>
        <w:tc>
          <w:tcPr>
            <w:tcW w:w="4143" w:type="dxa"/>
            <w:tcBorders>
              <w:top w:val="nil"/>
              <w:left w:val="nil"/>
              <w:bottom w:val="nil"/>
              <w:right w:val="nil"/>
            </w:tcBorders>
            <w:shd w:val="clear" w:color="auto" w:fill="auto"/>
            <w:noWrap/>
            <w:vAlign w:val="bottom"/>
            <w:hideMark/>
          </w:tcPr>
          <w:p w14:paraId="3E4583AF" w14:textId="77777777" w:rsidR="0088536F" w:rsidRPr="005362B1" w:rsidRDefault="0088536F" w:rsidP="00D9550E">
            <w:pPr>
              <w:spacing w:after="0"/>
              <w:rPr>
                <w:color w:val="000000"/>
              </w:rPr>
            </w:pPr>
            <w:r w:rsidRPr="005362B1">
              <w:rPr>
                <w:color w:val="000000"/>
              </w:rPr>
              <w:t>Small-Mesh Trawl Survey</w:t>
            </w:r>
          </w:p>
        </w:tc>
        <w:tc>
          <w:tcPr>
            <w:tcW w:w="1068" w:type="dxa"/>
            <w:tcBorders>
              <w:top w:val="nil"/>
              <w:left w:val="nil"/>
              <w:bottom w:val="nil"/>
              <w:right w:val="nil"/>
            </w:tcBorders>
            <w:shd w:val="clear" w:color="auto" w:fill="auto"/>
            <w:noWrap/>
            <w:vAlign w:val="bottom"/>
            <w:hideMark/>
          </w:tcPr>
          <w:p w14:paraId="0BD9B49B" w14:textId="77777777" w:rsidR="0088536F" w:rsidRPr="005362B1" w:rsidRDefault="0088536F" w:rsidP="00D9550E">
            <w:pPr>
              <w:spacing w:after="0"/>
              <w:jc w:val="right"/>
              <w:rPr>
                <w:color w:val="000000"/>
              </w:rPr>
            </w:pPr>
            <w:r w:rsidRPr="005362B1">
              <w:rPr>
                <w:color w:val="000000"/>
              </w:rPr>
              <w:t>0.3</w:t>
            </w:r>
          </w:p>
        </w:tc>
        <w:tc>
          <w:tcPr>
            <w:tcW w:w="985" w:type="dxa"/>
            <w:tcBorders>
              <w:top w:val="nil"/>
              <w:left w:val="nil"/>
              <w:bottom w:val="nil"/>
              <w:right w:val="nil"/>
            </w:tcBorders>
            <w:shd w:val="clear" w:color="auto" w:fill="auto"/>
            <w:noWrap/>
            <w:vAlign w:val="bottom"/>
            <w:hideMark/>
          </w:tcPr>
          <w:p w14:paraId="39F26498" w14:textId="77777777" w:rsidR="0088536F" w:rsidRPr="005362B1" w:rsidRDefault="0088536F" w:rsidP="00D9550E">
            <w:pPr>
              <w:spacing w:after="0"/>
              <w:jc w:val="right"/>
              <w:rPr>
                <w:color w:val="000000"/>
              </w:rPr>
            </w:pPr>
            <w:r w:rsidRPr="005362B1">
              <w:rPr>
                <w:color w:val="000000"/>
              </w:rPr>
              <w:t>0.7</w:t>
            </w:r>
          </w:p>
        </w:tc>
        <w:tc>
          <w:tcPr>
            <w:tcW w:w="809" w:type="dxa"/>
            <w:tcBorders>
              <w:top w:val="nil"/>
              <w:left w:val="nil"/>
              <w:bottom w:val="nil"/>
              <w:right w:val="nil"/>
            </w:tcBorders>
            <w:shd w:val="clear" w:color="auto" w:fill="auto"/>
            <w:noWrap/>
            <w:vAlign w:val="bottom"/>
            <w:hideMark/>
          </w:tcPr>
          <w:p w14:paraId="2309DD3C" w14:textId="77777777" w:rsidR="0088536F" w:rsidRPr="005362B1" w:rsidRDefault="0088536F" w:rsidP="00D9550E">
            <w:pPr>
              <w:spacing w:after="0"/>
              <w:jc w:val="right"/>
              <w:rPr>
                <w:color w:val="000000"/>
              </w:rPr>
            </w:pPr>
            <w:r w:rsidRPr="005362B1">
              <w:rPr>
                <w:color w:val="000000"/>
              </w:rPr>
              <w:t>0.1</w:t>
            </w:r>
          </w:p>
        </w:tc>
        <w:tc>
          <w:tcPr>
            <w:tcW w:w="814" w:type="dxa"/>
            <w:tcBorders>
              <w:top w:val="nil"/>
              <w:left w:val="nil"/>
              <w:bottom w:val="nil"/>
              <w:right w:val="nil"/>
            </w:tcBorders>
            <w:shd w:val="clear" w:color="auto" w:fill="auto"/>
            <w:noWrap/>
            <w:vAlign w:val="bottom"/>
            <w:hideMark/>
          </w:tcPr>
          <w:p w14:paraId="4C78FB3F" w14:textId="77777777" w:rsidR="0088536F" w:rsidRPr="005362B1" w:rsidRDefault="0088536F" w:rsidP="00D9550E">
            <w:pPr>
              <w:spacing w:after="0"/>
              <w:jc w:val="right"/>
              <w:rPr>
                <w:color w:val="000000"/>
              </w:rPr>
            </w:pPr>
            <w:r w:rsidRPr="005362B1">
              <w:rPr>
                <w:color w:val="000000"/>
              </w:rPr>
              <w:t>0.1</w:t>
            </w:r>
          </w:p>
        </w:tc>
        <w:tc>
          <w:tcPr>
            <w:tcW w:w="922" w:type="dxa"/>
            <w:tcBorders>
              <w:top w:val="nil"/>
              <w:left w:val="nil"/>
              <w:bottom w:val="nil"/>
              <w:right w:val="nil"/>
            </w:tcBorders>
            <w:shd w:val="clear" w:color="auto" w:fill="auto"/>
            <w:noWrap/>
            <w:vAlign w:val="bottom"/>
            <w:hideMark/>
          </w:tcPr>
          <w:p w14:paraId="584B7F6B" w14:textId="77777777" w:rsidR="0088536F" w:rsidRPr="005362B1" w:rsidRDefault="0088536F" w:rsidP="00D9550E">
            <w:pPr>
              <w:spacing w:after="0"/>
              <w:jc w:val="right"/>
              <w:rPr>
                <w:color w:val="000000"/>
              </w:rPr>
            </w:pPr>
            <w:r w:rsidRPr="005362B1">
              <w:rPr>
                <w:color w:val="000000"/>
              </w:rPr>
              <w:t>0.1</w:t>
            </w:r>
          </w:p>
        </w:tc>
      </w:tr>
      <w:tr w:rsidR="0088536F" w:rsidRPr="005362B1" w14:paraId="37785AE8" w14:textId="77777777" w:rsidTr="00D9550E">
        <w:trPr>
          <w:trHeight w:val="296"/>
        </w:trPr>
        <w:tc>
          <w:tcPr>
            <w:tcW w:w="4143" w:type="dxa"/>
            <w:tcBorders>
              <w:top w:val="nil"/>
              <w:left w:val="nil"/>
              <w:right w:val="nil"/>
            </w:tcBorders>
            <w:shd w:val="clear" w:color="auto" w:fill="auto"/>
            <w:noWrap/>
            <w:vAlign w:val="bottom"/>
            <w:hideMark/>
          </w:tcPr>
          <w:p w14:paraId="12A2E19B" w14:textId="77777777" w:rsidR="0088536F" w:rsidRPr="005362B1" w:rsidRDefault="0088536F" w:rsidP="00D9550E">
            <w:pPr>
              <w:spacing w:after="0"/>
              <w:rPr>
                <w:color w:val="000000"/>
              </w:rPr>
            </w:pPr>
            <w:r w:rsidRPr="005362B1">
              <w:rPr>
                <w:color w:val="000000"/>
              </w:rPr>
              <w:t>Sport Fishery</w:t>
            </w:r>
          </w:p>
        </w:tc>
        <w:tc>
          <w:tcPr>
            <w:tcW w:w="1068" w:type="dxa"/>
            <w:tcBorders>
              <w:top w:val="nil"/>
              <w:left w:val="nil"/>
              <w:right w:val="nil"/>
            </w:tcBorders>
            <w:shd w:val="clear" w:color="auto" w:fill="auto"/>
            <w:noWrap/>
            <w:vAlign w:val="bottom"/>
            <w:hideMark/>
          </w:tcPr>
          <w:p w14:paraId="0DB5BBA6" w14:textId="77777777" w:rsidR="0088536F" w:rsidRPr="005362B1" w:rsidRDefault="0088536F" w:rsidP="00D9550E">
            <w:pPr>
              <w:spacing w:after="0"/>
              <w:jc w:val="right"/>
              <w:rPr>
                <w:color w:val="000000"/>
              </w:rPr>
            </w:pPr>
            <w:r w:rsidRPr="005362B1">
              <w:rPr>
                <w:color w:val="000000"/>
              </w:rPr>
              <w:t>78.6</w:t>
            </w:r>
          </w:p>
        </w:tc>
        <w:tc>
          <w:tcPr>
            <w:tcW w:w="985" w:type="dxa"/>
            <w:tcBorders>
              <w:top w:val="nil"/>
              <w:left w:val="nil"/>
              <w:right w:val="nil"/>
            </w:tcBorders>
            <w:shd w:val="clear" w:color="auto" w:fill="auto"/>
            <w:noWrap/>
            <w:vAlign w:val="bottom"/>
            <w:hideMark/>
          </w:tcPr>
          <w:p w14:paraId="0FEC7599" w14:textId="77777777" w:rsidR="0088536F" w:rsidRPr="005362B1" w:rsidRDefault="0088536F" w:rsidP="00D9550E">
            <w:pPr>
              <w:spacing w:after="0"/>
              <w:jc w:val="right"/>
              <w:rPr>
                <w:color w:val="000000"/>
              </w:rPr>
            </w:pPr>
            <w:r w:rsidRPr="005362B1">
              <w:rPr>
                <w:color w:val="000000"/>
              </w:rPr>
              <w:t>70.1</w:t>
            </w:r>
          </w:p>
        </w:tc>
        <w:tc>
          <w:tcPr>
            <w:tcW w:w="809" w:type="dxa"/>
            <w:tcBorders>
              <w:top w:val="nil"/>
              <w:left w:val="nil"/>
              <w:right w:val="nil"/>
            </w:tcBorders>
            <w:shd w:val="clear" w:color="auto" w:fill="auto"/>
            <w:noWrap/>
            <w:vAlign w:val="bottom"/>
            <w:hideMark/>
          </w:tcPr>
          <w:p w14:paraId="7D681B16" w14:textId="77777777" w:rsidR="0088536F" w:rsidRPr="005362B1" w:rsidRDefault="0088536F" w:rsidP="00D9550E">
            <w:pPr>
              <w:spacing w:after="0"/>
              <w:jc w:val="right"/>
              <w:rPr>
                <w:color w:val="000000"/>
              </w:rPr>
            </w:pPr>
            <w:r w:rsidRPr="005362B1">
              <w:rPr>
                <w:color w:val="000000"/>
              </w:rPr>
              <w:t>182.4</w:t>
            </w:r>
          </w:p>
        </w:tc>
        <w:tc>
          <w:tcPr>
            <w:tcW w:w="814" w:type="dxa"/>
            <w:tcBorders>
              <w:top w:val="nil"/>
              <w:left w:val="nil"/>
              <w:right w:val="nil"/>
            </w:tcBorders>
            <w:shd w:val="clear" w:color="auto" w:fill="auto"/>
            <w:noWrap/>
            <w:vAlign w:val="bottom"/>
            <w:hideMark/>
          </w:tcPr>
          <w:p w14:paraId="1DE41727" w14:textId="77777777" w:rsidR="0088536F" w:rsidRPr="005362B1" w:rsidRDefault="0088536F" w:rsidP="00D9550E">
            <w:pPr>
              <w:spacing w:after="0"/>
              <w:jc w:val="right"/>
              <w:rPr>
                <w:color w:val="000000"/>
              </w:rPr>
            </w:pPr>
            <w:r w:rsidRPr="005362B1">
              <w:rPr>
                <w:color w:val="000000"/>
              </w:rPr>
              <w:t>168.1</w:t>
            </w:r>
          </w:p>
        </w:tc>
        <w:tc>
          <w:tcPr>
            <w:tcW w:w="922" w:type="dxa"/>
            <w:tcBorders>
              <w:top w:val="nil"/>
              <w:left w:val="nil"/>
              <w:right w:val="nil"/>
            </w:tcBorders>
            <w:shd w:val="clear" w:color="auto" w:fill="auto"/>
            <w:noWrap/>
            <w:vAlign w:val="bottom"/>
            <w:hideMark/>
          </w:tcPr>
          <w:p w14:paraId="5258E5E5" w14:textId="77777777" w:rsidR="0088536F" w:rsidRPr="005362B1" w:rsidRDefault="0088536F" w:rsidP="00D9550E">
            <w:pPr>
              <w:spacing w:after="0"/>
              <w:jc w:val="right"/>
              <w:rPr>
                <w:color w:val="000000"/>
              </w:rPr>
            </w:pPr>
            <w:r w:rsidRPr="005362B1">
              <w:rPr>
                <w:color w:val="000000"/>
              </w:rPr>
              <w:t>284.8</w:t>
            </w:r>
          </w:p>
        </w:tc>
      </w:tr>
      <w:tr w:rsidR="0088536F" w:rsidRPr="005362B1" w14:paraId="714B105D" w14:textId="77777777" w:rsidTr="00D9550E">
        <w:trPr>
          <w:trHeight w:val="296"/>
        </w:trPr>
        <w:tc>
          <w:tcPr>
            <w:tcW w:w="4143" w:type="dxa"/>
            <w:tcBorders>
              <w:top w:val="nil"/>
              <w:left w:val="nil"/>
              <w:bottom w:val="single" w:sz="4" w:space="0" w:color="auto"/>
              <w:right w:val="nil"/>
            </w:tcBorders>
            <w:shd w:val="clear" w:color="auto" w:fill="auto"/>
            <w:noWrap/>
            <w:vAlign w:val="bottom"/>
            <w:hideMark/>
          </w:tcPr>
          <w:p w14:paraId="1F445285" w14:textId="77777777" w:rsidR="0088536F" w:rsidRPr="005362B1" w:rsidRDefault="0088536F" w:rsidP="00D9550E">
            <w:pPr>
              <w:spacing w:after="0"/>
              <w:rPr>
                <w:color w:val="000000"/>
              </w:rPr>
            </w:pPr>
            <w:r w:rsidRPr="005362B1">
              <w:rPr>
                <w:color w:val="000000"/>
              </w:rPr>
              <w:t>Summer Acoustic-Trawl Survey of Walleye Pollock in the Gulf of Alaska</w:t>
            </w:r>
          </w:p>
        </w:tc>
        <w:tc>
          <w:tcPr>
            <w:tcW w:w="1068" w:type="dxa"/>
            <w:tcBorders>
              <w:top w:val="nil"/>
              <w:left w:val="nil"/>
              <w:bottom w:val="single" w:sz="4" w:space="0" w:color="auto"/>
              <w:right w:val="nil"/>
            </w:tcBorders>
            <w:shd w:val="clear" w:color="auto" w:fill="auto"/>
            <w:noWrap/>
            <w:vAlign w:val="bottom"/>
            <w:hideMark/>
          </w:tcPr>
          <w:p w14:paraId="1B1E82CC" w14:textId="77777777" w:rsidR="0088536F" w:rsidRPr="005362B1" w:rsidRDefault="0088536F" w:rsidP="00D9550E">
            <w:pPr>
              <w:spacing w:after="0"/>
              <w:jc w:val="right"/>
              <w:rPr>
                <w:color w:val="000000"/>
              </w:rPr>
            </w:pPr>
            <w:r w:rsidRPr="005362B1">
              <w:rPr>
                <w:color w:val="000000"/>
              </w:rPr>
              <w:t>0.1</w:t>
            </w:r>
          </w:p>
        </w:tc>
        <w:tc>
          <w:tcPr>
            <w:tcW w:w="985" w:type="dxa"/>
            <w:tcBorders>
              <w:top w:val="nil"/>
              <w:left w:val="nil"/>
              <w:bottom w:val="single" w:sz="4" w:space="0" w:color="auto"/>
              <w:right w:val="nil"/>
            </w:tcBorders>
            <w:shd w:val="clear" w:color="auto" w:fill="auto"/>
            <w:noWrap/>
            <w:vAlign w:val="bottom"/>
            <w:hideMark/>
          </w:tcPr>
          <w:p w14:paraId="7C8C94B6" w14:textId="77777777" w:rsidR="0088536F" w:rsidRPr="005362B1" w:rsidRDefault="0088536F" w:rsidP="00D9550E">
            <w:pPr>
              <w:spacing w:after="0"/>
              <w:jc w:val="right"/>
              <w:rPr>
                <w:color w:val="000000"/>
              </w:rPr>
            </w:pPr>
            <w:r w:rsidRPr="005362B1">
              <w:rPr>
                <w:color w:val="000000"/>
              </w:rPr>
              <w:t>-</w:t>
            </w:r>
          </w:p>
        </w:tc>
        <w:tc>
          <w:tcPr>
            <w:tcW w:w="809" w:type="dxa"/>
            <w:tcBorders>
              <w:top w:val="nil"/>
              <w:left w:val="nil"/>
              <w:bottom w:val="single" w:sz="4" w:space="0" w:color="auto"/>
              <w:right w:val="nil"/>
            </w:tcBorders>
            <w:shd w:val="clear" w:color="auto" w:fill="auto"/>
            <w:noWrap/>
            <w:vAlign w:val="bottom"/>
            <w:hideMark/>
          </w:tcPr>
          <w:p w14:paraId="38320AB2" w14:textId="77777777" w:rsidR="0088536F" w:rsidRPr="005362B1" w:rsidRDefault="0088536F" w:rsidP="00D9550E">
            <w:pPr>
              <w:spacing w:after="0"/>
              <w:jc w:val="right"/>
              <w:rPr>
                <w:color w:val="000000"/>
              </w:rPr>
            </w:pPr>
            <w:r w:rsidRPr="005362B1">
              <w:rPr>
                <w:color w:val="000000"/>
              </w:rPr>
              <w:t>-</w:t>
            </w:r>
          </w:p>
        </w:tc>
        <w:tc>
          <w:tcPr>
            <w:tcW w:w="814" w:type="dxa"/>
            <w:tcBorders>
              <w:top w:val="nil"/>
              <w:left w:val="nil"/>
              <w:bottom w:val="single" w:sz="4" w:space="0" w:color="auto"/>
              <w:right w:val="nil"/>
            </w:tcBorders>
            <w:shd w:val="clear" w:color="auto" w:fill="auto"/>
            <w:noWrap/>
            <w:vAlign w:val="bottom"/>
            <w:hideMark/>
          </w:tcPr>
          <w:p w14:paraId="72D11CD0" w14:textId="77777777" w:rsidR="0088536F" w:rsidRPr="005362B1" w:rsidRDefault="0088536F" w:rsidP="00D9550E">
            <w:pPr>
              <w:spacing w:after="0"/>
              <w:jc w:val="right"/>
              <w:rPr>
                <w:color w:val="000000"/>
              </w:rPr>
            </w:pPr>
            <w:r w:rsidRPr="005362B1">
              <w:rPr>
                <w:color w:val="000000"/>
              </w:rPr>
              <w:t>-</w:t>
            </w:r>
          </w:p>
        </w:tc>
        <w:tc>
          <w:tcPr>
            <w:tcW w:w="922" w:type="dxa"/>
            <w:tcBorders>
              <w:top w:val="nil"/>
              <w:left w:val="nil"/>
              <w:bottom w:val="single" w:sz="4" w:space="0" w:color="auto"/>
              <w:right w:val="nil"/>
            </w:tcBorders>
            <w:shd w:val="clear" w:color="auto" w:fill="auto"/>
            <w:noWrap/>
            <w:vAlign w:val="bottom"/>
            <w:hideMark/>
          </w:tcPr>
          <w:p w14:paraId="5B4B42B5" w14:textId="77777777" w:rsidR="0088536F" w:rsidRPr="005362B1" w:rsidRDefault="0088536F" w:rsidP="00D9550E">
            <w:pPr>
              <w:spacing w:after="0"/>
              <w:jc w:val="right"/>
              <w:rPr>
                <w:color w:val="000000"/>
              </w:rPr>
            </w:pPr>
            <w:r w:rsidRPr="005362B1">
              <w:rPr>
                <w:color w:val="000000"/>
              </w:rPr>
              <w:t>-</w:t>
            </w:r>
          </w:p>
        </w:tc>
      </w:tr>
      <w:tr w:rsidR="0088536F" w:rsidRPr="005362B1" w14:paraId="00D8630E" w14:textId="77777777" w:rsidTr="00D9550E">
        <w:trPr>
          <w:trHeight w:val="296"/>
        </w:trPr>
        <w:tc>
          <w:tcPr>
            <w:tcW w:w="4143" w:type="dxa"/>
            <w:tcBorders>
              <w:top w:val="single" w:sz="4" w:space="0" w:color="auto"/>
              <w:left w:val="nil"/>
              <w:right w:val="nil"/>
            </w:tcBorders>
            <w:shd w:val="clear" w:color="auto" w:fill="auto"/>
            <w:noWrap/>
            <w:vAlign w:val="bottom"/>
            <w:hideMark/>
          </w:tcPr>
          <w:p w14:paraId="67BFAE3A" w14:textId="77777777" w:rsidR="0088536F" w:rsidRPr="005362B1" w:rsidRDefault="0088536F" w:rsidP="00D9550E">
            <w:pPr>
              <w:spacing w:after="0"/>
              <w:rPr>
                <w:color w:val="000000"/>
              </w:rPr>
            </w:pPr>
            <w:r w:rsidRPr="005362B1">
              <w:rPr>
                <w:color w:val="000000"/>
              </w:rPr>
              <w:t>Total</w:t>
            </w:r>
          </w:p>
        </w:tc>
        <w:tc>
          <w:tcPr>
            <w:tcW w:w="1068" w:type="dxa"/>
            <w:tcBorders>
              <w:top w:val="single" w:sz="4" w:space="0" w:color="auto"/>
              <w:left w:val="nil"/>
              <w:right w:val="nil"/>
            </w:tcBorders>
            <w:shd w:val="clear" w:color="auto" w:fill="auto"/>
            <w:noWrap/>
            <w:vAlign w:val="bottom"/>
            <w:hideMark/>
          </w:tcPr>
          <w:p w14:paraId="3F8BDD62" w14:textId="77777777" w:rsidR="0088536F" w:rsidRPr="005362B1" w:rsidRDefault="0088536F" w:rsidP="00D9550E">
            <w:pPr>
              <w:spacing w:after="0"/>
              <w:jc w:val="right"/>
              <w:rPr>
                <w:color w:val="000000"/>
              </w:rPr>
            </w:pPr>
            <w:r w:rsidRPr="005362B1">
              <w:rPr>
                <w:color w:val="000000"/>
              </w:rPr>
              <w:t>204.6</w:t>
            </w:r>
          </w:p>
        </w:tc>
        <w:tc>
          <w:tcPr>
            <w:tcW w:w="985" w:type="dxa"/>
            <w:tcBorders>
              <w:top w:val="single" w:sz="4" w:space="0" w:color="auto"/>
              <w:left w:val="nil"/>
              <w:right w:val="nil"/>
            </w:tcBorders>
            <w:shd w:val="clear" w:color="auto" w:fill="auto"/>
            <w:noWrap/>
            <w:vAlign w:val="bottom"/>
            <w:hideMark/>
          </w:tcPr>
          <w:p w14:paraId="73B8CB2B" w14:textId="77777777" w:rsidR="0088536F" w:rsidRPr="005362B1" w:rsidRDefault="0088536F" w:rsidP="00D9550E">
            <w:pPr>
              <w:spacing w:after="0"/>
              <w:jc w:val="right"/>
              <w:rPr>
                <w:color w:val="000000"/>
              </w:rPr>
            </w:pPr>
            <w:r w:rsidRPr="005362B1">
              <w:rPr>
                <w:color w:val="000000"/>
              </w:rPr>
              <w:t>118.9</w:t>
            </w:r>
          </w:p>
        </w:tc>
        <w:tc>
          <w:tcPr>
            <w:tcW w:w="809" w:type="dxa"/>
            <w:tcBorders>
              <w:top w:val="single" w:sz="4" w:space="0" w:color="auto"/>
              <w:left w:val="nil"/>
              <w:right w:val="nil"/>
            </w:tcBorders>
            <w:shd w:val="clear" w:color="auto" w:fill="auto"/>
            <w:noWrap/>
            <w:vAlign w:val="bottom"/>
            <w:hideMark/>
          </w:tcPr>
          <w:p w14:paraId="13573745" w14:textId="77777777" w:rsidR="0088536F" w:rsidRPr="005362B1" w:rsidRDefault="0088536F" w:rsidP="00D9550E">
            <w:pPr>
              <w:spacing w:after="0"/>
              <w:jc w:val="right"/>
              <w:rPr>
                <w:color w:val="000000"/>
              </w:rPr>
            </w:pPr>
            <w:r w:rsidRPr="005362B1">
              <w:rPr>
                <w:color w:val="000000"/>
              </w:rPr>
              <w:t>283.9</w:t>
            </w:r>
          </w:p>
        </w:tc>
        <w:tc>
          <w:tcPr>
            <w:tcW w:w="814" w:type="dxa"/>
            <w:tcBorders>
              <w:top w:val="single" w:sz="4" w:space="0" w:color="auto"/>
              <w:left w:val="nil"/>
              <w:right w:val="nil"/>
            </w:tcBorders>
            <w:shd w:val="clear" w:color="auto" w:fill="auto"/>
            <w:noWrap/>
            <w:vAlign w:val="bottom"/>
            <w:hideMark/>
          </w:tcPr>
          <w:p w14:paraId="13F01548" w14:textId="77777777" w:rsidR="0088536F" w:rsidRPr="005362B1" w:rsidRDefault="0088536F" w:rsidP="00D9550E">
            <w:pPr>
              <w:spacing w:after="0"/>
              <w:jc w:val="right"/>
              <w:rPr>
                <w:color w:val="000000"/>
              </w:rPr>
            </w:pPr>
            <w:r w:rsidRPr="005362B1">
              <w:rPr>
                <w:color w:val="000000"/>
              </w:rPr>
              <w:t>223.9</w:t>
            </w:r>
          </w:p>
        </w:tc>
        <w:tc>
          <w:tcPr>
            <w:tcW w:w="922" w:type="dxa"/>
            <w:tcBorders>
              <w:top w:val="single" w:sz="4" w:space="0" w:color="auto"/>
              <w:left w:val="nil"/>
              <w:right w:val="nil"/>
            </w:tcBorders>
            <w:shd w:val="clear" w:color="auto" w:fill="auto"/>
            <w:noWrap/>
            <w:vAlign w:val="bottom"/>
            <w:hideMark/>
          </w:tcPr>
          <w:p w14:paraId="7C6D1C02" w14:textId="77777777" w:rsidR="0088536F" w:rsidRPr="005362B1" w:rsidRDefault="0088536F" w:rsidP="00D9550E">
            <w:pPr>
              <w:spacing w:after="0"/>
              <w:jc w:val="right"/>
              <w:rPr>
                <w:color w:val="000000"/>
              </w:rPr>
            </w:pPr>
            <w:r w:rsidRPr="005362B1">
              <w:rPr>
                <w:color w:val="000000"/>
              </w:rPr>
              <w:t>397.6</w:t>
            </w:r>
          </w:p>
        </w:tc>
      </w:tr>
    </w:tbl>
    <w:p w14:paraId="085CB9F9" w14:textId="77777777" w:rsidR="0088536F" w:rsidRPr="005362B1" w:rsidRDefault="0088536F" w:rsidP="0088536F">
      <w:pPr>
        <w:spacing w:line="259" w:lineRule="auto"/>
      </w:pPr>
      <w:r w:rsidRPr="005362B1">
        <w:br w:type="page"/>
      </w:r>
    </w:p>
    <w:p w14:paraId="68574D89" w14:textId="73F80876" w:rsidR="0088536F" w:rsidRPr="005362B1" w:rsidRDefault="0088536F" w:rsidP="0088536F">
      <w:pPr>
        <w:pStyle w:val="Heading5"/>
      </w:pPr>
      <w:r w:rsidRPr="005362B1">
        <w:lastRenderedPageBreak/>
        <w:t>Table 2.</w:t>
      </w:r>
      <w:r w:rsidRPr="005362B1">
        <w:rPr>
          <w:noProof/>
        </w:rPr>
        <w:t>10.</w:t>
      </w:r>
      <w:r w:rsidRPr="005362B1">
        <w:t xml:space="preserve"> GOA </w:t>
      </w:r>
      <w:r w:rsidRPr="005362B1">
        <w:rPr>
          <w:noProof/>
        </w:rPr>
        <w:t xml:space="preserve">AFSC </w:t>
      </w:r>
      <w:r w:rsidRPr="005362B1">
        <w:t>Longline survey estimated Relative Population Numbers (RPNs),</w:t>
      </w:r>
      <w:del w:id="27" w:author="Steve Barbeaux" w:date="2024-11-01T15:57:00Z">
        <w:r w:rsidRPr="005362B1" w:rsidDel="00A10E18">
          <w:delText xml:space="preserve">  </w:delText>
        </w:r>
      </w:del>
      <w:r w:rsidRPr="005362B1">
        <w:t xml:space="preserve"> and bottom trawl survey estimated biomass (t) and numbers of fish (‘Abundance’, in 1000s) shown along with coefficients of variation (in parentheses). </w:t>
      </w:r>
    </w:p>
    <w:tbl>
      <w:tblPr>
        <w:tblW w:w="6247" w:type="dxa"/>
        <w:tblLook w:val="04A0" w:firstRow="1" w:lastRow="0" w:firstColumn="1" w:lastColumn="0" w:noHBand="0" w:noVBand="1"/>
      </w:tblPr>
      <w:tblGrid>
        <w:gridCol w:w="862"/>
        <w:gridCol w:w="1795"/>
        <w:gridCol w:w="1795"/>
        <w:gridCol w:w="1795"/>
      </w:tblGrid>
      <w:tr w:rsidR="0088536F" w:rsidRPr="005362B1" w14:paraId="664E58C7" w14:textId="77777777" w:rsidTr="00D9550E">
        <w:trPr>
          <w:trHeight w:val="297"/>
        </w:trPr>
        <w:tc>
          <w:tcPr>
            <w:tcW w:w="862" w:type="dxa"/>
            <w:tcBorders>
              <w:top w:val="nil"/>
              <w:left w:val="nil"/>
              <w:bottom w:val="single" w:sz="4" w:space="0" w:color="auto"/>
              <w:right w:val="nil"/>
            </w:tcBorders>
            <w:shd w:val="clear" w:color="auto" w:fill="auto"/>
            <w:noWrap/>
            <w:vAlign w:val="center"/>
            <w:hideMark/>
          </w:tcPr>
          <w:p w14:paraId="7846826E" w14:textId="77777777" w:rsidR="0088536F" w:rsidRPr="005362B1" w:rsidRDefault="0088536F" w:rsidP="00D9550E">
            <w:pPr>
              <w:spacing w:after="0"/>
              <w:jc w:val="center"/>
              <w:rPr>
                <w:b/>
                <w:color w:val="000000"/>
              </w:rPr>
            </w:pPr>
            <w:r w:rsidRPr="005362B1">
              <w:rPr>
                <w:b/>
                <w:color w:val="000000"/>
              </w:rPr>
              <w:t>Year</w:t>
            </w:r>
          </w:p>
        </w:tc>
        <w:tc>
          <w:tcPr>
            <w:tcW w:w="1795" w:type="dxa"/>
            <w:tcBorders>
              <w:top w:val="nil"/>
              <w:left w:val="nil"/>
              <w:bottom w:val="single" w:sz="4" w:space="0" w:color="auto"/>
              <w:right w:val="nil"/>
            </w:tcBorders>
            <w:shd w:val="clear" w:color="auto" w:fill="auto"/>
            <w:noWrap/>
            <w:vAlign w:val="center"/>
            <w:hideMark/>
          </w:tcPr>
          <w:p w14:paraId="4406AFA5" w14:textId="77777777" w:rsidR="0088536F" w:rsidRPr="005362B1" w:rsidRDefault="0088536F" w:rsidP="00D9550E">
            <w:pPr>
              <w:spacing w:after="0"/>
              <w:jc w:val="center"/>
              <w:rPr>
                <w:b/>
                <w:color w:val="000000"/>
              </w:rPr>
            </w:pPr>
            <w:r w:rsidRPr="005362B1">
              <w:rPr>
                <w:b/>
                <w:color w:val="000000"/>
              </w:rPr>
              <w:t>RPN</w:t>
            </w:r>
          </w:p>
        </w:tc>
        <w:tc>
          <w:tcPr>
            <w:tcW w:w="1795" w:type="dxa"/>
            <w:tcBorders>
              <w:top w:val="nil"/>
              <w:left w:val="nil"/>
              <w:bottom w:val="single" w:sz="4" w:space="0" w:color="auto"/>
              <w:right w:val="nil"/>
            </w:tcBorders>
            <w:shd w:val="clear" w:color="auto" w:fill="auto"/>
            <w:noWrap/>
            <w:vAlign w:val="center"/>
            <w:hideMark/>
          </w:tcPr>
          <w:p w14:paraId="4F8D262E" w14:textId="77777777" w:rsidR="0088536F" w:rsidRPr="005362B1" w:rsidRDefault="0088536F" w:rsidP="00D9550E">
            <w:pPr>
              <w:spacing w:after="0"/>
              <w:jc w:val="center"/>
              <w:rPr>
                <w:b/>
                <w:color w:val="000000"/>
              </w:rPr>
            </w:pPr>
            <w:r w:rsidRPr="005362B1">
              <w:rPr>
                <w:b/>
                <w:color w:val="000000"/>
              </w:rPr>
              <w:t>Biomass (t)</w:t>
            </w:r>
          </w:p>
        </w:tc>
        <w:tc>
          <w:tcPr>
            <w:tcW w:w="1795" w:type="dxa"/>
            <w:tcBorders>
              <w:top w:val="nil"/>
              <w:left w:val="nil"/>
              <w:bottom w:val="single" w:sz="4" w:space="0" w:color="auto"/>
              <w:right w:val="nil"/>
            </w:tcBorders>
            <w:shd w:val="clear" w:color="auto" w:fill="auto"/>
            <w:noWrap/>
            <w:vAlign w:val="center"/>
            <w:hideMark/>
          </w:tcPr>
          <w:p w14:paraId="74FE995C" w14:textId="77777777" w:rsidR="0088536F" w:rsidRPr="005362B1" w:rsidRDefault="0088536F" w:rsidP="00D9550E">
            <w:pPr>
              <w:spacing w:after="0"/>
              <w:jc w:val="center"/>
              <w:rPr>
                <w:b/>
                <w:color w:val="000000"/>
              </w:rPr>
            </w:pPr>
            <w:r w:rsidRPr="005362B1">
              <w:rPr>
                <w:b/>
                <w:color w:val="000000"/>
              </w:rPr>
              <w:t>Abundance</w:t>
            </w:r>
          </w:p>
        </w:tc>
      </w:tr>
      <w:tr w:rsidR="0088536F" w:rsidRPr="005362B1" w14:paraId="099F83F3" w14:textId="77777777" w:rsidTr="00D9550E">
        <w:trPr>
          <w:trHeight w:val="297"/>
        </w:trPr>
        <w:tc>
          <w:tcPr>
            <w:tcW w:w="862" w:type="dxa"/>
            <w:tcBorders>
              <w:top w:val="single" w:sz="4" w:space="0" w:color="auto"/>
              <w:left w:val="nil"/>
              <w:bottom w:val="nil"/>
              <w:right w:val="nil"/>
            </w:tcBorders>
            <w:shd w:val="clear" w:color="auto" w:fill="auto"/>
            <w:noWrap/>
            <w:vAlign w:val="center"/>
            <w:hideMark/>
          </w:tcPr>
          <w:p w14:paraId="66B0BBF5" w14:textId="77777777" w:rsidR="0088536F" w:rsidRPr="005362B1" w:rsidRDefault="0088536F" w:rsidP="00D9550E">
            <w:pPr>
              <w:spacing w:after="0"/>
              <w:jc w:val="center"/>
              <w:rPr>
                <w:color w:val="000000"/>
              </w:rPr>
            </w:pPr>
            <w:r w:rsidRPr="005362B1">
              <w:rPr>
                <w:color w:val="000000"/>
              </w:rPr>
              <w:t>1990</w:t>
            </w:r>
          </w:p>
        </w:tc>
        <w:tc>
          <w:tcPr>
            <w:tcW w:w="1795" w:type="dxa"/>
            <w:tcBorders>
              <w:top w:val="single" w:sz="4" w:space="0" w:color="auto"/>
              <w:left w:val="nil"/>
              <w:bottom w:val="nil"/>
              <w:right w:val="nil"/>
            </w:tcBorders>
            <w:shd w:val="clear" w:color="auto" w:fill="auto"/>
            <w:noWrap/>
            <w:vAlign w:val="center"/>
            <w:hideMark/>
          </w:tcPr>
          <w:p w14:paraId="252794E6" w14:textId="77777777" w:rsidR="0088536F" w:rsidRPr="005362B1" w:rsidRDefault="0088536F" w:rsidP="00D9550E">
            <w:pPr>
              <w:spacing w:after="0"/>
              <w:jc w:val="center"/>
              <w:rPr>
                <w:color w:val="000000"/>
              </w:rPr>
            </w:pPr>
            <w:r w:rsidRPr="005362B1">
              <w:rPr>
                <w:color w:val="000000"/>
              </w:rPr>
              <w:t>116,434 (13.9%)</w:t>
            </w:r>
          </w:p>
        </w:tc>
        <w:tc>
          <w:tcPr>
            <w:tcW w:w="1795" w:type="dxa"/>
            <w:tcBorders>
              <w:top w:val="single" w:sz="4" w:space="0" w:color="auto"/>
              <w:left w:val="nil"/>
              <w:bottom w:val="nil"/>
              <w:right w:val="nil"/>
            </w:tcBorders>
            <w:shd w:val="clear" w:color="auto" w:fill="auto"/>
            <w:noWrap/>
            <w:vAlign w:val="center"/>
            <w:hideMark/>
          </w:tcPr>
          <w:p w14:paraId="7A880ECC" w14:textId="77777777" w:rsidR="0088536F" w:rsidRPr="005362B1" w:rsidRDefault="0088536F" w:rsidP="00D9550E">
            <w:pPr>
              <w:spacing w:after="0"/>
              <w:jc w:val="center"/>
              <w:rPr>
                <w:color w:val="000000"/>
              </w:rPr>
            </w:pPr>
            <w:r w:rsidRPr="005362B1">
              <w:rPr>
                <w:color w:val="000000"/>
              </w:rPr>
              <w:t>416,788 (15.3%)</w:t>
            </w:r>
          </w:p>
        </w:tc>
        <w:tc>
          <w:tcPr>
            <w:tcW w:w="1795" w:type="dxa"/>
            <w:tcBorders>
              <w:top w:val="single" w:sz="4" w:space="0" w:color="auto"/>
              <w:left w:val="nil"/>
              <w:bottom w:val="nil"/>
              <w:right w:val="nil"/>
            </w:tcBorders>
            <w:shd w:val="clear" w:color="auto" w:fill="auto"/>
            <w:noWrap/>
            <w:vAlign w:val="center"/>
            <w:hideMark/>
          </w:tcPr>
          <w:p w14:paraId="50ACA0BE" w14:textId="77777777" w:rsidR="0088536F" w:rsidRPr="005362B1" w:rsidRDefault="0088536F" w:rsidP="00D9550E">
            <w:pPr>
              <w:spacing w:after="0"/>
              <w:jc w:val="center"/>
              <w:rPr>
                <w:color w:val="000000"/>
              </w:rPr>
            </w:pPr>
            <w:r w:rsidRPr="005362B1">
              <w:rPr>
                <w:color w:val="000000"/>
              </w:rPr>
              <w:t>212,436 (20.7%)</w:t>
            </w:r>
          </w:p>
        </w:tc>
      </w:tr>
      <w:tr w:rsidR="0088536F" w:rsidRPr="005362B1" w14:paraId="089D2E46" w14:textId="77777777" w:rsidTr="00D9550E">
        <w:trPr>
          <w:trHeight w:val="297"/>
        </w:trPr>
        <w:tc>
          <w:tcPr>
            <w:tcW w:w="862" w:type="dxa"/>
            <w:tcBorders>
              <w:top w:val="nil"/>
              <w:left w:val="nil"/>
              <w:bottom w:val="nil"/>
              <w:right w:val="nil"/>
            </w:tcBorders>
            <w:shd w:val="clear" w:color="auto" w:fill="auto"/>
            <w:noWrap/>
            <w:vAlign w:val="center"/>
            <w:hideMark/>
          </w:tcPr>
          <w:p w14:paraId="4795BC78" w14:textId="77777777" w:rsidR="0088536F" w:rsidRPr="005362B1" w:rsidRDefault="0088536F" w:rsidP="00D9550E">
            <w:pPr>
              <w:spacing w:after="0"/>
              <w:jc w:val="center"/>
              <w:rPr>
                <w:color w:val="000000"/>
              </w:rPr>
            </w:pPr>
            <w:r w:rsidRPr="005362B1">
              <w:rPr>
                <w:color w:val="000000"/>
              </w:rPr>
              <w:t>1991</w:t>
            </w:r>
          </w:p>
        </w:tc>
        <w:tc>
          <w:tcPr>
            <w:tcW w:w="1795" w:type="dxa"/>
            <w:tcBorders>
              <w:top w:val="nil"/>
              <w:left w:val="nil"/>
              <w:bottom w:val="nil"/>
              <w:right w:val="nil"/>
            </w:tcBorders>
            <w:shd w:val="clear" w:color="auto" w:fill="auto"/>
            <w:noWrap/>
            <w:vAlign w:val="center"/>
            <w:hideMark/>
          </w:tcPr>
          <w:p w14:paraId="566C3477" w14:textId="77777777" w:rsidR="0088536F" w:rsidRPr="005362B1" w:rsidRDefault="0088536F" w:rsidP="00D9550E">
            <w:pPr>
              <w:spacing w:after="0"/>
              <w:jc w:val="center"/>
              <w:rPr>
                <w:color w:val="000000"/>
              </w:rPr>
            </w:pPr>
            <w:r w:rsidRPr="005362B1">
              <w:rPr>
                <w:color w:val="000000"/>
              </w:rPr>
              <w:t>110,061 (14.1%)</w:t>
            </w:r>
          </w:p>
        </w:tc>
        <w:tc>
          <w:tcPr>
            <w:tcW w:w="1795" w:type="dxa"/>
            <w:tcBorders>
              <w:top w:val="nil"/>
              <w:left w:val="nil"/>
              <w:bottom w:val="nil"/>
              <w:right w:val="nil"/>
            </w:tcBorders>
            <w:shd w:val="clear" w:color="auto" w:fill="auto"/>
            <w:noWrap/>
            <w:vAlign w:val="center"/>
            <w:hideMark/>
          </w:tcPr>
          <w:p w14:paraId="10259027"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C17D042" w14:textId="77777777" w:rsidR="0088536F" w:rsidRPr="005362B1" w:rsidRDefault="0088536F" w:rsidP="00D9550E">
            <w:pPr>
              <w:spacing w:after="0"/>
              <w:jc w:val="center"/>
              <w:rPr>
                <w:color w:val="000000"/>
              </w:rPr>
            </w:pPr>
            <w:r w:rsidRPr="005362B1">
              <w:rPr>
                <w:color w:val="000000"/>
              </w:rPr>
              <w:t>-</w:t>
            </w:r>
          </w:p>
        </w:tc>
      </w:tr>
      <w:tr w:rsidR="0088536F" w:rsidRPr="005362B1" w14:paraId="410473E2" w14:textId="77777777" w:rsidTr="00D9550E">
        <w:trPr>
          <w:trHeight w:val="297"/>
        </w:trPr>
        <w:tc>
          <w:tcPr>
            <w:tcW w:w="862" w:type="dxa"/>
            <w:tcBorders>
              <w:top w:val="nil"/>
              <w:left w:val="nil"/>
              <w:bottom w:val="nil"/>
              <w:right w:val="nil"/>
            </w:tcBorders>
            <w:shd w:val="clear" w:color="auto" w:fill="auto"/>
            <w:noWrap/>
            <w:vAlign w:val="center"/>
            <w:hideMark/>
          </w:tcPr>
          <w:p w14:paraId="1104F30C" w14:textId="77777777" w:rsidR="0088536F" w:rsidRPr="005362B1" w:rsidRDefault="0088536F" w:rsidP="00D9550E">
            <w:pPr>
              <w:spacing w:after="0"/>
              <w:jc w:val="center"/>
              <w:rPr>
                <w:color w:val="000000"/>
              </w:rPr>
            </w:pPr>
            <w:r w:rsidRPr="005362B1">
              <w:rPr>
                <w:color w:val="000000"/>
              </w:rPr>
              <w:t>1992</w:t>
            </w:r>
          </w:p>
        </w:tc>
        <w:tc>
          <w:tcPr>
            <w:tcW w:w="1795" w:type="dxa"/>
            <w:tcBorders>
              <w:top w:val="nil"/>
              <w:left w:val="nil"/>
              <w:bottom w:val="nil"/>
              <w:right w:val="nil"/>
            </w:tcBorders>
            <w:shd w:val="clear" w:color="auto" w:fill="auto"/>
            <w:noWrap/>
            <w:vAlign w:val="center"/>
            <w:hideMark/>
          </w:tcPr>
          <w:p w14:paraId="05ECCF02" w14:textId="77777777" w:rsidR="0088536F" w:rsidRPr="005362B1" w:rsidRDefault="0088536F" w:rsidP="00D9550E">
            <w:pPr>
              <w:spacing w:after="0"/>
              <w:jc w:val="center"/>
              <w:rPr>
                <w:color w:val="000000"/>
              </w:rPr>
            </w:pPr>
            <w:r w:rsidRPr="005362B1">
              <w:rPr>
                <w:color w:val="000000"/>
              </w:rPr>
              <w:t>136,383 (8.7%)</w:t>
            </w:r>
          </w:p>
        </w:tc>
        <w:tc>
          <w:tcPr>
            <w:tcW w:w="1795" w:type="dxa"/>
            <w:tcBorders>
              <w:top w:val="nil"/>
              <w:left w:val="nil"/>
              <w:bottom w:val="nil"/>
              <w:right w:val="nil"/>
            </w:tcBorders>
            <w:shd w:val="clear" w:color="auto" w:fill="auto"/>
            <w:noWrap/>
            <w:vAlign w:val="center"/>
            <w:hideMark/>
          </w:tcPr>
          <w:p w14:paraId="68CE2351"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72DBEFB" w14:textId="77777777" w:rsidR="0088536F" w:rsidRPr="005362B1" w:rsidRDefault="0088536F" w:rsidP="00D9550E">
            <w:pPr>
              <w:spacing w:after="0"/>
              <w:jc w:val="center"/>
              <w:rPr>
                <w:color w:val="000000"/>
              </w:rPr>
            </w:pPr>
            <w:r w:rsidRPr="005362B1">
              <w:rPr>
                <w:color w:val="000000"/>
              </w:rPr>
              <w:t>-</w:t>
            </w:r>
          </w:p>
        </w:tc>
      </w:tr>
      <w:tr w:rsidR="0088536F" w:rsidRPr="005362B1" w14:paraId="59AC38F9" w14:textId="77777777" w:rsidTr="00D9550E">
        <w:trPr>
          <w:trHeight w:val="297"/>
        </w:trPr>
        <w:tc>
          <w:tcPr>
            <w:tcW w:w="862" w:type="dxa"/>
            <w:tcBorders>
              <w:top w:val="nil"/>
              <w:left w:val="nil"/>
              <w:bottom w:val="nil"/>
              <w:right w:val="nil"/>
            </w:tcBorders>
            <w:shd w:val="clear" w:color="auto" w:fill="auto"/>
            <w:noWrap/>
            <w:vAlign w:val="center"/>
            <w:hideMark/>
          </w:tcPr>
          <w:p w14:paraId="62DE70A1" w14:textId="77777777" w:rsidR="0088536F" w:rsidRPr="005362B1" w:rsidRDefault="0088536F" w:rsidP="00D9550E">
            <w:pPr>
              <w:spacing w:after="0"/>
              <w:jc w:val="center"/>
              <w:rPr>
                <w:color w:val="000000"/>
              </w:rPr>
            </w:pPr>
            <w:r w:rsidRPr="005362B1">
              <w:rPr>
                <w:color w:val="000000"/>
              </w:rPr>
              <w:t>1993</w:t>
            </w:r>
          </w:p>
        </w:tc>
        <w:tc>
          <w:tcPr>
            <w:tcW w:w="1795" w:type="dxa"/>
            <w:tcBorders>
              <w:top w:val="nil"/>
              <w:left w:val="nil"/>
              <w:bottom w:val="nil"/>
              <w:right w:val="nil"/>
            </w:tcBorders>
            <w:shd w:val="clear" w:color="auto" w:fill="auto"/>
            <w:noWrap/>
            <w:vAlign w:val="center"/>
            <w:hideMark/>
          </w:tcPr>
          <w:p w14:paraId="0A93ADED" w14:textId="77777777" w:rsidR="0088536F" w:rsidRPr="005362B1" w:rsidRDefault="0088536F" w:rsidP="00D9550E">
            <w:pPr>
              <w:spacing w:after="0"/>
              <w:jc w:val="center"/>
              <w:rPr>
                <w:color w:val="000000"/>
              </w:rPr>
            </w:pPr>
            <w:r w:rsidRPr="005362B1">
              <w:rPr>
                <w:color w:val="000000"/>
              </w:rPr>
              <w:t>153,950 (11.4%)</w:t>
            </w:r>
          </w:p>
        </w:tc>
        <w:tc>
          <w:tcPr>
            <w:tcW w:w="1795" w:type="dxa"/>
            <w:tcBorders>
              <w:top w:val="nil"/>
              <w:left w:val="nil"/>
              <w:bottom w:val="nil"/>
              <w:right w:val="nil"/>
            </w:tcBorders>
            <w:shd w:val="clear" w:color="auto" w:fill="auto"/>
            <w:noWrap/>
            <w:vAlign w:val="center"/>
            <w:hideMark/>
          </w:tcPr>
          <w:p w14:paraId="5E8423FA" w14:textId="77777777" w:rsidR="0088536F" w:rsidRPr="005362B1" w:rsidRDefault="0088536F" w:rsidP="00D9550E">
            <w:pPr>
              <w:spacing w:after="0"/>
              <w:jc w:val="center"/>
              <w:rPr>
                <w:color w:val="000000"/>
              </w:rPr>
            </w:pPr>
            <w:r w:rsidRPr="005362B1">
              <w:rPr>
                <w:color w:val="000000"/>
              </w:rPr>
              <w:t>405,782 (18.1%)</w:t>
            </w:r>
          </w:p>
        </w:tc>
        <w:tc>
          <w:tcPr>
            <w:tcW w:w="1795" w:type="dxa"/>
            <w:tcBorders>
              <w:top w:val="nil"/>
              <w:left w:val="nil"/>
              <w:bottom w:val="nil"/>
              <w:right w:val="nil"/>
            </w:tcBorders>
            <w:shd w:val="clear" w:color="auto" w:fill="auto"/>
            <w:noWrap/>
            <w:vAlign w:val="center"/>
            <w:hideMark/>
          </w:tcPr>
          <w:p w14:paraId="0E652795" w14:textId="77777777" w:rsidR="0088536F" w:rsidRPr="005362B1" w:rsidRDefault="0088536F" w:rsidP="00D9550E">
            <w:pPr>
              <w:spacing w:after="0"/>
              <w:jc w:val="center"/>
              <w:rPr>
                <w:color w:val="000000"/>
              </w:rPr>
            </w:pPr>
            <w:r w:rsidRPr="005362B1">
              <w:rPr>
                <w:color w:val="000000"/>
              </w:rPr>
              <w:t>225,779 (19.3%)</w:t>
            </w:r>
          </w:p>
        </w:tc>
      </w:tr>
      <w:tr w:rsidR="0088536F" w:rsidRPr="005362B1" w14:paraId="213ED98D" w14:textId="77777777" w:rsidTr="00D9550E">
        <w:trPr>
          <w:trHeight w:val="297"/>
        </w:trPr>
        <w:tc>
          <w:tcPr>
            <w:tcW w:w="862" w:type="dxa"/>
            <w:tcBorders>
              <w:top w:val="nil"/>
              <w:left w:val="nil"/>
              <w:bottom w:val="nil"/>
              <w:right w:val="nil"/>
            </w:tcBorders>
            <w:shd w:val="clear" w:color="auto" w:fill="auto"/>
            <w:noWrap/>
            <w:vAlign w:val="center"/>
            <w:hideMark/>
          </w:tcPr>
          <w:p w14:paraId="3F128AFD" w14:textId="77777777" w:rsidR="0088536F" w:rsidRPr="005362B1" w:rsidRDefault="0088536F" w:rsidP="00D9550E">
            <w:pPr>
              <w:spacing w:after="0"/>
              <w:jc w:val="center"/>
              <w:rPr>
                <w:color w:val="000000"/>
              </w:rPr>
            </w:pPr>
            <w:r w:rsidRPr="005362B1">
              <w:rPr>
                <w:color w:val="000000"/>
              </w:rPr>
              <w:t>1994</w:t>
            </w:r>
          </w:p>
        </w:tc>
        <w:tc>
          <w:tcPr>
            <w:tcW w:w="1795" w:type="dxa"/>
            <w:tcBorders>
              <w:top w:val="nil"/>
              <w:left w:val="nil"/>
              <w:bottom w:val="nil"/>
              <w:right w:val="nil"/>
            </w:tcBorders>
            <w:shd w:val="clear" w:color="auto" w:fill="auto"/>
            <w:noWrap/>
            <w:vAlign w:val="center"/>
            <w:hideMark/>
          </w:tcPr>
          <w:p w14:paraId="456AE048" w14:textId="77777777" w:rsidR="0088536F" w:rsidRPr="005362B1" w:rsidRDefault="0088536F" w:rsidP="00D9550E">
            <w:pPr>
              <w:spacing w:after="0"/>
              <w:jc w:val="center"/>
              <w:rPr>
                <w:color w:val="000000"/>
              </w:rPr>
            </w:pPr>
            <w:r w:rsidRPr="005362B1">
              <w:rPr>
                <w:color w:val="000000"/>
              </w:rPr>
              <w:t>96,563 (9.4%)</w:t>
            </w:r>
          </w:p>
        </w:tc>
        <w:tc>
          <w:tcPr>
            <w:tcW w:w="1795" w:type="dxa"/>
            <w:tcBorders>
              <w:top w:val="nil"/>
              <w:left w:val="nil"/>
              <w:bottom w:val="nil"/>
              <w:right w:val="nil"/>
            </w:tcBorders>
            <w:shd w:val="clear" w:color="auto" w:fill="auto"/>
            <w:noWrap/>
            <w:vAlign w:val="center"/>
            <w:hideMark/>
          </w:tcPr>
          <w:p w14:paraId="302AF1DD"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A8D7E9A" w14:textId="77777777" w:rsidR="0088536F" w:rsidRPr="005362B1" w:rsidRDefault="0088536F" w:rsidP="00D9550E">
            <w:pPr>
              <w:spacing w:after="0"/>
              <w:jc w:val="center"/>
              <w:rPr>
                <w:color w:val="000000"/>
              </w:rPr>
            </w:pPr>
            <w:r w:rsidRPr="005362B1">
              <w:rPr>
                <w:color w:val="000000"/>
              </w:rPr>
              <w:t>-</w:t>
            </w:r>
          </w:p>
        </w:tc>
      </w:tr>
      <w:tr w:rsidR="0088536F" w:rsidRPr="005362B1" w14:paraId="7F750A99" w14:textId="77777777" w:rsidTr="00D9550E">
        <w:trPr>
          <w:trHeight w:val="297"/>
        </w:trPr>
        <w:tc>
          <w:tcPr>
            <w:tcW w:w="862" w:type="dxa"/>
            <w:tcBorders>
              <w:top w:val="nil"/>
              <w:left w:val="nil"/>
              <w:bottom w:val="nil"/>
              <w:right w:val="nil"/>
            </w:tcBorders>
            <w:shd w:val="clear" w:color="auto" w:fill="auto"/>
            <w:noWrap/>
            <w:vAlign w:val="center"/>
            <w:hideMark/>
          </w:tcPr>
          <w:p w14:paraId="032CB697" w14:textId="77777777" w:rsidR="0088536F" w:rsidRPr="005362B1" w:rsidRDefault="0088536F" w:rsidP="00D9550E">
            <w:pPr>
              <w:spacing w:after="0"/>
              <w:jc w:val="center"/>
              <w:rPr>
                <w:color w:val="000000"/>
              </w:rPr>
            </w:pPr>
            <w:r w:rsidRPr="005362B1">
              <w:rPr>
                <w:color w:val="000000"/>
              </w:rPr>
              <w:t>1995</w:t>
            </w:r>
          </w:p>
        </w:tc>
        <w:tc>
          <w:tcPr>
            <w:tcW w:w="1795" w:type="dxa"/>
            <w:tcBorders>
              <w:top w:val="nil"/>
              <w:left w:val="nil"/>
              <w:bottom w:val="nil"/>
              <w:right w:val="nil"/>
            </w:tcBorders>
            <w:shd w:val="clear" w:color="auto" w:fill="auto"/>
            <w:noWrap/>
            <w:vAlign w:val="center"/>
            <w:hideMark/>
          </w:tcPr>
          <w:p w14:paraId="65657374" w14:textId="77777777" w:rsidR="0088536F" w:rsidRPr="005362B1" w:rsidRDefault="0088536F" w:rsidP="00D9550E">
            <w:pPr>
              <w:spacing w:after="0"/>
              <w:jc w:val="center"/>
              <w:rPr>
                <w:color w:val="000000"/>
              </w:rPr>
            </w:pPr>
            <w:r w:rsidRPr="005362B1">
              <w:rPr>
                <w:color w:val="000000"/>
              </w:rPr>
              <w:t>120,710 (10%)</w:t>
            </w:r>
          </w:p>
        </w:tc>
        <w:tc>
          <w:tcPr>
            <w:tcW w:w="1795" w:type="dxa"/>
            <w:tcBorders>
              <w:top w:val="nil"/>
              <w:left w:val="nil"/>
              <w:bottom w:val="nil"/>
              <w:right w:val="nil"/>
            </w:tcBorders>
            <w:shd w:val="clear" w:color="auto" w:fill="auto"/>
            <w:noWrap/>
            <w:vAlign w:val="center"/>
            <w:hideMark/>
          </w:tcPr>
          <w:p w14:paraId="000B169E"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46F5DFA" w14:textId="77777777" w:rsidR="0088536F" w:rsidRPr="005362B1" w:rsidRDefault="0088536F" w:rsidP="00D9550E">
            <w:pPr>
              <w:spacing w:after="0"/>
              <w:jc w:val="center"/>
              <w:rPr>
                <w:color w:val="000000"/>
              </w:rPr>
            </w:pPr>
            <w:r w:rsidRPr="005362B1">
              <w:rPr>
                <w:color w:val="000000"/>
              </w:rPr>
              <w:t>-</w:t>
            </w:r>
          </w:p>
        </w:tc>
      </w:tr>
      <w:tr w:rsidR="0088536F" w:rsidRPr="005362B1" w14:paraId="16D5B7A1" w14:textId="77777777" w:rsidTr="00D9550E">
        <w:trPr>
          <w:trHeight w:val="297"/>
        </w:trPr>
        <w:tc>
          <w:tcPr>
            <w:tcW w:w="862" w:type="dxa"/>
            <w:tcBorders>
              <w:top w:val="nil"/>
              <w:left w:val="nil"/>
              <w:bottom w:val="nil"/>
              <w:right w:val="nil"/>
            </w:tcBorders>
            <w:shd w:val="clear" w:color="auto" w:fill="auto"/>
            <w:noWrap/>
            <w:vAlign w:val="center"/>
            <w:hideMark/>
          </w:tcPr>
          <w:p w14:paraId="482481B3" w14:textId="77777777" w:rsidR="0088536F" w:rsidRPr="005362B1" w:rsidRDefault="0088536F" w:rsidP="00D9550E">
            <w:pPr>
              <w:spacing w:after="0"/>
              <w:jc w:val="center"/>
              <w:rPr>
                <w:color w:val="000000"/>
              </w:rPr>
            </w:pPr>
            <w:r w:rsidRPr="005362B1">
              <w:rPr>
                <w:color w:val="000000"/>
              </w:rPr>
              <w:t>1996</w:t>
            </w:r>
          </w:p>
        </w:tc>
        <w:tc>
          <w:tcPr>
            <w:tcW w:w="1795" w:type="dxa"/>
            <w:tcBorders>
              <w:top w:val="nil"/>
              <w:left w:val="nil"/>
              <w:bottom w:val="nil"/>
              <w:right w:val="nil"/>
            </w:tcBorders>
            <w:shd w:val="clear" w:color="auto" w:fill="auto"/>
            <w:noWrap/>
            <w:vAlign w:val="center"/>
            <w:hideMark/>
          </w:tcPr>
          <w:p w14:paraId="3B907C15" w14:textId="77777777" w:rsidR="0088536F" w:rsidRPr="005362B1" w:rsidRDefault="0088536F" w:rsidP="00D9550E">
            <w:pPr>
              <w:spacing w:after="0"/>
              <w:jc w:val="center"/>
              <w:rPr>
                <w:color w:val="000000"/>
              </w:rPr>
            </w:pPr>
            <w:r w:rsidRPr="005362B1">
              <w:rPr>
                <w:color w:val="000000"/>
              </w:rPr>
              <w:t>84,535 (14.1%)</w:t>
            </w:r>
          </w:p>
        </w:tc>
        <w:tc>
          <w:tcPr>
            <w:tcW w:w="1795" w:type="dxa"/>
            <w:tcBorders>
              <w:top w:val="nil"/>
              <w:left w:val="nil"/>
              <w:bottom w:val="nil"/>
              <w:right w:val="nil"/>
            </w:tcBorders>
            <w:shd w:val="clear" w:color="auto" w:fill="auto"/>
            <w:noWrap/>
            <w:vAlign w:val="center"/>
            <w:hideMark/>
          </w:tcPr>
          <w:p w14:paraId="30F4F31E" w14:textId="77777777" w:rsidR="0088536F" w:rsidRPr="005362B1" w:rsidRDefault="0088536F" w:rsidP="00D9550E">
            <w:pPr>
              <w:spacing w:after="0"/>
              <w:jc w:val="center"/>
              <w:rPr>
                <w:color w:val="000000"/>
              </w:rPr>
            </w:pPr>
            <w:r w:rsidRPr="005362B1">
              <w:rPr>
                <w:color w:val="000000"/>
              </w:rPr>
              <w:t>538,153 (20%)</w:t>
            </w:r>
          </w:p>
        </w:tc>
        <w:tc>
          <w:tcPr>
            <w:tcW w:w="1795" w:type="dxa"/>
            <w:tcBorders>
              <w:top w:val="nil"/>
              <w:left w:val="nil"/>
              <w:bottom w:val="nil"/>
              <w:right w:val="nil"/>
            </w:tcBorders>
            <w:shd w:val="clear" w:color="auto" w:fill="auto"/>
            <w:noWrap/>
            <w:vAlign w:val="center"/>
            <w:hideMark/>
          </w:tcPr>
          <w:p w14:paraId="401F964C" w14:textId="77777777" w:rsidR="0088536F" w:rsidRPr="005362B1" w:rsidRDefault="0088536F" w:rsidP="00D9550E">
            <w:pPr>
              <w:spacing w:after="0"/>
              <w:jc w:val="center"/>
              <w:rPr>
                <w:color w:val="000000"/>
              </w:rPr>
            </w:pPr>
            <w:r w:rsidRPr="005362B1">
              <w:rPr>
                <w:color w:val="000000"/>
              </w:rPr>
              <w:t>319,416 (21.5%)</w:t>
            </w:r>
          </w:p>
        </w:tc>
      </w:tr>
      <w:tr w:rsidR="0088536F" w:rsidRPr="005362B1" w14:paraId="25AD9E3E" w14:textId="77777777" w:rsidTr="00D9550E">
        <w:trPr>
          <w:trHeight w:val="297"/>
        </w:trPr>
        <w:tc>
          <w:tcPr>
            <w:tcW w:w="862" w:type="dxa"/>
            <w:tcBorders>
              <w:top w:val="nil"/>
              <w:left w:val="nil"/>
              <w:bottom w:val="nil"/>
              <w:right w:val="nil"/>
            </w:tcBorders>
            <w:shd w:val="clear" w:color="auto" w:fill="auto"/>
            <w:noWrap/>
            <w:vAlign w:val="center"/>
            <w:hideMark/>
          </w:tcPr>
          <w:p w14:paraId="1FF2630C" w14:textId="77777777" w:rsidR="0088536F" w:rsidRPr="005362B1" w:rsidRDefault="0088536F" w:rsidP="00D9550E">
            <w:pPr>
              <w:spacing w:after="0"/>
              <w:jc w:val="center"/>
              <w:rPr>
                <w:color w:val="000000"/>
              </w:rPr>
            </w:pPr>
            <w:r w:rsidRPr="005362B1">
              <w:rPr>
                <w:color w:val="000000"/>
              </w:rPr>
              <w:t>1997</w:t>
            </w:r>
          </w:p>
        </w:tc>
        <w:tc>
          <w:tcPr>
            <w:tcW w:w="1795" w:type="dxa"/>
            <w:tcBorders>
              <w:top w:val="nil"/>
              <w:left w:val="nil"/>
              <w:bottom w:val="nil"/>
              <w:right w:val="nil"/>
            </w:tcBorders>
            <w:shd w:val="clear" w:color="auto" w:fill="auto"/>
            <w:noWrap/>
            <w:vAlign w:val="center"/>
            <w:hideMark/>
          </w:tcPr>
          <w:p w14:paraId="30CE88BF" w14:textId="77777777" w:rsidR="0088536F" w:rsidRPr="005362B1" w:rsidRDefault="0088536F" w:rsidP="00D9550E">
            <w:pPr>
              <w:spacing w:after="0"/>
              <w:jc w:val="center"/>
              <w:rPr>
                <w:color w:val="000000"/>
              </w:rPr>
            </w:pPr>
            <w:r w:rsidRPr="005362B1">
              <w:rPr>
                <w:color w:val="000000"/>
              </w:rPr>
              <w:t>104,647 (16.9%)</w:t>
            </w:r>
          </w:p>
        </w:tc>
        <w:tc>
          <w:tcPr>
            <w:tcW w:w="1795" w:type="dxa"/>
            <w:tcBorders>
              <w:top w:val="nil"/>
              <w:left w:val="nil"/>
              <w:bottom w:val="nil"/>
              <w:right w:val="nil"/>
            </w:tcBorders>
            <w:shd w:val="clear" w:color="auto" w:fill="auto"/>
            <w:noWrap/>
            <w:vAlign w:val="center"/>
            <w:hideMark/>
          </w:tcPr>
          <w:p w14:paraId="7E60C280"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112B4C4" w14:textId="77777777" w:rsidR="0088536F" w:rsidRPr="005362B1" w:rsidRDefault="0088536F" w:rsidP="00D9550E">
            <w:pPr>
              <w:spacing w:after="0"/>
              <w:jc w:val="center"/>
              <w:rPr>
                <w:color w:val="000000"/>
              </w:rPr>
            </w:pPr>
            <w:r w:rsidRPr="005362B1">
              <w:rPr>
                <w:color w:val="000000"/>
              </w:rPr>
              <w:t>-</w:t>
            </w:r>
          </w:p>
        </w:tc>
      </w:tr>
      <w:tr w:rsidR="0088536F" w:rsidRPr="005362B1" w14:paraId="4D489AB1" w14:textId="77777777" w:rsidTr="00D9550E">
        <w:trPr>
          <w:trHeight w:val="297"/>
        </w:trPr>
        <w:tc>
          <w:tcPr>
            <w:tcW w:w="862" w:type="dxa"/>
            <w:tcBorders>
              <w:top w:val="nil"/>
              <w:left w:val="nil"/>
              <w:bottom w:val="nil"/>
              <w:right w:val="nil"/>
            </w:tcBorders>
            <w:shd w:val="clear" w:color="auto" w:fill="auto"/>
            <w:noWrap/>
            <w:vAlign w:val="center"/>
            <w:hideMark/>
          </w:tcPr>
          <w:p w14:paraId="109C7E9A" w14:textId="77777777" w:rsidR="0088536F" w:rsidRPr="005362B1" w:rsidRDefault="0088536F" w:rsidP="00D9550E">
            <w:pPr>
              <w:spacing w:after="0"/>
              <w:jc w:val="center"/>
              <w:rPr>
                <w:color w:val="000000"/>
              </w:rPr>
            </w:pPr>
            <w:r w:rsidRPr="005362B1">
              <w:rPr>
                <w:color w:val="000000"/>
              </w:rPr>
              <w:t>1998</w:t>
            </w:r>
          </w:p>
        </w:tc>
        <w:tc>
          <w:tcPr>
            <w:tcW w:w="1795" w:type="dxa"/>
            <w:tcBorders>
              <w:top w:val="nil"/>
              <w:left w:val="nil"/>
              <w:bottom w:val="nil"/>
              <w:right w:val="nil"/>
            </w:tcBorders>
            <w:shd w:val="clear" w:color="auto" w:fill="auto"/>
            <w:noWrap/>
            <w:vAlign w:val="center"/>
            <w:hideMark/>
          </w:tcPr>
          <w:p w14:paraId="5EB197C2" w14:textId="77777777" w:rsidR="0088536F" w:rsidRPr="005362B1" w:rsidRDefault="0088536F" w:rsidP="00D9550E">
            <w:pPr>
              <w:spacing w:after="0"/>
              <w:jc w:val="center"/>
              <w:rPr>
                <w:color w:val="000000"/>
              </w:rPr>
            </w:pPr>
            <w:r w:rsidRPr="005362B1">
              <w:rPr>
                <w:color w:val="000000"/>
              </w:rPr>
              <w:t>125,877 (11.5%)</w:t>
            </w:r>
          </w:p>
        </w:tc>
        <w:tc>
          <w:tcPr>
            <w:tcW w:w="1795" w:type="dxa"/>
            <w:tcBorders>
              <w:top w:val="nil"/>
              <w:left w:val="nil"/>
              <w:bottom w:val="nil"/>
              <w:right w:val="nil"/>
            </w:tcBorders>
            <w:shd w:val="clear" w:color="auto" w:fill="auto"/>
            <w:noWrap/>
            <w:vAlign w:val="center"/>
            <w:hideMark/>
          </w:tcPr>
          <w:p w14:paraId="5E17E80F"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62E6795" w14:textId="77777777" w:rsidR="0088536F" w:rsidRPr="005362B1" w:rsidRDefault="0088536F" w:rsidP="00D9550E">
            <w:pPr>
              <w:spacing w:after="0"/>
              <w:jc w:val="center"/>
              <w:rPr>
                <w:color w:val="000000"/>
              </w:rPr>
            </w:pPr>
            <w:r w:rsidRPr="005362B1">
              <w:rPr>
                <w:color w:val="000000"/>
              </w:rPr>
              <w:t>-</w:t>
            </w:r>
          </w:p>
        </w:tc>
      </w:tr>
      <w:tr w:rsidR="0088536F" w:rsidRPr="005362B1" w14:paraId="2BAA9552" w14:textId="77777777" w:rsidTr="00D9550E">
        <w:trPr>
          <w:trHeight w:val="297"/>
        </w:trPr>
        <w:tc>
          <w:tcPr>
            <w:tcW w:w="862" w:type="dxa"/>
            <w:tcBorders>
              <w:top w:val="nil"/>
              <w:left w:val="nil"/>
              <w:bottom w:val="nil"/>
              <w:right w:val="nil"/>
            </w:tcBorders>
            <w:shd w:val="clear" w:color="auto" w:fill="auto"/>
            <w:noWrap/>
            <w:vAlign w:val="center"/>
            <w:hideMark/>
          </w:tcPr>
          <w:p w14:paraId="756350CA" w14:textId="77777777" w:rsidR="0088536F" w:rsidRPr="005362B1" w:rsidRDefault="0088536F" w:rsidP="00D9550E">
            <w:pPr>
              <w:spacing w:after="0"/>
              <w:jc w:val="center"/>
              <w:rPr>
                <w:color w:val="000000"/>
              </w:rPr>
            </w:pPr>
            <w:r w:rsidRPr="005362B1">
              <w:rPr>
                <w:color w:val="000000"/>
              </w:rPr>
              <w:t>1999</w:t>
            </w:r>
          </w:p>
        </w:tc>
        <w:tc>
          <w:tcPr>
            <w:tcW w:w="1795" w:type="dxa"/>
            <w:tcBorders>
              <w:top w:val="nil"/>
              <w:left w:val="nil"/>
              <w:bottom w:val="nil"/>
              <w:right w:val="nil"/>
            </w:tcBorders>
            <w:shd w:val="clear" w:color="auto" w:fill="auto"/>
            <w:noWrap/>
            <w:vAlign w:val="center"/>
            <w:hideMark/>
          </w:tcPr>
          <w:p w14:paraId="7E1F4313" w14:textId="77777777" w:rsidR="0088536F" w:rsidRPr="005362B1" w:rsidRDefault="0088536F" w:rsidP="00D9550E">
            <w:pPr>
              <w:spacing w:after="0"/>
              <w:jc w:val="center"/>
              <w:rPr>
                <w:color w:val="000000"/>
              </w:rPr>
            </w:pPr>
            <w:r w:rsidRPr="005362B1">
              <w:rPr>
                <w:color w:val="000000"/>
              </w:rPr>
              <w:t>91,480 (11.3%)</w:t>
            </w:r>
          </w:p>
        </w:tc>
        <w:tc>
          <w:tcPr>
            <w:tcW w:w="1795" w:type="dxa"/>
            <w:tcBorders>
              <w:top w:val="nil"/>
              <w:left w:val="nil"/>
              <w:bottom w:val="nil"/>
              <w:right w:val="nil"/>
            </w:tcBorders>
            <w:shd w:val="clear" w:color="auto" w:fill="auto"/>
            <w:noWrap/>
            <w:vAlign w:val="center"/>
            <w:hideMark/>
          </w:tcPr>
          <w:p w14:paraId="105D2D1C" w14:textId="77777777" w:rsidR="0088536F" w:rsidRPr="005362B1" w:rsidRDefault="0088536F" w:rsidP="00D9550E">
            <w:pPr>
              <w:spacing w:after="0"/>
              <w:jc w:val="center"/>
              <w:rPr>
                <w:color w:val="000000"/>
              </w:rPr>
            </w:pPr>
            <w:r w:rsidRPr="005362B1">
              <w:rPr>
                <w:color w:val="000000"/>
              </w:rPr>
              <w:t>306,413 (12.6%)</w:t>
            </w:r>
          </w:p>
        </w:tc>
        <w:tc>
          <w:tcPr>
            <w:tcW w:w="1795" w:type="dxa"/>
            <w:tcBorders>
              <w:top w:val="nil"/>
              <w:left w:val="nil"/>
              <w:bottom w:val="nil"/>
              <w:right w:val="nil"/>
            </w:tcBorders>
            <w:shd w:val="clear" w:color="auto" w:fill="auto"/>
            <w:noWrap/>
            <w:vAlign w:val="center"/>
            <w:hideMark/>
          </w:tcPr>
          <w:p w14:paraId="619852BA" w14:textId="77777777" w:rsidR="0088536F" w:rsidRPr="005362B1" w:rsidRDefault="0088536F" w:rsidP="00D9550E">
            <w:pPr>
              <w:spacing w:after="0"/>
              <w:jc w:val="center"/>
              <w:rPr>
                <w:color w:val="000000"/>
              </w:rPr>
            </w:pPr>
            <w:r w:rsidRPr="005362B1">
              <w:rPr>
                <w:color w:val="000000"/>
              </w:rPr>
              <w:t>166,639 (11.2%)</w:t>
            </w:r>
          </w:p>
        </w:tc>
      </w:tr>
      <w:tr w:rsidR="0088536F" w:rsidRPr="005362B1" w14:paraId="148F2FDB" w14:textId="77777777" w:rsidTr="00D9550E">
        <w:trPr>
          <w:trHeight w:val="297"/>
        </w:trPr>
        <w:tc>
          <w:tcPr>
            <w:tcW w:w="862" w:type="dxa"/>
            <w:tcBorders>
              <w:top w:val="nil"/>
              <w:left w:val="nil"/>
              <w:bottom w:val="nil"/>
              <w:right w:val="nil"/>
            </w:tcBorders>
            <w:shd w:val="clear" w:color="auto" w:fill="auto"/>
            <w:noWrap/>
            <w:vAlign w:val="center"/>
            <w:hideMark/>
          </w:tcPr>
          <w:p w14:paraId="4A2F25E8" w14:textId="77777777" w:rsidR="0088536F" w:rsidRPr="005362B1" w:rsidRDefault="0088536F" w:rsidP="00D9550E">
            <w:pPr>
              <w:spacing w:after="0"/>
              <w:jc w:val="center"/>
              <w:rPr>
                <w:color w:val="000000"/>
              </w:rPr>
            </w:pPr>
            <w:r w:rsidRPr="005362B1">
              <w:rPr>
                <w:color w:val="000000"/>
              </w:rPr>
              <w:t>2000</w:t>
            </w:r>
          </w:p>
        </w:tc>
        <w:tc>
          <w:tcPr>
            <w:tcW w:w="1795" w:type="dxa"/>
            <w:tcBorders>
              <w:top w:val="nil"/>
              <w:left w:val="nil"/>
              <w:bottom w:val="nil"/>
              <w:right w:val="nil"/>
            </w:tcBorders>
            <w:shd w:val="clear" w:color="auto" w:fill="auto"/>
            <w:noWrap/>
            <w:vAlign w:val="center"/>
            <w:hideMark/>
          </w:tcPr>
          <w:p w14:paraId="0DCE1B30" w14:textId="77777777" w:rsidR="0088536F" w:rsidRPr="005362B1" w:rsidRDefault="0088536F" w:rsidP="00D9550E">
            <w:pPr>
              <w:spacing w:after="0"/>
              <w:jc w:val="center"/>
              <w:rPr>
                <w:color w:val="000000"/>
              </w:rPr>
            </w:pPr>
            <w:r w:rsidRPr="005362B1">
              <w:rPr>
                <w:color w:val="000000"/>
              </w:rPr>
              <w:t>54,316 (14.5%)</w:t>
            </w:r>
          </w:p>
        </w:tc>
        <w:tc>
          <w:tcPr>
            <w:tcW w:w="1795" w:type="dxa"/>
            <w:tcBorders>
              <w:top w:val="nil"/>
              <w:left w:val="nil"/>
              <w:bottom w:val="nil"/>
              <w:right w:val="nil"/>
            </w:tcBorders>
            <w:shd w:val="clear" w:color="auto" w:fill="auto"/>
            <w:noWrap/>
            <w:vAlign w:val="center"/>
            <w:hideMark/>
          </w:tcPr>
          <w:p w14:paraId="36F5B51D"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0B31E79D" w14:textId="77777777" w:rsidR="0088536F" w:rsidRPr="005362B1" w:rsidRDefault="0088536F" w:rsidP="00D9550E">
            <w:pPr>
              <w:spacing w:after="0"/>
              <w:jc w:val="center"/>
              <w:rPr>
                <w:color w:val="000000"/>
              </w:rPr>
            </w:pPr>
            <w:r w:rsidRPr="005362B1">
              <w:rPr>
                <w:color w:val="000000"/>
              </w:rPr>
              <w:t>-</w:t>
            </w:r>
          </w:p>
        </w:tc>
      </w:tr>
      <w:tr w:rsidR="0088536F" w:rsidRPr="005362B1" w14:paraId="4E97F45F" w14:textId="77777777" w:rsidTr="00D9550E">
        <w:trPr>
          <w:trHeight w:val="297"/>
        </w:trPr>
        <w:tc>
          <w:tcPr>
            <w:tcW w:w="862" w:type="dxa"/>
            <w:tcBorders>
              <w:top w:val="nil"/>
              <w:left w:val="nil"/>
              <w:bottom w:val="nil"/>
              <w:right w:val="nil"/>
            </w:tcBorders>
            <w:shd w:val="clear" w:color="auto" w:fill="auto"/>
            <w:noWrap/>
            <w:vAlign w:val="center"/>
            <w:hideMark/>
          </w:tcPr>
          <w:p w14:paraId="542B926A" w14:textId="77777777" w:rsidR="0088536F" w:rsidRPr="005362B1" w:rsidRDefault="0088536F" w:rsidP="00D9550E">
            <w:pPr>
              <w:spacing w:after="0"/>
              <w:jc w:val="center"/>
              <w:rPr>
                <w:color w:val="000000"/>
              </w:rPr>
            </w:pPr>
            <w:r w:rsidRPr="005362B1">
              <w:rPr>
                <w:color w:val="000000"/>
              </w:rPr>
              <w:t>2001</w:t>
            </w:r>
          </w:p>
        </w:tc>
        <w:tc>
          <w:tcPr>
            <w:tcW w:w="1795" w:type="dxa"/>
            <w:tcBorders>
              <w:top w:val="nil"/>
              <w:left w:val="nil"/>
              <w:bottom w:val="nil"/>
              <w:right w:val="nil"/>
            </w:tcBorders>
            <w:shd w:val="clear" w:color="auto" w:fill="auto"/>
            <w:noWrap/>
            <w:vAlign w:val="center"/>
            <w:hideMark/>
          </w:tcPr>
          <w:p w14:paraId="269CCCA5" w14:textId="77777777" w:rsidR="0088536F" w:rsidRPr="005362B1" w:rsidRDefault="0088536F" w:rsidP="00D9550E">
            <w:pPr>
              <w:spacing w:after="0"/>
              <w:jc w:val="center"/>
              <w:rPr>
                <w:color w:val="000000"/>
              </w:rPr>
            </w:pPr>
            <w:r w:rsidRPr="005362B1">
              <w:rPr>
                <w:color w:val="000000"/>
              </w:rPr>
              <w:t>33,841 (18.1%)</w:t>
            </w:r>
          </w:p>
        </w:tc>
        <w:tc>
          <w:tcPr>
            <w:tcW w:w="1795" w:type="dxa"/>
            <w:tcBorders>
              <w:top w:val="nil"/>
              <w:left w:val="nil"/>
              <w:bottom w:val="nil"/>
              <w:right w:val="nil"/>
            </w:tcBorders>
            <w:shd w:val="clear" w:color="auto" w:fill="auto"/>
            <w:noWrap/>
            <w:vAlign w:val="center"/>
            <w:hideMark/>
          </w:tcPr>
          <w:p w14:paraId="68638B23" w14:textId="77777777" w:rsidR="0088536F" w:rsidRPr="005362B1" w:rsidRDefault="0088536F" w:rsidP="00D9550E">
            <w:pPr>
              <w:spacing w:after="0"/>
              <w:jc w:val="center"/>
              <w:rPr>
                <w:color w:val="000000"/>
              </w:rPr>
            </w:pPr>
            <w:r w:rsidRPr="005362B1">
              <w:rPr>
                <w:color w:val="000000"/>
              </w:rPr>
              <w:t>257,614 (20.4%)</w:t>
            </w:r>
          </w:p>
        </w:tc>
        <w:tc>
          <w:tcPr>
            <w:tcW w:w="1795" w:type="dxa"/>
            <w:tcBorders>
              <w:top w:val="nil"/>
              <w:left w:val="nil"/>
              <w:bottom w:val="nil"/>
              <w:right w:val="nil"/>
            </w:tcBorders>
            <w:shd w:val="clear" w:color="auto" w:fill="auto"/>
            <w:noWrap/>
            <w:vAlign w:val="center"/>
            <w:hideMark/>
          </w:tcPr>
          <w:p w14:paraId="4DDDBC91" w14:textId="77777777" w:rsidR="0088536F" w:rsidRPr="005362B1" w:rsidRDefault="0088536F" w:rsidP="00D9550E">
            <w:pPr>
              <w:spacing w:after="0"/>
              <w:jc w:val="center"/>
              <w:rPr>
                <w:color w:val="000000"/>
              </w:rPr>
            </w:pPr>
            <w:r w:rsidRPr="005362B1">
              <w:rPr>
                <w:color w:val="000000"/>
              </w:rPr>
              <w:t>158,424 (18%)</w:t>
            </w:r>
          </w:p>
        </w:tc>
      </w:tr>
      <w:tr w:rsidR="0088536F" w:rsidRPr="005362B1" w14:paraId="386B016A" w14:textId="77777777" w:rsidTr="00D9550E">
        <w:trPr>
          <w:trHeight w:val="297"/>
        </w:trPr>
        <w:tc>
          <w:tcPr>
            <w:tcW w:w="862" w:type="dxa"/>
            <w:tcBorders>
              <w:top w:val="nil"/>
              <w:left w:val="nil"/>
              <w:bottom w:val="nil"/>
              <w:right w:val="nil"/>
            </w:tcBorders>
            <w:shd w:val="clear" w:color="auto" w:fill="auto"/>
            <w:noWrap/>
            <w:vAlign w:val="center"/>
            <w:hideMark/>
          </w:tcPr>
          <w:p w14:paraId="3686B75B" w14:textId="77777777" w:rsidR="0088536F" w:rsidRPr="005362B1" w:rsidRDefault="0088536F" w:rsidP="00D9550E">
            <w:pPr>
              <w:spacing w:after="0"/>
              <w:jc w:val="center"/>
              <w:rPr>
                <w:color w:val="000000"/>
              </w:rPr>
            </w:pPr>
            <w:r w:rsidRPr="005362B1">
              <w:rPr>
                <w:color w:val="000000"/>
              </w:rPr>
              <w:t>2002</w:t>
            </w:r>
          </w:p>
        </w:tc>
        <w:tc>
          <w:tcPr>
            <w:tcW w:w="1795" w:type="dxa"/>
            <w:tcBorders>
              <w:top w:val="nil"/>
              <w:left w:val="nil"/>
              <w:bottom w:val="nil"/>
              <w:right w:val="nil"/>
            </w:tcBorders>
            <w:shd w:val="clear" w:color="auto" w:fill="auto"/>
            <w:noWrap/>
            <w:vAlign w:val="center"/>
            <w:hideMark/>
          </w:tcPr>
          <w:p w14:paraId="6934E58A" w14:textId="77777777" w:rsidR="0088536F" w:rsidRPr="005362B1" w:rsidRDefault="0088536F" w:rsidP="00D9550E">
            <w:pPr>
              <w:spacing w:after="0"/>
              <w:jc w:val="center"/>
              <w:rPr>
                <w:color w:val="000000"/>
              </w:rPr>
            </w:pPr>
            <w:r w:rsidRPr="005362B1">
              <w:rPr>
                <w:color w:val="000000"/>
              </w:rPr>
              <w:t>51,903 (17%)</w:t>
            </w:r>
          </w:p>
        </w:tc>
        <w:tc>
          <w:tcPr>
            <w:tcW w:w="1795" w:type="dxa"/>
            <w:tcBorders>
              <w:top w:val="nil"/>
              <w:left w:val="nil"/>
              <w:bottom w:val="nil"/>
              <w:right w:val="nil"/>
            </w:tcBorders>
            <w:shd w:val="clear" w:color="auto" w:fill="auto"/>
            <w:noWrap/>
            <w:vAlign w:val="center"/>
            <w:hideMark/>
          </w:tcPr>
          <w:p w14:paraId="2D56C3EA"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74A6A73F" w14:textId="77777777" w:rsidR="0088536F" w:rsidRPr="005362B1" w:rsidRDefault="0088536F" w:rsidP="00D9550E">
            <w:pPr>
              <w:spacing w:after="0"/>
              <w:jc w:val="center"/>
              <w:rPr>
                <w:color w:val="000000"/>
              </w:rPr>
            </w:pPr>
            <w:r w:rsidRPr="005362B1">
              <w:rPr>
                <w:color w:val="000000"/>
              </w:rPr>
              <w:t>-</w:t>
            </w:r>
          </w:p>
        </w:tc>
      </w:tr>
      <w:tr w:rsidR="0088536F" w:rsidRPr="005362B1" w14:paraId="64C07AC1" w14:textId="77777777" w:rsidTr="00D9550E">
        <w:trPr>
          <w:trHeight w:val="297"/>
        </w:trPr>
        <w:tc>
          <w:tcPr>
            <w:tcW w:w="862" w:type="dxa"/>
            <w:tcBorders>
              <w:top w:val="nil"/>
              <w:left w:val="nil"/>
              <w:bottom w:val="nil"/>
              <w:right w:val="nil"/>
            </w:tcBorders>
            <w:shd w:val="clear" w:color="auto" w:fill="auto"/>
            <w:noWrap/>
            <w:vAlign w:val="center"/>
            <w:hideMark/>
          </w:tcPr>
          <w:p w14:paraId="7C221E24" w14:textId="77777777" w:rsidR="0088536F" w:rsidRPr="005362B1" w:rsidRDefault="0088536F" w:rsidP="00D9550E">
            <w:pPr>
              <w:spacing w:after="0"/>
              <w:jc w:val="center"/>
              <w:rPr>
                <w:color w:val="000000"/>
              </w:rPr>
            </w:pPr>
            <w:r w:rsidRPr="005362B1">
              <w:rPr>
                <w:color w:val="000000"/>
              </w:rPr>
              <w:t>2003</w:t>
            </w:r>
          </w:p>
        </w:tc>
        <w:tc>
          <w:tcPr>
            <w:tcW w:w="1795" w:type="dxa"/>
            <w:tcBorders>
              <w:top w:val="nil"/>
              <w:left w:val="nil"/>
              <w:bottom w:val="nil"/>
              <w:right w:val="nil"/>
            </w:tcBorders>
            <w:shd w:val="clear" w:color="auto" w:fill="auto"/>
            <w:noWrap/>
            <w:vAlign w:val="center"/>
            <w:hideMark/>
          </w:tcPr>
          <w:p w14:paraId="43EB34BA" w14:textId="77777777" w:rsidR="0088536F" w:rsidRPr="005362B1" w:rsidRDefault="0088536F" w:rsidP="00D9550E">
            <w:pPr>
              <w:spacing w:after="0"/>
              <w:jc w:val="center"/>
              <w:rPr>
                <w:color w:val="000000"/>
              </w:rPr>
            </w:pPr>
            <w:r w:rsidRPr="005362B1">
              <w:rPr>
                <w:color w:val="000000"/>
              </w:rPr>
              <w:t>59,952 (15%)</w:t>
            </w:r>
          </w:p>
        </w:tc>
        <w:tc>
          <w:tcPr>
            <w:tcW w:w="1795" w:type="dxa"/>
            <w:tcBorders>
              <w:top w:val="nil"/>
              <w:left w:val="nil"/>
              <w:bottom w:val="nil"/>
              <w:right w:val="nil"/>
            </w:tcBorders>
            <w:shd w:val="clear" w:color="auto" w:fill="auto"/>
            <w:noWrap/>
            <w:vAlign w:val="center"/>
            <w:hideMark/>
          </w:tcPr>
          <w:p w14:paraId="3152A1E8" w14:textId="77777777" w:rsidR="0088536F" w:rsidRPr="005362B1" w:rsidRDefault="0088536F" w:rsidP="00D9550E">
            <w:pPr>
              <w:spacing w:after="0"/>
              <w:jc w:val="center"/>
              <w:rPr>
                <w:color w:val="000000"/>
              </w:rPr>
            </w:pPr>
            <w:r w:rsidRPr="005362B1">
              <w:rPr>
                <w:color w:val="000000"/>
              </w:rPr>
              <w:t>297,402 (15%)</w:t>
            </w:r>
          </w:p>
        </w:tc>
        <w:tc>
          <w:tcPr>
            <w:tcW w:w="1795" w:type="dxa"/>
            <w:tcBorders>
              <w:top w:val="nil"/>
              <w:left w:val="nil"/>
              <w:bottom w:val="nil"/>
              <w:right w:val="nil"/>
            </w:tcBorders>
            <w:shd w:val="clear" w:color="auto" w:fill="auto"/>
            <w:noWrap/>
            <w:vAlign w:val="center"/>
            <w:hideMark/>
          </w:tcPr>
          <w:p w14:paraId="4A1A0F0E" w14:textId="77777777" w:rsidR="0088536F" w:rsidRPr="005362B1" w:rsidRDefault="0088536F" w:rsidP="00D9550E">
            <w:pPr>
              <w:spacing w:after="0"/>
              <w:jc w:val="center"/>
              <w:rPr>
                <w:color w:val="000000"/>
              </w:rPr>
            </w:pPr>
            <w:r w:rsidRPr="005362B1">
              <w:rPr>
                <w:color w:val="000000"/>
              </w:rPr>
              <w:t>159,749 (12.9%)</w:t>
            </w:r>
          </w:p>
        </w:tc>
      </w:tr>
      <w:tr w:rsidR="0088536F" w:rsidRPr="005362B1" w14:paraId="01770569" w14:textId="77777777" w:rsidTr="00D9550E">
        <w:trPr>
          <w:trHeight w:val="297"/>
        </w:trPr>
        <w:tc>
          <w:tcPr>
            <w:tcW w:w="862" w:type="dxa"/>
            <w:tcBorders>
              <w:top w:val="nil"/>
              <w:left w:val="nil"/>
              <w:bottom w:val="nil"/>
              <w:right w:val="nil"/>
            </w:tcBorders>
            <w:shd w:val="clear" w:color="auto" w:fill="auto"/>
            <w:noWrap/>
            <w:vAlign w:val="center"/>
            <w:hideMark/>
          </w:tcPr>
          <w:p w14:paraId="473222D1" w14:textId="77777777" w:rsidR="0088536F" w:rsidRPr="005362B1" w:rsidRDefault="0088536F" w:rsidP="00D9550E">
            <w:pPr>
              <w:spacing w:after="0"/>
              <w:jc w:val="center"/>
              <w:rPr>
                <w:color w:val="000000"/>
              </w:rPr>
            </w:pPr>
            <w:r w:rsidRPr="005362B1">
              <w:rPr>
                <w:color w:val="000000"/>
              </w:rPr>
              <w:t>2004</w:t>
            </w:r>
          </w:p>
        </w:tc>
        <w:tc>
          <w:tcPr>
            <w:tcW w:w="1795" w:type="dxa"/>
            <w:tcBorders>
              <w:top w:val="nil"/>
              <w:left w:val="nil"/>
              <w:bottom w:val="nil"/>
              <w:right w:val="nil"/>
            </w:tcBorders>
            <w:shd w:val="clear" w:color="auto" w:fill="auto"/>
            <w:noWrap/>
            <w:vAlign w:val="center"/>
            <w:hideMark/>
          </w:tcPr>
          <w:p w14:paraId="696E8A8F" w14:textId="77777777" w:rsidR="0088536F" w:rsidRPr="005362B1" w:rsidRDefault="0088536F" w:rsidP="00D9550E">
            <w:pPr>
              <w:spacing w:after="0"/>
              <w:jc w:val="center"/>
              <w:rPr>
                <w:color w:val="000000"/>
              </w:rPr>
            </w:pPr>
            <w:r w:rsidRPr="005362B1">
              <w:rPr>
                <w:color w:val="000000"/>
              </w:rPr>
              <w:t>53,109 (11.8%)</w:t>
            </w:r>
          </w:p>
        </w:tc>
        <w:tc>
          <w:tcPr>
            <w:tcW w:w="1795" w:type="dxa"/>
            <w:tcBorders>
              <w:top w:val="nil"/>
              <w:left w:val="nil"/>
              <w:bottom w:val="nil"/>
              <w:right w:val="nil"/>
            </w:tcBorders>
            <w:shd w:val="clear" w:color="auto" w:fill="auto"/>
            <w:noWrap/>
            <w:vAlign w:val="center"/>
            <w:hideMark/>
          </w:tcPr>
          <w:p w14:paraId="50C67999"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933C0C4" w14:textId="77777777" w:rsidR="0088536F" w:rsidRPr="005362B1" w:rsidRDefault="0088536F" w:rsidP="00D9550E">
            <w:pPr>
              <w:spacing w:after="0"/>
              <w:jc w:val="center"/>
              <w:rPr>
                <w:color w:val="000000"/>
              </w:rPr>
            </w:pPr>
            <w:r w:rsidRPr="005362B1">
              <w:rPr>
                <w:color w:val="000000"/>
              </w:rPr>
              <w:t>-</w:t>
            </w:r>
          </w:p>
        </w:tc>
      </w:tr>
      <w:tr w:rsidR="0088536F" w:rsidRPr="005362B1" w14:paraId="39E2C0C4" w14:textId="77777777" w:rsidTr="00D9550E">
        <w:trPr>
          <w:trHeight w:val="297"/>
        </w:trPr>
        <w:tc>
          <w:tcPr>
            <w:tcW w:w="862" w:type="dxa"/>
            <w:tcBorders>
              <w:top w:val="nil"/>
              <w:left w:val="nil"/>
              <w:bottom w:val="nil"/>
              <w:right w:val="nil"/>
            </w:tcBorders>
            <w:shd w:val="clear" w:color="auto" w:fill="auto"/>
            <w:noWrap/>
            <w:vAlign w:val="center"/>
            <w:hideMark/>
          </w:tcPr>
          <w:p w14:paraId="4E173754" w14:textId="77777777" w:rsidR="0088536F" w:rsidRPr="005362B1" w:rsidRDefault="0088536F" w:rsidP="00D9550E">
            <w:pPr>
              <w:spacing w:after="0"/>
              <w:jc w:val="center"/>
              <w:rPr>
                <w:color w:val="000000"/>
              </w:rPr>
            </w:pPr>
            <w:r w:rsidRPr="005362B1">
              <w:rPr>
                <w:color w:val="000000"/>
              </w:rPr>
              <w:t>2005</w:t>
            </w:r>
          </w:p>
        </w:tc>
        <w:tc>
          <w:tcPr>
            <w:tcW w:w="1795" w:type="dxa"/>
            <w:tcBorders>
              <w:top w:val="nil"/>
              <w:left w:val="nil"/>
              <w:bottom w:val="nil"/>
              <w:right w:val="nil"/>
            </w:tcBorders>
            <w:shd w:val="clear" w:color="auto" w:fill="auto"/>
            <w:noWrap/>
            <w:vAlign w:val="center"/>
            <w:hideMark/>
          </w:tcPr>
          <w:p w14:paraId="6BB27578" w14:textId="77777777" w:rsidR="0088536F" w:rsidRPr="005362B1" w:rsidRDefault="0088536F" w:rsidP="00D9550E">
            <w:pPr>
              <w:spacing w:after="0"/>
              <w:jc w:val="center"/>
              <w:rPr>
                <w:color w:val="000000"/>
              </w:rPr>
            </w:pPr>
            <w:r w:rsidRPr="005362B1">
              <w:rPr>
                <w:color w:val="000000"/>
              </w:rPr>
              <w:t>29,864 (21.4%)</w:t>
            </w:r>
          </w:p>
        </w:tc>
        <w:tc>
          <w:tcPr>
            <w:tcW w:w="1795" w:type="dxa"/>
            <w:tcBorders>
              <w:top w:val="nil"/>
              <w:left w:val="nil"/>
              <w:bottom w:val="nil"/>
              <w:right w:val="nil"/>
            </w:tcBorders>
            <w:shd w:val="clear" w:color="auto" w:fill="auto"/>
            <w:noWrap/>
            <w:vAlign w:val="center"/>
            <w:hideMark/>
          </w:tcPr>
          <w:p w14:paraId="38516DBC" w14:textId="77777777" w:rsidR="0088536F" w:rsidRPr="005362B1" w:rsidRDefault="0088536F" w:rsidP="00D9550E">
            <w:pPr>
              <w:spacing w:after="0"/>
              <w:jc w:val="center"/>
              <w:rPr>
                <w:color w:val="000000"/>
              </w:rPr>
            </w:pPr>
            <w:r w:rsidRPr="005362B1">
              <w:rPr>
                <w:color w:val="000000"/>
              </w:rPr>
              <w:t>308,175 (26.2%)</w:t>
            </w:r>
          </w:p>
        </w:tc>
        <w:tc>
          <w:tcPr>
            <w:tcW w:w="1795" w:type="dxa"/>
            <w:tcBorders>
              <w:top w:val="nil"/>
              <w:left w:val="nil"/>
              <w:bottom w:val="nil"/>
              <w:right w:val="nil"/>
            </w:tcBorders>
            <w:shd w:val="clear" w:color="auto" w:fill="auto"/>
            <w:noWrap/>
            <w:vAlign w:val="center"/>
            <w:hideMark/>
          </w:tcPr>
          <w:p w14:paraId="26EBA9ED" w14:textId="77777777" w:rsidR="0088536F" w:rsidRPr="005362B1" w:rsidRDefault="0088536F" w:rsidP="00D9550E">
            <w:pPr>
              <w:spacing w:after="0"/>
              <w:jc w:val="center"/>
              <w:rPr>
                <w:color w:val="000000"/>
              </w:rPr>
            </w:pPr>
            <w:r w:rsidRPr="005362B1">
              <w:rPr>
                <w:color w:val="000000"/>
              </w:rPr>
              <w:t>139,895 (20.8%)</w:t>
            </w:r>
          </w:p>
        </w:tc>
      </w:tr>
      <w:tr w:rsidR="0088536F" w:rsidRPr="005362B1" w14:paraId="36FD18E8" w14:textId="77777777" w:rsidTr="00D9550E">
        <w:trPr>
          <w:trHeight w:val="297"/>
        </w:trPr>
        <w:tc>
          <w:tcPr>
            <w:tcW w:w="862" w:type="dxa"/>
            <w:tcBorders>
              <w:top w:val="nil"/>
              <w:left w:val="nil"/>
              <w:bottom w:val="nil"/>
              <w:right w:val="nil"/>
            </w:tcBorders>
            <w:shd w:val="clear" w:color="auto" w:fill="auto"/>
            <w:noWrap/>
            <w:vAlign w:val="center"/>
            <w:hideMark/>
          </w:tcPr>
          <w:p w14:paraId="4B09E69C" w14:textId="77777777" w:rsidR="0088536F" w:rsidRPr="005362B1" w:rsidRDefault="0088536F" w:rsidP="00D9550E">
            <w:pPr>
              <w:spacing w:after="0"/>
              <w:jc w:val="center"/>
              <w:rPr>
                <w:color w:val="000000"/>
              </w:rPr>
            </w:pPr>
            <w:r w:rsidRPr="005362B1">
              <w:rPr>
                <w:color w:val="000000"/>
              </w:rPr>
              <w:t>2006</w:t>
            </w:r>
          </w:p>
        </w:tc>
        <w:tc>
          <w:tcPr>
            <w:tcW w:w="1795" w:type="dxa"/>
            <w:tcBorders>
              <w:top w:val="nil"/>
              <w:left w:val="nil"/>
              <w:bottom w:val="nil"/>
              <w:right w:val="nil"/>
            </w:tcBorders>
            <w:shd w:val="clear" w:color="auto" w:fill="auto"/>
            <w:noWrap/>
            <w:vAlign w:val="center"/>
            <w:hideMark/>
          </w:tcPr>
          <w:p w14:paraId="55E0CC7B" w14:textId="77777777" w:rsidR="0088536F" w:rsidRPr="005362B1" w:rsidRDefault="0088536F" w:rsidP="00D9550E">
            <w:pPr>
              <w:spacing w:after="0"/>
              <w:jc w:val="center"/>
              <w:rPr>
                <w:color w:val="000000"/>
              </w:rPr>
            </w:pPr>
            <w:r w:rsidRPr="005362B1">
              <w:rPr>
                <w:color w:val="000000"/>
              </w:rPr>
              <w:t>34,316 (19.7%)</w:t>
            </w:r>
          </w:p>
        </w:tc>
        <w:tc>
          <w:tcPr>
            <w:tcW w:w="1795" w:type="dxa"/>
            <w:tcBorders>
              <w:top w:val="nil"/>
              <w:left w:val="nil"/>
              <w:bottom w:val="nil"/>
              <w:right w:val="nil"/>
            </w:tcBorders>
            <w:shd w:val="clear" w:color="auto" w:fill="auto"/>
            <w:noWrap/>
            <w:vAlign w:val="center"/>
            <w:hideMark/>
          </w:tcPr>
          <w:p w14:paraId="2C117469"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34AB9EEF" w14:textId="77777777" w:rsidR="0088536F" w:rsidRPr="005362B1" w:rsidRDefault="0088536F" w:rsidP="00D9550E">
            <w:pPr>
              <w:spacing w:after="0"/>
              <w:jc w:val="center"/>
              <w:rPr>
                <w:color w:val="000000"/>
              </w:rPr>
            </w:pPr>
            <w:r w:rsidRPr="005362B1">
              <w:rPr>
                <w:color w:val="000000"/>
              </w:rPr>
              <w:t>-</w:t>
            </w:r>
          </w:p>
        </w:tc>
      </w:tr>
      <w:tr w:rsidR="0088536F" w:rsidRPr="005362B1" w14:paraId="3763B9D7" w14:textId="77777777" w:rsidTr="00D9550E">
        <w:trPr>
          <w:trHeight w:val="297"/>
        </w:trPr>
        <w:tc>
          <w:tcPr>
            <w:tcW w:w="862" w:type="dxa"/>
            <w:tcBorders>
              <w:top w:val="nil"/>
              <w:left w:val="nil"/>
              <w:bottom w:val="nil"/>
              <w:right w:val="nil"/>
            </w:tcBorders>
            <w:shd w:val="clear" w:color="auto" w:fill="auto"/>
            <w:noWrap/>
            <w:vAlign w:val="center"/>
            <w:hideMark/>
          </w:tcPr>
          <w:p w14:paraId="26B14D35" w14:textId="77777777" w:rsidR="0088536F" w:rsidRPr="005362B1" w:rsidRDefault="0088536F" w:rsidP="00D9550E">
            <w:pPr>
              <w:spacing w:after="0"/>
              <w:jc w:val="center"/>
              <w:rPr>
                <w:color w:val="000000"/>
              </w:rPr>
            </w:pPr>
            <w:r w:rsidRPr="005362B1">
              <w:rPr>
                <w:color w:val="000000"/>
              </w:rPr>
              <w:t>2007</w:t>
            </w:r>
          </w:p>
        </w:tc>
        <w:tc>
          <w:tcPr>
            <w:tcW w:w="1795" w:type="dxa"/>
            <w:tcBorders>
              <w:top w:val="nil"/>
              <w:left w:val="nil"/>
              <w:bottom w:val="nil"/>
              <w:right w:val="nil"/>
            </w:tcBorders>
            <w:shd w:val="clear" w:color="auto" w:fill="auto"/>
            <w:noWrap/>
            <w:vAlign w:val="center"/>
            <w:hideMark/>
          </w:tcPr>
          <w:p w14:paraId="7AEBA452" w14:textId="77777777" w:rsidR="0088536F" w:rsidRPr="005362B1" w:rsidRDefault="0088536F" w:rsidP="00D9550E">
            <w:pPr>
              <w:spacing w:after="0"/>
              <w:jc w:val="center"/>
              <w:rPr>
                <w:color w:val="000000"/>
              </w:rPr>
            </w:pPr>
            <w:r w:rsidRPr="005362B1">
              <w:rPr>
                <w:color w:val="000000"/>
              </w:rPr>
              <w:t>34,994 (14%)</w:t>
            </w:r>
          </w:p>
        </w:tc>
        <w:tc>
          <w:tcPr>
            <w:tcW w:w="1795" w:type="dxa"/>
            <w:tcBorders>
              <w:top w:val="nil"/>
              <w:left w:val="nil"/>
              <w:bottom w:val="nil"/>
              <w:right w:val="nil"/>
            </w:tcBorders>
            <w:shd w:val="clear" w:color="auto" w:fill="auto"/>
            <w:noWrap/>
            <w:vAlign w:val="center"/>
            <w:hideMark/>
          </w:tcPr>
          <w:p w14:paraId="3D0BD53A" w14:textId="77777777" w:rsidR="0088536F" w:rsidRPr="005362B1" w:rsidRDefault="0088536F" w:rsidP="00D9550E">
            <w:pPr>
              <w:spacing w:after="0"/>
              <w:jc w:val="center"/>
              <w:rPr>
                <w:color w:val="000000"/>
              </w:rPr>
            </w:pPr>
            <w:r w:rsidRPr="005362B1">
              <w:rPr>
                <w:color w:val="000000"/>
              </w:rPr>
              <w:t>232,035 (13.9%)</w:t>
            </w:r>
          </w:p>
        </w:tc>
        <w:tc>
          <w:tcPr>
            <w:tcW w:w="1795" w:type="dxa"/>
            <w:tcBorders>
              <w:top w:val="nil"/>
              <w:left w:val="nil"/>
              <w:bottom w:val="nil"/>
              <w:right w:val="nil"/>
            </w:tcBorders>
            <w:shd w:val="clear" w:color="auto" w:fill="auto"/>
            <w:noWrap/>
            <w:vAlign w:val="center"/>
            <w:hideMark/>
          </w:tcPr>
          <w:p w14:paraId="09FFDA3B" w14:textId="77777777" w:rsidR="0088536F" w:rsidRPr="005362B1" w:rsidRDefault="0088536F" w:rsidP="00D9550E">
            <w:pPr>
              <w:spacing w:after="0"/>
              <w:jc w:val="center"/>
              <w:rPr>
                <w:color w:val="000000"/>
              </w:rPr>
            </w:pPr>
            <w:r w:rsidRPr="005362B1">
              <w:rPr>
                <w:color w:val="000000"/>
              </w:rPr>
              <w:t>192,306 (17.5%)</w:t>
            </w:r>
          </w:p>
        </w:tc>
      </w:tr>
      <w:tr w:rsidR="0088536F" w:rsidRPr="005362B1" w14:paraId="5A6A3DB2" w14:textId="77777777" w:rsidTr="00D9550E">
        <w:trPr>
          <w:trHeight w:val="297"/>
        </w:trPr>
        <w:tc>
          <w:tcPr>
            <w:tcW w:w="862" w:type="dxa"/>
            <w:tcBorders>
              <w:top w:val="nil"/>
              <w:left w:val="nil"/>
              <w:bottom w:val="nil"/>
              <w:right w:val="nil"/>
            </w:tcBorders>
            <w:shd w:val="clear" w:color="auto" w:fill="auto"/>
            <w:noWrap/>
            <w:vAlign w:val="center"/>
            <w:hideMark/>
          </w:tcPr>
          <w:p w14:paraId="07DD2D9F" w14:textId="77777777" w:rsidR="0088536F" w:rsidRPr="005362B1" w:rsidRDefault="0088536F" w:rsidP="00D9550E">
            <w:pPr>
              <w:spacing w:after="0"/>
              <w:jc w:val="center"/>
              <w:rPr>
                <w:color w:val="000000"/>
              </w:rPr>
            </w:pPr>
            <w:r w:rsidRPr="005362B1">
              <w:rPr>
                <w:color w:val="000000"/>
              </w:rPr>
              <w:t>2008</w:t>
            </w:r>
          </w:p>
        </w:tc>
        <w:tc>
          <w:tcPr>
            <w:tcW w:w="1795" w:type="dxa"/>
            <w:tcBorders>
              <w:top w:val="nil"/>
              <w:left w:val="nil"/>
              <w:bottom w:val="nil"/>
              <w:right w:val="nil"/>
            </w:tcBorders>
            <w:shd w:val="clear" w:color="auto" w:fill="auto"/>
            <w:noWrap/>
            <w:vAlign w:val="center"/>
            <w:hideMark/>
          </w:tcPr>
          <w:p w14:paraId="4B2BEF4C" w14:textId="77777777" w:rsidR="0088536F" w:rsidRPr="005362B1" w:rsidRDefault="0088536F" w:rsidP="00D9550E">
            <w:pPr>
              <w:spacing w:after="0"/>
              <w:jc w:val="center"/>
              <w:rPr>
                <w:color w:val="000000"/>
              </w:rPr>
            </w:pPr>
            <w:r w:rsidRPr="005362B1">
              <w:rPr>
                <w:color w:val="000000"/>
              </w:rPr>
              <w:t>26,881 (22.8%)</w:t>
            </w:r>
          </w:p>
        </w:tc>
        <w:tc>
          <w:tcPr>
            <w:tcW w:w="1795" w:type="dxa"/>
            <w:tcBorders>
              <w:top w:val="nil"/>
              <w:left w:val="nil"/>
              <w:bottom w:val="nil"/>
              <w:right w:val="nil"/>
            </w:tcBorders>
            <w:shd w:val="clear" w:color="auto" w:fill="auto"/>
            <w:noWrap/>
            <w:vAlign w:val="center"/>
            <w:hideMark/>
          </w:tcPr>
          <w:p w14:paraId="6F881BD6"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3A0C9CA" w14:textId="77777777" w:rsidR="0088536F" w:rsidRPr="005362B1" w:rsidRDefault="0088536F" w:rsidP="00D9550E">
            <w:pPr>
              <w:spacing w:after="0"/>
              <w:jc w:val="center"/>
              <w:rPr>
                <w:color w:val="000000"/>
              </w:rPr>
            </w:pPr>
            <w:r w:rsidRPr="005362B1">
              <w:rPr>
                <w:color w:val="000000"/>
              </w:rPr>
              <w:t>-</w:t>
            </w:r>
          </w:p>
        </w:tc>
      </w:tr>
      <w:tr w:rsidR="0088536F" w:rsidRPr="005362B1" w14:paraId="43C8360A" w14:textId="77777777" w:rsidTr="00D9550E">
        <w:trPr>
          <w:trHeight w:val="297"/>
        </w:trPr>
        <w:tc>
          <w:tcPr>
            <w:tcW w:w="862" w:type="dxa"/>
            <w:tcBorders>
              <w:top w:val="nil"/>
              <w:left w:val="nil"/>
              <w:bottom w:val="nil"/>
              <w:right w:val="nil"/>
            </w:tcBorders>
            <w:shd w:val="clear" w:color="auto" w:fill="auto"/>
            <w:noWrap/>
            <w:vAlign w:val="center"/>
            <w:hideMark/>
          </w:tcPr>
          <w:p w14:paraId="38CDC469" w14:textId="77777777" w:rsidR="0088536F" w:rsidRPr="005362B1" w:rsidRDefault="0088536F" w:rsidP="00D9550E">
            <w:pPr>
              <w:spacing w:after="0"/>
              <w:jc w:val="center"/>
              <w:rPr>
                <w:color w:val="000000"/>
              </w:rPr>
            </w:pPr>
            <w:r w:rsidRPr="005362B1">
              <w:rPr>
                <w:color w:val="000000"/>
              </w:rPr>
              <w:t>2009</w:t>
            </w:r>
          </w:p>
        </w:tc>
        <w:tc>
          <w:tcPr>
            <w:tcW w:w="1795" w:type="dxa"/>
            <w:tcBorders>
              <w:top w:val="nil"/>
              <w:left w:val="nil"/>
              <w:bottom w:val="nil"/>
              <w:right w:val="nil"/>
            </w:tcBorders>
            <w:shd w:val="clear" w:color="auto" w:fill="auto"/>
            <w:noWrap/>
            <w:vAlign w:val="center"/>
            <w:hideMark/>
          </w:tcPr>
          <w:p w14:paraId="48F4B574" w14:textId="77777777" w:rsidR="0088536F" w:rsidRPr="005362B1" w:rsidRDefault="0088536F" w:rsidP="00D9550E">
            <w:pPr>
              <w:spacing w:after="0"/>
              <w:jc w:val="center"/>
              <w:rPr>
                <w:color w:val="000000"/>
              </w:rPr>
            </w:pPr>
            <w:r w:rsidRPr="005362B1">
              <w:rPr>
                <w:color w:val="000000"/>
              </w:rPr>
              <w:t>68,395 (13.8%)</w:t>
            </w:r>
          </w:p>
        </w:tc>
        <w:tc>
          <w:tcPr>
            <w:tcW w:w="1795" w:type="dxa"/>
            <w:tcBorders>
              <w:top w:val="nil"/>
              <w:left w:val="nil"/>
              <w:bottom w:val="nil"/>
              <w:right w:val="nil"/>
            </w:tcBorders>
            <w:shd w:val="clear" w:color="auto" w:fill="auto"/>
            <w:noWrap/>
            <w:vAlign w:val="center"/>
            <w:hideMark/>
          </w:tcPr>
          <w:p w14:paraId="6EE1FDA7" w14:textId="77777777" w:rsidR="0088536F" w:rsidRPr="005362B1" w:rsidRDefault="0088536F" w:rsidP="00D9550E">
            <w:pPr>
              <w:spacing w:after="0"/>
              <w:jc w:val="center"/>
              <w:rPr>
                <w:color w:val="000000"/>
              </w:rPr>
            </w:pPr>
            <w:r w:rsidRPr="005362B1">
              <w:rPr>
                <w:color w:val="000000"/>
              </w:rPr>
              <w:t>752,651 (30.3%)</w:t>
            </w:r>
          </w:p>
        </w:tc>
        <w:tc>
          <w:tcPr>
            <w:tcW w:w="1795" w:type="dxa"/>
            <w:tcBorders>
              <w:top w:val="nil"/>
              <w:left w:val="nil"/>
              <w:bottom w:val="nil"/>
              <w:right w:val="nil"/>
            </w:tcBorders>
            <w:shd w:val="clear" w:color="auto" w:fill="auto"/>
            <w:noWrap/>
            <w:vAlign w:val="center"/>
            <w:hideMark/>
          </w:tcPr>
          <w:p w14:paraId="6ECCD9B0" w14:textId="77777777" w:rsidR="0088536F" w:rsidRPr="005362B1" w:rsidRDefault="0088536F" w:rsidP="00D9550E">
            <w:pPr>
              <w:spacing w:after="0"/>
              <w:jc w:val="center"/>
              <w:rPr>
                <w:color w:val="000000"/>
              </w:rPr>
            </w:pPr>
            <w:r w:rsidRPr="005362B1">
              <w:rPr>
                <w:color w:val="000000"/>
              </w:rPr>
              <w:t>573,603 (28.6%)</w:t>
            </w:r>
          </w:p>
        </w:tc>
      </w:tr>
      <w:tr w:rsidR="0088536F" w:rsidRPr="005362B1" w14:paraId="2F2C655D" w14:textId="77777777" w:rsidTr="00D9550E">
        <w:trPr>
          <w:trHeight w:val="297"/>
        </w:trPr>
        <w:tc>
          <w:tcPr>
            <w:tcW w:w="862" w:type="dxa"/>
            <w:tcBorders>
              <w:top w:val="nil"/>
              <w:left w:val="nil"/>
              <w:bottom w:val="nil"/>
              <w:right w:val="nil"/>
            </w:tcBorders>
            <w:shd w:val="clear" w:color="auto" w:fill="auto"/>
            <w:noWrap/>
            <w:vAlign w:val="center"/>
            <w:hideMark/>
          </w:tcPr>
          <w:p w14:paraId="72CDF645" w14:textId="77777777" w:rsidR="0088536F" w:rsidRPr="005362B1" w:rsidRDefault="0088536F" w:rsidP="00D9550E">
            <w:pPr>
              <w:spacing w:after="0"/>
              <w:jc w:val="center"/>
              <w:rPr>
                <w:color w:val="000000"/>
              </w:rPr>
            </w:pPr>
            <w:r w:rsidRPr="005362B1">
              <w:rPr>
                <w:color w:val="000000"/>
              </w:rPr>
              <w:t>2010</w:t>
            </w:r>
          </w:p>
        </w:tc>
        <w:tc>
          <w:tcPr>
            <w:tcW w:w="1795" w:type="dxa"/>
            <w:tcBorders>
              <w:top w:val="nil"/>
              <w:left w:val="nil"/>
              <w:bottom w:val="nil"/>
              <w:right w:val="nil"/>
            </w:tcBorders>
            <w:shd w:val="clear" w:color="auto" w:fill="auto"/>
            <w:noWrap/>
            <w:vAlign w:val="center"/>
            <w:hideMark/>
          </w:tcPr>
          <w:p w14:paraId="626DB0B2" w14:textId="77777777" w:rsidR="0088536F" w:rsidRPr="005362B1" w:rsidRDefault="0088536F" w:rsidP="00D9550E">
            <w:pPr>
              <w:spacing w:after="0"/>
              <w:jc w:val="center"/>
              <w:rPr>
                <w:color w:val="000000"/>
              </w:rPr>
            </w:pPr>
            <w:r w:rsidRPr="005362B1">
              <w:rPr>
                <w:color w:val="000000"/>
              </w:rPr>
              <w:t>86,725 (13.8%)</w:t>
            </w:r>
          </w:p>
        </w:tc>
        <w:tc>
          <w:tcPr>
            <w:tcW w:w="1795" w:type="dxa"/>
            <w:tcBorders>
              <w:top w:val="nil"/>
              <w:left w:val="nil"/>
              <w:bottom w:val="nil"/>
              <w:right w:val="nil"/>
            </w:tcBorders>
            <w:shd w:val="clear" w:color="auto" w:fill="auto"/>
            <w:noWrap/>
            <w:vAlign w:val="center"/>
            <w:hideMark/>
          </w:tcPr>
          <w:p w14:paraId="252091C7"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6D855575" w14:textId="77777777" w:rsidR="0088536F" w:rsidRPr="005362B1" w:rsidRDefault="0088536F" w:rsidP="00D9550E">
            <w:pPr>
              <w:spacing w:after="0"/>
              <w:jc w:val="center"/>
              <w:rPr>
                <w:color w:val="000000"/>
              </w:rPr>
            </w:pPr>
            <w:r w:rsidRPr="005362B1">
              <w:rPr>
                <w:color w:val="000000"/>
              </w:rPr>
              <w:t>-</w:t>
            </w:r>
          </w:p>
        </w:tc>
      </w:tr>
      <w:tr w:rsidR="0088536F" w:rsidRPr="005362B1" w14:paraId="14966C5F" w14:textId="77777777" w:rsidTr="00D9550E">
        <w:trPr>
          <w:trHeight w:val="297"/>
        </w:trPr>
        <w:tc>
          <w:tcPr>
            <w:tcW w:w="862" w:type="dxa"/>
            <w:tcBorders>
              <w:top w:val="nil"/>
              <w:left w:val="nil"/>
              <w:bottom w:val="nil"/>
              <w:right w:val="nil"/>
            </w:tcBorders>
            <w:shd w:val="clear" w:color="auto" w:fill="auto"/>
            <w:noWrap/>
            <w:vAlign w:val="center"/>
            <w:hideMark/>
          </w:tcPr>
          <w:p w14:paraId="55395E00" w14:textId="77777777" w:rsidR="0088536F" w:rsidRPr="005362B1" w:rsidRDefault="0088536F" w:rsidP="00D9550E">
            <w:pPr>
              <w:spacing w:after="0"/>
              <w:jc w:val="center"/>
              <w:rPr>
                <w:color w:val="000000"/>
              </w:rPr>
            </w:pPr>
            <w:r w:rsidRPr="005362B1">
              <w:rPr>
                <w:color w:val="000000"/>
              </w:rPr>
              <w:t>2011</w:t>
            </w:r>
          </w:p>
        </w:tc>
        <w:tc>
          <w:tcPr>
            <w:tcW w:w="1795" w:type="dxa"/>
            <w:tcBorders>
              <w:top w:val="nil"/>
              <w:left w:val="nil"/>
              <w:bottom w:val="nil"/>
              <w:right w:val="nil"/>
            </w:tcBorders>
            <w:shd w:val="clear" w:color="auto" w:fill="auto"/>
            <w:noWrap/>
            <w:vAlign w:val="center"/>
            <w:hideMark/>
          </w:tcPr>
          <w:p w14:paraId="14D80F34" w14:textId="77777777" w:rsidR="0088536F" w:rsidRPr="005362B1" w:rsidRDefault="0088536F" w:rsidP="00D9550E">
            <w:pPr>
              <w:spacing w:after="0"/>
              <w:jc w:val="center"/>
              <w:rPr>
                <w:color w:val="000000"/>
              </w:rPr>
            </w:pPr>
            <w:r w:rsidRPr="005362B1">
              <w:rPr>
                <w:color w:val="000000"/>
              </w:rPr>
              <w:t>93,743 (14.1%)</w:t>
            </w:r>
          </w:p>
        </w:tc>
        <w:tc>
          <w:tcPr>
            <w:tcW w:w="1795" w:type="dxa"/>
            <w:tcBorders>
              <w:top w:val="nil"/>
              <w:left w:val="nil"/>
              <w:bottom w:val="nil"/>
              <w:right w:val="nil"/>
            </w:tcBorders>
            <w:shd w:val="clear" w:color="auto" w:fill="auto"/>
            <w:noWrap/>
            <w:vAlign w:val="center"/>
            <w:hideMark/>
          </w:tcPr>
          <w:p w14:paraId="3FCBF244" w14:textId="77777777" w:rsidR="0088536F" w:rsidRPr="005362B1" w:rsidRDefault="0088536F" w:rsidP="00D9550E">
            <w:pPr>
              <w:spacing w:after="0"/>
              <w:jc w:val="center"/>
              <w:rPr>
                <w:color w:val="000000"/>
              </w:rPr>
            </w:pPr>
            <w:r w:rsidRPr="005362B1">
              <w:rPr>
                <w:color w:val="000000"/>
              </w:rPr>
              <w:t>500,975 (13.6%)</w:t>
            </w:r>
          </w:p>
        </w:tc>
        <w:tc>
          <w:tcPr>
            <w:tcW w:w="1795" w:type="dxa"/>
            <w:tcBorders>
              <w:top w:val="nil"/>
              <w:left w:val="nil"/>
              <w:bottom w:val="nil"/>
              <w:right w:val="nil"/>
            </w:tcBorders>
            <w:shd w:val="clear" w:color="auto" w:fill="auto"/>
            <w:noWrap/>
            <w:vAlign w:val="center"/>
            <w:hideMark/>
          </w:tcPr>
          <w:p w14:paraId="0E19F346" w14:textId="77777777" w:rsidR="0088536F" w:rsidRPr="005362B1" w:rsidRDefault="0088536F" w:rsidP="00D9550E">
            <w:pPr>
              <w:spacing w:after="0"/>
              <w:jc w:val="center"/>
              <w:rPr>
                <w:color w:val="000000"/>
              </w:rPr>
            </w:pPr>
            <w:r w:rsidRPr="005362B1">
              <w:rPr>
                <w:color w:val="000000"/>
              </w:rPr>
              <w:t>348,035 (17.7%)</w:t>
            </w:r>
          </w:p>
        </w:tc>
      </w:tr>
      <w:tr w:rsidR="0088536F" w:rsidRPr="005362B1" w14:paraId="46E31732" w14:textId="77777777" w:rsidTr="00D9550E">
        <w:trPr>
          <w:trHeight w:val="297"/>
        </w:trPr>
        <w:tc>
          <w:tcPr>
            <w:tcW w:w="862" w:type="dxa"/>
            <w:tcBorders>
              <w:top w:val="nil"/>
              <w:left w:val="nil"/>
              <w:bottom w:val="nil"/>
              <w:right w:val="nil"/>
            </w:tcBorders>
            <w:shd w:val="clear" w:color="auto" w:fill="auto"/>
            <w:noWrap/>
            <w:vAlign w:val="center"/>
            <w:hideMark/>
          </w:tcPr>
          <w:p w14:paraId="69C824DE" w14:textId="77777777" w:rsidR="0088536F" w:rsidRPr="005362B1" w:rsidRDefault="0088536F" w:rsidP="00D9550E">
            <w:pPr>
              <w:spacing w:after="0"/>
              <w:jc w:val="center"/>
              <w:rPr>
                <w:color w:val="000000"/>
              </w:rPr>
            </w:pPr>
            <w:r w:rsidRPr="005362B1">
              <w:rPr>
                <w:color w:val="000000"/>
              </w:rPr>
              <w:t>2012</w:t>
            </w:r>
          </w:p>
        </w:tc>
        <w:tc>
          <w:tcPr>
            <w:tcW w:w="1795" w:type="dxa"/>
            <w:tcBorders>
              <w:top w:val="nil"/>
              <w:left w:val="nil"/>
              <w:bottom w:val="nil"/>
              <w:right w:val="nil"/>
            </w:tcBorders>
            <w:shd w:val="clear" w:color="auto" w:fill="auto"/>
            <w:noWrap/>
            <w:vAlign w:val="center"/>
            <w:hideMark/>
          </w:tcPr>
          <w:p w14:paraId="3E3B46DE" w14:textId="77777777" w:rsidR="0088536F" w:rsidRPr="005362B1" w:rsidRDefault="0088536F" w:rsidP="00D9550E">
            <w:pPr>
              <w:spacing w:after="0"/>
              <w:jc w:val="center"/>
              <w:rPr>
                <w:color w:val="000000"/>
              </w:rPr>
            </w:pPr>
            <w:r w:rsidRPr="005362B1">
              <w:rPr>
                <w:color w:val="000000"/>
              </w:rPr>
              <w:t>63,768 (14.8%)</w:t>
            </w:r>
          </w:p>
        </w:tc>
        <w:tc>
          <w:tcPr>
            <w:tcW w:w="1795" w:type="dxa"/>
            <w:tcBorders>
              <w:top w:val="nil"/>
              <w:left w:val="nil"/>
              <w:bottom w:val="nil"/>
              <w:right w:val="nil"/>
            </w:tcBorders>
            <w:shd w:val="clear" w:color="auto" w:fill="auto"/>
            <w:noWrap/>
            <w:vAlign w:val="center"/>
            <w:hideMark/>
          </w:tcPr>
          <w:p w14:paraId="031A93E9"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DA8FC48" w14:textId="77777777" w:rsidR="0088536F" w:rsidRPr="005362B1" w:rsidRDefault="0088536F" w:rsidP="00D9550E">
            <w:pPr>
              <w:spacing w:after="0"/>
              <w:jc w:val="center"/>
              <w:rPr>
                <w:color w:val="000000"/>
              </w:rPr>
            </w:pPr>
            <w:r w:rsidRPr="005362B1">
              <w:rPr>
                <w:color w:val="000000"/>
              </w:rPr>
              <w:t>-</w:t>
            </w:r>
          </w:p>
        </w:tc>
      </w:tr>
      <w:tr w:rsidR="0088536F" w:rsidRPr="005362B1" w14:paraId="09EA6C55" w14:textId="77777777" w:rsidTr="00D9550E">
        <w:trPr>
          <w:trHeight w:val="297"/>
        </w:trPr>
        <w:tc>
          <w:tcPr>
            <w:tcW w:w="862" w:type="dxa"/>
            <w:tcBorders>
              <w:top w:val="nil"/>
              <w:left w:val="nil"/>
              <w:bottom w:val="nil"/>
              <w:right w:val="nil"/>
            </w:tcBorders>
            <w:shd w:val="clear" w:color="auto" w:fill="auto"/>
            <w:noWrap/>
            <w:vAlign w:val="center"/>
            <w:hideMark/>
          </w:tcPr>
          <w:p w14:paraId="10FDBD1F" w14:textId="77777777" w:rsidR="0088536F" w:rsidRPr="005362B1" w:rsidRDefault="0088536F" w:rsidP="00D9550E">
            <w:pPr>
              <w:spacing w:after="0"/>
              <w:jc w:val="center"/>
              <w:rPr>
                <w:color w:val="000000"/>
              </w:rPr>
            </w:pPr>
            <w:r w:rsidRPr="005362B1">
              <w:rPr>
                <w:color w:val="000000"/>
              </w:rPr>
              <w:t>2013</w:t>
            </w:r>
          </w:p>
        </w:tc>
        <w:tc>
          <w:tcPr>
            <w:tcW w:w="1795" w:type="dxa"/>
            <w:tcBorders>
              <w:top w:val="nil"/>
              <w:left w:val="nil"/>
              <w:bottom w:val="nil"/>
              <w:right w:val="nil"/>
            </w:tcBorders>
            <w:shd w:val="clear" w:color="auto" w:fill="auto"/>
            <w:noWrap/>
            <w:vAlign w:val="center"/>
            <w:hideMark/>
          </w:tcPr>
          <w:p w14:paraId="714D0D93" w14:textId="77777777" w:rsidR="0088536F" w:rsidRPr="005362B1" w:rsidRDefault="0088536F" w:rsidP="00D9550E">
            <w:pPr>
              <w:spacing w:after="0"/>
              <w:jc w:val="center"/>
              <w:rPr>
                <w:color w:val="000000"/>
              </w:rPr>
            </w:pPr>
            <w:r w:rsidRPr="005362B1">
              <w:rPr>
                <w:color w:val="000000"/>
              </w:rPr>
              <w:t>48,553 (16.2%)</w:t>
            </w:r>
          </w:p>
        </w:tc>
        <w:tc>
          <w:tcPr>
            <w:tcW w:w="1795" w:type="dxa"/>
            <w:tcBorders>
              <w:top w:val="nil"/>
              <w:left w:val="nil"/>
              <w:bottom w:val="nil"/>
              <w:right w:val="nil"/>
            </w:tcBorders>
            <w:shd w:val="clear" w:color="auto" w:fill="auto"/>
            <w:noWrap/>
            <w:vAlign w:val="center"/>
            <w:hideMark/>
          </w:tcPr>
          <w:p w14:paraId="340EACE6" w14:textId="77777777" w:rsidR="0088536F" w:rsidRPr="005362B1" w:rsidRDefault="0088536F" w:rsidP="00D9550E">
            <w:pPr>
              <w:spacing w:after="0"/>
              <w:jc w:val="center"/>
              <w:rPr>
                <w:color w:val="000000"/>
              </w:rPr>
            </w:pPr>
            <w:r w:rsidRPr="005362B1">
              <w:rPr>
                <w:color w:val="000000"/>
              </w:rPr>
              <w:t>506,362 (14.8%)</w:t>
            </w:r>
          </w:p>
        </w:tc>
        <w:tc>
          <w:tcPr>
            <w:tcW w:w="1795" w:type="dxa"/>
            <w:tcBorders>
              <w:top w:val="nil"/>
              <w:left w:val="nil"/>
              <w:bottom w:val="nil"/>
              <w:right w:val="nil"/>
            </w:tcBorders>
            <w:shd w:val="clear" w:color="auto" w:fill="auto"/>
            <w:noWrap/>
            <w:vAlign w:val="center"/>
            <w:hideMark/>
          </w:tcPr>
          <w:p w14:paraId="320BCDFF" w14:textId="77777777" w:rsidR="0088536F" w:rsidRPr="005362B1" w:rsidRDefault="0088536F" w:rsidP="00D9550E">
            <w:pPr>
              <w:spacing w:after="0"/>
              <w:jc w:val="center"/>
              <w:rPr>
                <w:color w:val="000000"/>
              </w:rPr>
            </w:pPr>
            <w:r w:rsidRPr="005362B1">
              <w:rPr>
                <w:color w:val="000000"/>
              </w:rPr>
              <w:t>337,992 (15.2%)</w:t>
            </w:r>
          </w:p>
        </w:tc>
      </w:tr>
      <w:tr w:rsidR="0088536F" w:rsidRPr="005362B1" w14:paraId="31B46475" w14:textId="77777777" w:rsidTr="00D9550E">
        <w:trPr>
          <w:trHeight w:val="297"/>
        </w:trPr>
        <w:tc>
          <w:tcPr>
            <w:tcW w:w="862" w:type="dxa"/>
            <w:tcBorders>
              <w:top w:val="nil"/>
              <w:left w:val="nil"/>
              <w:bottom w:val="nil"/>
              <w:right w:val="nil"/>
            </w:tcBorders>
            <w:shd w:val="clear" w:color="auto" w:fill="auto"/>
            <w:noWrap/>
            <w:vAlign w:val="center"/>
            <w:hideMark/>
          </w:tcPr>
          <w:p w14:paraId="014AB14E" w14:textId="77777777" w:rsidR="0088536F" w:rsidRPr="005362B1" w:rsidRDefault="0088536F" w:rsidP="00D9550E">
            <w:pPr>
              <w:spacing w:after="0"/>
              <w:jc w:val="center"/>
              <w:rPr>
                <w:color w:val="000000"/>
              </w:rPr>
            </w:pPr>
            <w:r w:rsidRPr="005362B1">
              <w:rPr>
                <w:color w:val="000000"/>
              </w:rPr>
              <w:t>2014</w:t>
            </w:r>
          </w:p>
        </w:tc>
        <w:tc>
          <w:tcPr>
            <w:tcW w:w="1795" w:type="dxa"/>
            <w:tcBorders>
              <w:top w:val="nil"/>
              <w:left w:val="nil"/>
              <w:bottom w:val="nil"/>
              <w:right w:val="nil"/>
            </w:tcBorders>
            <w:shd w:val="clear" w:color="auto" w:fill="auto"/>
            <w:noWrap/>
            <w:vAlign w:val="center"/>
            <w:hideMark/>
          </w:tcPr>
          <w:p w14:paraId="2980A832" w14:textId="77777777" w:rsidR="0088536F" w:rsidRPr="005362B1" w:rsidRDefault="0088536F" w:rsidP="00D9550E">
            <w:pPr>
              <w:spacing w:after="0"/>
              <w:jc w:val="center"/>
              <w:rPr>
                <w:color w:val="000000"/>
              </w:rPr>
            </w:pPr>
            <w:r w:rsidRPr="005362B1">
              <w:rPr>
                <w:color w:val="000000"/>
              </w:rPr>
              <w:t>69,665 (14.3%)</w:t>
            </w:r>
          </w:p>
        </w:tc>
        <w:tc>
          <w:tcPr>
            <w:tcW w:w="1795" w:type="dxa"/>
            <w:tcBorders>
              <w:top w:val="nil"/>
              <w:left w:val="nil"/>
              <w:bottom w:val="nil"/>
              <w:right w:val="nil"/>
            </w:tcBorders>
            <w:shd w:val="clear" w:color="auto" w:fill="auto"/>
            <w:noWrap/>
            <w:vAlign w:val="center"/>
            <w:hideMark/>
          </w:tcPr>
          <w:p w14:paraId="47C15C1C"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5FF76A43" w14:textId="77777777" w:rsidR="0088536F" w:rsidRPr="005362B1" w:rsidRDefault="0088536F" w:rsidP="00D9550E">
            <w:pPr>
              <w:spacing w:after="0"/>
              <w:jc w:val="center"/>
              <w:rPr>
                <w:color w:val="000000"/>
              </w:rPr>
            </w:pPr>
            <w:r w:rsidRPr="005362B1">
              <w:rPr>
                <w:color w:val="000000"/>
              </w:rPr>
              <w:t>-</w:t>
            </w:r>
          </w:p>
        </w:tc>
      </w:tr>
      <w:tr w:rsidR="0088536F" w:rsidRPr="005362B1" w14:paraId="59092686" w14:textId="77777777" w:rsidTr="00D9550E">
        <w:trPr>
          <w:trHeight w:val="297"/>
        </w:trPr>
        <w:tc>
          <w:tcPr>
            <w:tcW w:w="862" w:type="dxa"/>
            <w:tcBorders>
              <w:top w:val="nil"/>
              <w:left w:val="nil"/>
              <w:bottom w:val="nil"/>
              <w:right w:val="nil"/>
            </w:tcBorders>
            <w:shd w:val="clear" w:color="auto" w:fill="auto"/>
            <w:noWrap/>
            <w:vAlign w:val="center"/>
            <w:hideMark/>
          </w:tcPr>
          <w:p w14:paraId="707EA75B" w14:textId="77777777" w:rsidR="0088536F" w:rsidRPr="005362B1" w:rsidRDefault="0088536F" w:rsidP="00D9550E">
            <w:pPr>
              <w:spacing w:after="0"/>
              <w:jc w:val="center"/>
              <w:rPr>
                <w:color w:val="000000"/>
              </w:rPr>
            </w:pPr>
            <w:r w:rsidRPr="005362B1">
              <w:rPr>
                <w:color w:val="000000"/>
              </w:rPr>
              <w:t>2015</w:t>
            </w:r>
          </w:p>
        </w:tc>
        <w:tc>
          <w:tcPr>
            <w:tcW w:w="1795" w:type="dxa"/>
            <w:tcBorders>
              <w:top w:val="nil"/>
              <w:left w:val="nil"/>
              <w:bottom w:val="nil"/>
              <w:right w:val="nil"/>
            </w:tcBorders>
            <w:shd w:val="clear" w:color="auto" w:fill="auto"/>
            <w:noWrap/>
            <w:vAlign w:val="center"/>
            <w:hideMark/>
          </w:tcPr>
          <w:p w14:paraId="45E73981" w14:textId="77777777" w:rsidR="0088536F" w:rsidRPr="005362B1" w:rsidRDefault="0088536F" w:rsidP="00D9550E">
            <w:pPr>
              <w:spacing w:after="0"/>
              <w:jc w:val="center"/>
              <w:rPr>
                <w:color w:val="000000"/>
              </w:rPr>
            </w:pPr>
            <w:r w:rsidRPr="005362B1">
              <w:rPr>
                <w:color w:val="000000"/>
              </w:rPr>
              <w:t>88,482 (15.9%)</w:t>
            </w:r>
          </w:p>
        </w:tc>
        <w:tc>
          <w:tcPr>
            <w:tcW w:w="1795" w:type="dxa"/>
            <w:tcBorders>
              <w:top w:val="nil"/>
              <w:left w:val="nil"/>
              <w:bottom w:val="nil"/>
              <w:right w:val="nil"/>
            </w:tcBorders>
            <w:shd w:val="clear" w:color="auto" w:fill="auto"/>
            <w:noWrap/>
            <w:vAlign w:val="center"/>
            <w:hideMark/>
          </w:tcPr>
          <w:p w14:paraId="5295F5FC" w14:textId="77777777" w:rsidR="0088536F" w:rsidRPr="005362B1" w:rsidRDefault="0088536F" w:rsidP="00D9550E">
            <w:pPr>
              <w:spacing w:after="0"/>
              <w:jc w:val="center"/>
              <w:rPr>
                <w:color w:val="000000"/>
              </w:rPr>
            </w:pPr>
            <w:r w:rsidRPr="005362B1">
              <w:rPr>
                <w:color w:val="000000"/>
              </w:rPr>
              <w:t>253,932 (10.5%)</w:t>
            </w:r>
          </w:p>
        </w:tc>
        <w:tc>
          <w:tcPr>
            <w:tcW w:w="1795" w:type="dxa"/>
            <w:tcBorders>
              <w:top w:val="nil"/>
              <w:left w:val="nil"/>
              <w:bottom w:val="nil"/>
              <w:right w:val="nil"/>
            </w:tcBorders>
            <w:shd w:val="clear" w:color="auto" w:fill="auto"/>
            <w:noWrap/>
            <w:vAlign w:val="center"/>
            <w:hideMark/>
          </w:tcPr>
          <w:p w14:paraId="5E0AA281" w14:textId="77777777" w:rsidR="0088536F" w:rsidRPr="005362B1" w:rsidRDefault="0088536F" w:rsidP="00D9550E">
            <w:pPr>
              <w:spacing w:after="0"/>
              <w:jc w:val="center"/>
              <w:rPr>
                <w:color w:val="000000"/>
              </w:rPr>
            </w:pPr>
            <w:r w:rsidRPr="005362B1">
              <w:rPr>
                <w:color w:val="000000"/>
              </w:rPr>
              <w:t>196,555 (12%)</w:t>
            </w:r>
          </w:p>
        </w:tc>
      </w:tr>
      <w:tr w:rsidR="0088536F" w:rsidRPr="005362B1" w14:paraId="1A713869" w14:textId="77777777" w:rsidTr="00D9550E">
        <w:trPr>
          <w:trHeight w:val="297"/>
        </w:trPr>
        <w:tc>
          <w:tcPr>
            <w:tcW w:w="862" w:type="dxa"/>
            <w:tcBorders>
              <w:top w:val="nil"/>
              <w:left w:val="nil"/>
              <w:bottom w:val="nil"/>
              <w:right w:val="nil"/>
            </w:tcBorders>
            <w:shd w:val="clear" w:color="auto" w:fill="auto"/>
            <w:noWrap/>
            <w:vAlign w:val="center"/>
            <w:hideMark/>
          </w:tcPr>
          <w:p w14:paraId="4F17BF97" w14:textId="77777777" w:rsidR="0088536F" w:rsidRPr="005362B1" w:rsidRDefault="0088536F" w:rsidP="00D9550E">
            <w:pPr>
              <w:spacing w:after="0"/>
              <w:jc w:val="center"/>
              <w:rPr>
                <w:color w:val="000000"/>
              </w:rPr>
            </w:pPr>
            <w:r w:rsidRPr="005362B1">
              <w:rPr>
                <w:color w:val="000000"/>
              </w:rPr>
              <w:t>2016</w:t>
            </w:r>
          </w:p>
        </w:tc>
        <w:tc>
          <w:tcPr>
            <w:tcW w:w="1795" w:type="dxa"/>
            <w:tcBorders>
              <w:top w:val="nil"/>
              <w:left w:val="nil"/>
              <w:bottom w:val="nil"/>
              <w:right w:val="nil"/>
            </w:tcBorders>
            <w:shd w:val="clear" w:color="auto" w:fill="auto"/>
            <w:noWrap/>
            <w:vAlign w:val="center"/>
            <w:hideMark/>
          </w:tcPr>
          <w:p w14:paraId="5D1DE6AF" w14:textId="77777777" w:rsidR="0088536F" w:rsidRPr="005362B1" w:rsidRDefault="0088536F" w:rsidP="00D9550E">
            <w:pPr>
              <w:spacing w:after="0"/>
              <w:jc w:val="center"/>
              <w:rPr>
                <w:color w:val="000000"/>
              </w:rPr>
            </w:pPr>
            <w:r w:rsidRPr="005362B1">
              <w:rPr>
                <w:color w:val="000000"/>
              </w:rPr>
              <w:t>83,887 (17.2%)</w:t>
            </w:r>
          </w:p>
        </w:tc>
        <w:tc>
          <w:tcPr>
            <w:tcW w:w="1795" w:type="dxa"/>
            <w:tcBorders>
              <w:top w:val="nil"/>
              <w:left w:val="nil"/>
              <w:bottom w:val="nil"/>
              <w:right w:val="nil"/>
            </w:tcBorders>
            <w:shd w:val="clear" w:color="auto" w:fill="auto"/>
            <w:noWrap/>
            <w:vAlign w:val="center"/>
            <w:hideMark/>
          </w:tcPr>
          <w:p w14:paraId="5F27B7D1"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11C3AA84" w14:textId="77777777" w:rsidR="0088536F" w:rsidRPr="005362B1" w:rsidRDefault="0088536F" w:rsidP="00D9550E">
            <w:pPr>
              <w:spacing w:after="0"/>
              <w:jc w:val="center"/>
              <w:rPr>
                <w:color w:val="000000"/>
              </w:rPr>
            </w:pPr>
            <w:r w:rsidRPr="005362B1">
              <w:rPr>
                <w:color w:val="000000"/>
              </w:rPr>
              <w:t>-</w:t>
            </w:r>
          </w:p>
        </w:tc>
      </w:tr>
      <w:tr w:rsidR="0088536F" w:rsidRPr="005362B1" w14:paraId="3D4F191C" w14:textId="77777777" w:rsidTr="00D9550E">
        <w:trPr>
          <w:trHeight w:val="297"/>
        </w:trPr>
        <w:tc>
          <w:tcPr>
            <w:tcW w:w="862" w:type="dxa"/>
            <w:tcBorders>
              <w:top w:val="nil"/>
              <w:left w:val="nil"/>
              <w:bottom w:val="nil"/>
              <w:right w:val="nil"/>
            </w:tcBorders>
            <w:shd w:val="clear" w:color="auto" w:fill="auto"/>
            <w:noWrap/>
            <w:vAlign w:val="center"/>
            <w:hideMark/>
          </w:tcPr>
          <w:p w14:paraId="048DDF4D" w14:textId="77777777" w:rsidR="0088536F" w:rsidRPr="005362B1" w:rsidRDefault="0088536F" w:rsidP="00D9550E">
            <w:pPr>
              <w:spacing w:after="0"/>
              <w:jc w:val="center"/>
              <w:rPr>
                <w:color w:val="000000"/>
              </w:rPr>
            </w:pPr>
            <w:r w:rsidRPr="005362B1">
              <w:rPr>
                <w:color w:val="000000"/>
              </w:rPr>
              <w:t>2017</w:t>
            </w:r>
          </w:p>
        </w:tc>
        <w:tc>
          <w:tcPr>
            <w:tcW w:w="1795" w:type="dxa"/>
            <w:tcBorders>
              <w:top w:val="nil"/>
              <w:left w:val="nil"/>
              <w:bottom w:val="nil"/>
              <w:right w:val="nil"/>
            </w:tcBorders>
            <w:shd w:val="clear" w:color="auto" w:fill="auto"/>
            <w:noWrap/>
            <w:vAlign w:val="center"/>
            <w:hideMark/>
          </w:tcPr>
          <w:p w14:paraId="51BC4791" w14:textId="77777777" w:rsidR="0088536F" w:rsidRPr="005362B1" w:rsidRDefault="0088536F" w:rsidP="00D9550E">
            <w:pPr>
              <w:spacing w:after="0"/>
              <w:jc w:val="center"/>
              <w:rPr>
                <w:color w:val="000000"/>
              </w:rPr>
            </w:pPr>
            <w:r w:rsidRPr="005362B1">
              <w:rPr>
                <w:color w:val="000000"/>
              </w:rPr>
              <w:t>39,575 (10.1%)</w:t>
            </w:r>
          </w:p>
        </w:tc>
        <w:tc>
          <w:tcPr>
            <w:tcW w:w="1795" w:type="dxa"/>
            <w:tcBorders>
              <w:top w:val="nil"/>
              <w:left w:val="nil"/>
              <w:bottom w:val="nil"/>
              <w:right w:val="nil"/>
            </w:tcBorders>
            <w:shd w:val="clear" w:color="auto" w:fill="auto"/>
            <w:noWrap/>
            <w:vAlign w:val="center"/>
            <w:hideMark/>
          </w:tcPr>
          <w:p w14:paraId="3F12612A" w14:textId="77777777" w:rsidR="0088536F" w:rsidRPr="005362B1" w:rsidRDefault="0088536F" w:rsidP="00D9550E">
            <w:pPr>
              <w:spacing w:after="0"/>
              <w:jc w:val="center"/>
              <w:rPr>
                <w:color w:val="000000"/>
              </w:rPr>
            </w:pPr>
            <w:r w:rsidRPr="005362B1">
              <w:rPr>
                <w:color w:val="000000"/>
              </w:rPr>
              <w:t>107,324 (12.8%)</w:t>
            </w:r>
          </w:p>
        </w:tc>
        <w:tc>
          <w:tcPr>
            <w:tcW w:w="1795" w:type="dxa"/>
            <w:tcBorders>
              <w:top w:val="nil"/>
              <w:left w:val="nil"/>
              <w:bottom w:val="nil"/>
              <w:right w:val="nil"/>
            </w:tcBorders>
            <w:shd w:val="clear" w:color="auto" w:fill="auto"/>
            <w:noWrap/>
            <w:vAlign w:val="center"/>
            <w:hideMark/>
          </w:tcPr>
          <w:p w14:paraId="3F2659C8" w14:textId="77777777" w:rsidR="0088536F" w:rsidRPr="005362B1" w:rsidRDefault="0088536F" w:rsidP="00D9550E">
            <w:pPr>
              <w:spacing w:after="0"/>
              <w:jc w:val="center"/>
              <w:rPr>
                <w:color w:val="000000"/>
              </w:rPr>
            </w:pPr>
            <w:r w:rsidRPr="005362B1">
              <w:rPr>
                <w:color w:val="000000"/>
              </w:rPr>
              <w:t>56,199 (11.7%)</w:t>
            </w:r>
          </w:p>
        </w:tc>
      </w:tr>
      <w:tr w:rsidR="0088536F" w:rsidRPr="005362B1" w14:paraId="0B449B8C" w14:textId="77777777" w:rsidTr="00D9550E">
        <w:trPr>
          <w:trHeight w:val="297"/>
        </w:trPr>
        <w:tc>
          <w:tcPr>
            <w:tcW w:w="862" w:type="dxa"/>
            <w:tcBorders>
              <w:top w:val="nil"/>
              <w:left w:val="nil"/>
              <w:bottom w:val="nil"/>
              <w:right w:val="nil"/>
            </w:tcBorders>
            <w:shd w:val="clear" w:color="auto" w:fill="auto"/>
            <w:noWrap/>
            <w:vAlign w:val="center"/>
            <w:hideMark/>
          </w:tcPr>
          <w:p w14:paraId="1E831DA4" w14:textId="77777777" w:rsidR="0088536F" w:rsidRPr="005362B1" w:rsidRDefault="0088536F" w:rsidP="00D9550E">
            <w:pPr>
              <w:spacing w:after="0"/>
              <w:jc w:val="center"/>
              <w:rPr>
                <w:color w:val="000000"/>
              </w:rPr>
            </w:pPr>
            <w:r w:rsidRPr="005362B1">
              <w:rPr>
                <w:color w:val="000000"/>
              </w:rPr>
              <w:t>2018</w:t>
            </w:r>
          </w:p>
        </w:tc>
        <w:tc>
          <w:tcPr>
            <w:tcW w:w="1795" w:type="dxa"/>
            <w:tcBorders>
              <w:top w:val="nil"/>
              <w:left w:val="nil"/>
              <w:bottom w:val="nil"/>
              <w:right w:val="nil"/>
            </w:tcBorders>
            <w:shd w:val="clear" w:color="auto" w:fill="auto"/>
            <w:noWrap/>
            <w:vAlign w:val="center"/>
            <w:hideMark/>
          </w:tcPr>
          <w:p w14:paraId="2714E795" w14:textId="77777777" w:rsidR="0088536F" w:rsidRPr="005362B1" w:rsidRDefault="0088536F" w:rsidP="00D9550E">
            <w:pPr>
              <w:spacing w:after="0"/>
              <w:jc w:val="center"/>
              <w:rPr>
                <w:color w:val="000000"/>
              </w:rPr>
            </w:pPr>
            <w:r w:rsidRPr="005362B1">
              <w:rPr>
                <w:color w:val="000000"/>
              </w:rPr>
              <w:t>23,857 (12.1%)</w:t>
            </w:r>
          </w:p>
        </w:tc>
        <w:tc>
          <w:tcPr>
            <w:tcW w:w="1795" w:type="dxa"/>
            <w:tcBorders>
              <w:top w:val="nil"/>
              <w:left w:val="nil"/>
              <w:bottom w:val="nil"/>
              <w:right w:val="nil"/>
            </w:tcBorders>
            <w:shd w:val="clear" w:color="auto" w:fill="auto"/>
            <w:noWrap/>
            <w:vAlign w:val="center"/>
            <w:hideMark/>
          </w:tcPr>
          <w:p w14:paraId="68051226"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25961F89" w14:textId="77777777" w:rsidR="0088536F" w:rsidRPr="005362B1" w:rsidRDefault="0088536F" w:rsidP="00D9550E">
            <w:pPr>
              <w:spacing w:after="0"/>
              <w:jc w:val="center"/>
              <w:rPr>
                <w:color w:val="000000"/>
              </w:rPr>
            </w:pPr>
            <w:r w:rsidRPr="005362B1">
              <w:rPr>
                <w:color w:val="000000"/>
              </w:rPr>
              <w:t>-</w:t>
            </w:r>
          </w:p>
        </w:tc>
      </w:tr>
      <w:tr w:rsidR="0088536F" w:rsidRPr="005362B1" w14:paraId="7A7D49BE" w14:textId="77777777" w:rsidTr="00D9550E">
        <w:trPr>
          <w:trHeight w:val="297"/>
        </w:trPr>
        <w:tc>
          <w:tcPr>
            <w:tcW w:w="862" w:type="dxa"/>
            <w:tcBorders>
              <w:top w:val="nil"/>
              <w:left w:val="nil"/>
              <w:bottom w:val="nil"/>
              <w:right w:val="nil"/>
            </w:tcBorders>
            <w:shd w:val="clear" w:color="auto" w:fill="auto"/>
            <w:noWrap/>
            <w:vAlign w:val="center"/>
            <w:hideMark/>
          </w:tcPr>
          <w:p w14:paraId="620FF5FE" w14:textId="77777777" w:rsidR="0088536F" w:rsidRPr="005362B1" w:rsidRDefault="0088536F" w:rsidP="00D9550E">
            <w:pPr>
              <w:spacing w:after="0"/>
              <w:jc w:val="center"/>
              <w:rPr>
                <w:color w:val="000000"/>
              </w:rPr>
            </w:pPr>
            <w:r w:rsidRPr="005362B1">
              <w:rPr>
                <w:color w:val="000000"/>
              </w:rPr>
              <w:t>2019</w:t>
            </w:r>
          </w:p>
        </w:tc>
        <w:tc>
          <w:tcPr>
            <w:tcW w:w="1795" w:type="dxa"/>
            <w:tcBorders>
              <w:top w:val="nil"/>
              <w:left w:val="nil"/>
              <w:bottom w:val="nil"/>
              <w:right w:val="nil"/>
            </w:tcBorders>
            <w:shd w:val="clear" w:color="auto" w:fill="auto"/>
            <w:noWrap/>
            <w:vAlign w:val="center"/>
            <w:hideMark/>
          </w:tcPr>
          <w:p w14:paraId="195CEA97" w14:textId="77777777" w:rsidR="0088536F" w:rsidRPr="005362B1" w:rsidRDefault="0088536F" w:rsidP="00D9550E">
            <w:pPr>
              <w:spacing w:after="0"/>
              <w:jc w:val="center"/>
              <w:rPr>
                <w:color w:val="000000"/>
              </w:rPr>
            </w:pPr>
            <w:r w:rsidRPr="005362B1">
              <w:rPr>
                <w:color w:val="000000"/>
              </w:rPr>
              <w:t>14,933 (18.5%)</w:t>
            </w:r>
          </w:p>
        </w:tc>
        <w:tc>
          <w:tcPr>
            <w:tcW w:w="1795" w:type="dxa"/>
            <w:tcBorders>
              <w:top w:val="nil"/>
              <w:left w:val="nil"/>
              <w:bottom w:val="nil"/>
              <w:right w:val="nil"/>
            </w:tcBorders>
            <w:shd w:val="clear" w:color="auto" w:fill="auto"/>
            <w:noWrap/>
            <w:vAlign w:val="center"/>
            <w:hideMark/>
          </w:tcPr>
          <w:p w14:paraId="1CA06A1D" w14:textId="77777777" w:rsidR="0088536F" w:rsidRPr="005362B1" w:rsidRDefault="0088536F" w:rsidP="00D9550E">
            <w:pPr>
              <w:spacing w:after="0"/>
              <w:jc w:val="center"/>
              <w:rPr>
                <w:color w:val="000000"/>
              </w:rPr>
            </w:pPr>
            <w:r w:rsidRPr="005362B1">
              <w:rPr>
                <w:color w:val="000000"/>
              </w:rPr>
              <w:t>181,581 (21.8%)</w:t>
            </w:r>
          </w:p>
        </w:tc>
        <w:tc>
          <w:tcPr>
            <w:tcW w:w="1795" w:type="dxa"/>
            <w:tcBorders>
              <w:top w:val="nil"/>
              <w:left w:val="nil"/>
              <w:bottom w:val="nil"/>
              <w:right w:val="nil"/>
            </w:tcBorders>
            <w:shd w:val="clear" w:color="auto" w:fill="auto"/>
            <w:noWrap/>
            <w:vAlign w:val="center"/>
            <w:hideMark/>
          </w:tcPr>
          <w:p w14:paraId="5113AA68" w14:textId="77777777" w:rsidR="0088536F" w:rsidRPr="005362B1" w:rsidRDefault="0088536F" w:rsidP="00D9550E">
            <w:pPr>
              <w:spacing w:after="0"/>
              <w:jc w:val="center"/>
              <w:rPr>
                <w:color w:val="000000"/>
              </w:rPr>
            </w:pPr>
            <w:r w:rsidRPr="005362B1">
              <w:rPr>
                <w:color w:val="000000"/>
              </w:rPr>
              <w:t>127,118 (24.7%)</w:t>
            </w:r>
          </w:p>
        </w:tc>
      </w:tr>
      <w:tr w:rsidR="0088536F" w:rsidRPr="005362B1" w14:paraId="5D65D114" w14:textId="77777777" w:rsidTr="00D9550E">
        <w:trPr>
          <w:trHeight w:val="297"/>
        </w:trPr>
        <w:tc>
          <w:tcPr>
            <w:tcW w:w="862" w:type="dxa"/>
            <w:tcBorders>
              <w:top w:val="nil"/>
              <w:left w:val="nil"/>
              <w:bottom w:val="nil"/>
              <w:right w:val="nil"/>
            </w:tcBorders>
            <w:shd w:val="clear" w:color="auto" w:fill="auto"/>
            <w:noWrap/>
            <w:vAlign w:val="center"/>
            <w:hideMark/>
          </w:tcPr>
          <w:p w14:paraId="338308CB" w14:textId="77777777" w:rsidR="0088536F" w:rsidRPr="005362B1" w:rsidRDefault="0088536F" w:rsidP="00D9550E">
            <w:pPr>
              <w:spacing w:after="0"/>
              <w:jc w:val="center"/>
              <w:rPr>
                <w:color w:val="000000"/>
              </w:rPr>
            </w:pPr>
            <w:r w:rsidRPr="005362B1">
              <w:rPr>
                <w:color w:val="000000"/>
              </w:rPr>
              <w:t>2020</w:t>
            </w:r>
          </w:p>
        </w:tc>
        <w:tc>
          <w:tcPr>
            <w:tcW w:w="1795" w:type="dxa"/>
            <w:tcBorders>
              <w:top w:val="nil"/>
              <w:left w:val="nil"/>
              <w:bottom w:val="nil"/>
              <w:right w:val="nil"/>
            </w:tcBorders>
            <w:shd w:val="clear" w:color="auto" w:fill="auto"/>
            <w:noWrap/>
            <w:vAlign w:val="center"/>
            <w:hideMark/>
          </w:tcPr>
          <w:p w14:paraId="44F51682" w14:textId="77777777" w:rsidR="0088536F" w:rsidRPr="005362B1" w:rsidRDefault="0088536F" w:rsidP="00D9550E">
            <w:pPr>
              <w:spacing w:after="0"/>
              <w:jc w:val="center"/>
              <w:rPr>
                <w:color w:val="000000"/>
              </w:rPr>
            </w:pPr>
            <w:r w:rsidRPr="005362B1">
              <w:rPr>
                <w:color w:val="000000"/>
              </w:rPr>
              <w:t>19,459 (21.8%)</w:t>
            </w:r>
          </w:p>
        </w:tc>
        <w:tc>
          <w:tcPr>
            <w:tcW w:w="1795" w:type="dxa"/>
            <w:tcBorders>
              <w:top w:val="nil"/>
              <w:left w:val="nil"/>
              <w:bottom w:val="nil"/>
              <w:right w:val="nil"/>
            </w:tcBorders>
            <w:shd w:val="clear" w:color="auto" w:fill="auto"/>
            <w:noWrap/>
            <w:vAlign w:val="center"/>
            <w:hideMark/>
          </w:tcPr>
          <w:p w14:paraId="096D4D00"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bottom w:val="nil"/>
              <w:right w:val="nil"/>
            </w:tcBorders>
            <w:shd w:val="clear" w:color="auto" w:fill="auto"/>
            <w:noWrap/>
            <w:vAlign w:val="center"/>
            <w:hideMark/>
          </w:tcPr>
          <w:p w14:paraId="412FAF53" w14:textId="77777777" w:rsidR="0088536F" w:rsidRPr="005362B1" w:rsidRDefault="0088536F" w:rsidP="00D9550E">
            <w:pPr>
              <w:spacing w:after="0"/>
              <w:jc w:val="center"/>
              <w:rPr>
                <w:color w:val="000000"/>
              </w:rPr>
            </w:pPr>
            <w:r w:rsidRPr="005362B1">
              <w:rPr>
                <w:color w:val="000000"/>
              </w:rPr>
              <w:t>-</w:t>
            </w:r>
          </w:p>
        </w:tc>
      </w:tr>
      <w:tr w:rsidR="0088536F" w:rsidRPr="005362B1" w14:paraId="5E148607" w14:textId="77777777" w:rsidTr="00D9550E">
        <w:trPr>
          <w:trHeight w:val="297"/>
        </w:trPr>
        <w:tc>
          <w:tcPr>
            <w:tcW w:w="862" w:type="dxa"/>
            <w:tcBorders>
              <w:top w:val="nil"/>
              <w:left w:val="nil"/>
              <w:bottom w:val="nil"/>
              <w:right w:val="nil"/>
            </w:tcBorders>
            <w:shd w:val="clear" w:color="auto" w:fill="auto"/>
            <w:noWrap/>
            <w:vAlign w:val="center"/>
            <w:hideMark/>
          </w:tcPr>
          <w:p w14:paraId="2612C283" w14:textId="77777777" w:rsidR="0088536F" w:rsidRPr="005362B1" w:rsidRDefault="0088536F" w:rsidP="00D9550E">
            <w:pPr>
              <w:spacing w:after="0"/>
              <w:jc w:val="center"/>
              <w:rPr>
                <w:color w:val="000000"/>
              </w:rPr>
            </w:pPr>
            <w:r w:rsidRPr="005362B1">
              <w:rPr>
                <w:color w:val="000000"/>
              </w:rPr>
              <w:t>2021</w:t>
            </w:r>
          </w:p>
        </w:tc>
        <w:tc>
          <w:tcPr>
            <w:tcW w:w="1795" w:type="dxa"/>
            <w:tcBorders>
              <w:top w:val="nil"/>
              <w:left w:val="nil"/>
              <w:bottom w:val="nil"/>
              <w:right w:val="nil"/>
            </w:tcBorders>
            <w:shd w:val="clear" w:color="auto" w:fill="auto"/>
            <w:noWrap/>
            <w:vAlign w:val="center"/>
            <w:hideMark/>
          </w:tcPr>
          <w:p w14:paraId="38BCD1B0" w14:textId="77777777" w:rsidR="0088536F" w:rsidRPr="005362B1" w:rsidRDefault="0088536F" w:rsidP="00D9550E">
            <w:pPr>
              <w:spacing w:after="0"/>
              <w:jc w:val="center"/>
              <w:rPr>
                <w:color w:val="000000"/>
              </w:rPr>
            </w:pPr>
            <w:r w:rsidRPr="005362B1">
              <w:rPr>
                <w:color w:val="000000"/>
              </w:rPr>
              <w:t>30,830 (16.2%)</w:t>
            </w:r>
          </w:p>
        </w:tc>
        <w:tc>
          <w:tcPr>
            <w:tcW w:w="1795" w:type="dxa"/>
            <w:tcBorders>
              <w:top w:val="nil"/>
              <w:left w:val="nil"/>
              <w:bottom w:val="nil"/>
              <w:right w:val="nil"/>
            </w:tcBorders>
            <w:shd w:val="clear" w:color="auto" w:fill="auto"/>
            <w:noWrap/>
            <w:vAlign w:val="center"/>
            <w:hideMark/>
          </w:tcPr>
          <w:p w14:paraId="3EC52C52" w14:textId="77777777" w:rsidR="0088536F" w:rsidRPr="005362B1" w:rsidRDefault="0088536F" w:rsidP="00D9550E">
            <w:pPr>
              <w:spacing w:after="0"/>
              <w:jc w:val="center"/>
              <w:rPr>
                <w:color w:val="000000"/>
              </w:rPr>
            </w:pPr>
            <w:r w:rsidRPr="005362B1">
              <w:rPr>
                <w:color w:val="000000"/>
              </w:rPr>
              <w:t>174,414 (8.8%)</w:t>
            </w:r>
          </w:p>
        </w:tc>
        <w:tc>
          <w:tcPr>
            <w:tcW w:w="1795" w:type="dxa"/>
            <w:tcBorders>
              <w:top w:val="nil"/>
              <w:left w:val="nil"/>
              <w:bottom w:val="nil"/>
              <w:right w:val="nil"/>
            </w:tcBorders>
            <w:shd w:val="clear" w:color="auto" w:fill="auto"/>
            <w:noWrap/>
            <w:vAlign w:val="center"/>
            <w:hideMark/>
          </w:tcPr>
          <w:p w14:paraId="2D422865" w14:textId="77777777" w:rsidR="0088536F" w:rsidRPr="005362B1" w:rsidRDefault="0088536F" w:rsidP="00D9550E">
            <w:pPr>
              <w:spacing w:after="0"/>
              <w:jc w:val="center"/>
              <w:rPr>
                <w:color w:val="000000"/>
              </w:rPr>
            </w:pPr>
            <w:r w:rsidRPr="005362B1">
              <w:rPr>
                <w:color w:val="000000"/>
              </w:rPr>
              <w:t>90,914 (8.7%)</w:t>
            </w:r>
          </w:p>
        </w:tc>
      </w:tr>
      <w:tr w:rsidR="0088536F" w:rsidRPr="005362B1" w14:paraId="4C1BCC8A" w14:textId="77777777" w:rsidTr="00D9550E">
        <w:trPr>
          <w:trHeight w:val="297"/>
        </w:trPr>
        <w:tc>
          <w:tcPr>
            <w:tcW w:w="862" w:type="dxa"/>
            <w:tcBorders>
              <w:top w:val="nil"/>
              <w:left w:val="nil"/>
              <w:right w:val="nil"/>
            </w:tcBorders>
            <w:shd w:val="clear" w:color="auto" w:fill="auto"/>
            <w:noWrap/>
            <w:vAlign w:val="center"/>
            <w:hideMark/>
          </w:tcPr>
          <w:p w14:paraId="5466A47E" w14:textId="77777777" w:rsidR="0088536F" w:rsidRPr="005362B1" w:rsidRDefault="0088536F" w:rsidP="00D9550E">
            <w:pPr>
              <w:spacing w:after="0"/>
              <w:jc w:val="center"/>
              <w:rPr>
                <w:color w:val="000000"/>
              </w:rPr>
            </w:pPr>
            <w:r w:rsidRPr="005362B1">
              <w:rPr>
                <w:color w:val="000000"/>
              </w:rPr>
              <w:t>2022</w:t>
            </w:r>
          </w:p>
        </w:tc>
        <w:tc>
          <w:tcPr>
            <w:tcW w:w="1795" w:type="dxa"/>
            <w:tcBorders>
              <w:top w:val="nil"/>
              <w:left w:val="nil"/>
              <w:right w:val="nil"/>
            </w:tcBorders>
            <w:shd w:val="clear" w:color="auto" w:fill="auto"/>
            <w:noWrap/>
            <w:vAlign w:val="center"/>
            <w:hideMark/>
          </w:tcPr>
          <w:p w14:paraId="00C14979" w14:textId="77777777" w:rsidR="0088536F" w:rsidRPr="005362B1" w:rsidRDefault="0088536F" w:rsidP="00D9550E">
            <w:pPr>
              <w:spacing w:after="0"/>
              <w:jc w:val="center"/>
              <w:rPr>
                <w:color w:val="000000"/>
              </w:rPr>
            </w:pPr>
            <w:r w:rsidRPr="005362B1">
              <w:rPr>
                <w:color w:val="000000"/>
              </w:rPr>
              <w:t>23,393 (15.9%)</w:t>
            </w:r>
          </w:p>
        </w:tc>
        <w:tc>
          <w:tcPr>
            <w:tcW w:w="1795" w:type="dxa"/>
            <w:tcBorders>
              <w:top w:val="nil"/>
              <w:left w:val="nil"/>
              <w:right w:val="nil"/>
            </w:tcBorders>
            <w:shd w:val="clear" w:color="auto" w:fill="auto"/>
            <w:noWrap/>
            <w:vAlign w:val="center"/>
            <w:hideMark/>
          </w:tcPr>
          <w:p w14:paraId="122C5651" w14:textId="77777777" w:rsidR="0088536F" w:rsidRPr="005362B1" w:rsidRDefault="0088536F" w:rsidP="00D9550E">
            <w:pPr>
              <w:spacing w:after="0"/>
              <w:jc w:val="center"/>
              <w:rPr>
                <w:color w:val="000000"/>
              </w:rPr>
            </w:pPr>
            <w:r w:rsidRPr="005362B1">
              <w:rPr>
                <w:color w:val="000000"/>
              </w:rPr>
              <w:t>-</w:t>
            </w:r>
          </w:p>
        </w:tc>
        <w:tc>
          <w:tcPr>
            <w:tcW w:w="1795" w:type="dxa"/>
            <w:tcBorders>
              <w:top w:val="nil"/>
              <w:left w:val="nil"/>
              <w:right w:val="nil"/>
            </w:tcBorders>
            <w:shd w:val="clear" w:color="auto" w:fill="auto"/>
            <w:noWrap/>
            <w:vAlign w:val="center"/>
            <w:hideMark/>
          </w:tcPr>
          <w:p w14:paraId="49F80D1C" w14:textId="77777777" w:rsidR="0088536F" w:rsidRPr="005362B1" w:rsidRDefault="0088536F" w:rsidP="00D9550E">
            <w:pPr>
              <w:spacing w:after="0"/>
              <w:jc w:val="center"/>
              <w:rPr>
                <w:color w:val="000000"/>
              </w:rPr>
            </w:pPr>
            <w:r w:rsidRPr="005362B1">
              <w:rPr>
                <w:color w:val="000000"/>
              </w:rPr>
              <w:t>-</w:t>
            </w:r>
          </w:p>
        </w:tc>
      </w:tr>
      <w:tr w:rsidR="0088536F" w:rsidRPr="005362B1" w14:paraId="4BA424F0" w14:textId="77777777" w:rsidTr="00D9550E">
        <w:trPr>
          <w:trHeight w:val="297"/>
        </w:trPr>
        <w:tc>
          <w:tcPr>
            <w:tcW w:w="862" w:type="dxa"/>
            <w:tcBorders>
              <w:top w:val="nil"/>
              <w:left w:val="nil"/>
              <w:bottom w:val="single" w:sz="4" w:space="0" w:color="auto"/>
              <w:right w:val="nil"/>
            </w:tcBorders>
            <w:shd w:val="clear" w:color="auto" w:fill="auto"/>
            <w:noWrap/>
            <w:vAlign w:val="center"/>
            <w:hideMark/>
          </w:tcPr>
          <w:p w14:paraId="6182B8BA" w14:textId="77777777" w:rsidR="0088536F" w:rsidRPr="005362B1" w:rsidRDefault="0088536F" w:rsidP="00D9550E">
            <w:pPr>
              <w:spacing w:after="0"/>
              <w:jc w:val="center"/>
              <w:rPr>
                <w:color w:val="000000"/>
              </w:rPr>
            </w:pPr>
            <w:r w:rsidRPr="005362B1">
              <w:rPr>
                <w:color w:val="000000"/>
              </w:rPr>
              <w:t>2023</w:t>
            </w:r>
          </w:p>
        </w:tc>
        <w:tc>
          <w:tcPr>
            <w:tcW w:w="1795" w:type="dxa"/>
            <w:tcBorders>
              <w:top w:val="nil"/>
              <w:left w:val="nil"/>
              <w:bottom w:val="single" w:sz="4" w:space="0" w:color="auto"/>
              <w:right w:val="nil"/>
            </w:tcBorders>
            <w:shd w:val="clear" w:color="auto" w:fill="auto"/>
            <w:noWrap/>
            <w:vAlign w:val="center"/>
            <w:hideMark/>
          </w:tcPr>
          <w:p w14:paraId="6EF5954E" w14:textId="77777777" w:rsidR="0088536F" w:rsidRPr="005362B1" w:rsidRDefault="0088536F" w:rsidP="00D9550E">
            <w:pPr>
              <w:spacing w:after="0"/>
              <w:jc w:val="center"/>
              <w:rPr>
                <w:color w:val="000000"/>
              </w:rPr>
            </w:pPr>
            <w:r w:rsidRPr="005362B1">
              <w:rPr>
                <w:color w:val="000000"/>
              </w:rPr>
              <w:t>30,802 (20.9%)</w:t>
            </w:r>
          </w:p>
        </w:tc>
        <w:tc>
          <w:tcPr>
            <w:tcW w:w="1795" w:type="dxa"/>
            <w:tcBorders>
              <w:top w:val="nil"/>
              <w:left w:val="nil"/>
              <w:bottom w:val="single" w:sz="4" w:space="0" w:color="auto"/>
              <w:right w:val="nil"/>
            </w:tcBorders>
            <w:shd w:val="clear" w:color="auto" w:fill="auto"/>
            <w:noWrap/>
            <w:vAlign w:val="center"/>
            <w:hideMark/>
          </w:tcPr>
          <w:p w14:paraId="5E6DB417" w14:textId="77777777" w:rsidR="0088536F" w:rsidRPr="005362B1" w:rsidRDefault="0088536F" w:rsidP="00D9550E">
            <w:pPr>
              <w:spacing w:after="0"/>
              <w:jc w:val="center"/>
              <w:rPr>
                <w:color w:val="000000"/>
              </w:rPr>
            </w:pPr>
            <w:r w:rsidRPr="005362B1">
              <w:rPr>
                <w:color w:val="000000"/>
              </w:rPr>
              <w:t>231,185 (12.6%)</w:t>
            </w:r>
          </w:p>
        </w:tc>
        <w:tc>
          <w:tcPr>
            <w:tcW w:w="1795" w:type="dxa"/>
            <w:tcBorders>
              <w:top w:val="nil"/>
              <w:left w:val="nil"/>
              <w:bottom w:val="single" w:sz="4" w:space="0" w:color="auto"/>
              <w:right w:val="nil"/>
            </w:tcBorders>
            <w:shd w:val="clear" w:color="auto" w:fill="auto"/>
            <w:noWrap/>
            <w:vAlign w:val="center"/>
            <w:hideMark/>
          </w:tcPr>
          <w:p w14:paraId="31A2BFC8" w14:textId="77777777" w:rsidR="0088536F" w:rsidRPr="005362B1" w:rsidRDefault="0088536F" w:rsidP="00D9550E">
            <w:pPr>
              <w:spacing w:after="0"/>
              <w:jc w:val="center"/>
              <w:rPr>
                <w:color w:val="000000"/>
              </w:rPr>
            </w:pPr>
            <w:r w:rsidRPr="005362B1">
              <w:rPr>
                <w:color w:val="000000"/>
              </w:rPr>
              <w:t>138,683 (12.1%)</w:t>
            </w:r>
          </w:p>
        </w:tc>
      </w:tr>
    </w:tbl>
    <w:p w14:paraId="7329D763" w14:textId="77777777" w:rsidR="0088536F" w:rsidRPr="005362B1" w:rsidRDefault="0088536F" w:rsidP="0088536F">
      <w:pPr>
        <w:spacing w:line="259" w:lineRule="auto"/>
      </w:pPr>
      <w:r w:rsidRPr="005362B1">
        <w:br w:type="page"/>
      </w:r>
    </w:p>
    <w:p w14:paraId="2738E6C1" w14:textId="77777777" w:rsidR="0088536F" w:rsidRPr="005362B1" w:rsidRDefault="0088536F" w:rsidP="0088536F">
      <w:pPr>
        <w:pStyle w:val="Heading5"/>
      </w:pPr>
      <w:r w:rsidRPr="006C3629">
        <w:lastRenderedPageBreak/>
        <w:t>Table 2.</w:t>
      </w:r>
      <w:r w:rsidRPr="006C3629">
        <w:rPr>
          <w:noProof/>
        </w:rPr>
        <w:t>11.</w:t>
      </w:r>
      <w:r w:rsidRPr="005362B1">
        <w:t xml:space="preserve"> Comparison among alternative models negative log-likelihoods and mean ratios of input sample size (ISS) to effective sample size (ESS) for composition data (individual components within the component-type, i.e., ‘Length composition’, are shown in italics).</w:t>
      </w:r>
    </w:p>
    <w:tbl>
      <w:tblPr>
        <w:tblW w:w="9248" w:type="dxa"/>
        <w:tblLook w:val="04A0" w:firstRow="1" w:lastRow="0" w:firstColumn="1" w:lastColumn="0" w:noHBand="0" w:noVBand="1"/>
      </w:tblPr>
      <w:tblGrid>
        <w:gridCol w:w="3662"/>
        <w:gridCol w:w="931"/>
        <w:gridCol w:w="931"/>
        <w:gridCol w:w="931"/>
        <w:gridCol w:w="931"/>
        <w:gridCol w:w="931"/>
        <w:gridCol w:w="931"/>
      </w:tblGrid>
      <w:tr w:rsidR="0088536F" w:rsidRPr="005362B1" w14:paraId="76D8F2A4" w14:textId="77777777" w:rsidTr="006C3629">
        <w:trPr>
          <w:trHeight w:val="269"/>
        </w:trPr>
        <w:tc>
          <w:tcPr>
            <w:tcW w:w="3662" w:type="dxa"/>
            <w:tcBorders>
              <w:top w:val="nil"/>
              <w:left w:val="nil"/>
              <w:bottom w:val="single" w:sz="4" w:space="0" w:color="auto"/>
              <w:right w:val="nil"/>
            </w:tcBorders>
            <w:shd w:val="clear" w:color="auto" w:fill="auto"/>
            <w:noWrap/>
            <w:vAlign w:val="center"/>
            <w:hideMark/>
          </w:tcPr>
          <w:p w14:paraId="4CF94245" w14:textId="77777777" w:rsidR="0088536F" w:rsidRPr="005362B1" w:rsidRDefault="0088536F" w:rsidP="00D9550E">
            <w:pPr>
              <w:spacing w:after="0"/>
              <w:rPr>
                <w:color w:val="000000"/>
              </w:rPr>
            </w:pPr>
            <w:r w:rsidRPr="005362B1">
              <w:rPr>
                <w:color w:val="000000"/>
              </w:rPr>
              <w:t>Component</w:t>
            </w:r>
          </w:p>
        </w:tc>
        <w:tc>
          <w:tcPr>
            <w:tcW w:w="931" w:type="dxa"/>
            <w:tcBorders>
              <w:top w:val="nil"/>
              <w:left w:val="nil"/>
              <w:bottom w:val="single" w:sz="4" w:space="0" w:color="auto"/>
              <w:right w:val="nil"/>
            </w:tcBorders>
            <w:shd w:val="clear" w:color="auto" w:fill="auto"/>
            <w:noWrap/>
            <w:vAlign w:val="center"/>
            <w:hideMark/>
          </w:tcPr>
          <w:p w14:paraId="117027D6" w14:textId="77777777" w:rsidR="0088536F" w:rsidRPr="005362B1" w:rsidRDefault="0088536F" w:rsidP="00D9550E">
            <w:pPr>
              <w:spacing w:after="0"/>
              <w:jc w:val="center"/>
              <w:rPr>
                <w:color w:val="000000"/>
              </w:rPr>
            </w:pPr>
            <w:r w:rsidRPr="005362B1">
              <w:rPr>
                <w:color w:val="000000"/>
              </w:rPr>
              <w:t>19.1b-23</w:t>
            </w:r>
          </w:p>
        </w:tc>
        <w:tc>
          <w:tcPr>
            <w:tcW w:w="931" w:type="dxa"/>
            <w:tcBorders>
              <w:top w:val="nil"/>
              <w:left w:val="nil"/>
              <w:bottom w:val="single" w:sz="4" w:space="0" w:color="auto"/>
              <w:right w:val="nil"/>
            </w:tcBorders>
            <w:shd w:val="clear" w:color="auto" w:fill="auto"/>
            <w:noWrap/>
            <w:vAlign w:val="center"/>
            <w:hideMark/>
          </w:tcPr>
          <w:p w14:paraId="16B4FD42" w14:textId="77777777" w:rsidR="0088536F" w:rsidRPr="005362B1" w:rsidRDefault="0088536F" w:rsidP="00D9550E">
            <w:pPr>
              <w:spacing w:after="0"/>
              <w:jc w:val="center"/>
              <w:rPr>
                <w:color w:val="000000"/>
              </w:rPr>
            </w:pPr>
            <w:r w:rsidRPr="005362B1">
              <w:rPr>
                <w:color w:val="000000"/>
              </w:rPr>
              <w:t>19.1b</w:t>
            </w:r>
          </w:p>
        </w:tc>
        <w:tc>
          <w:tcPr>
            <w:tcW w:w="931" w:type="dxa"/>
            <w:tcBorders>
              <w:top w:val="nil"/>
              <w:left w:val="nil"/>
              <w:bottom w:val="single" w:sz="4" w:space="0" w:color="auto"/>
              <w:right w:val="nil"/>
            </w:tcBorders>
            <w:shd w:val="clear" w:color="auto" w:fill="auto"/>
            <w:noWrap/>
            <w:vAlign w:val="center"/>
            <w:hideMark/>
          </w:tcPr>
          <w:p w14:paraId="38648F84" w14:textId="77777777" w:rsidR="0088536F" w:rsidRPr="005362B1" w:rsidRDefault="0088536F" w:rsidP="00D9550E">
            <w:pPr>
              <w:spacing w:after="0"/>
              <w:jc w:val="center"/>
              <w:rPr>
                <w:color w:val="000000"/>
              </w:rPr>
            </w:pPr>
            <w:r w:rsidRPr="005362B1">
              <w:rPr>
                <w:color w:val="000000"/>
              </w:rPr>
              <w:t>19.1c</w:t>
            </w:r>
          </w:p>
        </w:tc>
        <w:tc>
          <w:tcPr>
            <w:tcW w:w="931" w:type="dxa"/>
            <w:tcBorders>
              <w:top w:val="nil"/>
              <w:left w:val="nil"/>
              <w:bottom w:val="single" w:sz="4" w:space="0" w:color="auto"/>
              <w:right w:val="nil"/>
            </w:tcBorders>
            <w:shd w:val="clear" w:color="auto" w:fill="auto"/>
            <w:noWrap/>
            <w:vAlign w:val="center"/>
            <w:hideMark/>
          </w:tcPr>
          <w:p w14:paraId="04E279D2" w14:textId="77777777" w:rsidR="0088536F" w:rsidRPr="005362B1" w:rsidRDefault="0088536F" w:rsidP="00D9550E">
            <w:pPr>
              <w:spacing w:after="0"/>
              <w:jc w:val="center"/>
              <w:rPr>
                <w:color w:val="000000"/>
              </w:rPr>
            </w:pPr>
            <w:r w:rsidRPr="005362B1">
              <w:rPr>
                <w:color w:val="000000"/>
              </w:rPr>
              <w:t>19.1d</w:t>
            </w:r>
          </w:p>
        </w:tc>
        <w:tc>
          <w:tcPr>
            <w:tcW w:w="931" w:type="dxa"/>
            <w:tcBorders>
              <w:top w:val="nil"/>
              <w:left w:val="nil"/>
              <w:bottom w:val="single" w:sz="4" w:space="0" w:color="auto"/>
              <w:right w:val="nil"/>
            </w:tcBorders>
            <w:shd w:val="clear" w:color="auto" w:fill="auto"/>
            <w:noWrap/>
            <w:vAlign w:val="center"/>
            <w:hideMark/>
          </w:tcPr>
          <w:p w14:paraId="7F682FF9" w14:textId="77777777" w:rsidR="0088536F" w:rsidRPr="005362B1" w:rsidRDefault="0088536F" w:rsidP="00D9550E">
            <w:pPr>
              <w:spacing w:after="0"/>
              <w:jc w:val="center"/>
              <w:rPr>
                <w:color w:val="000000"/>
              </w:rPr>
            </w:pPr>
            <w:r w:rsidRPr="005362B1">
              <w:rPr>
                <w:color w:val="000000"/>
              </w:rPr>
              <w:t>19.1e</w:t>
            </w:r>
          </w:p>
        </w:tc>
        <w:tc>
          <w:tcPr>
            <w:tcW w:w="931" w:type="dxa"/>
            <w:tcBorders>
              <w:top w:val="nil"/>
              <w:left w:val="nil"/>
              <w:bottom w:val="single" w:sz="4" w:space="0" w:color="auto"/>
              <w:right w:val="nil"/>
            </w:tcBorders>
            <w:shd w:val="clear" w:color="auto" w:fill="auto"/>
            <w:noWrap/>
            <w:vAlign w:val="center"/>
            <w:hideMark/>
          </w:tcPr>
          <w:p w14:paraId="5B05569F" w14:textId="77777777" w:rsidR="0088536F" w:rsidRPr="005362B1" w:rsidRDefault="0088536F" w:rsidP="00D9550E">
            <w:pPr>
              <w:spacing w:after="0"/>
              <w:jc w:val="center"/>
              <w:rPr>
                <w:color w:val="000000"/>
              </w:rPr>
            </w:pPr>
            <w:r w:rsidRPr="005362B1">
              <w:rPr>
                <w:color w:val="000000"/>
              </w:rPr>
              <w:t>24.0</w:t>
            </w:r>
          </w:p>
        </w:tc>
      </w:tr>
      <w:tr w:rsidR="006C3629" w:rsidRPr="005362B1" w14:paraId="7C4D842D" w14:textId="77777777" w:rsidTr="006C3629">
        <w:trPr>
          <w:trHeight w:val="269"/>
        </w:trPr>
        <w:tc>
          <w:tcPr>
            <w:tcW w:w="3662" w:type="dxa"/>
            <w:tcBorders>
              <w:top w:val="single" w:sz="4" w:space="0" w:color="auto"/>
              <w:left w:val="nil"/>
              <w:bottom w:val="nil"/>
              <w:right w:val="nil"/>
            </w:tcBorders>
            <w:shd w:val="clear" w:color="auto" w:fill="auto"/>
            <w:noWrap/>
            <w:vAlign w:val="center"/>
            <w:hideMark/>
          </w:tcPr>
          <w:p w14:paraId="7BE17875" w14:textId="77777777" w:rsidR="006C3629" w:rsidRPr="005362B1" w:rsidRDefault="006C3629" w:rsidP="006C3629">
            <w:pPr>
              <w:spacing w:after="0"/>
              <w:rPr>
                <w:color w:val="000000"/>
              </w:rPr>
            </w:pPr>
            <w:r w:rsidRPr="005362B1">
              <w:rPr>
                <w:color w:val="000000"/>
              </w:rPr>
              <w:t>Total negative log-likelihood</w:t>
            </w:r>
          </w:p>
        </w:tc>
        <w:tc>
          <w:tcPr>
            <w:tcW w:w="931" w:type="dxa"/>
            <w:tcBorders>
              <w:top w:val="single" w:sz="4" w:space="0" w:color="auto"/>
              <w:left w:val="nil"/>
              <w:bottom w:val="nil"/>
              <w:right w:val="nil"/>
            </w:tcBorders>
            <w:shd w:val="clear" w:color="auto" w:fill="auto"/>
            <w:noWrap/>
            <w:vAlign w:val="center"/>
            <w:hideMark/>
          </w:tcPr>
          <w:p w14:paraId="13D71C83" w14:textId="77777777" w:rsidR="006C3629" w:rsidRPr="005362B1" w:rsidRDefault="006C3629" w:rsidP="006C3629">
            <w:pPr>
              <w:spacing w:after="0"/>
              <w:rPr>
                <w:color w:val="000000"/>
              </w:rPr>
            </w:pPr>
            <w:r w:rsidRPr="005362B1">
              <w:rPr>
                <w:color w:val="000000"/>
              </w:rPr>
              <w:t>2930.97</w:t>
            </w:r>
          </w:p>
        </w:tc>
        <w:tc>
          <w:tcPr>
            <w:tcW w:w="931" w:type="dxa"/>
            <w:tcBorders>
              <w:top w:val="single" w:sz="4" w:space="0" w:color="auto"/>
              <w:left w:val="nil"/>
              <w:bottom w:val="nil"/>
              <w:right w:val="nil"/>
            </w:tcBorders>
            <w:shd w:val="clear" w:color="auto" w:fill="auto"/>
            <w:noWrap/>
            <w:vAlign w:val="bottom"/>
            <w:hideMark/>
          </w:tcPr>
          <w:p w14:paraId="3E6D98BE" w14:textId="248F8D64" w:rsidR="006C3629" w:rsidRPr="006C3629" w:rsidRDefault="006C3629" w:rsidP="006C3629">
            <w:pPr>
              <w:spacing w:after="0"/>
              <w:rPr>
                <w:color w:val="000000"/>
              </w:rPr>
            </w:pPr>
            <w:r w:rsidRPr="006C3629">
              <w:rPr>
                <w:color w:val="000000"/>
              </w:rPr>
              <w:t>3079.77</w:t>
            </w:r>
          </w:p>
        </w:tc>
        <w:tc>
          <w:tcPr>
            <w:tcW w:w="931" w:type="dxa"/>
            <w:tcBorders>
              <w:top w:val="single" w:sz="4" w:space="0" w:color="auto"/>
              <w:left w:val="nil"/>
              <w:bottom w:val="nil"/>
              <w:right w:val="nil"/>
            </w:tcBorders>
            <w:shd w:val="clear" w:color="auto" w:fill="auto"/>
            <w:noWrap/>
            <w:vAlign w:val="bottom"/>
            <w:hideMark/>
          </w:tcPr>
          <w:p w14:paraId="0D8991FC" w14:textId="758C9B47" w:rsidR="006C3629" w:rsidRPr="006C3629" w:rsidRDefault="006C3629" w:rsidP="006C3629">
            <w:pPr>
              <w:spacing w:after="0"/>
              <w:rPr>
                <w:color w:val="000000"/>
              </w:rPr>
            </w:pPr>
            <w:r w:rsidRPr="006C3629">
              <w:rPr>
                <w:color w:val="000000"/>
              </w:rPr>
              <w:t>2919.92</w:t>
            </w:r>
          </w:p>
        </w:tc>
        <w:tc>
          <w:tcPr>
            <w:tcW w:w="931" w:type="dxa"/>
            <w:tcBorders>
              <w:top w:val="single" w:sz="4" w:space="0" w:color="auto"/>
              <w:left w:val="nil"/>
              <w:bottom w:val="nil"/>
              <w:right w:val="nil"/>
            </w:tcBorders>
            <w:shd w:val="clear" w:color="auto" w:fill="auto"/>
            <w:noWrap/>
            <w:vAlign w:val="bottom"/>
            <w:hideMark/>
          </w:tcPr>
          <w:p w14:paraId="71B225AB" w14:textId="32268586" w:rsidR="006C3629" w:rsidRPr="006C3629" w:rsidRDefault="006C3629" w:rsidP="006C3629">
            <w:pPr>
              <w:spacing w:after="0"/>
              <w:rPr>
                <w:color w:val="000000"/>
              </w:rPr>
            </w:pPr>
            <w:r w:rsidRPr="006C3629">
              <w:rPr>
                <w:color w:val="000000"/>
              </w:rPr>
              <w:t>2835.91</w:t>
            </w:r>
          </w:p>
        </w:tc>
        <w:tc>
          <w:tcPr>
            <w:tcW w:w="931" w:type="dxa"/>
            <w:tcBorders>
              <w:top w:val="single" w:sz="4" w:space="0" w:color="auto"/>
              <w:left w:val="nil"/>
              <w:bottom w:val="nil"/>
              <w:right w:val="nil"/>
            </w:tcBorders>
            <w:shd w:val="clear" w:color="auto" w:fill="auto"/>
            <w:noWrap/>
            <w:vAlign w:val="bottom"/>
            <w:hideMark/>
          </w:tcPr>
          <w:p w14:paraId="5A5C0901" w14:textId="653F3E76" w:rsidR="006C3629" w:rsidRPr="006C3629" w:rsidRDefault="006C3629" w:rsidP="006C3629">
            <w:pPr>
              <w:spacing w:after="0"/>
              <w:rPr>
                <w:color w:val="000000"/>
              </w:rPr>
            </w:pPr>
            <w:r w:rsidRPr="006C3629">
              <w:rPr>
                <w:color w:val="000000"/>
              </w:rPr>
              <w:t>2838.29</w:t>
            </w:r>
          </w:p>
        </w:tc>
        <w:tc>
          <w:tcPr>
            <w:tcW w:w="931" w:type="dxa"/>
            <w:tcBorders>
              <w:top w:val="single" w:sz="4" w:space="0" w:color="auto"/>
              <w:left w:val="nil"/>
              <w:bottom w:val="nil"/>
              <w:right w:val="nil"/>
            </w:tcBorders>
            <w:shd w:val="clear" w:color="auto" w:fill="auto"/>
            <w:noWrap/>
            <w:vAlign w:val="bottom"/>
            <w:hideMark/>
          </w:tcPr>
          <w:p w14:paraId="17D25D2F" w14:textId="702D584B" w:rsidR="006C3629" w:rsidRPr="006C3629" w:rsidRDefault="006C3629" w:rsidP="006C3629">
            <w:pPr>
              <w:spacing w:after="0"/>
              <w:rPr>
                <w:color w:val="000000"/>
              </w:rPr>
            </w:pPr>
            <w:r w:rsidRPr="006C3629">
              <w:rPr>
                <w:color w:val="000000"/>
              </w:rPr>
              <w:t>2069.52</w:t>
            </w:r>
          </w:p>
        </w:tc>
      </w:tr>
      <w:tr w:rsidR="006C3629" w:rsidRPr="005362B1" w14:paraId="6CAA9389" w14:textId="77777777" w:rsidTr="006C3629">
        <w:trPr>
          <w:trHeight w:val="269"/>
        </w:trPr>
        <w:tc>
          <w:tcPr>
            <w:tcW w:w="3662" w:type="dxa"/>
            <w:tcBorders>
              <w:top w:val="nil"/>
              <w:left w:val="nil"/>
              <w:bottom w:val="nil"/>
              <w:right w:val="nil"/>
            </w:tcBorders>
            <w:shd w:val="clear" w:color="auto" w:fill="auto"/>
            <w:noWrap/>
            <w:vAlign w:val="center"/>
            <w:hideMark/>
          </w:tcPr>
          <w:p w14:paraId="44D4A3B7" w14:textId="77777777" w:rsidR="006C3629" w:rsidRPr="005362B1" w:rsidRDefault="006C3629" w:rsidP="006C3629">
            <w:pPr>
              <w:spacing w:after="0"/>
              <w:rPr>
                <w:color w:val="000000"/>
              </w:rPr>
            </w:pPr>
            <w:r w:rsidRPr="005362B1">
              <w:rPr>
                <w:color w:val="000000"/>
              </w:rPr>
              <w:t>Survey indices</w:t>
            </w:r>
          </w:p>
        </w:tc>
        <w:tc>
          <w:tcPr>
            <w:tcW w:w="931" w:type="dxa"/>
            <w:tcBorders>
              <w:top w:val="nil"/>
              <w:left w:val="nil"/>
              <w:bottom w:val="nil"/>
              <w:right w:val="nil"/>
            </w:tcBorders>
            <w:shd w:val="clear" w:color="auto" w:fill="auto"/>
            <w:noWrap/>
            <w:vAlign w:val="center"/>
            <w:hideMark/>
          </w:tcPr>
          <w:p w14:paraId="2C997694" w14:textId="77777777" w:rsidR="006C3629" w:rsidRPr="005362B1" w:rsidRDefault="006C3629" w:rsidP="006C3629">
            <w:pPr>
              <w:spacing w:after="0"/>
              <w:rPr>
                <w:color w:val="000000"/>
              </w:rPr>
            </w:pPr>
            <w:r w:rsidRPr="005362B1">
              <w:rPr>
                <w:color w:val="000000"/>
              </w:rPr>
              <w:t>-3.32</w:t>
            </w:r>
          </w:p>
        </w:tc>
        <w:tc>
          <w:tcPr>
            <w:tcW w:w="931" w:type="dxa"/>
            <w:tcBorders>
              <w:top w:val="nil"/>
              <w:left w:val="nil"/>
              <w:bottom w:val="nil"/>
              <w:right w:val="nil"/>
            </w:tcBorders>
            <w:shd w:val="clear" w:color="auto" w:fill="auto"/>
            <w:noWrap/>
            <w:vAlign w:val="bottom"/>
            <w:hideMark/>
          </w:tcPr>
          <w:p w14:paraId="1666D01A" w14:textId="3E369502" w:rsidR="006C3629" w:rsidRPr="006C3629" w:rsidRDefault="006C3629" w:rsidP="006C3629">
            <w:pPr>
              <w:spacing w:after="0"/>
              <w:rPr>
                <w:color w:val="000000"/>
              </w:rPr>
            </w:pPr>
            <w:r w:rsidRPr="006C3629">
              <w:rPr>
                <w:color w:val="000000"/>
              </w:rPr>
              <w:t>-5.35</w:t>
            </w:r>
          </w:p>
        </w:tc>
        <w:tc>
          <w:tcPr>
            <w:tcW w:w="931" w:type="dxa"/>
            <w:tcBorders>
              <w:top w:val="nil"/>
              <w:left w:val="nil"/>
              <w:bottom w:val="nil"/>
              <w:right w:val="nil"/>
            </w:tcBorders>
            <w:shd w:val="clear" w:color="auto" w:fill="auto"/>
            <w:noWrap/>
            <w:vAlign w:val="bottom"/>
            <w:hideMark/>
          </w:tcPr>
          <w:p w14:paraId="014A421A" w14:textId="33E1E668" w:rsidR="006C3629" w:rsidRPr="006C3629" w:rsidRDefault="006C3629" w:rsidP="006C3629">
            <w:pPr>
              <w:spacing w:after="0"/>
              <w:rPr>
                <w:color w:val="000000"/>
              </w:rPr>
            </w:pPr>
            <w:r w:rsidRPr="006C3629">
              <w:rPr>
                <w:color w:val="000000"/>
              </w:rPr>
              <w:t>-10.25</w:t>
            </w:r>
          </w:p>
        </w:tc>
        <w:tc>
          <w:tcPr>
            <w:tcW w:w="931" w:type="dxa"/>
            <w:tcBorders>
              <w:top w:val="nil"/>
              <w:left w:val="nil"/>
              <w:bottom w:val="nil"/>
              <w:right w:val="nil"/>
            </w:tcBorders>
            <w:shd w:val="clear" w:color="auto" w:fill="auto"/>
            <w:noWrap/>
            <w:vAlign w:val="bottom"/>
            <w:hideMark/>
          </w:tcPr>
          <w:p w14:paraId="18D68BF5" w14:textId="49A2F3FF" w:rsidR="006C3629" w:rsidRPr="006C3629" w:rsidRDefault="006C3629" w:rsidP="006C3629">
            <w:pPr>
              <w:spacing w:after="0"/>
              <w:rPr>
                <w:color w:val="000000"/>
              </w:rPr>
            </w:pPr>
            <w:r w:rsidRPr="006C3629">
              <w:rPr>
                <w:color w:val="000000"/>
              </w:rPr>
              <w:t>-11.72</w:t>
            </w:r>
          </w:p>
        </w:tc>
        <w:tc>
          <w:tcPr>
            <w:tcW w:w="931" w:type="dxa"/>
            <w:tcBorders>
              <w:top w:val="nil"/>
              <w:left w:val="nil"/>
              <w:bottom w:val="nil"/>
              <w:right w:val="nil"/>
            </w:tcBorders>
            <w:shd w:val="clear" w:color="auto" w:fill="auto"/>
            <w:noWrap/>
            <w:vAlign w:val="bottom"/>
            <w:hideMark/>
          </w:tcPr>
          <w:p w14:paraId="79C3E56E" w14:textId="7A24CEDB" w:rsidR="006C3629" w:rsidRPr="006C3629" w:rsidRDefault="006C3629" w:rsidP="006C3629">
            <w:pPr>
              <w:spacing w:after="0"/>
              <w:rPr>
                <w:color w:val="000000"/>
              </w:rPr>
            </w:pPr>
            <w:r w:rsidRPr="006C3629">
              <w:rPr>
                <w:color w:val="000000"/>
              </w:rPr>
              <w:t>-2.11</w:t>
            </w:r>
          </w:p>
        </w:tc>
        <w:tc>
          <w:tcPr>
            <w:tcW w:w="931" w:type="dxa"/>
            <w:tcBorders>
              <w:top w:val="nil"/>
              <w:left w:val="nil"/>
              <w:bottom w:val="nil"/>
              <w:right w:val="nil"/>
            </w:tcBorders>
            <w:shd w:val="clear" w:color="auto" w:fill="auto"/>
            <w:noWrap/>
            <w:vAlign w:val="bottom"/>
            <w:hideMark/>
          </w:tcPr>
          <w:p w14:paraId="6B45B7D7" w14:textId="09C89882" w:rsidR="006C3629" w:rsidRPr="006C3629" w:rsidRDefault="006C3629" w:rsidP="006C3629">
            <w:pPr>
              <w:spacing w:after="0"/>
              <w:rPr>
                <w:color w:val="000000"/>
              </w:rPr>
            </w:pPr>
            <w:r w:rsidRPr="006C3629">
              <w:rPr>
                <w:color w:val="000000"/>
              </w:rPr>
              <w:t>-0.56</w:t>
            </w:r>
          </w:p>
        </w:tc>
      </w:tr>
      <w:tr w:rsidR="006C3629" w:rsidRPr="005362B1" w14:paraId="206F03E9" w14:textId="77777777" w:rsidTr="006C3629">
        <w:trPr>
          <w:trHeight w:val="269"/>
        </w:trPr>
        <w:tc>
          <w:tcPr>
            <w:tcW w:w="3662" w:type="dxa"/>
            <w:tcBorders>
              <w:top w:val="nil"/>
              <w:left w:val="nil"/>
              <w:bottom w:val="nil"/>
              <w:right w:val="nil"/>
            </w:tcBorders>
            <w:shd w:val="clear" w:color="auto" w:fill="auto"/>
            <w:noWrap/>
            <w:vAlign w:val="center"/>
            <w:hideMark/>
          </w:tcPr>
          <w:p w14:paraId="66EAE647"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 index</w:t>
            </w:r>
          </w:p>
        </w:tc>
        <w:tc>
          <w:tcPr>
            <w:tcW w:w="931" w:type="dxa"/>
            <w:tcBorders>
              <w:top w:val="nil"/>
              <w:left w:val="nil"/>
              <w:bottom w:val="nil"/>
              <w:right w:val="nil"/>
            </w:tcBorders>
            <w:shd w:val="clear" w:color="auto" w:fill="auto"/>
            <w:noWrap/>
            <w:vAlign w:val="center"/>
            <w:hideMark/>
          </w:tcPr>
          <w:p w14:paraId="5C912734" w14:textId="77777777" w:rsidR="006C3629" w:rsidRPr="005362B1" w:rsidRDefault="006C3629" w:rsidP="006C3629">
            <w:pPr>
              <w:spacing w:after="0"/>
              <w:jc w:val="right"/>
              <w:rPr>
                <w:i/>
                <w:color w:val="000000"/>
                <w:sz w:val="20"/>
                <w:szCs w:val="20"/>
              </w:rPr>
            </w:pPr>
            <w:r w:rsidRPr="005362B1">
              <w:rPr>
                <w:i/>
                <w:color w:val="000000"/>
                <w:sz w:val="20"/>
                <w:szCs w:val="20"/>
              </w:rPr>
              <w:t>-5.58</w:t>
            </w:r>
          </w:p>
        </w:tc>
        <w:tc>
          <w:tcPr>
            <w:tcW w:w="931" w:type="dxa"/>
            <w:tcBorders>
              <w:top w:val="nil"/>
              <w:left w:val="nil"/>
              <w:bottom w:val="nil"/>
              <w:right w:val="nil"/>
            </w:tcBorders>
            <w:shd w:val="clear" w:color="auto" w:fill="auto"/>
            <w:noWrap/>
            <w:vAlign w:val="bottom"/>
            <w:hideMark/>
          </w:tcPr>
          <w:p w14:paraId="4799E7EE" w14:textId="6C668D6C" w:rsidR="006C3629" w:rsidRPr="006C3629" w:rsidRDefault="006C3629" w:rsidP="006C3629">
            <w:pPr>
              <w:spacing w:after="0"/>
              <w:jc w:val="right"/>
              <w:rPr>
                <w:i/>
                <w:color w:val="000000"/>
                <w:sz w:val="20"/>
                <w:szCs w:val="20"/>
              </w:rPr>
            </w:pPr>
            <w:r w:rsidRPr="006C3629">
              <w:rPr>
                <w:i/>
                <w:color w:val="000000"/>
                <w:sz w:val="20"/>
                <w:szCs w:val="20"/>
              </w:rPr>
              <w:t>-6.41</w:t>
            </w:r>
          </w:p>
        </w:tc>
        <w:tc>
          <w:tcPr>
            <w:tcW w:w="931" w:type="dxa"/>
            <w:tcBorders>
              <w:top w:val="nil"/>
              <w:left w:val="nil"/>
              <w:bottom w:val="nil"/>
              <w:right w:val="nil"/>
            </w:tcBorders>
            <w:shd w:val="clear" w:color="auto" w:fill="auto"/>
            <w:noWrap/>
            <w:vAlign w:val="bottom"/>
            <w:hideMark/>
          </w:tcPr>
          <w:p w14:paraId="766380D5" w14:textId="4B670F70" w:rsidR="006C3629" w:rsidRPr="006C3629" w:rsidRDefault="006C3629" w:rsidP="006C3629">
            <w:pPr>
              <w:spacing w:after="0"/>
              <w:jc w:val="right"/>
              <w:rPr>
                <w:i/>
                <w:color w:val="000000"/>
                <w:sz w:val="20"/>
                <w:szCs w:val="20"/>
              </w:rPr>
            </w:pPr>
            <w:r w:rsidRPr="006C3629">
              <w:rPr>
                <w:i/>
                <w:color w:val="000000"/>
                <w:sz w:val="20"/>
                <w:szCs w:val="20"/>
              </w:rPr>
              <w:t>-8.5</w:t>
            </w:r>
          </w:p>
        </w:tc>
        <w:tc>
          <w:tcPr>
            <w:tcW w:w="931" w:type="dxa"/>
            <w:tcBorders>
              <w:top w:val="nil"/>
              <w:left w:val="nil"/>
              <w:bottom w:val="nil"/>
              <w:right w:val="nil"/>
            </w:tcBorders>
            <w:shd w:val="clear" w:color="auto" w:fill="auto"/>
            <w:noWrap/>
            <w:vAlign w:val="bottom"/>
            <w:hideMark/>
          </w:tcPr>
          <w:p w14:paraId="62525061" w14:textId="591C291D" w:rsidR="006C3629" w:rsidRPr="006C3629" w:rsidRDefault="006C3629" w:rsidP="006C3629">
            <w:pPr>
              <w:spacing w:after="0"/>
              <w:jc w:val="right"/>
              <w:rPr>
                <w:i/>
                <w:color w:val="000000"/>
                <w:sz w:val="20"/>
                <w:szCs w:val="20"/>
              </w:rPr>
            </w:pPr>
            <w:r w:rsidRPr="006C3629">
              <w:rPr>
                <w:i/>
                <w:color w:val="000000"/>
                <w:sz w:val="20"/>
                <w:szCs w:val="20"/>
              </w:rPr>
              <w:t>-8.87</w:t>
            </w:r>
          </w:p>
        </w:tc>
        <w:tc>
          <w:tcPr>
            <w:tcW w:w="931" w:type="dxa"/>
            <w:tcBorders>
              <w:top w:val="nil"/>
              <w:left w:val="nil"/>
              <w:bottom w:val="nil"/>
              <w:right w:val="nil"/>
            </w:tcBorders>
            <w:shd w:val="clear" w:color="auto" w:fill="auto"/>
            <w:noWrap/>
            <w:vAlign w:val="bottom"/>
            <w:hideMark/>
          </w:tcPr>
          <w:p w14:paraId="0AE293C0" w14:textId="5988C89E" w:rsidR="006C3629" w:rsidRPr="006C3629" w:rsidRDefault="006C3629" w:rsidP="006C3629">
            <w:pPr>
              <w:spacing w:after="0"/>
              <w:jc w:val="right"/>
              <w:rPr>
                <w:i/>
                <w:color w:val="000000"/>
                <w:sz w:val="20"/>
                <w:szCs w:val="20"/>
              </w:rPr>
            </w:pPr>
            <w:r w:rsidRPr="006C3629">
              <w:rPr>
                <w:i/>
                <w:color w:val="000000"/>
                <w:sz w:val="20"/>
                <w:szCs w:val="20"/>
              </w:rPr>
              <w:t>-6.43</w:t>
            </w:r>
          </w:p>
        </w:tc>
        <w:tc>
          <w:tcPr>
            <w:tcW w:w="931" w:type="dxa"/>
            <w:tcBorders>
              <w:top w:val="nil"/>
              <w:left w:val="nil"/>
              <w:bottom w:val="nil"/>
              <w:right w:val="nil"/>
            </w:tcBorders>
            <w:shd w:val="clear" w:color="auto" w:fill="auto"/>
            <w:noWrap/>
            <w:vAlign w:val="bottom"/>
            <w:hideMark/>
          </w:tcPr>
          <w:p w14:paraId="314ADF8D" w14:textId="6734FD81" w:rsidR="006C3629" w:rsidRPr="006C3629" w:rsidRDefault="006C3629" w:rsidP="006C3629">
            <w:pPr>
              <w:spacing w:after="0"/>
              <w:jc w:val="right"/>
              <w:rPr>
                <w:i/>
                <w:color w:val="000000"/>
                <w:sz w:val="20"/>
                <w:szCs w:val="20"/>
              </w:rPr>
            </w:pPr>
            <w:r w:rsidRPr="006C3629">
              <w:rPr>
                <w:i/>
                <w:color w:val="000000"/>
                <w:sz w:val="20"/>
                <w:szCs w:val="20"/>
              </w:rPr>
              <w:t>-6.28</w:t>
            </w:r>
          </w:p>
        </w:tc>
      </w:tr>
      <w:tr w:rsidR="006C3629" w:rsidRPr="005362B1" w14:paraId="2A1410B8" w14:textId="77777777" w:rsidTr="006C3629">
        <w:trPr>
          <w:trHeight w:val="269"/>
        </w:trPr>
        <w:tc>
          <w:tcPr>
            <w:tcW w:w="3662" w:type="dxa"/>
            <w:tcBorders>
              <w:top w:val="nil"/>
              <w:left w:val="nil"/>
              <w:bottom w:val="nil"/>
              <w:right w:val="nil"/>
            </w:tcBorders>
            <w:shd w:val="clear" w:color="auto" w:fill="auto"/>
            <w:noWrap/>
            <w:vAlign w:val="center"/>
            <w:hideMark/>
          </w:tcPr>
          <w:p w14:paraId="5DF5B365" w14:textId="77777777" w:rsidR="006C3629" w:rsidRPr="005362B1" w:rsidRDefault="006C3629" w:rsidP="006C3629">
            <w:pPr>
              <w:spacing w:after="0"/>
              <w:jc w:val="right"/>
              <w:rPr>
                <w:i/>
                <w:color w:val="000000"/>
                <w:sz w:val="20"/>
                <w:szCs w:val="20"/>
              </w:rPr>
            </w:pPr>
            <w:r w:rsidRPr="005362B1">
              <w:rPr>
                <w:i/>
                <w:color w:val="000000"/>
                <w:sz w:val="20"/>
                <w:szCs w:val="20"/>
              </w:rPr>
              <w:t>Longline survey index</w:t>
            </w:r>
          </w:p>
        </w:tc>
        <w:tc>
          <w:tcPr>
            <w:tcW w:w="931" w:type="dxa"/>
            <w:tcBorders>
              <w:top w:val="nil"/>
              <w:left w:val="nil"/>
              <w:bottom w:val="nil"/>
              <w:right w:val="nil"/>
            </w:tcBorders>
            <w:shd w:val="clear" w:color="auto" w:fill="auto"/>
            <w:noWrap/>
            <w:vAlign w:val="center"/>
            <w:hideMark/>
          </w:tcPr>
          <w:p w14:paraId="35F01AE9" w14:textId="77777777" w:rsidR="006C3629" w:rsidRPr="005362B1" w:rsidRDefault="006C3629" w:rsidP="006C3629">
            <w:pPr>
              <w:spacing w:after="0"/>
              <w:jc w:val="right"/>
              <w:rPr>
                <w:i/>
                <w:color w:val="000000"/>
                <w:sz w:val="20"/>
                <w:szCs w:val="20"/>
              </w:rPr>
            </w:pPr>
            <w:r w:rsidRPr="005362B1">
              <w:rPr>
                <w:i/>
                <w:color w:val="000000"/>
                <w:sz w:val="20"/>
                <w:szCs w:val="20"/>
              </w:rPr>
              <w:t>2.26</w:t>
            </w:r>
          </w:p>
        </w:tc>
        <w:tc>
          <w:tcPr>
            <w:tcW w:w="931" w:type="dxa"/>
            <w:tcBorders>
              <w:top w:val="nil"/>
              <w:left w:val="nil"/>
              <w:bottom w:val="nil"/>
              <w:right w:val="nil"/>
            </w:tcBorders>
            <w:shd w:val="clear" w:color="auto" w:fill="auto"/>
            <w:noWrap/>
            <w:vAlign w:val="bottom"/>
            <w:hideMark/>
          </w:tcPr>
          <w:p w14:paraId="574521BA" w14:textId="2CD5A397" w:rsidR="006C3629" w:rsidRPr="006C3629" w:rsidRDefault="006C3629" w:rsidP="006C3629">
            <w:pPr>
              <w:spacing w:after="0"/>
              <w:jc w:val="right"/>
              <w:rPr>
                <w:i/>
                <w:color w:val="000000"/>
                <w:sz w:val="20"/>
                <w:szCs w:val="20"/>
              </w:rPr>
            </w:pPr>
            <w:r w:rsidRPr="006C3629">
              <w:rPr>
                <w:i/>
                <w:color w:val="000000"/>
                <w:sz w:val="20"/>
                <w:szCs w:val="20"/>
              </w:rPr>
              <w:t>1.06</w:t>
            </w:r>
          </w:p>
        </w:tc>
        <w:tc>
          <w:tcPr>
            <w:tcW w:w="931" w:type="dxa"/>
            <w:tcBorders>
              <w:top w:val="nil"/>
              <w:left w:val="nil"/>
              <w:bottom w:val="nil"/>
              <w:right w:val="nil"/>
            </w:tcBorders>
            <w:shd w:val="clear" w:color="auto" w:fill="auto"/>
            <w:noWrap/>
            <w:vAlign w:val="bottom"/>
            <w:hideMark/>
          </w:tcPr>
          <w:p w14:paraId="122BC88C" w14:textId="43ED5A56" w:rsidR="006C3629" w:rsidRPr="006C3629" w:rsidRDefault="006C3629" w:rsidP="006C3629">
            <w:pPr>
              <w:spacing w:after="0"/>
              <w:jc w:val="right"/>
              <w:rPr>
                <w:i/>
                <w:color w:val="000000"/>
                <w:sz w:val="20"/>
                <w:szCs w:val="20"/>
              </w:rPr>
            </w:pPr>
            <w:r w:rsidRPr="006C3629">
              <w:rPr>
                <w:i/>
                <w:color w:val="000000"/>
                <w:sz w:val="20"/>
                <w:szCs w:val="20"/>
              </w:rPr>
              <w:t>-1.76</w:t>
            </w:r>
          </w:p>
        </w:tc>
        <w:tc>
          <w:tcPr>
            <w:tcW w:w="931" w:type="dxa"/>
            <w:tcBorders>
              <w:top w:val="nil"/>
              <w:left w:val="nil"/>
              <w:bottom w:val="nil"/>
              <w:right w:val="nil"/>
            </w:tcBorders>
            <w:shd w:val="clear" w:color="auto" w:fill="auto"/>
            <w:noWrap/>
            <w:vAlign w:val="bottom"/>
            <w:hideMark/>
          </w:tcPr>
          <w:p w14:paraId="34B94C85" w14:textId="7EDA6C8D" w:rsidR="006C3629" w:rsidRPr="006C3629" w:rsidRDefault="006C3629" w:rsidP="006C3629">
            <w:pPr>
              <w:spacing w:after="0"/>
              <w:jc w:val="right"/>
              <w:rPr>
                <w:i/>
                <w:color w:val="000000"/>
                <w:sz w:val="20"/>
                <w:szCs w:val="20"/>
              </w:rPr>
            </w:pPr>
            <w:r w:rsidRPr="006C3629">
              <w:rPr>
                <w:i/>
                <w:color w:val="000000"/>
                <w:sz w:val="20"/>
                <w:szCs w:val="20"/>
              </w:rPr>
              <w:t>-2.84</w:t>
            </w:r>
          </w:p>
        </w:tc>
        <w:tc>
          <w:tcPr>
            <w:tcW w:w="931" w:type="dxa"/>
            <w:tcBorders>
              <w:top w:val="nil"/>
              <w:left w:val="nil"/>
              <w:bottom w:val="nil"/>
              <w:right w:val="nil"/>
            </w:tcBorders>
            <w:shd w:val="clear" w:color="auto" w:fill="auto"/>
            <w:noWrap/>
            <w:vAlign w:val="bottom"/>
            <w:hideMark/>
          </w:tcPr>
          <w:p w14:paraId="43B963DB" w14:textId="7841DDB8" w:rsidR="006C3629" w:rsidRPr="006C3629" w:rsidRDefault="006C3629" w:rsidP="006C3629">
            <w:pPr>
              <w:spacing w:after="0"/>
              <w:jc w:val="right"/>
              <w:rPr>
                <w:i/>
                <w:color w:val="000000"/>
                <w:sz w:val="20"/>
                <w:szCs w:val="20"/>
              </w:rPr>
            </w:pPr>
            <w:r w:rsidRPr="006C3629">
              <w:rPr>
                <w:i/>
                <w:color w:val="000000"/>
                <w:sz w:val="20"/>
                <w:szCs w:val="20"/>
              </w:rPr>
              <w:t>4.32</w:t>
            </w:r>
          </w:p>
        </w:tc>
        <w:tc>
          <w:tcPr>
            <w:tcW w:w="931" w:type="dxa"/>
            <w:tcBorders>
              <w:top w:val="nil"/>
              <w:left w:val="nil"/>
              <w:bottom w:val="nil"/>
              <w:right w:val="nil"/>
            </w:tcBorders>
            <w:shd w:val="clear" w:color="auto" w:fill="auto"/>
            <w:noWrap/>
            <w:vAlign w:val="bottom"/>
            <w:hideMark/>
          </w:tcPr>
          <w:p w14:paraId="3A38A4B9" w14:textId="6BC5BDF7" w:rsidR="006C3629" w:rsidRPr="006C3629" w:rsidRDefault="006C3629" w:rsidP="006C3629">
            <w:pPr>
              <w:spacing w:after="0"/>
              <w:jc w:val="right"/>
              <w:rPr>
                <w:i/>
                <w:color w:val="000000"/>
                <w:sz w:val="20"/>
                <w:szCs w:val="20"/>
              </w:rPr>
            </w:pPr>
            <w:r w:rsidRPr="006C3629">
              <w:rPr>
                <w:i/>
                <w:color w:val="000000"/>
                <w:sz w:val="20"/>
                <w:szCs w:val="20"/>
              </w:rPr>
              <w:t>5.72</w:t>
            </w:r>
          </w:p>
        </w:tc>
      </w:tr>
      <w:tr w:rsidR="006C3629" w:rsidRPr="005362B1" w14:paraId="10B4D318" w14:textId="77777777" w:rsidTr="006C3629">
        <w:trPr>
          <w:trHeight w:val="269"/>
        </w:trPr>
        <w:tc>
          <w:tcPr>
            <w:tcW w:w="3662" w:type="dxa"/>
            <w:tcBorders>
              <w:top w:val="nil"/>
              <w:left w:val="nil"/>
              <w:bottom w:val="nil"/>
              <w:right w:val="nil"/>
            </w:tcBorders>
            <w:shd w:val="clear" w:color="auto" w:fill="auto"/>
            <w:noWrap/>
            <w:vAlign w:val="center"/>
            <w:hideMark/>
          </w:tcPr>
          <w:p w14:paraId="5ED22F92" w14:textId="77777777" w:rsidR="006C3629" w:rsidRPr="005362B1" w:rsidRDefault="006C3629" w:rsidP="006C3629">
            <w:pPr>
              <w:spacing w:after="0"/>
              <w:rPr>
                <w:color w:val="000000"/>
              </w:rPr>
            </w:pPr>
            <w:r w:rsidRPr="005362B1">
              <w:rPr>
                <w:color w:val="000000"/>
              </w:rPr>
              <w:t>Length composition</w:t>
            </w:r>
          </w:p>
        </w:tc>
        <w:tc>
          <w:tcPr>
            <w:tcW w:w="931" w:type="dxa"/>
            <w:tcBorders>
              <w:top w:val="nil"/>
              <w:left w:val="nil"/>
              <w:bottom w:val="nil"/>
              <w:right w:val="nil"/>
            </w:tcBorders>
            <w:shd w:val="clear" w:color="auto" w:fill="auto"/>
            <w:noWrap/>
            <w:vAlign w:val="center"/>
            <w:hideMark/>
          </w:tcPr>
          <w:p w14:paraId="4077CDE1" w14:textId="77777777" w:rsidR="006C3629" w:rsidRPr="005362B1" w:rsidRDefault="006C3629" w:rsidP="006C3629">
            <w:pPr>
              <w:spacing w:after="0"/>
              <w:rPr>
                <w:color w:val="000000"/>
              </w:rPr>
            </w:pPr>
            <w:r w:rsidRPr="005362B1">
              <w:rPr>
                <w:color w:val="000000"/>
              </w:rPr>
              <w:t>1817.93</w:t>
            </w:r>
          </w:p>
        </w:tc>
        <w:tc>
          <w:tcPr>
            <w:tcW w:w="931" w:type="dxa"/>
            <w:tcBorders>
              <w:top w:val="nil"/>
              <w:left w:val="nil"/>
              <w:bottom w:val="nil"/>
              <w:right w:val="nil"/>
            </w:tcBorders>
            <w:shd w:val="clear" w:color="auto" w:fill="auto"/>
            <w:noWrap/>
            <w:vAlign w:val="bottom"/>
            <w:hideMark/>
          </w:tcPr>
          <w:p w14:paraId="4F220269" w14:textId="055ECCBF" w:rsidR="006C3629" w:rsidRPr="006C3629" w:rsidRDefault="006C3629" w:rsidP="006C3629">
            <w:pPr>
              <w:spacing w:after="0"/>
              <w:rPr>
                <w:color w:val="000000"/>
              </w:rPr>
            </w:pPr>
            <w:r w:rsidRPr="006C3629">
              <w:rPr>
                <w:color w:val="000000"/>
              </w:rPr>
              <w:t>1852.35</w:t>
            </w:r>
          </w:p>
        </w:tc>
        <w:tc>
          <w:tcPr>
            <w:tcW w:w="931" w:type="dxa"/>
            <w:tcBorders>
              <w:top w:val="nil"/>
              <w:left w:val="nil"/>
              <w:bottom w:val="nil"/>
              <w:right w:val="nil"/>
            </w:tcBorders>
            <w:shd w:val="clear" w:color="auto" w:fill="auto"/>
            <w:noWrap/>
            <w:vAlign w:val="bottom"/>
            <w:hideMark/>
          </w:tcPr>
          <w:p w14:paraId="66C34F88" w14:textId="03C001F4" w:rsidR="006C3629" w:rsidRPr="006C3629" w:rsidRDefault="006C3629" w:rsidP="006C3629">
            <w:pPr>
              <w:spacing w:after="0"/>
              <w:rPr>
                <w:color w:val="000000"/>
              </w:rPr>
            </w:pPr>
            <w:r w:rsidRPr="006C3629">
              <w:rPr>
                <w:color w:val="000000"/>
              </w:rPr>
              <w:t>1707.83</w:t>
            </w:r>
          </w:p>
        </w:tc>
        <w:tc>
          <w:tcPr>
            <w:tcW w:w="931" w:type="dxa"/>
            <w:tcBorders>
              <w:top w:val="nil"/>
              <w:left w:val="nil"/>
              <w:bottom w:val="nil"/>
              <w:right w:val="nil"/>
            </w:tcBorders>
            <w:shd w:val="clear" w:color="auto" w:fill="auto"/>
            <w:noWrap/>
            <w:vAlign w:val="bottom"/>
            <w:hideMark/>
          </w:tcPr>
          <w:p w14:paraId="6DCF08FE" w14:textId="3B95C434" w:rsidR="006C3629" w:rsidRPr="006C3629" w:rsidRDefault="006C3629" w:rsidP="006C3629">
            <w:pPr>
              <w:spacing w:after="0"/>
              <w:rPr>
                <w:color w:val="000000"/>
              </w:rPr>
            </w:pPr>
            <w:r w:rsidRPr="006C3629">
              <w:rPr>
                <w:color w:val="000000"/>
              </w:rPr>
              <w:t>1699.21</w:t>
            </w:r>
          </w:p>
        </w:tc>
        <w:tc>
          <w:tcPr>
            <w:tcW w:w="931" w:type="dxa"/>
            <w:tcBorders>
              <w:top w:val="nil"/>
              <w:left w:val="nil"/>
              <w:bottom w:val="nil"/>
              <w:right w:val="nil"/>
            </w:tcBorders>
            <w:shd w:val="clear" w:color="auto" w:fill="auto"/>
            <w:noWrap/>
            <w:vAlign w:val="bottom"/>
            <w:hideMark/>
          </w:tcPr>
          <w:p w14:paraId="3A98EA64" w14:textId="1714DD93" w:rsidR="006C3629" w:rsidRPr="006C3629" w:rsidRDefault="006C3629" w:rsidP="006C3629">
            <w:pPr>
              <w:spacing w:after="0"/>
              <w:rPr>
                <w:color w:val="000000"/>
              </w:rPr>
            </w:pPr>
            <w:r w:rsidRPr="006C3629">
              <w:rPr>
                <w:color w:val="000000"/>
              </w:rPr>
              <w:t>1691.55</w:t>
            </w:r>
          </w:p>
        </w:tc>
        <w:tc>
          <w:tcPr>
            <w:tcW w:w="931" w:type="dxa"/>
            <w:tcBorders>
              <w:top w:val="nil"/>
              <w:left w:val="nil"/>
              <w:bottom w:val="nil"/>
              <w:right w:val="nil"/>
            </w:tcBorders>
            <w:shd w:val="clear" w:color="auto" w:fill="auto"/>
            <w:noWrap/>
            <w:vAlign w:val="bottom"/>
            <w:hideMark/>
          </w:tcPr>
          <w:p w14:paraId="1764CA62" w14:textId="0B5C7919" w:rsidR="006C3629" w:rsidRPr="006C3629" w:rsidRDefault="006C3629" w:rsidP="006C3629">
            <w:pPr>
              <w:spacing w:after="0"/>
              <w:rPr>
                <w:color w:val="000000"/>
              </w:rPr>
            </w:pPr>
            <w:r w:rsidRPr="006C3629">
              <w:rPr>
                <w:color w:val="000000"/>
              </w:rPr>
              <w:t>1341.35</w:t>
            </w:r>
          </w:p>
        </w:tc>
      </w:tr>
      <w:tr w:rsidR="006C3629" w:rsidRPr="005362B1" w14:paraId="31D37233" w14:textId="77777777" w:rsidTr="006C3629">
        <w:trPr>
          <w:trHeight w:val="269"/>
        </w:trPr>
        <w:tc>
          <w:tcPr>
            <w:tcW w:w="3662" w:type="dxa"/>
            <w:tcBorders>
              <w:top w:val="nil"/>
              <w:left w:val="nil"/>
              <w:bottom w:val="nil"/>
              <w:right w:val="nil"/>
            </w:tcBorders>
            <w:shd w:val="clear" w:color="auto" w:fill="auto"/>
            <w:noWrap/>
            <w:vAlign w:val="center"/>
            <w:hideMark/>
          </w:tcPr>
          <w:p w14:paraId="0412E9C2" w14:textId="77777777" w:rsidR="006C3629" w:rsidRPr="005362B1" w:rsidRDefault="006C3629" w:rsidP="006C3629">
            <w:pPr>
              <w:spacing w:after="0"/>
              <w:jc w:val="right"/>
              <w:rPr>
                <w:i/>
                <w:color w:val="000000"/>
                <w:sz w:val="20"/>
                <w:szCs w:val="20"/>
              </w:rPr>
            </w:pPr>
            <w:r w:rsidRPr="005362B1">
              <w:rPr>
                <w:i/>
                <w:color w:val="000000"/>
                <w:sz w:val="20"/>
                <w:szCs w:val="20"/>
              </w:rPr>
              <w:t>Trawl fishery length composition</w:t>
            </w:r>
          </w:p>
        </w:tc>
        <w:tc>
          <w:tcPr>
            <w:tcW w:w="931" w:type="dxa"/>
            <w:tcBorders>
              <w:top w:val="nil"/>
              <w:left w:val="nil"/>
              <w:bottom w:val="nil"/>
              <w:right w:val="nil"/>
            </w:tcBorders>
            <w:shd w:val="clear" w:color="auto" w:fill="auto"/>
            <w:noWrap/>
            <w:vAlign w:val="center"/>
            <w:hideMark/>
          </w:tcPr>
          <w:p w14:paraId="649E6721" w14:textId="77777777" w:rsidR="006C3629" w:rsidRPr="005362B1" w:rsidRDefault="006C3629" w:rsidP="006C3629">
            <w:pPr>
              <w:spacing w:after="0"/>
              <w:jc w:val="right"/>
              <w:rPr>
                <w:i/>
                <w:color w:val="000000"/>
                <w:sz w:val="20"/>
                <w:szCs w:val="20"/>
              </w:rPr>
            </w:pPr>
            <w:r w:rsidRPr="005362B1">
              <w:rPr>
                <w:i/>
                <w:color w:val="000000"/>
                <w:sz w:val="20"/>
                <w:szCs w:val="20"/>
              </w:rPr>
              <w:t>578.07</w:t>
            </w:r>
          </w:p>
        </w:tc>
        <w:tc>
          <w:tcPr>
            <w:tcW w:w="931" w:type="dxa"/>
            <w:tcBorders>
              <w:top w:val="nil"/>
              <w:left w:val="nil"/>
              <w:bottom w:val="nil"/>
              <w:right w:val="nil"/>
            </w:tcBorders>
            <w:shd w:val="clear" w:color="auto" w:fill="auto"/>
            <w:noWrap/>
            <w:vAlign w:val="bottom"/>
            <w:hideMark/>
          </w:tcPr>
          <w:p w14:paraId="2BE74AE9" w14:textId="5AE054A2" w:rsidR="006C3629" w:rsidRPr="006C3629" w:rsidRDefault="006C3629" w:rsidP="006C3629">
            <w:pPr>
              <w:spacing w:after="0"/>
              <w:jc w:val="right"/>
              <w:rPr>
                <w:i/>
                <w:color w:val="000000"/>
                <w:sz w:val="20"/>
                <w:szCs w:val="20"/>
              </w:rPr>
            </w:pPr>
            <w:r w:rsidRPr="006C3629">
              <w:rPr>
                <w:i/>
                <w:color w:val="000000"/>
                <w:sz w:val="20"/>
                <w:szCs w:val="20"/>
              </w:rPr>
              <w:t>604.67</w:t>
            </w:r>
          </w:p>
        </w:tc>
        <w:tc>
          <w:tcPr>
            <w:tcW w:w="931" w:type="dxa"/>
            <w:tcBorders>
              <w:top w:val="nil"/>
              <w:left w:val="nil"/>
              <w:bottom w:val="nil"/>
              <w:right w:val="nil"/>
            </w:tcBorders>
            <w:shd w:val="clear" w:color="auto" w:fill="auto"/>
            <w:noWrap/>
            <w:vAlign w:val="bottom"/>
            <w:hideMark/>
          </w:tcPr>
          <w:p w14:paraId="63319207" w14:textId="22B73BDE" w:rsidR="006C3629" w:rsidRPr="006C3629" w:rsidRDefault="006C3629" w:rsidP="006C3629">
            <w:pPr>
              <w:spacing w:after="0"/>
              <w:jc w:val="right"/>
              <w:rPr>
                <w:i/>
                <w:color w:val="000000"/>
                <w:sz w:val="20"/>
                <w:szCs w:val="20"/>
              </w:rPr>
            </w:pPr>
            <w:r w:rsidRPr="006C3629">
              <w:rPr>
                <w:i/>
                <w:color w:val="000000"/>
                <w:sz w:val="20"/>
                <w:szCs w:val="20"/>
              </w:rPr>
              <w:t>526.48</w:t>
            </w:r>
          </w:p>
        </w:tc>
        <w:tc>
          <w:tcPr>
            <w:tcW w:w="931" w:type="dxa"/>
            <w:tcBorders>
              <w:top w:val="nil"/>
              <w:left w:val="nil"/>
              <w:bottom w:val="nil"/>
              <w:right w:val="nil"/>
            </w:tcBorders>
            <w:shd w:val="clear" w:color="auto" w:fill="auto"/>
            <w:noWrap/>
            <w:vAlign w:val="bottom"/>
            <w:hideMark/>
          </w:tcPr>
          <w:p w14:paraId="7FBBF805" w14:textId="5B2F063A" w:rsidR="006C3629" w:rsidRPr="006C3629" w:rsidRDefault="006C3629" w:rsidP="006C3629">
            <w:pPr>
              <w:spacing w:after="0"/>
              <w:jc w:val="right"/>
              <w:rPr>
                <w:i/>
                <w:color w:val="000000"/>
                <w:sz w:val="20"/>
                <w:szCs w:val="20"/>
              </w:rPr>
            </w:pPr>
            <w:r w:rsidRPr="006C3629">
              <w:rPr>
                <w:i/>
                <w:color w:val="000000"/>
                <w:sz w:val="20"/>
                <w:szCs w:val="20"/>
              </w:rPr>
              <w:t>521.45</w:t>
            </w:r>
          </w:p>
        </w:tc>
        <w:tc>
          <w:tcPr>
            <w:tcW w:w="931" w:type="dxa"/>
            <w:tcBorders>
              <w:top w:val="nil"/>
              <w:left w:val="nil"/>
              <w:bottom w:val="nil"/>
              <w:right w:val="nil"/>
            </w:tcBorders>
            <w:shd w:val="clear" w:color="auto" w:fill="auto"/>
            <w:noWrap/>
            <w:vAlign w:val="bottom"/>
            <w:hideMark/>
          </w:tcPr>
          <w:p w14:paraId="6926E414" w14:textId="6F654278" w:rsidR="006C3629" w:rsidRPr="006C3629" w:rsidRDefault="006C3629" w:rsidP="006C3629">
            <w:pPr>
              <w:spacing w:after="0"/>
              <w:jc w:val="right"/>
              <w:rPr>
                <w:i/>
                <w:color w:val="000000"/>
                <w:sz w:val="20"/>
                <w:szCs w:val="20"/>
              </w:rPr>
            </w:pPr>
            <w:r w:rsidRPr="006C3629">
              <w:rPr>
                <w:i/>
                <w:color w:val="000000"/>
                <w:sz w:val="20"/>
                <w:szCs w:val="20"/>
              </w:rPr>
              <w:t>534.29</w:t>
            </w:r>
          </w:p>
        </w:tc>
        <w:tc>
          <w:tcPr>
            <w:tcW w:w="931" w:type="dxa"/>
            <w:tcBorders>
              <w:top w:val="nil"/>
              <w:left w:val="nil"/>
              <w:bottom w:val="nil"/>
              <w:right w:val="nil"/>
            </w:tcBorders>
            <w:shd w:val="clear" w:color="auto" w:fill="auto"/>
            <w:noWrap/>
            <w:vAlign w:val="bottom"/>
            <w:hideMark/>
          </w:tcPr>
          <w:p w14:paraId="1408D4AB" w14:textId="001B1C36" w:rsidR="006C3629" w:rsidRPr="006C3629" w:rsidRDefault="006C3629" w:rsidP="006C3629">
            <w:pPr>
              <w:spacing w:after="0"/>
              <w:jc w:val="right"/>
              <w:rPr>
                <w:i/>
                <w:color w:val="000000"/>
                <w:sz w:val="20"/>
                <w:szCs w:val="20"/>
              </w:rPr>
            </w:pPr>
            <w:r w:rsidRPr="006C3629">
              <w:rPr>
                <w:i/>
                <w:color w:val="000000"/>
                <w:sz w:val="20"/>
                <w:szCs w:val="20"/>
              </w:rPr>
              <w:t>435.34</w:t>
            </w:r>
          </w:p>
        </w:tc>
      </w:tr>
      <w:tr w:rsidR="006C3629" w:rsidRPr="005362B1" w14:paraId="59E19DE0" w14:textId="77777777" w:rsidTr="006C3629">
        <w:trPr>
          <w:trHeight w:val="269"/>
        </w:trPr>
        <w:tc>
          <w:tcPr>
            <w:tcW w:w="3662" w:type="dxa"/>
            <w:tcBorders>
              <w:top w:val="nil"/>
              <w:left w:val="nil"/>
              <w:bottom w:val="nil"/>
              <w:right w:val="nil"/>
            </w:tcBorders>
            <w:shd w:val="clear" w:color="auto" w:fill="auto"/>
            <w:noWrap/>
            <w:vAlign w:val="center"/>
            <w:hideMark/>
          </w:tcPr>
          <w:p w14:paraId="17D0CC59" w14:textId="77777777" w:rsidR="006C3629" w:rsidRPr="005362B1" w:rsidRDefault="006C3629" w:rsidP="006C3629">
            <w:pPr>
              <w:spacing w:after="0"/>
              <w:jc w:val="right"/>
              <w:rPr>
                <w:i/>
                <w:color w:val="000000"/>
                <w:sz w:val="20"/>
                <w:szCs w:val="20"/>
              </w:rPr>
            </w:pPr>
            <w:r w:rsidRPr="005362B1">
              <w:rPr>
                <w:i/>
                <w:color w:val="000000"/>
                <w:sz w:val="20"/>
                <w:szCs w:val="20"/>
              </w:rPr>
              <w:t>Longline fishery length composition</w:t>
            </w:r>
          </w:p>
        </w:tc>
        <w:tc>
          <w:tcPr>
            <w:tcW w:w="931" w:type="dxa"/>
            <w:tcBorders>
              <w:top w:val="nil"/>
              <w:left w:val="nil"/>
              <w:bottom w:val="nil"/>
              <w:right w:val="nil"/>
            </w:tcBorders>
            <w:shd w:val="clear" w:color="auto" w:fill="auto"/>
            <w:noWrap/>
            <w:vAlign w:val="center"/>
            <w:hideMark/>
          </w:tcPr>
          <w:p w14:paraId="403C2030" w14:textId="77777777" w:rsidR="006C3629" w:rsidRPr="005362B1" w:rsidRDefault="006C3629" w:rsidP="006C3629">
            <w:pPr>
              <w:spacing w:after="0"/>
              <w:jc w:val="right"/>
              <w:rPr>
                <w:i/>
                <w:color w:val="000000"/>
                <w:sz w:val="20"/>
                <w:szCs w:val="20"/>
              </w:rPr>
            </w:pPr>
            <w:r w:rsidRPr="005362B1">
              <w:rPr>
                <w:i/>
                <w:color w:val="000000"/>
                <w:sz w:val="20"/>
                <w:szCs w:val="20"/>
              </w:rPr>
              <w:t>330.22</w:t>
            </w:r>
          </w:p>
        </w:tc>
        <w:tc>
          <w:tcPr>
            <w:tcW w:w="931" w:type="dxa"/>
            <w:tcBorders>
              <w:top w:val="nil"/>
              <w:left w:val="nil"/>
              <w:bottom w:val="nil"/>
              <w:right w:val="nil"/>
            </w:tcBorders>
            <w:shd w:val="clear" w:color="auto" w:fill="auto"/>
            <w:noWrap/>
            <w:vAlign w:val="bottom"/>
            <w:hideMark/>
          </w:tcPr>
          <w:p w14:paraId="5DABB192" w14:textId="058CBBB2" w:rsidR="006C3629" w:rsidRPr="006C3629" w:rsidRDefault="006C3629" w:rsidP="006C3629">
            <w:pPr>
              <w:spacing w:after="0"/>
              <w:jc w:val="right"/>
              <w:rPr>
                <w:i/>
                <w:color w:val="000000"/>
                <w:sz w:val="20"/>
                <w:szCs w:val="20"/>
              </w:rPr>
            </w:pPr>
            <w:r w:rsidRPr="006C3629">
              <w:rPr>
                <w:i/>
                <w:color w:val="000000"/>
                <w:sz w:val="20"/>
                <w:szCs w:val="20"/>
              </w:rPr>
              <w:t>340.08</w:t>
            </w:r>
          </w:p>
        </w:tc>
        <w:tc>
          <w:tcPr>
            <w:tcW w:w="931" w:type="dxa"/>
            <w:tcBorders>
              <w:top w:val="nil"/>
              <w:left w:val="nil"/>
              <w:bottom w:val="nil"/>
              <w:right w:val="nil"/>
            </w:tcBorders>
            <w:shd w:val="clear" w:color="auto" w:fill="auto"/>
            <w:noWrap/>
            <w:vAlign w:val="bottom"/>
            <w:hideMark/>
          </w:tcPr>
          <w:p w14:paraId="1EC8099B" w14:textId="18F13573" w:rsidR="006C3629" w:rsidRPr="006C3629" w:rsidRDefault="006C3629" w:rsidP="006C3629">
            <w:pPr>
              <w:spacing w:after="0"/>
              <w:jc w:val="right"/>
              <w:rPr>
                <w:i/>
                <w:color w:val="000000"/>
                <w:sz w:val="20"/>
                <w:szCs w:val="20"/>
              </w:rPr>
            </w:pPr>
            <w:r w:rsidRPr="006C3629">
              <w:rPr>
                <w:i/>
                <w:color w:val="000000"/>
                <w:sz w:val="20"/>
                <w:szCs w:val="20"/>
              </w:rPr>
              <w:t>320.17</w:t>
            </w:r>
          </w:p>
        </w:tc>
        <w:tc>
          <w:tcPr>
            <w:tcW w:w="931" w:type="dxa"/>
            <w:tcBorders>
              <w:top w:val="nil"/>
              <w:left w:val="nil"/>
              <w:bottom w:val="nil"/>
              <w:right w:val="nil"/>
            </w:tcBorders>
            <w:shd w:val="clear" w:color="auto" w:fill="auto"/>
            <w:noWrap/>
            <w:vAlign w:val="bottom"/>
            <w:hideMark/>
          </w:tcPr>
          <w:p w14:paraId="7B25316F" w14:textId="1BA92E25" w:rsidR="006C3629" w:rsidRPr="006C3629" w:rsidRDefault="006C3629" w:rsidP="006C3629">
            <w:pPr>
              <w:spacing w:after="0"/>
              <w:jc w:val="right"/>
              <w:rPr>
                <w:i/>
                <w:color w:val="000000"/>
                <w:sz w:val="20"/>
                <w:szCs w:val="20"/>
              </w:rPr>
            </w:pPr>
            <w:r w:rsidRPr="006C3629">
              <w:rPr>
                <w:i/>
                <w:color w:val="000000"/>
                <w:sz w:val="20"/>
                <w:szCs w:val="20"/>
              </w:rPr>
              <w:t>324.87</w:t>
            </w:r>
          </w:p>
        </w:tc>
        <w:tc>
          <w:tcPr>
            <w:tcW w:w="931" w:type="dxa"/>
            <w:tcBorders>
              <w:top w:val="nil"/>
              <w:left w:val="nil"/>
              <w:bottom w:val="nil"/>
              <w:right w:val="nil"/>
            </w:tcBorders>
            <w:shd w:val="clear" w:color="auto" w:fill="auto"/>
            <w:noWrap/>
            <w:vAlign w:val="bottom"/>
            <w:hideMark/>
          </w:tcPr>
          <w:p w14:paraId="5CE65D05" w14:textId="16B8AE15" w:rsidR="006C3629" w:rsidRPr="006C3629" w:rsidRDefault="006C3629" w:rsidP="006C3629">
            <w:pPr>
              <w:spacing w:after="0"/>
              <w:jc w:val="right"/>
              <w:rPr>
                <w:i/>
                <w:color w:val="000000"/>
                <w:sz w:val="20"/>
                <w:szCs w:val="20"/>
              </w:rPr>
            </w:pPr>
            <w:r w:rsidRPr="006C3629">
              <w:rPr>
                <w:i/>
                <w:color w:val="000000"/>
                <w:sz w:val="20"/>
                <w:szCs w:val="20"/>
              </w:rPr>
              <w:t>349.05</w:t>
            </w:r>
          </w:p>
        </w:tc>
        <w:tc>
          <w:tcPr>
            <w:tcW w:w="931" w:type="dxa"/>
            <w:tcBorders>
              <w:top w:val="nil"/>
              <w:left w:val="nil"/>
              <w:bottom w:val="nil"/>
              <w:right w:val="nil"/>
            </w:tcBorders>
            <w:shd w:val="clear" w:color="auto" w:fill="auto"/>
            <w:noWrap/>
            <w:vAlign w:val="bottom"/>
            <w:hideMark/>
          </w:tcPr>
          <w:p w14:paraId="0C8B5FA9" w14:textId="4A9F1A91" w:rsidR="006C3629" w:rsidRPr="006C3629" w:rsidRDefault="006C3629" w:rsidP="006C3629">
            <w:pPr>
              <w:spacing w:after="0"/>
              <w:jc w:val="right"/>
              <w:rPr>
                <w:i/>
                <w:color w:val="000000"/>
                <w:sz w:val="20"/>
                <w:szCs w:val="20"/>
              </w:rPr>
            </w:pPr>
            <w:r w:rsidRPr="006C3629">
              <w:rPr>
                <w:i/>
                <w:color w:val="000000"/>
                <w:sz w:val="20"/>
                <w:szCs w:val="20"/>
              </w:rPr>
              <w:t>259.49</w:t>
            </w:r>
          </w:p>
        </w:tc>
      </w:tr>
      <w:tr w:rsidR="006C3629" w:rsidRPr="005362B1" w14:paraId="19A14DB1" w14:textId="77777777" w:rsidTr="006C3629">
        <w:trPr>
          <w:trHeight w:val="269"/>
        </w:trPr>
        <w:tc>
          <w:tcPr>
            <w:tcW w:w="3662" w:type="dxa"/>
            <w:tcBorders>
              <w:top w:val="nil"/>
              <w:left w:val="nil"/>
              <w:bottom w:val="nil"/>
              <w:right w:val="nil"/>
            </w:tcBorders>
            <w:shd w:val="clear" w:color="auto" w:fill="auto"/>
            <w:noWrap/>
            <w:vAlign w:val="center"/>
            <w:hideMark/>
          </w:tcPr>
          <w:p w14:paraId="3F727F27" w14:textId="77777777" w:rsidR="006C3629" w:rsidRPr="005362B1" w:rsidRDefault="006C3629" w:rsidP="006C3629">
            <w:pPr>
              <w:spacing w:after="0"/>
              <w:jc w:val="right"/>
              <w:rPr>
                <w:i/>
                <w:color w:val="000000"/>
                <w:sz w:val="20"/>
                <w:szCs w:val="20"/>
              </w:rPr>
            </w:pPr>
            <w:r w:rsidRPr="005362B1">
              <w:rPr>
                <w:i/>
                <w:color w:val="000000"/>
                <w:sz w:val="20"/>
                <w:szCs w:val="20"/>
              </w:rPr>
              <w:t>Pot fishery length composition</w:t>
            </w:r>
          </w:p>
        </w:tc>
        <w:tc>
          <w:tcPr>
            <w:tcW w:w="931" w:type="dxa"/>
            <w:tcBorders>
              <w:top w:val="nil"/>
              <w:left w:val="nil"/>
              <w:bottom w:val="nil"/>
              <w:right w:val="nil"/>
            </w:tcBorders>
            <w:shd w:val="clear" w:color="auto" w:fill="auto"/>
            <w:noWrap/>
            <w:vAlign w:val="center"/>
            <w:hideMark/>
          </w:tcPr>
          <w:p w14:paraId="2684E0C6" w14:textId="77777777" w:rsidR="006C3629" w:rsidRPr="005362B1" w:rsidRDefault="006C3629" w:rsidP="006C3629">
            <w:pPr>
              <w:spacing w:after="0"/>
              <w:jc w:val="right"/>
              <w:rPr>
                <w:i/>
                <w:color w:val="000000"/>
                <w:sz w:val="20"/>
                <w:szCs w:val="20"/>
              </w:rPr>
            </w:pPr>
            <w:r w:rsidRPr="005362B1">
              <w:rPr>
                <w:i/>
                <w:color w:val="000000"/>
                <w:sz w:val="20"/>
                <w:szCs w:val="20"/>
              </w:rPr>
              <w:t>453.49</w:t>
            </w:r>
          </w:p>
        </w:tc>
        <w:tc>
          <w:tcPr>
            <w:tcW w:w="931" w:type="dxa"/>
            <w:tcBorders>
              <w:top w:val="nil"/>
              <w:left w:val="nil"/>
              <w:bottom w:val="nil"/>
              <w:right w:val="nil"/>
            </w:tcBorders>
            <w:shd w:val="clear" w:color="auto" w:fill="auto"/>
            <w:noWrap/>
            <w:vAlign w:val="bottom"/>
            <w:hideMark/>
          </w:tcPr>
          <w:p w14:paraId="52AFCB18" w14:textId="0DE22F51" w:rsidR="006C3629" w:rsidRPr="006C3629" w:rsidRDefault="006C3629" w:rsidP="006C3629">
            <w:pPr>
              <w:spacing w:after="0"/>
              <w:jc w:val="right"/>
              <w:rPr>
                <w:i/>
                <w:color w:val="000000"/>
                <w:sz w:val="20"/>
                <w:szCs w:val="20"/>
              </w:rPr>
            </w:pPr>
            <w:r w:rsidRPr="006C3629">
              <w:rPr>
                <w:i/>
                <w:color w:val="000000"/>
                <w:sz w:val="20"/>
                <w:szCs w:val="20"/>
              </w:rPr>
              <w:t>453.37</w:t>
            </w:r>
          </w:p>
        </w:tc>
        <w:tc>
          <w:tcPr>
            <w:tcW w:w="931" w:type="dxa"/>
            <w:tcBorders>
              <w:top w:val="nil"/>
              <w:left w:val="nil"/>
              <w:bottom w:val="nil"/>
              <w:right w:val="nil"/>
            </w:tcBorders>
            <w:shd w:val="clear" w:color="auto" w:fill="auto"/>
            <w:noWrap/>
            <w:vAlign w:val="bottom"/>
            <w:hideMark/>
          </w:tcPr>
          <w:p w14:paraId="3D0F3647" w14:textId="1612624D" w:rsidR="006C3629" w:rsidRPr="006C3629" w:rsidRDefault="006C3629" w:rsidP="006C3629">
            <w:pPr>
              <w:spacing w:after="0"/>
              <w:jc w:val="right"/>
              <w:rPr>
                <w:i/>
                <w:color w:val="000000"/>
                <w:sz w:val="20"/>
                <w:szCs w:val="20"/>
              </w:rPr>
            </w:pPr>
            <w:r w:rsidRPr="006C3629">
              <w:rPr>
                <w:i/>
                <w:color w:val="000000"/>
                <w:sz w:val="20"/>
                <w:szCs w:val="20"/>
              </w:rPr>
              <w:t>420.07</w:t>
            </w:r>
          </w:p>
        </w:tc>
        <w:tc>
          <w:tcPr>
            <w:tcW w:w="931" w:type="dxa"/>
            <w:tcBorders>
              <w:top w:val="nil"/>
              <w:left w:val="nil"/>
              <w:bottom w:val="nil"/>
              <w:right w:val="nil"/>
            </w:tcBorders>
            <w:shd w:val="clear" w:color="auto" w:fill="auto"/>
            <w:noWrap/>
            <w:vAlign w:val="bottom"/>
            <w:hideMark/>
          </w:tcPr>
          <w:p w14:paraId="0BA2247A" w14:textId="12EB0F9F" w:rsidR="006C3629" w:rsidRPr="006C3629" w:rsidRDefault="006C3629" w:rsidP="006C3629">
            <w:pPr>
              <w:spacing w:after="0"/>
              <w:jc w:val="right"/>
              <w:rPr>
                <w:i/>
                <w:color w:val="000000"/>
                <w:sz w:val="20"/>
                <w:szCs w:val="20"/>
              </w:rPr>
            </w:pPr>
            <w:r w:rsidRPr="006C3629">
              <w:rPr>
                <w:i/>
                <w:color w:val="000000"/>
                <w:sz w:val="20"/>
                <w:szCs w:val="20"/>
              </w:rPr>
              <w:t>424.38</w:t>
            </w:r>
          </w:p>
        </w:tc>
        <w:tc>
          <w:tcPr>
            <w:tcW w:w="931" w:type="dxa"/>
            <w:tcBorders>
              <w:top w:val="nil"/>
              <w:left w:val="nil"/>
              <w:bottom w:val="nil"/>
              <w:right w:val="nil"/>
            </w:tcBorders>
            <w:shd w:val="clear" w:color="auto" w:fill="auto"/>
            <w:noWrap/>
            <w:vAlign w:val="bottom"/>
            <w:hideMark/>
          </w:tcPr>
          <w:p w14:paraId="665E1843" w14:textId="7B1D6FC6" w:rsidR="006C3629" w:rsidRPr="006C3629" w:rsidRDefault="006C3629" w:rsidP="006C3629">
            <w:pPr>
              <w:spacing w:after="0"/>
              <w:jc w:val="right"/>
              <w:rPr>
                <w:i/>
                <w:color w:val="000000"/>
                <w:sz w:val="20"/>
                <w:szCs w:val="20"/>
              </w:rPr>
            </w:pPr>
            <w:r w:rsidRPr="006C3629">
              <w:rPr>
                <w:i/>
                <w:color w:val="000000"/>
                <w:sz w:val="20"/>
                <w:szCs w:val="20"/>
              </w:rPr>
              <w:t>370.5</w:t>
            </w:r>
          </w:p>
        </w:tc>
        <w:tc>
          <w:tcPr>
            <w:tcW w:w="931" w:type="dxa"/>
            <w:tcBorders>
              <w:top w:val="nil"/>
              <w:left w:val="nil"/>
              <w:bottom w:val="nil"/>
              <w:right w:val="nil"/>
            </w:tcBorders>
            <w:shd w:val="clear" w:color="auto" w:fill="auto"/>
            <w:noWrap/>
            <w:vAlign w:val="bottom"/>
            <w:hideMark/>
          </w:tcPr>
          <w:p w14:paraId="42D5A82B" w14:textId="05350C96" w:rsidR="006C3629" w:rsidRPr="006C3629" w:rsidRDefault="006C3629" w:rsidP="006C3629">
            <w:pPr>
              <w:spacing w:after="0"/>
              <w:jc w:val="right"/>
              <w:rPr>
                <w:i/>
                <w:color w:val="000000"/>
                <w:sz w:val="20"/>
                <w:szCs w:val="20"/>
              </w:rPr>
            </w:pPr>
            <w:r w:rsidRPr="006C3629">
              <w:rPr>
                <w:i/>
                <w:color w:val="000000"/>
                <w:sz w:val="20"/>
                <w:szCs w:val="20"/>
              </w:rPr>
              <w:t>311.15</w:t>
            </w:r>
          </w:p>
        </w:tc>
      </w:tr>
      <w:tr w:rsidR="006C3629" w:rsidRPr="005362B1" w14:paraId="2BA46A72" w14:textId="77777777" w:rsidTr="006C3629">
        <w:trPr>
          <w:trHeight w:val="269"/>
        </w:trPr>
        <w:tc>
          <w:tcPr>
            <w:tcW w:w="3662" w:type="dxa"/>
            <w:tcBorders>
              <w:top w:val="nil"/>
              <w:left w:val="nil"/>
              <w:bottom w:val="nil"/>
              <w:right w:val="nil"/>
            </w:tcBorders>
            <w:shd w:val="clear" w:color="auto" w:fill="auto"/>
            <w:noWrap/>
            <w:vAlign w:val="center"/>
            <w:hideMark/>
          </w:tcPr>
          <w:p w14:paraId="5C2E517F"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 length composition</w:t>
            </w:r>
          </w:p>
        </w:tc>
        <w:tc>
          <w:tcPr>
            <w:tcW w:w="931" w:type="dxa"/>
            <w:tcBorders>
              <w:top w:val="nil"/>
              <w:left w:val="nil"/>
              <w:bottom w:val="nil"/>
              <w:right w:val="nil"/>
            </w:tcBorders>
            <w:shd w:val="clear" w:color="auto" w:fill="auto"/>
            <w:noWrap/>
            <w:vAlign w:val="center"/>
            <w:hideMark/>
          </w:tcPr>
          <w:p w14:paraId="77F958F0" w14:textId="77777777" w:rsidR="006C3629" w:rsidRPr="005362B1" w:rsidRDefault="006C3629" w:rsidP="006C3629">
            <w:pPr>
              <w:spacing w:after="0"/>
              <w:jc w:val="right"/>
              <w:rPr>
                <w:i/>
                <w:color w:val="000000"/>
                <w:sz w:val="20"/>
                <w:szCs w:val="20"/>
              </w:rPr>
            </w:pPr>
            <w:r w:rsidRPr="005362B1">
              <w:rPr>
                <w:i/>
                <w:color w:val="000000"/>
                <w:sz w:val="20"/>
                <w:szCs w:val="20"/>
              </w:rPr>
              <w:t>189.42</w:t>
            </w:r>
          </w:p>
        </w:tc>
        <w:tc>
          <w:tcPr>
            <w:tcW w:w="931" w:type="dxa"/>
            <w:tcBorders>
              <w:top w:val="nil"/>
              <w:left w:val="nil"/>
              <w:bottom w:val="nil"/>
              <w:right w:val="nil"/>
            </w:tcBorders>
            <w:shd w:val="clear" w:color="auto" w:fill="auto"/>
            <w:noWrap/>
            <w:vAlign w:val="bottom"/>
            <w:hideMark/>
          </w:tcPr>
          <w:p w14:paraId="33D5ED4B" w14:textId="62AB71F7" w:rsidR="006C3629" w:rsidRPr="006C3629" w:rsidRDefault="006C3629" w:rsidP="006C3629">
            <w:pPr>
              <w:spacing w:after="0"/>
              <w:jc w:val="right"/>
              <w:rPr>
                <w:i/>
                <w:color w:val="000000"/>
                <w:sz w:val="20"/>
                <w:szCs w:val="20"/>
              </w:rPr>
            </w:pPr>
            <w:r w:rsidRPr="006C3629">
              <w:rPr>
                <w:i/>
                <w:color w:val="000000"/>
                <w:sz w:val="20"/>
                <w:szCs w:val="20"/>
              </w:rPr>
              <w:t>186.43</w:t>
            </w:r>
          </w:p>
        </w:tc>
        <w:tc>
          <w:tcPr>
            <w:tcW w:w="931" w:type="dxa"/>
            <w:tcBorders>
              <w:top w:val="nil"/>
              <w:left w:val="nil"/>
              <w:bottom w:val="nil"/>
              <w:right w:val="nil"/>
            </w:tcBorders>
            <w:shd w:val="clear" w:color="auto" w:fill="auto"/>
            <w:noWrap/>
            <w:vAlign w:val="bottom"/>
            <w:hideMark/>
          </w:tcPr>
          <w:p w14:paraId="30FD24B2" w14:textId="3EAC027A" w:rsidR="006C3629" w:rsidRPr="006C3629" w:rsidRDefault="006C3629" w:rsidP="006C3629">
            <w:pPr>
              <w:spacing w:after="0"/>
              <w:jc w:val="right"/>
              <w:rPr>
                <w:i/>
                <w:color w:val="000000"/>
                <w:sz w:val="20"/>
                <w:szCs w:val="20"/>
              </w:rPr>
            </w:pPr>
            <w:r w:rsidRPr="006C3629">
              <w:rPr>
                <w:i/>
                <w:color w:val="000000"/>
                <w:sz w:val="20"/>
                <w:szCs w:val="20"/>
              </w:rPr>
              <w:t>192.64</w:t>
            </w:r>
          </w:p>
        </w:tc>
        <w:tc>
          <w:tcPr>
            <w:tcW w:w="931" w:type="dxa"/>
            <w:tcBorders>
              <w:top w:val="nil"/>
              <w:left w:val="nil"/>
              <w:bottom w:val="nil"/>
              <w:right w:val="nil"/>
            </w:tcBorders>
            <w:shd w:val="clear" w:color="auto" w:fill="auto"/>
            <w:noWrap/>
            <w:vAlign w:val="bottom"/>
            <w:hideMark/>
          </w:tcPr>
          <w:p w14:paraId="7A75A151" w14:textId="440D0D0B" w:rsidR="006C3629" w:rsidRPr="006C3629" w:rsidRDefault="006C3629" w:rsidP="006C3629">
            <w:pPr>
              <w:spacing w:after="0"/>
              <w:jc w:val="right"/>
              <w:rPr>
                <w:i/>
                <w:color w:val="000000"/>
                <w:sz w:val="20"/>
                <w:szCs w:val="20"/>
              </w:rPr>
            </w:pPr>
            <w:r w:rsidRPr="006C3629">
              <w:rPr>
                <w:i/>
                <w:color w:val="000000"/>
                <w:sz w:val="20"/>
                <w:szCs w:val="20"/>
              </w:rPr>
              <w:t>179.44</w:t>
            </w:r>
          </w:p>
        </w:tc>
        <w:tc>
          <w:tcPr>
            <w:tcW w:w="931" w:type="dxa"/>
            <w:tcBorders>
              <w:top w:val="nil"/>
              <w:left w:val="nil"/>
              <w:bottom w:val="nil"/>
              <w:right w:val="nil"/>
            </w:tcBorders>
            <w:shd w:val="clear" w:color="auto" w:fill="auto"/>
            <w:noWrap/>
            <w:vAlign w:val="bottom"/>
            <w:hideMark/>
          </w:tcPr>
          <w:p w14:paraId="0DBAACC5" w14:textId="585A2FFA" w:rsidR="006C3629" w:rsidRPr="006C3629" w:rsidRDefault="006C3629" w:rsidP="006C3629">
            <w:pPr>
              <w:spacing w:after="0"/>
              <w:jc w:val="right"/>
              <w:rPr>
                <w:i/>
                <w:color w:val="000000"/>
                <w:sz w:val="20"/>
                <w:szCs w:val="20"/>
              </w:rPr>
            </w:pPr>
            <w:r w:rsidRPr="006C3629">
              <w:rPr>
                <w:i/>
                <w:color w:val="000000"/>
                <w:sz w:val="20"/>
                <w:szCs w:val="20"/>
              </w:rPr>
              <w:t>184.5</w:t>
            </w:r>
          </w:p>
        </w:tc>
        <w:tc>
          <w:tcPr>
            <w:tcW w:w="931" w:type="dxa"/>
            <w:tcBorders>
              <w:top w:val="nil"/>
              <w:left w:val="nil"/>
              <w:bottom w:val="nil"/>
              <w:right w:val="nil"/>
            </w:tcBorders>
            <w:shd w:val="clear" w:color="auto" w:fill="auto"/>
            <w:noWrap/>
            <w:vAlign w:val="bottom"/>
            <w:hideMark/>
          </w:tcPr>
          <w:p w14:paraId="4D82BD49" w14:textId="7933B789" w:rsidR="006C3629" w:rsidRPr="006C3629" w:rsidRDefault="006C3629" w:rsidP="006C3629">
            <w:pPr>
              <w:spacing w:after="0"/>
              <w:jc w:val="right"/>
              <w:rPr>
                <w:i/>
                <w:color w:val="000000"/>
                <w:sz w:val="20"/>
                <w:szCs w:val="20"/>
              </w:rPr>
            </w:pPr>
            <w:r w:rsidRPr="006C3629">
              <w:rPr>
                <w:i/>
                <w:color w:val="000000"/>
                <w:sz w:val="20"/>
                <w:szCs w:val="20"/>
              </w:rPr>
              <w:t>157.12</w:t>
            </w:r>
          </w:p>
        </w:tc>
      </w:tr>
      <w:tr w:rsidR="006C3629" w:rsidRPr="005362B1" w14:paraId="0D9A1F58" w14:textId="77777777" w:rsidTr="006C3629">
        <w:trPr>
          <w:trHeight w:val="269"/>
        </w:trPr>
        <w:tc>
          <w:tcPr>
            <w:tcW w:w="3662" w:type="dxa"/>
            <w:tcBorders>
              <w:top w:val="nil"/>
              <w:left w:val="nil"/>
              <w:bottom w:val="nil"/>
              <w:right w:val="nil"/>
            </w:tcBorders>
            <w:shd w:val="clear" w:color="auto" w:fill="auto"/>
            <w:noWrap/>
            <w:vAlign w:val="center"/>
            <w:hideMark/>
          </w:tcPr>
          <w:p w14:paraId="5D94517B" w14:textId="77777777" w:rsidR="006C3629" w:rsidRPr="005362B1" w:rsidRDefault="006C3629" w:rsidP="006C3629">
            <w:pPr>
              <w:spacing w:after="0"/>
              <w:jc w:val="right"/>
              <w:rPr>
                <w:i/>
                <w:color w:val="000000"/>
                <w:sz w:val="20"/>
                <w:szCs w:val="20"/>
              </w:rPr>
            </w:pPr>
            <w:r w:rsidRPr="005362B1">
              <w:rPr>
                <w:i/>
                <w:color w:val="000000"/>
                <w:sz w:val="20"/>
                <w:szCs w:val="20"/>
              </w:rPr>
              <w:t>Longline survey length composition</w:t>
            </w:r>
          </w:p>
        </w:tc>
        <w:tc>
          <w:tcPr>
            <w:tcW w:w="931" w:type="dxa"/>
            <w:tcBorders>
              <w:top w:val="nil"/>
              <w:left w:val="nil"/>
              <w:bottom w:val="nil"/>
              <w:right w:val="nil"/>
            </w:tcBorders>
            <w:shd w:val="clear" w:color="auto" w:fill="auto"/>
            <w:noWrap/>
            <w:vAlign w:val="center"/>
            <w:hideMark/>
          </w:tcPr>
          <w:p w14:paraId="1E06D31F" w14:textId="77777777" w:rsidR="006C3629" w:rsidRPr="005362B1" w:rsidRDefault="006C3629" w:rsidP="006C3629">
            <w:pPr>
              <w:spacing w:after="0"/>
              <w:jc w:val="right"/>
              <w:rPr>
                <w:i/>
                <w:color w:val="000000"/>
                <w:sz w:val="20"/>
                <w:szCs w:val="20"/>
              </w:rPr>
            </w:pPr>
            <w:r w:rsidRPr="005362B1">
              <w:rPr>
                <w:i/>
                <w:color w:val="000000"/>
                <w:sz w:val="20"/>
                <w:szCs w:val="20"/>
              </w:rPr>
              <w:t>266.73</w:t>
            </w:r>
          </w:p>
        </w:tc>
        <w:tc>
          <w:tcPr>
            <w:tcW w:w="931" w:type="dxa"/>
            <w:tcBorders>
              <w:top w:val="nil"/>
              <w:left w:val="nil"/>
              <w:bottom w:val="nil"/>
              <w:right w:val="nil"/>
            </w:tcBorders>
            <w:shd w:val="clear" w:color="auto" w:fill="auto"/>
            <w:noWrap/>
            <w:vAlign w:val="bottom"/>
            <w:hideMark/>
          </w:tcPr>
          <w:p w14:paraId="06DE1446" w14:textId="52702CFF" w:rsidR="006C3629" w:rsidRPr="006C3629" w:rsidRDefault="006C3629" w:rsidP="006C3629">
            <w:pPr>
              <w:spacing w:after="0"/>
              <w:jc w:val="right"/>
              <w:rPr>
                <w:i/>
                <w:color w:val="000000"/>
                <w:sz w:val="20"/>
                <w:szCs w:val="20"/>
              </w:rPr>
            </w:pPr>
            <w:r w:rsidRPr="006C3629">
              <w:rPr>
                <w:i/>
                <w:color w:val="000000"/>
                <w:sz w:val="20"/>
                <w:szCs w:val="20"/>
              </w:rPr>
              <w:t>267.81</w:t>
            </w:r>
          </w:p>
        </w:tc>
        <w:tc>
          <w:tcPr>
            <w:tcW w:w="931" w:type="dxa"/>
            <w:tcBorders>
              <w:top w:val="nil"/>
              <w:left w:val="nil"/>
              <w:bottom w:val="nil"/>
              <w:right w:val="nil"/>
            </w:tcBorders>
            <w:shd w:val="clear" w:color="auto" w:fill="auto"/>
            <w:noWrap/>
            <w:vAlign w:val="bottom"/>
            <w:hideMark/>
          </w:tcPr>
          <w:p w14:paraId="10BC63E6" w14:textId="72047A2F" w:rsidR="006C3629" w:rsidRPr="006C3629" w:rsidRDefault="006C3629" w:rsidP="006C3629">
            <w:pPr>
              <w:spacing w:after="0"/>
              <w:jc w:val="right"/>
              <w:rPr>
                <w:i/>
                <w:color w:val="000000"/>
                <w:sz w:val="20"/>
                <w:szCs w:val="20"/>
              </w:rPr>
            </w:pPr>
            <w:r w:rsidRPr="006C3629">
              <w:rPr>
                <w:i/>
                <w:color w:val="000000"/>
                <w:sz w:val="20"/>
                <w:szCs w:val="20"/>
              </w:rPr>
              <w:t>248.47</w:t>
            </w:r>
          </w:p>
        </w:tc>
        <w:tc>
          <w:tcPr>
            <w:tcW w:w="931" w:type="dxa"/>
            <w:tcBorders>
              <w:top w:val="nil"/>
              <w:left w:val="nil"/>
              <w:bottom w:val="nil"/>
              <w:right w:val="nil"/>
            </w:tcBorders>
            <w:shd w:val="clear" w:color="auto" w:fill="auto"/>
            <w:noWrap/>
            <w:vAlign w:val="bottom"/>
            <w:hideMark/>
          </w:tcPr>
          <w:p w14:paraId="26513750" w14:textId="43F92594" w:rsidR="006C3629" w:rsidRPr="006C3629" w:rsidRDefault="006C3629" w:rsidP="006C3629">
            <w:pPr>
              <w:spacing w:after="0"/>
              <w:jc w:val="right"/>
              <w:rPr>
                <w:i/>
                <w:color w:val="000000"/>
                <w:sz w:val="20"/>
                <w:szCs w:val="20"/>
              </w:rPr>
            </w:pPr>
            <w:r w:rsidRPr="006C3629">
              <w:rPr>
                <w:i/>
                <w:color w:val="000000"/>
                <w:sz w:val="20"/>
                <w:szCs w:val="20"/>
              </w:rPr>
              <w:t>249.07</w:t>
            </w:r>
          </w:p>
        </w:tc>
        <w:tc>
          <w:tcPr>
            <w:tcW w:w="931" w:type="dxa"/>
            <w:tcBorders>
              <w:top w:val="nil"/>
              <w:left w:val="nil"/>
              <w:bottom w:val="nil"/>
              <w:right w:val="nil"/>
            </w:tcBorders>
            <w:shd w:val="clear" w:color="auto" w:fill="auto"/>
            <w:noWrap/>
            <w:vAlign w:val="bottom"/>
            <w:hideMark/>
          </w:tcPr>
          <w:p w14:paraId="14C3B9DA" w14:textId="133E4AD6" w:rsidR="006C3629" w:rsidRPr="006C3629" w:rsidRDefault="006C3629" w:rsidP="006C3629">
            <w:pPr>
              <w:spacing w:after="0"/>
              <w:jc w:val="right"/>
              <w:rPr>
                <w:i/>
                <w:color w:val="000000"/>
                <w:sz w:val="20"/>
                <w:szCs w:val="20"/>
              </w:rPr>
            </w:pPr>
            <w:r w:rsidRPr="006C3629">
              <w:rPr>
                <w:i/>
                <w:color w:val="000000"/>
                <w:sz w:val="20"/>
                <w:szCs w:val="20"/>
              </w:rPr>
              <w:t>253.21</w:t>
            </w:r>
          </w:p>
        </w:tc>
        <w:tc>
          <w:tcPr>
            <w:tcW w:w="931" w:type="dxa"/>
            <w:tcBorders>
              <w:top w:val="nil"/>
              <w:left w:val="nil"/>
              <w:bottom w:val="nil"/>
              <w:right w:val="nil"/>
            </w:tcBorders>
            <w:shd w:val="clear" w:color="auto" w:fill="auto"/>
            <w:noWrap/>
            <w:vAlign w:val="bottom"/>
            <w:hideMark/>
          </w:tcPr>
          <w:p w14:paraId="33BDA61B" w14:textId="720C13E1" w:rsidR="006C3629" w:rsidRPr="006C3629" w:rsidRDefault="006C3629" w:rsidP="006C3629">
            <w:pPr>
              <w:spacing w:after="0"/>
              <w:jc w:val="right"/>
              <w:rPr>
                <w:i/>
                <w:color w:val="000000"/>
                <w:sz w:val="20"/>
                <w:szCs w:val="20"/>
              </w:rPr>
            </w:pPr>
            <w:r w:rsidRPr="006C3629">
              <w:rPr>
                <w:i/>
                <w:color w:val="000000"/>
                <w:sz w:val="20"/>
                <w:szCs w:val="20"/>
              </w:rPr>
              <w:t>178.25</w:t>
            </w:r>
          </w:p>
        </w:tc>
      </w:tr>
      <w:tr w:rsidR="006C3629" w:rsidRPr="005362B1" w14:paraId="735D32D4" w14:textId="77777777" w:rsidTr="006C3629">
        <w:trPr>
          <w:trHeight w:val="269"/>
        </w:trPr>
        <w:tc>
          <w:tcPr>
            <w:tcW w:w="3662" w:type="dxa"/>
            <w:tcBorders>
              <w:top w:val="nil"/>
              <w:left w:val="nil"/>
              <w:bottom w:val="nil"/>
              <w:right w:val="nil"/>
            </w:tcBorders>
            <w:shd w:val="clear" w:color="auto" w:fill="auto"/>
            <w:noWrap/>
            <w:vAlign w:val="center"/>
            <w:hideMark/>
          </w:tcPr>
          <w:p w14:paraId="6CB13C05" w14:textId="77777777" w:rsidR="006C3629" w:rsidRPr="005362B1" w:rsidRDefault="006C3629" w:rsidP="006C3629">
            <w:pPr>
              <w:spacing w:after="0"/>
              <w:rPr>
                <w:color w:val="000000"/>
              </w:rPr>
            </w:pPr>
            <w:r w:rsidRPr="005362B1">
              <w:rPr>
                <w:color w:val="000000"/>
              </w:rPr>
              <w:t>Conditional age-at-length</w:t>
            </w:r>
          </w:p>
        </w:tc>
        <w:tc>
          <w:tcPr>
            <w:tcW w:w="931" w:type="dxa"/>
            <w:tcBorders>
              <w:top w:val="nil"/>
              <w:left w:val="nil"/>
              <w:bottom w:val="nil"/>
              <w:right w:val="nil"/>
            </w:tcBorders>
            <w:shd w:val="clear" w:color="auto" w:fill="auto"/>
            <w:noWrap/>
            <w:vAlign w:val="center"/>
            <w:hideMark/>
          </w:tcPr>
          <w:p w14:paraId="66588FD7" w14:textId="77777777" w:rsidR="006C3629" w:rsidRPr="005362B1" w:rsidRDefault="006C3629" w:rsidP="006C3629">
            <w:pPr>
              <w:spacing w:after="0"/>
              <w:rPr>
                <w:color w:val="000000"/>
              </w:rPr>
            </w:pPr>
            <w:r w:rsidRPr="005362B1">
              <w:rPr>
                <w:color w:val="000000"/>
              </w:rPr>
              <w:t>1101.99</w:t>
            </w:r>
          </w:p>
        </w:tc>
        <w:tc>
          <w:tcPr>
            <w:tcW w:w="931" w:type="dxa"/>
            <w:tcBorders>
              <w:top w:val="nil"/>
              <w:left w:val="nil"/>
              <w:bottom w:val="nil"/>
              <w:right w:val="nil"/>
            </w:tcBorders>
            <w:shd w:val="clear" w:color="auto" w:fill="auto"/>
            <w:noWrap/>
            <w:vAlign w:val="bottom"/>
            <w:hideMark/>
          </w:tcPr>
          <w:p w14:paraId="6E93070A" w14:textId="09F2969D" w:rsidR="006C3629" w:rsidRPr="006C3629" w:rsidRDefault="006C3629" w:rsidP="006C3629">
            <w:pPr>
              <w:spacing w:after="0"/>
              <w:rPr>
                <w:color w:val="000000"/>
              </w:rPr>
            </w:pPr>
            <w:r w:rsidRPr="006C3629">
              <w:rPr>
                <w:color w:val="000000"/>
              </w:rPr>
              <w:t>1227.04</w:t>
            </w:r>
          </w:p>
        </w:tc>
        <w:tc>
          <w:tcPr>
            <w:tcW w:w="931" w:type="dxa"/>
            <w:tcBorders>
              <w:top w:val="nil"/>
              <w:left w:val="nil"/>
              <w:bottom w:val="nil"/>
              <w:right w:val="nil"/>
            </w:tcBorders>
            <w:shd w:val="clear" w:color="auto" w:fill="auto"/>
            <w:noWrap/>
            <w:vAlign w:val="bottom"/>
            <w:hideMark/>
          </w:tcPr>
          <w:p w14:paraId="198205F8" w14:textId="29DEEDFB" w:rsidR="006C3629" w:rsidRPr="006C3629" w:rsidRDefault="006C3629" w:rsidP="006C3629">
            <w:pPr>
              <w:spacing w:after="0"/>
              <w:rPr>
                <w:color w:val="000000"/>
              </w:rPr>
            </w:pPr>
            <w:r w:rsidRPr="006C3629">
              <w:rPr>
                <w:color w:val="000000"/>
              </w:rPr>
              <w:t>1215.75</w:t>
            </w:r>
          </w:p>
        </w:tc>
        <w:tc>
          <w:tcPr>
            <w:tcW w:w="931" w:type="dxa"/>
            <w:tcBorders>
              <w:top w:val="nil"/>
              <w:left w:val="nil"/>
              <w:bottom w:val="nil"/>
              <w:right w:val="nil"/>
            </w:tcBorders>
            <w:shd w:val="clear" w:color="auto" w:fill="auto"/>
            <w:noWrap/>
            <w:vAlign w:val="bottom"/>
            <w:hideMark/>
          </w:tcPr>
          <w:p w14:paraId="2C2BADF9" w14:textId="3DB599E7" w:rsidR="006C3629" w:rsidRPr="006C3629" w:rsidRDefault="006C3629" w:rsidP="006C3629">
            <w:pPr>
              <w:spacing w:after="0"/>
              <w:rPr>
                <w:color w:val="000000"/>
              </w:rPr>
            </w:pPr>
            <w:r w:rsidRPr="006C3629">
              <w:rPr>
                <w:color w:val="000000"/>
              </w:rPr>
              <w:t>1142.22</w:t>
            </w:r>
          </w:p>
        </w:tc>
        <w:tc>
          <w:tcPr>
            <w:tcW w:w="931" w:type="dxa"/>
            <w:tcBorders>
              <w:top w:val="nil"/>
              <w:left w:val="nil"/>
              <w:bottom w:val="nil"/>
              <w:right w:val="nil"/>
            </w:tcBorders>
            <w:shd w:val="clear" w:color="auto" w:fill="auto"/>
            <w:noWrap/>
            <w:vAlign w:val="bottom"/>
            <w:hideMark/>
          </w:tcPr>
          <w:p w14:paraId="22BDE9BF" w14:textId="31157D3F" w:rsidR="006C3629" w:rsidRPr="006C3629" w:rsidRDefault="006C3629" w:rsidP="006C3629">
            <w:pPr>
              <w:spacing w:after="0"/>
              <w:rPr>
                <w:color w:val="000000"/>
              </w:rPr>
            </w:pPr>
            <w:r w:rsidRPr="006C3629">
              <w:rPr>
                <w:color w:val="000000"/>
              </w:rPr>
              <w:t>1142.58</w:t>
            </w:r>
          </w:p>
        </w:tc>
        <w:tc>
          <w:tcPr>
            <w:tcW w:w="931" w:type="dxa"/>
            <w:tcBorders>
              <w:top w:val="nil"/>
              <w:left w:val="nil"/>
              <w:bottom w:val="nil"/>
              <w:right w:val="nil"/>
            </w:tcBorders>
            <w:shd w:val="clear" w:color="auto" w:fill="auto"/>
            <w:noWrap/>
            <w:vAlign w:val="bottom"/>
            <w:hideMark/>
          </w:tcPr>
          <w:p w14:paraId="6ABD1861" w14:textId="6C516DA3" w:rsidR="006C3629" w:rsidRPr="006C3629" w:rsidRDefault="006C3629" w:rsidP="006C3629">
            <w:pPr>
              <w:spacing w:after="0"/>
              <w:rPr>
                <w:color w:val="000000"/>
              </w:rPr>
            </w:pPr>
            <w:r w:rsidRPr="006C3629">
              <w:rPr>
                <w:color w:val="000000"/>
              </w:rPr>
              <w:t>721.69</w:t>
            </w:r>
          </w:p>
        </w:tc>
      </w:tr>
      <w:tr w:rsidR="006C3629" w:rsidRPr="005362B1" w14:paraId="0682FA13" w14:textId="77777777" w:rsidTr="006C3629">
        <w:trPr>
          <w:trHeight w:val="269"/>
        </w:trPr>
        <w:tc>
          <w:tcPr>
            <w:tcW w:w="3662" w:type="dxa"/>
            <w:tcBorders>
              <w:top w:val="nil"/>
              <w:left w:val="nil"/>
              <w:bottom w:val="nil"/>
              <w:right w:val="nil"/>
            </w:tcBorders>
            <w:shd w:val="clear" w:color="auto" w:fill="auto"/>
            <w:noWrap/>
            <w:vAlign w:val="center"/>
            <w:hideMark/>
          </w:tcPr>
          <w:p w14:paraId="5973D6F1" w14:textId="77777777" w:rsidR="006C3629" w:rsidRPr="005362B1" w:rsidRDefault="006C3629" w:rsidP="006C3629">
            <w:pPr>
              <w:spacing w:after="0"/>
              <w:jc w:val="right"/>
              <w:rPr>
                <w:i/>
                <w:color w:val="000000"/>
                <w:sz w:val="20"/>
                <w:szCs w:val="20"/>
              </w:rPr>
            </w:pPr>
            <w:r w:rsidRPr="005362B1">
              <w:rPr>
                <w:i/>
                <w:color w:val="000000"/>
                <w:sz w:val="20"/>
                <w:szCs w:val="20"/>
              </w:rPr>
              <w:t>Trawl fishery CAAL</w:t>
            </w:r>
          </w:p>
        </w:tc>
        <w:tc>
          <w:tcPr>
            <w:tcW w:w="931" w:type="dxa"/>
            <w:tcBorders>
              <w:top w:val="nil"/>
              <w:left w:val="nil"/>
              <w:bottom w:val="nil"/>
              <w:right w:val="nil"/>
            </w:tcBorders>
            <w:shd w:val="clear" w:color="auto" w:fill="auto"/>
            <w:noWrap/>
            <w:vAlign w:val="center"/>
            <w:hideMark/>
          </w:tcPr>
          <w:p w14:paraId="4C09B2FE" w14:textId="77777777" w:rsidR="006C3629" w:rsidRPr="005362B1" w:rsidRDefault="006C3629" w:rsidP="006C3629">
            <w:pPr>
              <w:spacing w:after="0"/>
              <w:jc w:val="right"/>
              <w:rPr>
                <w:i/>
                <w:color w:val="000000"/>
                <w:sz w:val="20"/>
                <w:szCs w:val="20"/>
              </w:rPr>
            </w:pPr>
            <w:r w:rsidRPr="005362B1">
              <w:rPr>
                <w:i/>
                <w:color w:val="000000"/>
                <w:sz w:val="20"/>
                <w:szCs w:val="20"/>
              </w:rPr>
              <w:t>156.73</w:t>
            </w:r>
          </w:p>
        </w:tc>
        <w:tc>
          <w:tcPr>
            <w:tcW w:w="931" w:type="dxa"/>
            <w:tcBorders>
              <w:top w:val="nil"/>
              <w:left w:val="nil"/>
              <w:bottom w:val="nil"/>
              <w:right w:val="nil"/>
            </w:tcBorders>
            <w:shd w:val="clear" w:color="auto" w:fill="auto"/>
            <w:noWrap/>
            <w:vAlign w:val="bottom"/>
            <w:hideMark/>
          </w:tcPr>
          <w:p w14:paraId="2B249324" w14:textId="7D93BEEE" w:rsidR="006C3629" w:rsidRPr="006C3629" w:rsidRDefault="006C3629" w:rsidP="006C3629">
            <w:pPr>
              <w:spacing w:after="0"/>
              <w:jc w:val="right"/>
              <w:rPr>
                <w:i/>
                <w:color w:val="000000"/>
                <w:sz w:val="20"/>
                <w:szCs w:val="20"/>
              </w:rPr>
            </w:pPr>
            <w:r w:rsidRPr="006C3629">
              <w:rPr>
                <w:i/>
                <w:color w:val="000000"/>
                <w:sz w:val="20"/>
                <w:szCs w:val="20"/>
              </w:rPr>
              <w:t>190.28</w:t>
            </w:r>
          </w:p>
        </w:tc>
        <w:tc>
          <w:tcPr>
            <w:tcW w:w="931" w:type="dxa"/>
            <w:tcBorders>
              <w:top w:val="nil"/>
              <w:left w:val="nil"/>
              <w:bottom w:val="nil"/>
              <w:right w:val="nil"/>
            </w:tcBorders>
            <w:shd w:val="clear" w:color="auto" w:fill="auto"/>
            <w:noWrap/>
            <w:vAlign w:val="bottom"/>
            <w:hideMark/>
          </w:tcPr>
          <w:p w14:paraId="352D8FE4" w14:textId="24FCC892" w:rsidR="006C3629" w:rsidRPr="006C3629" w:rsidRDefault="006C3629" w:rsidP="006C3629">
            <w:pPr>
              <w:spacing w:after="0"/>
              <w:jc w:val="right"/>
              <w:rPr>
                <w:i/>
                <w:color w:val="000000"/>
                <w:sz w:val="20"/>
                <w:szCs w:val="20"/>
              </w:rPr>
            </w:pPr>
            <w:r w:rsidRPr="006C3629">
              <w:rPr>
                <w:i/>
                <w:color w:val="000000"/>
                <w:sz w:val="20"/>
                <w:szCs w:val="20"/>
              </w:rPr>
              <w:t>212.84</w:t>
            </w:r>
          </w:p>
        </w:tc>
        <w:tc>
          <w:tcPr>
            <w:tcW w:w="931" w:type="dxa"/>
            <w:tcBorders>
              <w:top w:val="nil"/>
              <w:left w:val="nil"/>
              <w:bottom w:val="nil"/>
              <w:right w:val="nil"/>
            </w:tcBorders>
            <w:shd w:val="clear" w:color="auto" w:fill="auto"/>
            <w:noWrap/>
            <w:vAlign w:val="bottom"/>
            <w:hideMark/>
          </w:tcPr>
          <w:p w14:paraId="2FF5E011" w14:textId="7E026081" w:rsidR="006C3629" w:rsidRPr="006C3629" w:rsidRDefault="006C3629" w:rsidP="006C3629">
            <w:pPr>
              <w:spacing w:after="0"/>
              <w:jc w:val="right"/>
              <w:rPr>
                <w:i/>
                <w:color w:val="000000"/>
                <w:sz w:val="20"/>
                <w:szCs w:val="20"/>
              </w:rPr>
            </w:pPr>
            <w:r w:rsidRPr="006C3629">
              <w:rPr>
                <w:i/>
                <w:color w:val="000000"/>
                <w:sz w:val="20"/>
                <w:szCs w:val="20"/>
              </w:rPr>
              <w:t>200.5</w:t>
            </w:r>
          </w:p>
        </w:tc>
        <w:tc>
          <w:tcPr>
            <w:tcW w:w="931" w:type="dxa"/>
            <w:tcBorders>
              <w:top w:val="nil"/>
              <w:left w:val="nil"/>
              <w:bottom w:val="nil"/>
              <w:right w:val="nil"/>
            </w:tcBorders>
            <w:shd w:val="clear" w:color="auto" w:fill="auto"/>
            <w:noWrap/>
            <w:vAlign w:val="bottom"/>
            <w:hideMark/>
          </w:tcPr>
          <w:p w14:paraId="06A1B589" w14:textId="14127460" w:rsidR="006C3629" w:rsidRPr="006C3629" w:rsidRDefault="006C3629" w:rsidP="006C3629">
            <w:pPr>
              <w:spacing w:after="0"/>
              <w:jc w:val="right"/>
              <w:rPr>
                <w:i/>
                <w:color w:val="000000"/>
                <w:sz w:val="20"/>
                <w:szCs w:val="20"/>
              </w:rPr>
            </w:pPr>
            <w:r w:rsidRPr="006C3629">
              <w:rPr>
                <w:i/>
                <w:color w:val="000000"/>
                <w:sz w:val="20"/>
                <w:szCs w:val="20"/>
              </w:rPr>
              <w:t>197.52</w:t>
            </w:r>
          </w:p>
        </w:tc>
        <w:tc>
          <w:tcPr>
            <w:tcW w:w="931" w:type="dxa"/>
            <w:tcBorders>
              <w:top w:val="nil"/>
              <w:left w:val="nil"/>
              <w:bottom w:val="nil"/>
              <w:right w:val="nil"/>
            </w:tcBorders>
            <w:shd w:val="clear" w:color="auto" w:fill="auto"/>
            <w:noWrap/>
            <w:vAlign w:val="bottom"/>
            <w:hideMark/>
          </w:tcPr>
          <w:p w14:paraId="04BDF595" w14:textId="68FCED5B" w:rsidR="006C3629" w:rsidRPr="006C3629" w:rsidRDefault="006C3629" w:rsidP="006C3629">
            <w:pPr>
              <w:spacing w:after="0"/>
              <w:jc w:val="right"/>
              <w:rPr>
                <w:i/>
                <w:color w:val="000000"/>
                <w:sz w:val="20"/>
                <w:szCs w:val="20"/>
              </w:rPr>
            </w:pPr>
            <w:r w:rsidRPr="006C3629">
              <w:rPr>
                <w:i/>
                <w:color w:val="000000"/>
                <w:sz w:val="20"/>
                <w:szCs w:val="20"/>
              </w:rPr>
              <w:t>122.29</w:t>
            </w:r>
          </w:p>
        </w:tc>
      </w:tr>
      <w:tr w:rsidR="006C3629" w:rsidRPr="005362B1" w14:paraId="6235B112" w14:textId="77777777" w:rsidTr="006C3629">
        <w:trPr>
          <w:trHeight w:val="269"/>
        </w:trPr>
        <w:tc>
          <w:tcPr>
            <w:tcW w:w="3662" w:type="dxa"/>
            <w:tcBorders>
              <w:top w:val="nil"/>
              <w:left w:val="nil"/>
              <w:bottom w:val="nil"/>
              <w:right w:val="nil"/>
            </w:tcBorders>
            <w:shd w:val="clear" w:color="auto" w:fill="auto"/>
            <w:noWrap/>
            <w:vAlign w:val="center"/>
            <w:hideMark/>
          </w:tcPr>
          <w:p w14:paraId="69C04D11" w14:textId="77777777" w:rsidR="006C3629" w:rsidRPr="005362B1" w:rsidRDefault="006C3629" w:rsidP="006C3629">
            <w:pPr>
              <w:spacing w:after="0"/>
              <w:jc w:val="right"/>
              <w:rPr>
                <w:i/>
                <w:color w:val="000000"/>
                <w:sz w:val="20"/>
                <w:szCs w:val="20"/>
              </w:rPr>
            </w:pPr>
            <w:r w:rsidRPr="005362B1">
              <w:rPr>
                <w:i/>
                <w:color w:val="000000"/>
                <w:sz w:val="20"/>
                <w:szCs w:val="20"/>
              </w:rPr>
              <w:t>Longline fishery CAAL</w:t>
            </w:r>
          </w:p>
        </w:tc>
        <w:tc>
          <w:tcPr>
            <w:tcW w:w="931" w:type="dxa"/>
            <w:tcBorders>
              <w:top w:val="nil"/>
              <w:left w:val="nil"/>
              <w:bottom w:val="nil"/>
              <w:right w:val="nil"/>
            </w:tcBorders>
            <w:shd w:val="clear" w:color="auto" w:fill="auto"/>
            <w:noWrap/>
            <w:vAlign w:val="center"/>
            <w:hideMark/>
          </w:tcPr>
          <w:p w14:paraId="11597ECA" w14:textId="77777777" w:rsidR="006C3629" w:rsidRPr="005362B1" w:rsidRDefault="006C3629" w:rsidP="006C3629">
            <w:pPr>
              <w:spacing w:after="0"/>
              <w:jc w:val="right"/>
              <w:rPr>
                <w:i/>
                <w:color w:val="000000"/>
                <w:sz w:val="20"/>
                <w:szCs w:val="20"/>
              </w:rPr>
            </w:pPr>
            <w:r w:rsidRPr="005362B1">
              <w:rPr>
                <w:i/>
                <w:color w:val="000000"/>
                <w:sz w:val="20"/>
                <w:szCs w:val="20"/>
              </w:rPr>
              <w:t>246.39</w:t>
            </w:r>
          </w:p>
        </w:tc>
        <w:tc>
          <w:tcPr>
            <w:tcW w:w="931" w:type="dxa"/>
            <w:tcBorders>
              <w:top w:val="nil"/>
              <w:left w:val="nil"/>
              <w:bottom w:val="nil"/>
              <w:right w:val="nil"/>
            </w:tcBorders>
            <w:shd w:val="clear" w:color="auto" w:fill="auto"/>
            <w:noWrap/>
            <w:vAlign w:val="bottom"/>
            <w:hideMark/>
          </w:tcPr>
          <w:p w14:paraId="3161B74B" w14:textId="5FE7BD2A" w:rsidR="006C3629" w:rsidRPr="006C3629" w:rsidRDefault="006C3629" w:rsidP="006C3629">
            <w:pPr>
              <w:spacing w:after="0"/>
              <w:jc w:val="right"/>
              <w:rPr>
                <w:i/>
                <w:color w:val="000000"/>
                <w:sz w:val="20"/>
                <w:szCs w:val="20"/>
              </w:rPr>
            </w:pPr>
            <w:r w:rsidRPr="006C3629">
              <w:rPr>
                <w:i/>
                <w:color w:val="000000"/>
                <w:sz w:val="20"/>
                <w:szCs w:val="20"/>
              </w:rPr>
              <w:t>262.61</w:t>
            </w:r>
          </w:p>
        </w:tc>
        <w:tc>
          <w:tcPr>
            <w:tcW w:w="931" w:type="dxa"/>
            <w:tcBorders>
              <w:top w:val="nil"/>
              <w:left w:val="nil"/>
              <w:bottom w:val="nil"/>
              <w:right w:val="nil"/>
            </w:tcBorders>
            <w:shd w:val="clear" w:color="auto" w:fill="auto"/>
            <w:noWrap/>
            <w:vAlign w:val="bottom"/>
            <w:hideMark/>
          </w:tcPr>
          <w:p w14:paraId="0CC17CA9" w14:textId="2FCB7D93" w:rsidR="006C3629" w:rsidRPr="006C3629" w:rsidRDefault="006C3629" w:rsidP="006C3629">
            <w:pPr>
              <w:spacing w:after="0"/>
              <w:jc w:val="right"/>
              <w:rPr>
                <w:i/>
                <w:color w:val="000000"/>
                <w:sz w:val="20"/>
                <w:szCs w:val="20"/>
              </w:rPr>
            </w:pPr>
            <w:r w:rsidRPr="006C3629">
              <w:rPr>
                <w:i/>
                <w:color w:val="000000"/>
                <w:sz w:val="20"/>
                <w:szCs w:val="20"/>
              </w:rPr>
              <w:t>244.52</w:t>
            </w:r>
          </w:p>
        </w:tc>
        <w:tc>
          <w:tcPr>
            <w:tcW w:w="931" w:type="dxa"/>
            <w:tcBorders>
              <w:top w:val="nil"/>
              <w:left w:val="nil"/>
              <w:bottom w:val="nil"/>
              <w:right w:val="nil"/>
            </w:tcBorders>
            <w:shd w:val="clear" w:color="auto" w:fill="auto"/>
            <w:noWrap/>
            <w:vAlign w:val="bottom"/>
            <w:hideMark/>
          </w:tcPr>
          <w:p w14:paraId="75D80CA6" w14:textId="258A087D" w:rsidR="006C3629" w:rsidRPr="006C3629" w:rsidRDefault="006C3629" w:rsidP="006C3629">
            <w:pPr>
              <w:spacing w:after="0"/>
              <w:jc w:val="right"/>
              <w:rPr>
                <w:i/>
                <w:color w:val="000000"/>
                <w:sz w:val="20"/>
                <w:szCs w:val="20"/>
              </w:rPr>
            </w:pPr>
            <w:r w:rsidRPr="006C3629">
              <w:rPr>
                <w:i/>
                <w:color w:val="000000"/>
                <w:sz w:val="20"/>
                <w:szCs w:val="20"/>
              </w:rPr>
              <w:t>225.12</w:t>
            </w:r>
          </w:p>
        </w:tc>
        <w:tc>
          <w:tcPr>
            <w:tcW w:w="931" w:type="dxa"/>
            <w:tcBorders>
              <w:top w:val="nil"/>
              <w:left w:val="nil"/>
              <w:bottom w:val="nil"/>
              <w:right w:val="nil"/>
            </w:tcBorders>
            <w:shd w:val="clear" w:color="auto" w:fill="auto"/>
            <w:noWrap/>
            <w:vAlign w:val="bottom"/>
            <w:hideMark/>
          </w:tcPr>
          <w:p w14:paraId="7C6A316A" w14:textId="79DFAC81" w:rsidR="006C3629" w:rsidRPr="006C3629" w:rsidRDefault="006C3629" w:rsidP="006C3629">
            <w:pPr>
              <w:spacing w:after="0"/>
              <w:jc w:val="right"/>
              <w:rPr>
                <w:i/>
                <w:color w:val="000000"/>
                <w:sz w:val="20"/>
                <w:szCs w:val="20"/>
              </w:rPr>
            </w:pPr>
            <w:r w:rsidRPr="006C3629">
              <w:rPr>
                <w:i/>
                <w:color w:val="000000"/>
                <w:sz w:val="20"/>
                <w:szCs w:val="20"/>
              </w:rPr>
              <w:t>227.75</w:t>
            </w:r>
          </w:p>
        </w:tc>
        <w:tc>
          <w:tcPr>
            <w:tcW w:w="931" w:type="dxa"/>
            <w:tcBorders>
              <w:top w:val="nil"/>
              <w:left w:val="nil"/>
              <w:bottom w:val="nil"/>
              <w:right w:val="nil"/>
            </w:tcBorders>
            <w:shd w:val="clear" w:color="auto" w:fill="auto"/>
            <w:noWrap/>
            <w:vAlign w:val="bottom"/>
            <w:hideMark/>
          </w:tcPr>
          <w:p w14:paraId="10F6AC1E" w14:textId="6703C1FF" w:rsidR="006C3629" w:rsidRPr="006C3629" w:rsidRDefault="006C3629" w:rsidP="006C3629">
            <w:pPr>
              <w:spacing w:after="0"/>
              <w:jc w:val="right"/>
              <w:rPr>
                <w:i/>
                <w:color w:val="000000"/>
                <w:sz w:val="20"/>
                <w:szCs w:val="20"/>
              </w:rPr>
            </w:pPr>
            <w:r w:rsidRPr="006C3629">
              <w:rPr>
                <w:i/>
                <w:color w:val="000000"/>
                <w:sz w:val="20"/>
                <w:szCs w:val="20"/>
              </w:rPr>
              <w:t>127.02</w:t>
            </w:r>
          </w:p>
        </w:tc>
      </w:tr>
      <w:tr w:rsidR="006C3629" w:rsidRPr="005362B1" w14:paraId="295EBF86" w14:textId="77777777" w:rsidTr="006C3629">
        <w:trPr>
          <w:trHeight w:val="269"/>
        </w:trPr>
        <w:tc>
          <w:tcPr>
            <w:tcW w:w="3662" w:type="dxa"/>
            <w:tcBorders>
              <w:top w:val="nil"/>
              <w:left w:val="nil"/>
              <w:bottom w:val="nil"/>
              <w:right w:val="nil"/>
            </w:tcBorders>
            <w:shd w:val="clear" w:color="auto" w:fill="auto"/>
            <w:noWrap/>
            <w:vAlign w:val="center"/>
            <w:hideMark/>
          </w:tcPr>
          <w:p w14:paraId="40D6E5E4" w14:textId="77777777" w:rsidR="006C3629" w:rsidRPr="005362B1" w:rsidRDefault="006C3629" w:rsidP="006C3629">
            <w:pPr>
              <w:spacing w:after="0"/>
              <w:jc w:val="right"/>
              <w:rPr>
                <w:i/>
                <w:color w:val="000000"/>
                <w:sz w:val="20"/>
                <w:szCs w:val="20"/>
              </w:rPr>
            </w:pPr>
            <w:r w:rsidRPr="005362B1">
              <w:rPr>
                <w:i/>
                <w:color w:val="000000"/>
                <w:sz w:val="20"/>
                <w:szCs w:val="20"/>
              </w:rPr>
              <w:t>Pot fishery CAAL</w:t>
            </w:r>
          </w:p>
        </w:tc>
        <w:tc>
          <w:tcPr>
            <w:tcW w:w="931" w:type="dxa"/>
            <w:tcBorders>
              <w:top w:val="nil"/>
              <w:left w:val="nil"/>
              <w:bottom w:val="nil"/>
              <w:right w:val="nil"/>
            </w:tcBorders>
            <w:shd w:val="clear" w:color="auto" w:fill="auto"/>
            <w:noWrap/>
            <w:vAlign w:val="center"/>
            <w:hideMark/>
          </w:tcPr>
          <w:p w14:paraId="0F3E3A51" w14:textId="77777777" w:rsidR="006C3629" w:rsidRPr="005362B1" w:rsidRDefault="006C3629" w:rsidP="006C3629">
            <w:pPr>
              <w:spacing w:after="0"/>
              <w:jc w:val="right"/>
              <w:rPr>
                <w:i/>
                <w:color w:val="000000"/>
                <w:sz w:val="20"/>
                <w:szCs w:val="20"/>
              </w:rPr>
            </w:pPr>
            <w:r w:rsidRPr="005362B1">
              <w:rPr>
                <w:i/>
                <w:color w:val="000000"/>
                <w:sz w:val="20"/>
                <w:szCs w:val="20"/>
              </w:rPr>
              <w:t>192.5</w:t>
            </w:r>
          </w:p>
        </w:tc>
        <w:tc>
          <w:tcPr>
            <w:tcW w:w="931" w:type="dxa"/>
            <w:tcBorders>
              <w:top w:val="nil"/>
              <w:left w:val="nil"/>
              <w:bottom w:val="nil"/>
              <w:right w:val="nil"/>
            </w:tcBorders>
            <w:shd w:val="clear" w:color="auto" w:fill="auto"/>
            <w:noWrap/>
            <w:vAlign w:val="bottom"/>
            <w:hideMark/>
          </w:tcPr>
          <w:p w14:paraId="614FEAC6" w14:textId="38BA84A3" w:rsidR="006C3629" w:rsidRPr="006C3629" w:rsidRDefault="006C3629" w:rsidP="006C3629">
            <w:pPr>
              <w:spacing w:after="0"/>
              <w:jc w:val="right"/>
              <w:rPr>
                <w:i/>
                <w:color w:val="000000"/>
                <w:sz w:val="20"/>
                <w:szCs w:val="20"/>
              </w:rPr>
            </w:pPr>
            <w:r w:rsidRPr="006C3629">
              <w:rPr>
                <w:i/>
                <w:color w:val="000000"/>
                <w:sz w:val="20"/>
                <w:szCs w:val="20"/>
              </w:rPr>
              <w:t>200.1</w:t>
            </w:r>
          </w:p>
        </w:tc>
        <w:tc>
          <w:tcPr>
            <w:tcW w:w="931" w:type="dxa"/>
            <w:tcBorders>
              <w:top w:val="nil"/>
              <w:left w:val="nil"/>
              <w:bottom w:val="nil"/>
              <w:right w:val="nil"/>
            </w:tcBorders>
            <w:shd w:val="clear" w:color="auto" w:fill="auto"/>
            <w:noWrap/>
            <w:vAlign w:val="bottom"/>
            <w:hideMark/>
          </w:tcPr>
          <w:p w14:paraId="51EE945B" w14:textId="3A68357E" w:rsidR="006C3629" w:rsidRPr="006C3629" w:rsidRDefault="006C3629" w:rsidP="006C3629">
            <w:pPr>
              <w:spacing w:after="0"/>
              <w:jc w:val="right"/>
              <w:rPr>
                <w:i/>
                <w:color w:val="000000"/>
                <w:sz w:val="20"/>
                <w:szCs w:val="20"/>
              </w:rPr>
            </w:pPr>
            <w:r w:rsidRPr="006C3629">
              <w:rPr>
                <w:i/>
                <w:color w:val="000000"/>
                <w:sz w:val="20"/>
                <w:szCs w:val="20"/>
              </w:rPr>
              <w:t>189.53</w:t>
            </w:r>
          </w:p>
        </w:tc>
        <w:tc>
          <w:tcPr>
            <w:tcW w:w="931" w:type="dxa"/>
            <w:tcBorders>
              <w:top w:val="nil"/>
              <w:left w:val="nil"/>
              <w:bottom w:val="nil"/>
              <w:right w:val="nil"/>
            </w:tcBorders>
            <w:shd w:val="clear" w:color="auto" w:fill="auto"/>
            <w:noWrap/>
            <w:vAlign w:val="bottom"/>
            <w:hideMark/>
          </w:tcPr>
          <w:p w14:paraId="48BE4C83" w14:textId="7E2CA990" w:rsidR="006C3629" w:rsidRPr="006C3629" w:rsidRDefault="006C3629" w:rsidP="006C3629">
            <w:pPr>
              <w:spacing w:after="0"/>
              <w:jc w:val="right"/>
              <w:rPr>
                <w:i/>
                <w:color w:val="000000"/>
                <w:sz w:val="20"/>
                <w:szCs w:val="20"/>
              </w:rPr>
            </w:pPr>
            <w:r w:rsidRPr="006C3629">
              <w:rPr>
                <w:i/>
                <w:color w:val="000000"/>
                <w:sz w:val="20"/>
                <w:szCs w:val="20"/>
              </w:rPr>
              <w:t>178.19</w:t>
            </w:r>
          </w:p>
        </w:tc>
        <w:tc>
          <w:tcPr>
            <w:tcW w:w="931" w:type="dxa"/>
            <w:tcBorders>
              <w:top w:val="nil"/>
              <w:left w:val="nil"/>
              <w:bottom w:val="nil"/>
              <w:right w:val="nil"/>
            </w:tcBorders>
            <w:shd w:val="clear" w:color="auto" w:fill="auto"/>
            <w:noWrap/>
            <w:vAlign w:val="bottom"/>
            <w:hideMark/>
          </w:tcPr>
          <w:p w14:paraId="478A152E" w14:textId="373688E1" w:rsidR="006C3629" w:rsidRPr="006C3629" w:rsidRDefault="006C3629" w:rsidP="006C3629">
            <w:pPr>
              <w:spacing w:after="0"/>
              <w:jc w:val="right"/>
              <w:rPr>
                <w:i/>
                <w:color w:val="000000"/>
                <w:sz w:val="20"/>
                <w:szCs w:val="20"/>
              </w:rPr>
            </w:pPr>
            <w:r w:rsidRPr="006C3629">
              <w:rPr>
                <w:i/>
                <w:color w:val="000000"/>
                <w:sz w:val="20"/>
                <w:szCs w:val="20"/>
              </w:rPr>
              <w:t>179.75</w:t>
            </w:r>
          </w:p>
        </w:tc>
        <w:tc>
          <w:tcPr>
            <w:tcW w:w="931" w:type="dxa"/>
            <w:tcBorders>
              <w:top w:val="nil"/>
              <w:left w:val="nil"/>
              <w:bottom w:val="nil"/>
              <w:right w:val="nil"/>
            </w:tcBorders>
            <w:shd w:val="clear" w:color="auto" w:fill="auto"/>
            <w:noWrap/>
            <w:vAlign w:val="bottom"/>
            <w:hideMark/>
          </w:tcPr>
          <w:p w14:paraId="175B6C84" w14:textId="779EA203" w:rsidR="006C3629" w:rsidRPr="006C3629" w:rsidRDefault="006C3629" w:rsidP="006C3629">
            <w:pPr>
              <w:spacing w:after="0"/>
              <w:jc w:val="right"/>
              <w:rPr>
                <w:i/>
                <w:color w:val="000000"/>
                <w:sz w:val="20"/>
                <w:szCs w:val="20"/>
              </w:rPr>
            </w:pPr>
            <w:r w:rsidRPr="006C3629">
              <w:rPr>
                <w:i/>
                <w:color w:val="000000"/>
                <w:sz w:val="20"/>
                <w:szCs w:val="20"/>
              </w:rPr>
              <w:t>98.15</w:t>
            </w:r>
          </w:p>
        </w:tc>
      </w:tr>
      <w:tr w:rsidR="006C3629" w:rsidRPr="005362B1" w14:paraId="3BCFE2C5" w14:textId="77777777" w:rsidTr="006C3629">
        <w:trPr>
          <w:trHeight w:val="269"/>
        </w:trPr>
        <w:tc>
          <w:tcPr>
            <w:tcW w:w="3662" w:type="dxa"/>
            <w:tcBorders>
              <w:top w:val="nil"/>
              <w:left w:val="nil"/>
              <w:bottom w:val="nil"/>
              <w:right w:val="nil"/>
            </w:tcBorders>
            <w:shd w:val="clear" w:color="auto" w:fill="auto"/>
            <w:noWrap/>
            <w:vAlign w:val="center"/>
            <w:hideMark/>
          </w:tcPr>
          <w:p w14:paraId="32E63AAB"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 CAAL</w:t>
            </w:r>
          </w:p>
        </w:tc>
        <w:tc>
          <w:tcPr>
            <w:tcW w:w="931" w:type="dxa"/>
            <w:tcBorders>
              <w:top w:val="nil"/>
              <w:left w:val="nil"/>
              <w:bottom w:val="nil"/>
              <w:right w:val="nil"/>
            </w:tcBorders>
            <w:shd w:val="clear" w:color="auto" w:fill="auto"/>
            <w:noWrap/>
            <w:vAlign w:val="center"/>
            <w:hideMark/>
          </w:tcPr>
          <w:p w14:paraId="4565746F" w14:textId="77777777" w:rsidR="006C3629" w:rsidRPr="005362B1" w:rsidRDefault="006C3629" w:rsidP="006C3629">
            <w:pPr>
              <w:spacing w:after="0"/>
              <w:jc w:val="right"/>
              <w:rPr>
                <w:i/>
                <w:color w:val="000000"/>
                <w:sz w:val="20"/>
                <w:szCs w:val="20"/>
              </w:rPr>
            </w:pPr>
            <w:r w:rsidRPr="005362B1">
              <w:rPr>
                <w:i/>
                <w:color w:val="000000"/>
                <w:sz w:val="20"/>
                <w:szCs w:val="20"/>
              </w:rPr>
              <w:t>506.37</w:t>
            </w:r>
          </w:p>
        </w:tc>
        <w:tc>
          <w:tcPr>
            <w:tcW w:w="931" w:type="dxa"/>
            <w:tcBorders>
              <w:top w:val="nil"/>
              <w:left w:val="nil"/>
              <w:bottom w:val="nil"/>
              <w:right w:val="nil"/>
            </w:tcBorders>
            <w:shd w:val="clear" w:color="auto" w:fill="auto"/>
            <w:noWrap/>
            <w:vAlign w:val="bottom"/>
            <w:hideMark/>
          </w:tcPr>
          <w:p w14:paraId="603096A5" w14:textId="56BDD633" w:rsidR="006C3629" w:rsidRPr="006C3629" w:rsidRDefault="006C3629" w:rsidP="006C3629">
            <w:pPr>
              <w:spacing w:after="0"/>
              <w:jc w:val="right"/>
              <w:rPr>
                <w:i/>
                <w:color w:val="000000"/>
                <w:sz w:val="20"/>
                <w:szCs w:val="20"/>
              </w:rPr>
            </w:pPr>
            <w:r w:rsidRPr="006C3629">
              <w:rPr>
                <w:i/>
                <w:color w:val="000000"/>
                <w:sz w:val="20"/>
                <w:szCs w:val="20"/>
              </w:rPr>
              <w:t>574.04</w:t>
            </w:r>
          </w:p>
        </w:tc>
        <w:tc>
          <w:tcPr>
            <w:tcW w:w="931" w:type="dxa"/>
            <w:tcBorders>
              <w:top w:val="nil"/>
              <w:left w:val="nil"/>
              <w:bottom w:val="nil"/>
              <w:right w:val="nil"/>
            </w:tcBorders>
            <w:shd w:val="clear" w:color="auto" w:fill="auto"/>
            <w:noWrap/>
            <w:vAlign w:val="bottom"/>
            <w:hideMark/>
          </w:tcPr>
          <w:p w14:paraId="43102D5B" w14:textId="69DB41D7" w:rsidR="006C3629" w:rsidRPr="006C3629" w:rsidRDefault="006C3629" w:rsidP="006C3629">
            <w:pPr>
              <w:spacing w:after="0"/>
              <w:jc w:val="right"/>
              <w:rPr>
                <w:i/>
                <w:color w:val="000000"/>
                <w:sz w:val="20"/>
                <w:szCs w:val="20"/>
              </w:rPr>
            </w:pPr>
            <w:r w:rsidRPr="006C3629">
              <w:rPr>
                <w:i/>
                <w:color w:val="000000"/>
                <w:sz w:val="20"/>
                <w:szCs w:val="20"/>
              </w:rPr>
              <w:t>568.86</w:t>
            </w:r>
          </w:p>
        </w:tc>
        <w:tc>
          <w:tcPr>
            <w:tcW w:w="931" w:type="dxa"/>
            <w:tcBorders>
              <w:top w:val="nil"/>
              <w:left w:val="nil"/>
              <w:bottom w:val="nil"/>
              <w:right w:val="nil"/>
            </w:tcBorders>
            <w:shd w:val="clear" w:color="auto" w:fill="auto"/>
            <w:noWrap/>
            <w:vAlign w:val="bottom"/>
            <w:hideMark/>
          </w:tcPr>
          <w:p w14:paraId="5EA8C7BC" w14:textId="2C4C659F" w:rsidR="006C3629" w:rsidRPr="006C3629" w:rsidRDefault="006C3629" w:rsidP="006C3629">
            <w:pPr>
              <w:spacing w:after="0"/>
              <w:jc w:val="right"/>
              <w:rPr>
                <w:i/>
                <w:color w:val="000000"/>
                <w:sz w:val="20"/>
                <w:szCs w:val="20"/>
              </w:rPr>
            </w:pPr>
            <w:r w:rsidRPr="006C3629">
              <w:rPr>
                <w:i/>
                <w:color w:val="000000"/>
                <w:sz w:val="20"/>
                <w:szCs w:val="20"/>
              </w:rPr>
              <w:t>538.41</w:t>
            </w:r>
          </w:p>
        </w:tc>
        <w:tc>
          <w:tcPr>
            <w:tcW w:w="931" w:type="dxa"/>
            <w:tcBorders>
              <w:top w:val="nil"/>
              <w:left w:val="nil"/>
              <w:bottom w:val="nil"/>
              <w:right w:val="nil"/>
            </w:tcBorders>
            <w:shd w:val="clear" w:color="auto" w:fill="auto"/>
            <w:noWrap/>
            <w:vAlign w:val="bottom"/>
            <w:hideMark/>
          </w:tcPr>
          <w:p w14:paraId="0C0362AC" w14:textId="71F63405" w:rsidR="006C3629" w:rsidRPr="006C3629" w:rsidRDefault="006C3629" w:rsidP="006C3629">
            <w:pPr>
              <w:spacing w:after="0"/>
              <w:jc w:val="right"/>
              <w:rPr>
                <w:i/>
                <w:color w:val="000000"/>
                <w:sz w:val="20"/>
                <w:szCs w:val="20"/>
              </w:rPr>
            </w:pPr>
            <w:r w:rsidRPr="006C3629">
              <w:rPr>
                <w:i/>
                <w:color w:val="000000"/>
                <w:sz w:val="20"/>
                <w:szCs w:val="20"/>
              </w:rPr>
              <w:t>537.57</w:t>
            </w:r>
          </w:p>
        </w:tc>
        <w:tc>
          <w:tcPr>
            <w:tcW w:w="931" w:type="dxa"/>
            <w:tcBorders>
              <w:top w:val="nil"/>
              <w:left w:val="nil"/>
              <w:bottom w:val="nil"/>
              <w:right w:val="nil"/>
            </w:tcBorders>
            <w:shd w:val="clear" w:color="auto" w:fill="auto"/>
            <w:noWrap/>
            <w:vAlign w:val="bottom"/>
            <w:hideMark/>
          </w:tcPr>
          <w:p w14:paraId="78ED1F1F" w14:textId="0414076F" w:rsidR="006C3629" w:rsidRPr="006C3629" w:rsidRDefault="006C3629" w:rsidP="006C3629">
            <w:pPr>
              <w:spacing w:after="0"/>
              <w:jc w:val="right"/>
              <w:rPr>
                <w:i/>
                <w:color w:val="000000"/>
                <w:sz w:val="20"/>
                <w:szCs w:val="20"/>
              </w:rPr>
            </w:pPr>
            <w:r w:rsidRPr="006C3629">
              <w:rPr>
                <w:i/>
                <w:color w:val="000000"/>
                <w:sz w:val="20"/>
                <w:szCs w:val="20"/>
              </w:rPr>
              <w:t>374.24</w:t>
            </w:r>
          </w:p>
        </w:tc>
      </w:tr>
      <w:tr w:rsidR="006C3629" w:rsidRPr="005362B1" w14:paraId="41CAD38D" w14:textId="77777777" w:rsidTr="006C3629">
        <w:trPr>
          <w:trHeight w:val="269"/>
        </w:trPr>
        <w:tc>
          <w:tcPr>
            <w:tcW w:w="3662" w:type="dxa"/>
            <w:tcBorders>
              <w:top w:val="nil"/>
              <w:left w:val="nil"/>
              <w:bottom w:val="nil"/>
              <w:right w:val="nil"/>
            </w:tcBorders>
            <w:shd w:val="clear" w:color="auto" w:fill="auto"/>
            <w:noWrap/>
            <w:vAlign w:val="center"/>
            <w:hideMark/>
          </w:tcPr>
          <w:p w14:paraId="313B78CF" w14:textId="77777777" w:rsidR="006C3629" w:rsidRPr="005362B1" w:rsidRDefault="006C3629" w:rsidP="006C3629">
            <w:pPr>
              <w:spacing w:after="0"/>
              <w:rPr>
                <w:color w:val="000000"/>
              </w:rPr>
            </w:pPr>
            <w:r w:rsidRPr="005362B1">
              <w:rPr>
                <w:color w:val="000000"/>
              </w:rPr>
              <w:t>Parameter deviations and priors</w:t>
            </w:r>
          </w:p>
        </w:tc>
        <w:tc>
          <w:tcPr>
            <w:tcW w:w="931" w:type="dxa"/>
            <w:tcBorders>
              <w:top w:val="nil"/>
              <w:left w:val="nil"/>
              <w:bottom w:val="nil"/>
              <w:right w:val="nil"/>
            </w:tcBorders>
            <w:shd w:val="clear" w:color="auto" w:fill="auto"/>
            <w:noWrap/>
            <w:vAlign w:val="center"/>
            <w:hideMark/>
          </w:tcPr>
          <w:p w14:paraId="51965D7D" w14:textId="77777777" w:rsidR="006C3629" w:rsidRPr="005362B1" w:rsidRDefault="006C3629" w:rsidP="006C3629">
            <w:pPr>
              <w:spacing w:after="0"/>
              <w:rPr>
                <w:color w:val="000000"/>
              </w:rPr>
            </w:pPr>
            <w:r w:rsidRPr="005362B1">
              <w:rPr>
                <w:color w:val="000000"/>
              </w:rPr>
              <w:t>13.74</w:t>
            </w:r>
          </w:p>
        </w:tc>
        <w:tc>
          <w:tcPr>
            <w:tcW w:w="931" w:type="dxa"/>
            <w:tcBorders>
              <w:top w:val="nil"/>
              <w:left w:val="nil"/>
              <w:bottom w:val="nil"/>
              <w:right w:val="nil"/>
            </w:tcBorders>
            <w:shd w:val="clear" w:color="auto" w:fill="auto"/>
            <w:noWrap/>
            <w:vAlign w:val="bottom"/>
            <w:hideMark/>
          </w:tcPr>
          <w:p w14:paraId="108D5868" w14:textId="0308A4A9" w:rsidR="006C3629" w:rsidRPr="006C3629" w:rsidRDefault="006C3629" w:rsidP="006C3629">
            <w:pPr>
              <w:spacing w:after="0"/>
              <w:rPr>
                <w:color w:val="000000"/>
              </w:rPr>
            </w:pPr>
            <w:r w:rsidRPr="006C3629">
              <w:rPr>
                <w:color w:val="000000"/>
              </w:rPr>
              <w:t>5.72</w:t>
            </w:r>
          </w:p>
        </w:tc>
        <w:tc>
          <w:tcPr>
            <w:tcW w:w="931" w:type="dxa"/>
            <w:tcBorders>
              <w:top w:val="nil"/>
              <w:left w:val="nil"/>
              <w:bottom w:val="nil"/>
              <w:right w:val="nil"/>
            </w:tcBorders>
            <w:shd w:val="clear" w:color="auto" w:fill="auto"/>
            <w:noWrap/>
            <w:vAlign w:val="bottom"/>
            <w:hideMark/>
          </w:tcPr>
          <w:p w14:paraId="19855903" w14:textId="3BCD8E0A" w:rsidR="006C3629" w:rsidRPr="006C3629" w:rsidRDefault="006C3629" w:rsidP="006C3629">
            <w:pPr>
              <w:spacing w:after="0"/>
              <w:rPr>
                <w:color w:val="000000"/>
              </w:rPr>
            </w:pPr>
            <w:r w:rsidRPr="006C3629">
              <w:rPr>
                <w:color w:val="000000"/>
              </w:rPr>
              <w:t>6.57</w:t>
            </w:r>
          </w:p>
        </w:tc>
        <w:tc>
          <w:tcPr>
            <w:tcW w:w="931" w:type="dxa"/>
            <w:tcBorders>
              <w:top w:val="nil"/>
              <w:left w:val="nil"/>
              <w:bottom w:val="nil"/>
              <w:right w:val="nil"/>
            </w:tcBorders>
            <w:shd w:val="clear" w:color="auto" w:fill="auto"/>
            <w:noWrap/>
            <w:vAlign w:val="bottom"/>
            <w:hideMark/>
          </w:tcPr>
          <w:p w14:paraId="2BB489A7" w14:textId="39108344" w:rsidR="006C3629" w:rsidRPr="006C3629" w:rsidRDefault="006C3629" w:rsidP="006C3629">
            <w:pPr>
              <w:spacing w:after="0"/>
              <w:rPr>
                <w:color w:val="000000"/>
              </w:rPr>
            </w:pPr>
            <w:r w:rsidRPr="006C3629">
              <w:rPr>
                <w:color w:val="000000"/>
              </w:rPr>
              <w:t>6.18</w:t>
            </w:r>
          </w:p>
        </w:tc>
        <w:tc>
          <w:tcPr>
            <w:tcW w:w="931" w:type="dxa"/>
            <w:tcBorders>
              <w:top w:val="nil"/>
              <w:left w:val="nil"/>
              <w:bottom w:val="nil"/>
              <w:right w:val="nil"/>
            </w:tcBorders>
            <w:shd w:val="clear" w:color="auto" w:fill="auto"/>
            <w:noWrap/>
            <w:vAlign w:val="bottom"/>
            <w:hideMark/>
          </w:tcPr>
          <w:p w14:paraId="4811A309" w14:textId="1AC9963D" w:rsidR="006C3629" w:rsidRPr="006C3629" w:rsidRDefault="006C3629" w:rsidP="006C3629">
            <w:pPr>
              <w:spacing w:after="0"/>
              <w:rPr>
                <w:color w:val="000000"/>
              </w:rPr>
            </w:pPr>
            <w:r w:rsidRPr="006C3629">
              <w:rPr>
                <w:color w:val="000000"/>
              </w:rPr>
              <w:t>6.25</w:t>
            </w:r>
          </w:p>
        </w:tc>
        <w:tc>
          <w:tcPr>
            <w:tcW w:w="931" w:type="dxa"/>
            <w:tcBorders>
              <w:top w:val="nil"/>
              <w:left w:val="nil"/>
              <w:bottom w:val="nil"/>
              <w:right w:val="nil"/>
            </w:tcBorders>
            <w:shd w:val="clear" w:color="auto" w:fill="auto"/>
            <w:noWrap/>
            <w:vAlign w:val="bottom"/>
            <w:hideMark/>
          </w:tcPr>
          <w:p w14:paraId="67A8622A" w14:textId="776D4F97" w:rsidR="006C3629" w:rsidRPr="006C3629" w:rsidRDefault="006C3629" w:rsidP="006C3629">
            <w:pPr>
              <w:spacing w:after="0"/>
              <w:rPr>
                <w:color w:val="000000"/>
              </w:rPr>
            </w:pPr>
            <w:r w:rsidRPr="006C3629">
              <w:rPr>
                <w:color w:val="000000"/>
              </w:rPr>
              <w:t>7.03</w:t>
            </w:r>
          </w:p>
        </w:tc>
      </w:tr>
      <w:tr w:rsidR="006C3629" w:rsidRPr="005362B1" w14:paraId="518C19F4" w14:textId="77777777" w:rsidTr="006C3629">
        <w:trPr>
          <w:trHeight w:val="269"/>
        </w:trPr>
        <w:tc>
          <w:tcPr>
            <w:tcW w:w="3662" w:type="dxa"/>
            <w:tcBorders>
              <w:top w:val="nil"/>
              <w:left w:val="nil"/>
              <w:bottom w:val="nil"/>
              <w:right w:val="nil"/>
            </w:tcBorders>
            <w:shd w:val="clear" w:color="auto" w:fill="auto"/>
            <w:noWrap/>
            <w:vAlign w:val="center"/>
            <w:hideMark/>
          </w:tcPr>
          <w:p w14:paraId="1D22B073" w14:textId="77777777" w:rsidR="006C3629" w:rsidRPr="005362B1" w:rsidRDefault="006C3629" w:rsidP="006C3629">
            <w:pPr>
              <w:spacing w:after="0"/>
              <w:jc w:val="right"/>
              <w:rPr>
                <w:i/>
                <w:color w:val="000000"/>
                <w:sz w:val="20"/>
                <w:szCs w:val="20"/>
              </w:rPr>
            </w:pPr>
            <w:r w:rsidRPr="005362B1">
              <w:rPr>
                <w:i/>
                <w:color w:val="000000"/>
                <w:sz w:val="20"/>
                <w:szCs w:val="20"/>
              </w:rPr>
              <w:t>Recruitment deviations</w:t>
            </w:r>
          </w:p>
        </w:tc>
        <w:tc>
          <w:tcPr>
            <w:tcW w:w="931" w:type="dxa"/>
            <w:tcBorders>
              <w:top w:val="nil"/>
              <w:left w:val="nil"/>
              <w:bottom w:val="nil"/>
              <w:right w:val="nil"/>
            </w:tcBorders>
            <w:shd w:val="clear" w:color="auto" w:fill="auto"/>
            <w:noWrap/>
            <w:vAlign w:val="center"/>
            <w:hideMark/>
          </w:tcPr>
          <w:p w14:paraId="56D7F8A7" w14:textId="77777777" w:rsidR="006C3629" w:rsidRPr="005362B1" w:rsidRDefault="006C3629" w:rsidP="006C3629">
            <w:pPr>
              <w:spacing w:after="0"/>
              <w:jc w:val="right"/>
              <w:rPr>
                <w:i/>
                <w:color w:val="000000"/>
                <w:sz w:val="20"/>
                <w:szCs w:val="20"/>
              </w:rPr>
            </w:pPr>
            <w:r w:rsidRPr="005362B1">
              <w:rPr>
                <w:i/>
                <w:color w:val="000000"/>
                <w:sz w:val="20"/>
                <w:szCs w:val="20"/>
              </w:rPr>
              <w:t>3.16</w:t>
            </w:r>
          </w:p>
        </w:tc>
        <w:tc>
          <w:tcPr>
            <w:tcW w:w="931" w:type="dxa"/>
            <w:tcBorders>
              <w:top w:val="nil"/>
              <w:left w:val="nil"/>
              <w:bottom w:val="nil"/>
              <w:right w:val="nil"/>
            </w:tcBorders>
            <w:shd w:val="clear" w:color="auto" w:fill="auto"/>
            <w:noWrap/>
            <w:vAlign w:val="bottom"/>
            <w:hideMark/>
          </w:tcPr>
          <w:p w14:paraId="366B0672" w14:textId="26E7B969" w:rsidR="006C3629" w:rsidRPr="006C3629" w:rsidRDefault="006C3629" w:rsidP="006C3629">
            <w:pPr>
              <w:spacing w:after="0"/>
              <w:jc w:val="right"/>
              <w:rPr>
                <w:i/>
                <w:color w:val="000000"/>
                <w:sz w:val="20"/>
                <w:szCs w:val="20"/>
              </w:rPr>
            </w:pPr>
            <w:r w:rsidRPr="006C3629">
              <w:rPr>
                <w:i/>
                <w:color w:val="000000"/>
                <w:sz w:val="20"/>
                <w:szCs w:val="20"/>
              </w:rPr>
              <w:t>-5</w:t>
            </w:r>
          </w:p>
        </w:tc>
        <w:tc>
          <w:tcPr>
            <w:tcW w:w="931" w:type="dxa"/>
            <w:tcBorders>
              <w:top w:val="nil"/>
              <w:left w:val="nil"/>
              <w:bottom w:val="nil"/>
              <w:right w:val="nil"/>
            </w:tcBorders>
            <w:shd w:val="clear" w:color="auto" w:fill="auto"/>
            <w:noWrap/>
            <w:vAlign w:val="bottom"/>
            <w:hideMark/>
          </w:tcPr>
          <w:p w14:paraId="42E30CD8" w14:textId="54E54902" w:rsidR="006C3629" w:rsidRPr="006C3629" w:rsidRDefault="006C3629" w:rsidP="006C3629">
            <w:pPr>
              <w:spacing w:after="0"/>
              <w:jc w:val="right"/>
              <w:rPr>
                <w:i/>
                <w:color w:val="000000"/>
                <w:sz w:val="20"/>
                <w:szCs w:val="20"/>
              </w:rPr>
            </w:pPr>
            <w:r w:rsidRPr="006C3629">
              <w:rPr>
                <w:i/>
                <w:color w:val="000000"/>
                <w:sz w:val="20"/>
                <w:szCs w:val="20"/>
              </w:rPr>
              <w:t>-3.62</w:t>
            </w:r>
          </w:p>
        </w:tc>
        <w:tc>
          <w:tcPr>
            <w:tcW w:w="931" w:type="dxa"/>
            <w:tcBorders>
              <w:top w:val="nil"/>
              <w:left w:val="nil"/>
              <w:bottom w:val="nil"/>
              <w:right w:val="nil"/>
            </w:tcBorders>
            <w:shd w:val="clear" w:color="auto" w:fill="auto"/>
            <w:noWrap/>
            <w:vAlign w:val="bottom"/>
            <w:hideMark/>
          </w:tcPr>
          <w:p w14:paraId="1B70949C" w14:textId="4A757475" w:rsidR="006C3629" w:rsidRPr="006C3629" w:rsidRDefault="006C3629" w:rsidP="006C3629">
            <w:pPr>
              <w:spacing w:after="0"/>
              <w:jc w:val="right"/>
              <w:rPr>
                <w:i/>
                <w:color w:val="000000"/>
                <w:sz w:val="20"/>
                <w:szCs w:val="20"/>
              </w:rPr>
            </w:pPr>
            <w:r w:rsidRPr="006C3629">
              <w:rPr>
                <w:i/>
                <w:color w:val="000000"/>
                <w:sz w:val="20"/>
                <w:szCs w:val="20"/>
              </w:rPr>
              <w:t>-4.09</w:t>
            </w:r>
          </w:p>
        </w:tc>
        <w:tc>
          <w:tcPr>
            <w:tcW w:w="931" w:type="dxa"/>
            <w:tcBorders>
              <w:top w:val="nil"/>
              <w:left w:val="nil"/>
              <w:bottom w:val="nil"/>
              <w:right w:val="nil"/>
            </w:tcBorders>
            <w:shd w:val="clear" w:color="auto" w:fill="auto"/>
            <w:noWrap/>
            <w:vAlign w:val="bottom"/>
            <w:hideMark/>
          </w:tcPr>
          <w:p w14:paraId="4901EBDB" w14:textId="30693132" w:rsidR="006C3629" w:rsidRPr="006C3629" w:rsidRDefault="006C3629" w:rsidP="006C3629">
            <w:pPr>
              <w:spacing w:after="0"/>
              <w:jc w:val="right"/>
              <w:rPr>
                <w:i/>
                <w:color w:val="000000"/>
                <w:sz w:val="20"/>
                <w:szCs w:val="20"/>
              </w:rPr>
            </w:pPr>
            <w:r w:rsidRPr="006C3629">
              <w:rPr>
                <w:i/>
                <w:color w:val="000000"/>
                <w:sz w:val="20"/>
                <w:szCs w:val="20"/>
              </w:rPr>
              <w:t>-3.94</w:t>
            </w:r>
          </w:p>
        </w:tc>
        <w:tc>
          <w:tcPr>
            <w:tcW w:w="931" w:type="dxa"/>
            <w:tcBorders>
              <w:top w:val="nil"/>
              <w:left w:val="nil"/>
              <w:bottom w:val="nil"/>
              <w:right w:val="nil"/>
            </w:tcBorders>
            <w:shd w:val="clear" w:color="auto" w:fill="auto"/>
            <w:noWrap/>
            <w:vAlign w:val="bottom"/>
            <w:hideMark/>
          </w:tcPr>
          <w:p w14:paraId="69C1F976" w14:textId="2D1DD8E3" w:rsidR="006C3629" w:rsidRPr="006C3629" w:rsidRDefault="006C3629" w:rsidP="006C3629">
            <w:pPr>
              <w:spacing w:after="0"/>
              <w:jc w:val="right"/>
              <w:rPr>
                <w:i/>
                <w:color w:val="000000"/>
                <w:sz w:val="20"/>
                <w:szCs w:val="20"/>
              </w:rPr>
            </w:pPr>
            <w:r w:rsidRPr="006C3629">
              <w:rPr>
                <w:i/>
                <w:color w:val="000000"/>
                <w:sz w:val="20"/>
                <w:szCs w:val="20"/>
              </w:rPr>
              <w:t>-2.62</w:t>
            </w:r>
          </w:p>
        </w:tc>
      </w:tr>
      <w:tr w:rsidR="006C3629" w:rsidRPr="005362B1" w14:paraId="5B824C68" w14:textId="77777777" w:rsidTr="006C3629">
        <w:trPr>
          <w:trHeight w:val="269"/>
        </w:trPr>
        <w:tc>
          <w:tcPr>
            <w:tcW w:w="3662" w:type="dxa"/>
            <w:tcBorders>
              <w:top w:val="nil"/>
              <w:left w:val="nil"/>
              <w:bottom w:val="nil"/>
              <w:right w:val="nil"/>
            </w:tcBorders>
            <w:shd w:val="clear" w:color="auto" w:fill="auto"/>
            <w:noWrap/>
            <w:vAlign w:val="center"/>
            <w:hideMark/>
          </w:tcPr>
          <w:p w14:paraId="06CC89AC" w14:textId="77777777" w:rsidR="006C3629" w:rsidRPr="005362B1" w:rsidRDefault="006C3629" w:rsidP="006C3629">
            <w:pPr>
              <w:spacing w:after="0"/>
              <w:jc w:val="right"/>
              <w:rPr>
                <w:i/>
                <w:color w:val="000000"/>
                <w:sz w:val="20"/>
                <w:szCs w:val="20"/>
              </w:rPr>
            </w:pPr>
            <w:r w:rsidRPr="005362B1">
              <w:rPr>
                <w:i/>
                <w:color w:val="000000"/>
                <w:sz w:val="20"/>
                <w:szCs w:val="20"/>
              </w:rPr>
              <w:t>Initial Regime (</w:t>
            </w:r>
            <w:proofErr w:type="spellStart"/>
            <w:r w:rsidRPr="005362B1">
              <w:rPr>
                <w:i/>
                <w:color w:val="000000"/>
                <w:sz w:val="20"/>
                <w:szCs w:val="20"/>
              </w:rPr>
              <w:t>InitEQ_Regime</w:t>
            </w:r>
            <w:proofErr w:type="spellEnd"/>
            <w:r w:rsidRPr="005362B1">
              <w:rPr>
                <w:i/>
                <w:color w:val="000000"/>
                <w:sz w:val="20"/>
                <w:szCs w:val="20"/>
              </w:rPr>
              <w:t>)</w:t>
            </w:r>
          </w:p>
        </w:tc>
        <w:tc>
          <w:tcPr>
            <w:tcW w:w="931" w:type="dxa"/>
            <w:tcBorders>
              <w:top w:val="nil"/>
              <w:left w:val="nil"/>
              <w:bottom w:val="nil"/>
              <w:right w:val="nil"/>
            </w:tcBorders>
            <w:shd w:val="clear" w:color="auto" w:fill="auto"/>
            <w:noWrap/>
            <w:vAlign w:val="center"/>
            <w:hideMark/>
          </w:tcPr>
          <w:p w14:paraId="6FCA51C4" w14:textId="77777777" w:rsidR="006C3629" w:rsidRPr="005362B1" w:rsidRDefault="006C3629" w:rsidP="006C3629">
            <w:pPr>
              <w:spacing w:after="0"/>
              <w:jc w:val="right"/>
              <w:rPr>
                <w:i/>
                <w:color w:val="000000"/>
                <w:sz w:val="20"/>
                <w:szCs w:val="20"/>
              </w:rPr>
            </w:pPr>
            <w:r w:rsidRPr="005362B1">
              <w:rPr>
                <w:i/>
                <w:color w:val="000000"/>
                <w:sz w:val="20"/>
                <w:szCs w:val="20"/>
              </w:rPr>
              <w:t>3.09</w:t>
            </w:r>
          </w:p>
        </w:tc>
        <w:tc>
          <w:tcPr>
            <w:tcW w:w="931" w:type="dxa"/>
            <w:tcBorders>
              <w:top w:val="nil"/>
              <w:left w:val="nil"/>
              <w:bottom w:val="nil"/>
              <w:right w:val="nil"/>
            </w:tcBorders>
            <w:shd w:val="clear" w:color="auto" w:fill="auto"/>
            <w:noWrap/>
            <w:vAlign w:val="bottom"/>
            <w:hideMark/>
          </w:tcPr>
          <w:p w14:paraId="3FAFB494" w14:textId="0B72D19A" w:rsidR="006C3629" w:rsidRPr="006C3629" w:rsidRDefault="006C3629" w:rsidP="006C3629">
            <w:pPr>
              <w:spacing w:after="0"/>
              <w:jc w:val="right"/>
              <w:rPr>
                <w:i/>
                <w:color w:val="000000"/>
                <w:sz w:val="20"/>
                <w:szCs w:val="20"/>
              </w:rPr>
            </w:pPr>
            <w:r w:rsidRPr="006C3629">
              <w:rPr>
                <w:i/>
                <w:color w:val="000000"/>
                <w:sz w:val="20"/>
                <w:szCs w:val="20"/>
              </w:rPr>
              <w:t>3.07</w:t>
            </w:r>
          </w:p>
        </w:tc>
        <w:tc>
          <w:tcPr>
            <w:tcW w:w="931" w:type="dxa"/>
            <w:tcBorders>
              <w:top w:val="nil"/>
              <w:left w:val="nil"/>
              <w:bottom w:val="nil"/>
              <w:right w:val="nil"/>
            </w:tcBorders>
            <w:shd w:val="clear" w:color="auto" w:fill="auto"/>
            <w:noWrap/>
            <w:vAlign w:val="bottom"/>
            <w:hideMark/>
          </w:tcPr>
          <w:p w14:paraId="52AF6CA7" w14:textId="74CEFF49" w:rsidR="006C3629" w:rsidRPr="006C3629" w:rsidRDefault="006C3629" w:rsidP="006C3629">
            <w:pPr>
              <w:spacing w:after="0"/>
              <w:jc w:val="right"/>
              <w:rPr>
                <w:i/>
                <w:color w:val="000000"/>
                <w:sz w:val="20"/>
                <w:szCs w:val="20"/>
              </w:rPr>
            </w:pPr>
            <w:r w:rsidRPr="006C3629">
              <w:rPr>
                <w:i/>
                <w:color w:val="000000"/>
                <w:sz w:val="20"/>
                <w:szCs w:val="20"/>
              </w:rPr>
              <w:t>2.72</w:t>
            </w:r>
          </w:p>
        </w:tc>
        <w:tc>
          <w:tcPr>
            <w:tcW w:w="931" w:type="dxa"/>
            <w:tcBorders>
              <w:top w:val="nil"/>
              <w:left w:val="nil"/>
              <w:bottom w:val="nil"/>
              <w:right w:val="nil"/>
            </w:tcBorders>
            <w:shd w:val="clear" w:color="auto" w:fill="auto"/>
            <w:noWrap/>
            <w:vAlign w:val="bottom"/>
            <w:hideMark/>
          </w:tcPr>
          <w:p w14:paraId="2EE8292C" w14:textId="49B4386B" w:rsidR="006C3629" w:rsidRPr="006C3629" w:rsidRDefault="006C3629" w:rsidP="006C3629">
            <w:pPr>
              <w:spacing w:after="0"/>
              <w:jc w:val="right"/>
              <w:rPr>
                <w:i/>
                <w:color w:val="000000"/>
                <w:sz w:val="20"/>
                <w:szCs w:val="20"/>
              </w:rPr>
            </w:pPr>
            <w:r w:rsidRPr="006C3629">
              <w:rPr>
                <w:i/>
                <w:color w:val="000000"/>
                <w:sz w:val="20"/>
                <w:szCs w:val="20"/>
              </w:rPr>
              <w:t>2.85</w:t>
            </w:r>
          </w:p>
        </w:tc>
        <w:tc>
          <w:tcPr>
            <w:tcW w:w="931" w:type="dxa"/>
            <w:tcBorders>
              <w:top w:val="nil"/>
              <w:left w:val="nil"/>
              <w:bottom w:val="nil"/>
              <w:right w:val="nil"/>
            </w:tcBorders>
            <w:shd w:val="clear" w:color="auto" w:fill="auto"/>
            <w:noWrap/>
            <w:vAlign w:val="bottom"/>
            <w:hideMark/>
          </w:tcPr>
          <w:p w14:paraId="1B80430B" w14:textId="752665F6" w:rsidR="006C3629" w:rsidRPr="006C3629" w:rsidRDefault="006C3629" w:rsidP="006C3629">
            <w:pPr>
              <w:spacing w:after="0"/>
              <w:jc w:val="right"/>
              <w:rPr>
                <w:i/>
                <w:color w:val="000000"/>
                <w:sz w:val="20"/>
                <w:szCs w:val="20"/>
              </w:rPr>
            </w:pPr>
            <w:r w:rsidRPr="006C3629">
              <w:rPr>
                <w:i/>
                <w:color w:val="000000"/>
                <w:sz w:val="20"/>
                <w:szCs w:val="20"/>
              </w:rPr>
              <w:t>2.83</w:t>
            </w:r>
          </w:p>
        </w:tc>
        <w:tc>
          <w:tcPr>
            <w:tcW w:w="931" w:type="dxa"/>
            <w:tcBorders>
              <w:top w:val="nil"/>
              <w:left w:val="nil"/>
              <w:bottom w:val="nil"/>
              <w:right w:val="nil"/>
            </w:tcBorders>
            <w:shd w:val="clear" w:color="auto" w:fill="auto"/>
            <w:noWrap/>
            <w:vAlign w:val="bottom"/>
            <w:hideMark/>
          </w:tcPr>
          <w:p w14:paraId="2298D078" w14:textId="131A5979" w:rsidR="006C3629" w:rsidRPr="006C3629" w:rsidRDefault="006C3629" w:rsidP="006C3629">
            <w:pPr>
              <w:spacing w:after="0"/>
              <w:jc w:val="right"/>
              <w:rPr>
                <w:i/>
                <w:color w:val="000000"/>
                <w:sz w:val="20"/>
                <w:szCs w:val="20"/>
              </w:rPr>
            </w:pPr>
            <w:r w:rsidRPr="006C3629">
              <w:rPr>
                <w:i/>
                <w:color w:val="000000"/>
                <w:sz w:val="20"/>
                <w:szCs w:val="20"/>
              </w:rPr>
              <w:t>2.75</w:t>
            </w:r>
          </w:p>
        </w:tc>
      </w:tr>
      <w:tr w:rsidR="006C3629" w:rsidRPr="005362B1" w14:paraId="6AD9E6AA" w14:textId="77777777" w:rsidTr="006C3629">
        <w:trPr>
          <w:trHeight w:val="269"/>
        </w:trPr>
        <w:tc>
          <w:tcPr>
            <w:tcW w:w="3662" w:type="dxa"/>
            <w:tcBorders>
              <w:top w:val="nil"/>
              <w:left w:val="nil"/>
              <w:bottom w:val="nil"/>
              <w:right w:val="nil"/>
            </w:tcBorders>
            <w:shd w:val="clear" w:color="auto" w:fill="auto"/>
            <w:noWrap/>
            <w:vAlign w:val="center"/>
            <w:hideMark/>
          </w:tcPr>
          <w:p w14:paraId="30BA1031" w14:textId="77777777" w:rsidR="006C3629" w:rsidRPr="005362B1" w:rsidRDefault="006C3629" w:rsidP="006C3629">
            <w:pPr>
              <w:spacing w:after="0"/>
              <w:jc w:val="right"/>
              <w:rPr>
                <w:i/>
                <w:color w:val="000000"/>
                <w:sz w:val="20"/>
                <w:szCs w:val="20"/>
              </w:rPr>
            </w:pPr>
            <w:r w:rsidRPr="005362B1">
              <w:rPr>
                <w:i/>
                <w:color w:val="000000"/>
                <w:sz w:val="20"/>
                <w:szCs w:val="20"/>
              </w:rPr>
              <w:t>Parameter priors</w:t>
            </w:r>
          </w:p>
        </w:tc>
        <w:tc>
          <w:tcPr>
            <w:tcW w:w="931" w:type="dxa"/>
            <w:tcBorders>
              <w:top w:val="nil"/>
              <w:left w:val="nil"/>
              <w:bottom w:val="nil"/>
              <w:right w:val="nil"/>
            </w:tcBorders>
            <w:shd w:val="clear" w:color="auto" w:fill="auto"/>
            <w:noWrap/>
            <w:vAlign w:val="center"/>
            <w:hideMark/>
          </w:tcPr>
          <w:p w14:paraId="6D0BFC8B" w14:textId="77777777" w:rsidR="006C3629" w:rsidRPr="005362B1" w:rsidRDefault="006C3629" w:rsidP="006C3629">
            <w:pPr>
              <w:spacing w:after="0"/>
              <w:jc w:val="right"/>
              <w:rPr>
                <w:i/>
                <w:color w:val="000000"/>
                <w:sz w:val="20"/>
                <w:szCs w:val="20"/>
              </w:rPr>
            </w:pPr>
            <w:r w:rsidRPr="005362B1">
              <w:rPr>
                <w:i/>
                <w:color w:val="000000"/>
                <w:sz w:val="20"/>
                <w:szCs w:val="20"/>
              </w:rPr>
              <w:t>1</w:t>
            </w:r>
          </w:p>
        </w:tc>
        <w:tc>
          <w:tcPr>
            <w:tcW w:w="931" w:type="dxa"/>
            <w:tcBorders>
              <w:top w:val="nil"/>
              <w:left w:val="nil"/>
              <w:bottom w:val="nil"/>
              <w:right w:val="nil"/>
            </w:tcBorders>
            <w:shd w:val="clear" w:color="auto" w:fill="auto"/>
            <w:noWrap/>
            <w:vAlign w:val="bottom"/>
            <w:hideMark/>
          </w:tcPr>
          <w:p w14:paraId="7FE44B0A" w14:textId="6698305C" w:rsidR="006C3629" w:rsidRPr="006C3629" w:rsidRDefault="006C3629" w:rsidP="006C3629">
            <w:pPr>
              <w:spacing w:after="0"/>
              <w:jc w:val="right"/>
              <w:rPr>
                <w:i/>
                <w:color w:val="000000"/>
                <w:sz w:val="20"/>
                <w:szCs w:val="20"/>
              </w:rPr>
            </w:pPr>
            <w:r w:rsidRPr="006C3629">
              <w:rPr>
                <w:i/>
                <w:color w:val="000000"/>
                <w:sz w:val="20"/>
                <w:szCs w:val="20"/>
              </w:rPr>
              <w:t>1.15</w:t>
            </w:r>
          </w:p>
        </w:tc>
        <w:tc>
          <w:tcPr>
            <w:tcW w:w="931" w:type="dxa"/>
            <w:tcBorders>
              <w:top w:val="nil"/>
              <w:left w:val="nil"/>
              <w:bottom w:val="nil"/>
              <w:right w:val="nil"/>
            </w:tcBorders>
            <w:shd w:val="clear" w:color="auto" w:fill="auto"/>
            <w:noWrap/>
            <w:vAlign w:val="bottom"/>
            <w:hideMark/>
          </w:tcPr>
          <w:p w14:paraId="741FCA39" w14:textId="2516D2A5" w:rsidR="006C3629" w:rsidRPr="006C3629" w:rsidRDefault="006C3629" w:rsidP="006C3629">
            <w:pPr>
              <w:spacing w:after="0"/>
              <w:jc w:val="right"/>
              <w:rPr>
                <w:i/>
                <w:color w:val="000000"/>
                <w:sz w:val="20"/>
                <w:szCs w:val="20"/>
              </w:rPr>
            </w:pPr>
            <w:r w:rsidRPr="006C3629">
              <w:rPr>
                <w:i/>
                <w:color w:val="000000"/>
                <w:sz w:val="20"/>
                <w:szCs w:val="20"/>
              </w:rPr>
              <w:t>1.33</w:t>
            </w:r>
          </w:p>
        </w:tc>
        <w:tc>
          <w:tcPr>
            <w:tcW w:w="931" w:type="dxa"/>
            <w:tcBorders>
              <w:top w:val="nil"/>
              <w:left w:val="nil"/>
              <w:bottom w:val="nil"/>
              <w:right w:val="nil"/>
            </w:tcBorders>
            <w:shd w:val="clear" w:color="auto" w:fill="auto"/>
            <w:noWrap/>
            <w:vAlign w:val="bottom"/>
            <w:hideMark/>
          </w:tcPr>
          <w:p w14:paraId="029DD5D6" w14:textId="30841FBF" w:rsidR="006C3629" w:rsidRPr="006C3629" w:rsidRDefault="006C3629" w:rsidP="006C3629">
            <w:pPr>
              <w:spacing w:after="0"/>
              <w:jc w:val="right"/>
              <w:rPr>
                <w:i/>
                <w:color w:val="000000"/>
                <w:sz w:val="20"/>
                <w:szCs w:val="20"/>
              </w:rPr>
            </w:pPr>
            <w:r w:rsidRPr="006C3629">
              <w:rPr>
                <w:i/>
                <w:color w:val="000000"/>
                <w:sz w:val="20"/>
                <w:szCs w:val="20"/>
              </w:rPr>
              <w:t>1.31</w:t>
            </w:r>
          </w:p>
        </w:tc>
        <w:tc>
          <w:tcPr>
            <w:tcW w:w="931" w:type="dxa"/>
            <w:tcBorders>
              <w:top w:val="nil"/>
              <w:left w:val="nil"/>
              <w:bottom w:val="nil"/>
              <w:right w:val="nil"/>
            </w:tcBorders>
            <w:shd w:val="clear" w:color="auto" w:fill="auto"/>
            <w:noWrap/>
            <w:vAlign w:val="bottom"/>
            <w:hideMark/>
          </w:tcPr>
          <w:p w14:paraId="7C212038" w14:textId="60BC7CC8" w:rsidR="006C3629" w:rsidRPr="006C3629" w:rsidRDefault="006C3629" w:rsidP="006C3629">
            <w:pPr>
              <w:spacing w:after="0"/>
              <w:jc w:val="right"/>
              <w:rPr>
                <w:i/>
                <w:color w:val="000000"/>
                <w:sz w:val="20"/>
                <w:szCs w:val="20"/>
              </w:rPr>
            </w:pPr>
            <w:r w:rsidRPr="006C3629">
              <w:rPr>
                <w:i/>
                <w:color w:val="000000"/>
                <w:sz w:val="20"/>
                <w:szCs w:val="20"/>
              </w:rPr>
              <w:t>1.28</w:t>
            </w:r>
          </w:p>
        </w:tc>
        <w:tc>
          <w:tcPr>
            <w:tcW w:w="931" w:type="dxa"/>
            <w:tcBorders>
              <w:top w:val="nil"/>
              <w:left w:val="nil"/>
              <w:bottom w:val="nil"/>
              <w:right w:val="nil"/>
            </w:tcBorders>
            <w:shd w:val="clear" w:color="auto" w:fill="auto"/>
            <w:noWrap/>
            <w:vAlign w:val="bottom"/>
            <w:hideMark/>
          </w:tcPr>
          <w:p w14:paraId="1DDE0E5E" w14:textId="75B6B08C" w:rsidR="006C3629" w:rsidRPr="006C3629" w:rsidRDefault="006C3629" w:rsidP="006C3629">
            <w:pPr>
              <w:spacing w:after="0"/>
              <w:jc w:val="right"/>
              <w:rPr>
                <w:i/>
                <w:color w:val="000000"/>
                <w:sz w:val="20"/>
                <w:szCs w:val="20"/>
              </w:rPr>
            </w:pPr>
            <w:r w:rsidRPr="006C3629">
              <w:rPr>
                <w:i/>
                <w:color w:val="000000"/>
                <w:sz w:val="20"/>
                <w:szCs w:val="20"/>
              </w:rPr>
              <w:t>1.17</w:t>
            </w:r>
          </w:p>
        </w:tc>
      </w:tr>
      <w:tr w:rsidR="006C3629" w:rsidRPr="005362B1" w14:paraId="067EA8EC" w14:textId="77777777" w:rsidTr="006C3629">
        <w:trPr>
          <w:trHeight w:val="269"/>
        </w:trPr>
        <w:tc>
          <w:tcPr>
            <w:tcW w:w="3662" w:type="dxa"/>
            <w:tcBorders>
              <w:top w:val="nil"/>
              <w:left w:val="nil"/>
              <w:bottom w:val="nil"/>
              <w:right w:val="nil"/>
            </w:tcBorders>
            <w:shd w:val="clear" w:color="auto" w:fill="auto"/>
            <w:noWrap/>
            <w:vAlign w:val="center"/>
            <w:hideMark/>
          </w:tcPr>
          <w:p w14:paraId="447302A4" w14:textId="77777777" w:rsidR="006C3629" w:rsidRPr="005362B1" w:rsidRDefault="006C3629" w:rsidP="006C3629">
            <w:pPr>
              <w:spacing w:after="0"/>
              <w:jc w:val="right"/>
              <w:rPr>
                <w:i/>
                <w:color w:val="000000"/>
                <w:sz w:val="20"/>
                <w:szCs w:val="20"/>
              </w:rPr>
            </w:pPr>
            <w:r w:rsidRPr="005362B1">
              <w:rPr>
                <w:i/>
                <w:color w:val="000000"/>
                <w:sz w:val="20"/>
                <w:szCs w:val="20"/>
              </w:rPr>
              <w:t>Selectivity deviations</w:t>
            </w:r>
          </w:p>
        </w:tc>
        <w:tc>
          <w:tcPr>
            <w:tcW w:w="931" w:type="dxa"/>
            <w:tcBorders>
              <w:top w:val="nil"/>
              <w:left w:val="nil"/>
              <w:bottom w:val="nil"/>
              <w:right w:val="nil"/>
            </w:tcBorders>
            <w:shd w:val="clear" w:color="auto" w:fill="auto"/>
            <w:noWrap/>
            <w:vAlign w:val="center"/>
            <w:hideMark/>
          </w:tcPr>
          <w:p w14:paraId="0B39233A" w14:textId="77777777" w:rsidR="006C3629" w:rsidRPr="005362B1" w:rsidRDefault="006C3629" w:rsidP="006C3629">
            <w:pPr>
              <w:spacing w:after="0"/>
              <w:jc w:val="right"/>
              <w:rPr>
                <w:i/>
                <w:color w:val="000000"/>
                <w:sz w:val="20"/>
                <w:szCs w:val="20"/>
              </w:rPr>
            </w:pPr>
            <w:r w:rsidRPr="005362B1">
              <w:rPr>
                <w:i/>
                <w:color w:val="000000"/>
                <w:sz w:val="20"/>
                <w:szCs w:val="20"/>
              </w:rPr>
              <w:t>6.5</w:t>
            </w:r>
          </w:p>
        </w:tc>
        <w:tc>
          <w:tcPr>
            <w:tcW w:w="931" w:type="dxa"/>
            <w:tcBorders>
              <w:top w:val="nil"/>
              <w:left w:val="nil"/>
              <w:bottom w:val="nil"/>
              <w:right w:val="nil"/>
            </w:tcBorders>
            <w:shd w:val="clear" w:color="auto" w:fill="auto"/>
            <w:noWrap/>
            <w:vAlign w:val="bottom"/>
            <w:hideMark/>
          </w:tcPr>
          <w:p w14:paraId="2A090CC9" w14:textId="1A15C416" w:rsidR="006C3629" w:rsidRPr="006C3629" w:rsidRDefault="006C3629" w:rsidP="006C3629">
            <w:pPr>
              <w:spacing w:after="0"/>
              <w:jc w:val="right"/>
              <w:rPr>
                <w:i/>
                <w:color w:val="000000"/>
                <w:sz w:val="20"/>
                <w:szCs w:val="20"/>
              </w:rPr>
            </w:pPr>
            <w:r w:rsidRPr="006C3629">
              <w:rPr>
                <w:i/>
                <w:color w:val="000000"/>
                <w:sz w:val="20"/>
                <w:szCs w:val="20"/>
              </w:rPr>
              <w:t>6.49</w:t>
            </w:r>
          </w:p>
        </w:tc>
        <w:tc>
          <w:tcPr>
            <w:tcW w:w="931" w:type="dxa"/>
            <w:tcBorders>
              <w:top w:val="nil"/>
              <w:left w:val="nil"/>
              <w:bottom w:val="nil"/>
              <w:right w:val="nil"/>
            </w:tcBorders>
            <w:shd w:val="clear" w:color="auto" w:fill="auto"/>
            <w:noWrap/>
            <w:vAlign w:val="bottom"/>
            <w:hideMark/>
          </w:tcPr>
          <w:p w14:paraId="383C5502" w14:textId="187C554E" w:rsidR="006C3629" w:rsidRPr="006C3629" w:rsidRDefault="006C3629" w:rsidP="006C3629">
            <w:pPr>
              <w:spacing w:after="0"/>
              <w:jc w:val="right"/>
              <w:rPr>
                <w:i/>
                <w:color w:val="000000"/>
                <w:sz w:val="20"/>
                <w:szCs w:val="20"/>
              </w:rPr>
            </w:pPr>
            <w:r w:rsidRPr="006C3629">
              <w:rPr>
                <w:i/>
                <w:color w:val="000000"/>
                <w:sz w:val="20"/>
                <w:szCs w:val="20"/>
              </w:rPr>
              <w:t>6.15</w:t>
            </w:r>
          </w:p>
        </w:tc>
        <w:tc>
          <w:tcPr>
            <w:tcW w:w="931" w:type="dxa"/>
            <w:tcBorders>
              <w:top w:val="nil"/>
              <w:left w:val="nil"/>
              <w:bottom w:val="nil"/>
              <w:right w:val="nil"/>
            </w:tcBorders>
            <w:shd w:val="clear" w:color="auto" w:fill="auto"/>
            <w:noWrap/>
            <w:vAlign w:val="bottom"/>
            <w:hideMark/>
          </w:tcPr>
          <w:p w14:paraId="7D960D55" w14:textId="00397B53" w:rsidR="006C3629" w:rsidRPr="006C3629" w:rsidRDefault="006C3629" w:rsidP="006C3629">
            <w:pPr>
              <w:spacing w:after="0"/>
              <w:jc w:val="right"/>
              <w:rPr>
                <w:i/>
                <w:color w:val="000000"/>
                <w:sz w:val="20"/>
                <w:szCs w:val="20"/>
              </w:rPr>
            </w:pPr>
            <w:r w:rsidRPr="006C3629">
              <w:rPr>
                <w:i/>
                <w:color w:val="000000"/>
                <w:sz w:val="20"/>
                <w:szCs w:val="20"/>
              </w:rPr>
              <w:t>6.11</w:t>
            </w:r>
          </w:p>
        </w:tc>
        <w:tc>
          <w:tcPr>
            <w:tcW w:w="931" w:type="dxa"/>
            <w:tcBorders>
              <w:top w:val="nil"/>
              <w:left w:val="nil"/>
              <w:bottom w:val="nil"/>
              <w:right w:val="nil"/>
            </w:tcBorders>
            <w:shd w:val="clear" w:color="auto" w:fill="auto"/>
            <w:noWrap/>
            <w:vAlign w:val="bottom"/>
            <w:hideMark/>
          </w:tcPr>
          <w:p w14:paraId="008A6D65" w14:textId="1285A3DA" w:rsidR="006C3629" w:rsidRPr="006C3629" w:rsidRDefault="006C3629" w:rsidP="006C3629">
            <w:pPr>
              <w:spacing w:after="0"/>
              <w:jc w:val="right"/>
              <w:rPr>
                <w:i/>
                <w:color w:val="000000"/>
                <w:sz w:val="20"/>
                <w:szCs w:val="20"/>
              </w:rPr>
            </w:pPr>
            <w:r w:rsidRPr="006C3629">
              <w:rPr>
                <w:i/>
                <w:color w:val="000000"/>
                <w:sz w:val="20"/>
                <w:szCs w:val="20"/>
              </w:rPr>
              <w:t>6.07</w:t>
            </w:r>
          </w:p>
        </w:tc>
        <w:tc>
          <w:tcPr>
            <w:tcW w:w="931" w:type="dxa"/>
            <w:tcBorders>
              <w:top w:val="nil"/>
              <w:left w:val="nil"/>
              <w:bottom w:val="nil"/>
              <w:right w:val="nil"/>
            </w:tcBorders>
            <w:shd w:val="clear" w:color="auto" w:fill="auto"/>
            <w:noWrap/>
            <w:vAlign w:val="bottom"/>
            <w:hideMark/>
          </w:tcPr>
          <w:p w14:paraId="59936460" w14:textId="08D0EE0A" w:rsidR="006C3629" w:rsidRPr="006C3629" w:rsidRDefault="006C3629" w:rsidP="006C3629">
            <w:pPr>
              <w:spacing w:after="0"/>
              <w:jc w:val="right"/>
              <w:rPr>
                <w:i/>
                <w:color w:val="000000"/>
                <w:sz w:val="20"/>
                <w:szCs w:val="20"/>
              </w:rPr>
            </w:pPr>
            <w:r w:rsidRPr="006C3629">
              <w:rPr>
                <w:i/>
                <w:color w:val="000000"/>
                <w:sz w:val="20"/>
                <w:szCs w:val="20"/>
              </w:rPr>
              <w:t>5.74</w:t>
            </w:r>
          </w:p>
        </w:tc>
      </w:tr>
      <w:tr w:rsidR="006C3629" w:rsidRPr="005362B1" w14:paraId="5FF45951" w14:textId="77777777" w:rsidTr="006C3629">
        <w:trPr>
          <w:trHeight w:val="269"/>
        </w:trPr>
        <w:tc>
          <w:tcPr>
            <w:tcW w:w="3662" w:type="dxa"/>
            <w:tcBorders>
              <w:top w:val="nil"/>
              <w:left w:val="nil"/>
              <w:bottom w:val="nil"/>
              <w:right w:val="nil"/>
            </w:tcBorders>
            <w:shd w:val="clear" w:color="auto" w:fill="auto"/>
            <w:noWrap/>
            <w:vAlign w:val="center"/>
            <w:hideMark/>
          </w:tcPr>
          <w:p w14:paraId="44230FD8" w14:textId="77777777" w:rsidR="006C3629" w:rsidRPr="005362B1" w:rsidRDefault="006C3629" w:rsidP="006C3629">
            <w:pPr>
              <w:spacing w:after="0"/>
              <w:rPr>
                <w:color w:val="000000"/>
              </w:rPr>
            </w:pPr>
            <w:r w:rsidRPr="005362B1">
              <w:rPr>
                <w:color w:val="000000"/>
              </w:rPr>
              <w:t>Length composition mean ISS/ESS</w:t>
            </w:r>
          </w:p>
        </w:tc>
        <w:tc>
          <w:tcPr>
            <w:tcW w:w="931" w:type="dxa"/>
            <w:tcBorders>
              <w:top w:val="nil"/>
              <w:left w:val="nil"/>
              <w:bottom w:val="nil"/>
              <w:right w:val="nil"/>
            </w:tcBorders>
            <w:shd w:val="clear" w:color="auto" w:fill="auto"/>
            <w:noWrap/>
            <w:vAlign w:val="center"/>
            <w:hideMark/>
          </w:tcPr>
          <w:p w14:paraId="1023AE75" w14:textId="77777777" w:rsidR="006C3629" w:rsidRPr="005362B1" w:rsidRDefault="006C3629" w:rsidP="006C3629">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bottom"/>
            <w:hideMark/>
          </w:tcPr>
          <w:p w14:paraId="43E881F1" w14:textId="471C7966" w:rsidR="006C3629" w:rsidRPr="006C3629" w:rsidRDefault="006C3629" w:rsidP="006C3629">
            <w:pPr>
              <w:spacing w:after="0"/>
              <w:rPr>
                <w:color w:val="000000"/>
              </w:rPr>
            </w:pPr>
            <w:r w:rsidRPr="006C3629">
              <w:rPr>
                <w:color w:val="000000"/>
              </w:rPr>
              <w:t>0.35</w:t>
            </w:r>
          </w:p>
        </w:tc>
        <w:tc>
          <w:tcPr>
            <w:tcW w:w="931" w:type="dxa"/>
            <w:tcBorders>
              <w:top w:val="nil"/>
              <w:left w:val="nil"/>
              <w:bottom w:val="nil"/>
              <w:right w:val="nil"/>
            </w:tcBorders>
            <w:shd w:val="clear" w:color="auto" w:fill="auto"/>
            <w:noWrap/>
            <w:vAlign w:val="bottom"/>
            <w:hideMark/>
          </w:tcPr>
          <w:p w14:paraId="49CDC04F" w14:textId="41A24F31" w:rsidR="006C3629" w:rsidRPr="006C3629" w:rsidRDefault="006C3629" w:rsidP="006C3629">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755774A8" w14:textId="40B79FE7" w:rsidR="006C3629" w:rsidRPr="006C3629" w:rsidRDefault="006C3629" w:rsidP="006C3629">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372348B1" w14:textId="083F3A8D" w:rsidR="006C3629" w:rsidRPr="006C3629" w:rsidRDefault="006C3629" w:rsidP="006C3629">
            <w:pPr>
              <w:spacing w:after="0"/>
              <w:rPr>
                <w:color w:val="000000"/>
              </w:rPr>
            </w:pPr>
            <w:r w:rsidRPr="006C3629">
              <w:rPr>
                <w:color w:val="000000"/>
              </w:rPr>
              <w:t>0.33</w:t>
            </w:r>
          </w:p>
        </w:tc>
        <w:tc>
          <w:tcPr>
            <w:tcW w:w="931" w:type="dxa"/>
            <w:tcBorders>
              <w:top w:val="nil"/>
              <w:left w:val="nil"/>
              <w:bottom w:val="nil"/>
              <w:right w:val="nil"/>
            </w:tcBorders>
            <w:shd w:val="clear" w:color="auto" w:fill="auto"/>
            <w:noWrap/>
            <w:vAlign w:val="bottom"/>
            <w:hideMark/>
          </w:tcPr>
          <w:p w14:paraId="5FA88B49" w14:textId="674F4A7E" w:rsidR="006C3629" w:rsidRPr="006C3629" w:rsidRDefault="006C3629" w:rsidP="006C3629">
            <w:pPr>
              <w:spacing w:after="0"/>
              <w:rPr>
                <w:color w:val="000000"/>
              </w:rPr>
            </w:pPr>
            <w:r w:rsidRPr="006C3629">
              <w:rPr>
                <w:color w:val="000000"/>
              </w:rPr>
              <w:t>1.41</w:t>
            </w:r>
          </w:p>
        </w:tc>
      </w:tr>
      <w:tr w:rsidR="006C3629" w:rsidRPr="005362B1" w14:paraId="4ED9BA38" w14:textId="77777777" w:rsidTr="006C3629">
        <w:trPr>
          <w:trHeight w:val="269"/>
        </w:trPr>
        <w:tc>
          <w:tcPr>
            <w:tcW w:w="3662" w:type="dxa"/>
            <w:tcBorders>
              <w:top w:val="nil"/>
              <w:left w:val="nil"/>
              <w:bottom w:val="nil"/>
              <w:right w:val="nil"/>
            </w:tcBorders>
            <w:shd w:val="clear" w:color="auto" w:fill="auto"/>
            <w:noWrap/>
            <w:vAlign w:val="center"/>
            <w:hideMark/>
          </w:tcPr>
          <w:p w14:paraId="3C13648C" w14:textId="77777777" w:rsidR="006C3629" w:rsidRPr="005362B1" w:rsidRDefault="006C3629" w:rsidP="006C3629">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4F052CD2" w14:textId="77777777" w:rsidR="006C3629" w:rsidRPr="005362B1" w:rsidRDefault="006C3629" w:rsidP="006C3629">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14954597" w14:textId="0CABAF88" w:rsidR="006C3629" w:rsidRPr="006C3629" w:rsidRDefault="006C3629" w:rsidP="006C3629">
            <w:pPr>
              <w:spacing w:after="0"/>
              <w:jc w:val="right"/>
              <w:rPr>
                <w:i/>
                <w:color w:val="000000"/>
                <w:sz w:val="20"/>
                <w:szCs w:val="20"/>
              </w:rPr>
            </w:pPr>
            <w:r w:rsidRPr="006C3629">
              <w:rPr>
                <w:i/>
                <w:color w:val="000000"/>
                <w:sz w:val="20"/>
                <w:szCs w:val="20"/>
              </w:rPr>
              <w:t>0.37</w:t>
            </w:r>
          </w:p>
        </w:tc>
        <w:tc>
          <w:tcPr>
            <w:tcW w:w="931" w:type="dxa"/>
            <w:tcBorders>
              <w:top w:val="nil"/>
              <w:left w:val="nil"/>
              <w:bottom w:val="nil"/>
              <w:right w:val="nil"/>
            </w:tcBorders>
            <w:shd w:val="clear" w:color="auto" w:fill="auto"/>
            <w:noWrap/>
            <w:vAlign w:val="bottom"/>
            <w:hideMark/>
          </w:tcPr>
          <w:p w14:paraId="3D9B6867" w14:textId="24F08658"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0E011A40" w14:textId="5915930D"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5B58D321" w14:textId="2EFFA473"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79A87692" w14:textId="6A666ACB" w:rsidR="006C3629" w:rsidRPr="006C3629" w:rsidRDefault="006C3629" w:rsidP="006C3629">
            <w:pPr>
              <w:spacing w:after="0"/>
              <w:jc w:val="right"/>
              <w:rPr>
                <w:i/>
                <w:color w:val="000000"/>
                <w:sz w:val="20"/>
                <w:szCs w:val="20"/>
              </w:rPr>
            </w:pPr>
            <w:r w:rsidRPr="006C3629">
              <w:rPr>
                <w:i/>
                <w:color w:val="000000"/>
                <w:sz w:val="20"/>
                <w:szCs w:val="20"/>
              </w:rPr>
              <w:t>1.43</w:t>
            </w:r>
          </w:p>
        </w:tc>
      </w:tr>
      <w:tr w:rsidR="006C3629" w:rsidRPr="005362B1" w14:paraId="5C9635F6" w14:textId="77777777" w:rsidTr="006C3629">
        <w:trPr>
          <w:trHeight w:val="269"/>
        </w:trPr>
        <w:tc>
          <w:tcPr>
            <w:tcW w:w="3662" w:type="dxa"/>
            <w:tcBorders>
              <w:top w:val="nil"/>
              <w:left w:val="nil"/>
              <w:bottom w:val="nil"/>
              <w:right w:val="nil"/>
            </w:tcBorders>
            <w:shd w:val="clear" w:color="auto" w:fill="auto"/>
            <w:noWrap/>
            <w:vAlign w:val="center"/>
            <w:hideMark/>
          </w:tcPr>
          <w:p w14:paraId="11C9E7DD" w14:textId="77777777" w:rsidR="006C3629" w:rsidRPr="005362B1" w:rsidRDefault="006C3629" w:rsidP="006C3629">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09D0C3E2" w14:textId="77777777" w:rsidR="006C3629" w:rsidRPr="005362B1" w:rsidRDefault="006C3629" w:rsidP="006C3629">
            <w:pPr>
              <w:spacing w:after="0"/>
              <w:jc w:val="right"/>
              <w:rPr>
                <w:i/>
                <w:color w:val="000000"/>
                <w:sz w:val="20"/>
                <w:szCs w:val="20"/>
              </w:rPr>
            </w:pPr>
            <w:r w:rsidRPr="005362B1">
              <w:rPr>
                <w:i/>
                <w:color w:val="000000"/>
                <w:sz w:val="20"/>
                <w:szCs w:val="20"/>
              </w:rPr>
              <w:t>0.26</w:t>
            </w:r>
          </w:p>
        </w:tc>
        <w:tc>
          <w:tcPr>
            <w:tcW w:w="931" w:type="dxa"/>
            <w:tcBorders>
              <w:top w:val="nil"/>
              <w:left w:val="nil"/>
              <w:bottom w:val="nil"/>
              <w:right w:val="nil"/>
            </w:tcBorders>
            <w:shd w:val="clear" w:color="auto" w:fill="auto"/>
            <w:noWrap/>
            <w:vAlign w:val="bottom"/>
            <w:hideMark/>
          </w:tcPr>
          <w:p w14:paraId="28F76A3A" w14:textId="2611B125" w:rsidR="006C3629" w:rsidRPr="006C3629" w:rsidRDefault="006C3629" w:rsidP="006C3629">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36B30498" w14:textId="2AEB6D25" w:rsidR="006C3629" w:rsidRPr="006C3629" w:rsidRDefault="006C3629" w:rsidP="006C3629">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0CC406AD" w14:textId="7F0AB95D" w:rsidR="006C3629" w:rsidRPr="006C3629" w:rsidRDefault="006C3629" w:rsidP="006C3629">
            <w:pPr>
              <w:spacing w:after="0"/>
              <w:jc w:val="right"/>
              <w:rPr>
                <w:i/>
                <w:color w:val="000000"/>
                <w:sz w:val="20"/>
                <w:szCs w:val="20"/>
              </w:rPr>
            </w:pPr>
            <w:r w:rsidRPr="006C3629">
              <w:rPr>
                <w:i/>
                <w:color w:val="000000"/>
                <w:sz w:val="20"/>
                <w:szCs w:val="20"/>
              </w:rPr>
              <w:t>0.25</w:t>
            </w:r>
          </w:p>
        </w:tc>
        <w:tc>
          <w:tcPr>
            <w:tcW w:w="931" w:type="dxa"/>
            <w:tcBorders>
              <w:top w:val="nil"/>
              <w:left w:val="nil"/>
              <w:bottom w:val="nil"/>
              <w:right w:val="nil"/>
            </w:tcBorders>
            <w:shd w:val="clear" w:color="auto" w:fill="auto"/>
            <w:noWrap/>
            <w:vAlign w:val="bottom"/>
            <w:hideMark/>
          </w:tcPr>
          <w:p w14:paraId="5740CAF3" w14:textId="21CF6E2E" w:rsidR="006C3629" w:rsidRPr="006C3629" w:rsidRDefault="006C3629" w:rsidP="006C3629">
            <w:pPr>
              <w:spacing w:after="0"/>
              <w:jc w:val="right"/>
              <w:rPr>
                <w:i/>
                <w:color w:val="000000"/>
                <w:sz w:val="20"/>
                <w:szCs w:val="20"/>
              </w:rPr>
            </w:pPr>
            <w:r w:rsidRPr="006C3629">
              <w:rPr>
                <w:i/>
                <w:color w:val="000000"/>
                <w:sz w:val="20"/>
                <w:szCs w:val="20"/>
              </w:rPr>
              <w:t>0.26</w:t>
            </w:r>
          </w:p>
        </w:tc>
        <w:tc>
          <w:tcPr>
            <w:tcW w:w="931" w:type="dxa"/>
            <w:tcBorders>
              <w:top w:val="nil"/>
              <w:left w:val="nil"/>
              <w:bottom w:val="nil"/>
              <w:right w:val="nil"/>
            </w:tcBorders>
            <w:shd w:val="clear" w:color="auto" w:fill="auto"/>
            <w:noWrap/>
            <w:vAlign w:val="bottom"/>
            <w:hideMark/>
          </w:tcPr>
          <w:p w14:paraId="6BB6BDA4" w14:textId="1ED51695" w:rsidR="006C3629" w:rsidRPr="006C3629" w:rsidRDefault="006C3629" w:rsidP="006C3629">
            <w:pPr>
              <w:spacing w:after="0"/>
              <w:jc w:val="right"/>
              <w:rPr>
                <w:i/>
                <w:color w:val="000000"/>
                <w:sz w:val="20"/>
                <w:szCs w:val="20"/>
              </w:rPr>
            </w:pPr>
            <w:r w:rsidRPr="006C3629">
              <w:rPr>
                <w:i/>
                <w:color w:val="000000"/>
                <w:sz w:val="20"/>
                <w:szCs w:val="20"/>
              </w:rPr>
              <w:t>1.04</w:t>
            </w:r>
          </w:p>
        </w:tc>
      </w:tr>
      <w:tr w:rsidR="006C3629" w:rsidRPr="005362B1" w14:paraId="14EDFDC7" w14:textId="77777777" w:rsidTr="006C3629">
        <w:trPr>
          <w:trHeight w:val="269"/>
        </w:trPr>
        <w:tc>
          <w:tcPr>
            <w:tcW w:w="3662" w:type="dxa"/>
            <w:tcBorders>
              <w:top w:val="nil"/>
              <w:left w:val="nil"/>
              <w:bottom w:val="nil"/>
              <w:right w:val="nil"/>
            </w:tcBorders>
            <w:shd w:val="clear" w:color="auto" w:fill="auto"/>
            <w:noWrap/>
            <w:vAlign w:val="center"/>
            <w:hideMark/>
          </w:tcPr>
          <w:p w14:paraId="09A1021A" w14:textId="77777777" w:rsidR="006C3629" w:rsidRPr="005362B1" w:rsidRDefault="006C3629" w:rsidP="006C3629">
            <w:pPr>
              <w:spacing w:after="0"/>
              <w:jc w:val="right"/>
              <w:rPr>
                <w:i/>
                <w:color w:val="000000"/>
                <w:sz w:val="20"/>
                <w:szCs w:val="20"/>
              </w:rPr>
            </w:pPr>
            <w:r w:rsidRPr="005362B1">
              <w:rPr>
                <w:i/>
                <w:color w:val="000000"/>
                <w:sz w:val="20"/>
                <w:szCs w:val="20"/>
              </w:rPr>
              <w:t>Pot fishery</w:t>
            </w:r>
          </w:p>
        </w:tc>
        <w:tc>
          <w:tcPr>
            <w:tcW w:w="931" w:type="dxa"/>
            <w:tcBorders>
              <w:top w:val="nil"/>
              <w:left w:val="nil"/>
              <w:bottom w:val="nil"/>
              <w:right w:val="nil"/>
            </w:tcBorders>
            <w:shd w:val="clear" w:color="auto" w:fill="auto"/>
            <w:noWrap/>
            <w:vAlign w:val="center"/>
            <w:hideMark/>
          </w:tcPr>
          <w:p w14:paraId="00DA49DC" w14:textId="77777777" w:rsidR="006C3629" w:rsidRPr="005362B1" w:rsidRDefault="006C3629" w:rsidP="006C3629">
            <w:pPr>
              <w:spacing w:after="0"/>
              <w:jc w:val="right"/>
              <w:rPr>
                <w:i/>
                <w:color w:val="000000"/>
                <w:sz w:val="20"/>
                <w:szCs w:val="20"/>
              </w:rPr>
            </w:pPr>
            <w:r w:rsidRPr="005362B1">
              <w:rPr>
                <w:i/>
                <w:color w:val="000000"/>
                <w:sz w:val="20"/>
                <w:szCs w:val="20"/>
              </w:rPr>
              <w:t>0.5</w:t>
            </w:r>
          </w:p>
        </w:tc>
        <w:tc>
          <w:tcPr>
            <w:tcW w:w="931" w:type="dxa"/>
            <w:tcBorders>
              <w:top w:val="nil"/>
              <w:left w:val="nil"/>
              <w:bottom w:val="nil"/>
              <w:right w:val="nil"/>
            </w:tcBorders>
            <w:shd w:val="clear" w:color="auto" w:fill="auto"/>
            <w:noWrap/>
            <w:vAlign w:val="bottom"/>
            <w:hideMark/>
          </w:tcPr>
          <w:p w14:paraId="5150290E" w14:textId="1C3728AE" w:rsidR="006C3629" w:rsidRPr="006C3629" w:rsidRDefault="006C3629" w:rsidP="006C3629">
            <w:pPr>
              <w:spacing w:after="0"/>
              <w:jc w:val="right"/>
              <w:rPr>
                <w:i/>
                <w:color w:val="000000"/>
                <w:sz w:val="20"/>
                <w:szCs w:val="20"/>
              </w:rPr>
            </w:pPr>
            <w:r w:rsidRPr="006C3629">
              <w:rPr>
                <w:i/>
                <w:color w:val="000000"/>
                <w:sz w:val="20"/>
                <w:szCs w:val="20"/>
              </w:rPr>
              <w:t>0.48</w:t>
            </w:r>
          </w:p>
        </w:tc>
        <w:tc>
          <w:tcPr>
            <w:tcW w:w="931" w:type="dxa"/>
            <w:tcBorders>
              <w:top w:val="nil"/>
              <w:left w:val="nil"/>
              <w:bottom w:val="nil"/>
              <w:right w:val="nil"/>
            </w:tcBorders>
            <w:shd w:val="clear" w:color="auto" w:fill="auto"/>
            <w:noWrap/>
            <w:vAlign w:val="bottom"/>
            <w:hideMark/>
          </w:tcPr>
          <w:p w14:paraId="0B43D768" w14:textId="722F7F54" w:rsidR="006C3629" w:rsidRPr="006C3629" w:rsidRDefault="006C3629" w:rsidP="006C3629">
            <w:pPr>
              <w:spacing w:after="0"/>
              <w:jc w:val="right"/>
              <w:rPr>
                <w:i/>
                <w:color w:val="000000"/>
                <w:sz w:val="20"/>
                <w:szCs w:val="20"/>
              </w:rPr>
            </w:pPr>
            <w:r w:rsidRPr="006C3629">
              <w:rPr>
                <w:i/>
                <w:color w:val="000000"/>
                <w:sz w:val="20"/>
                <w:szCs w:val="20"/>
              </w:rPr>
              <w:t>0.46</w:t>
            </w:r>
          </w:p>
        </w:tc>
        <w:tc>
          <w:tcPr>
            <w:tcW w:w="931" w:type="dxa"/>
            <w:tcBorders>
              <w:top w:val="nil"/>
              <w:left w:val="nil"/>
              <w:bottom w:val="nil"/>
              <w:right w:val="nil"/>
            </w:tcBorders>
            <w:shd w:val="clear" w:color="auto" w:fill="auto"/>
            <w:noWrap/>
            <w:vAlign w:val="bottom"/>
            <w:hideMark/>
          </w:tcPr>
          <w:p w14:paraId="44AB5D24" w14:textId="396C5217" w:rsidR="006C3629" w:rsidRPr="006C3629" w:rsidRDefault="006C3629" w:rsidP="006C3629">
            <w:pPr>
              <w:spacing w:after="0"/>
              <w:jc w:val="right"/>
              <w:rPr>
                <w:i/>
                <w:color w:val="000000"/>
                <w:sz w:val="20"/>
                <w:szCs w:val="20"/>
              </w:rPr>
            </w:pPr>
            <w:r w:rsidRPr="006C3629">
              <w:rPr>
                <w:i/>
                <w:color w:val="000000"/>
                <w:sz w:val="20"/>
                <w:szCs w:val="20"/>
              </w:rPr>
              <w:t>0.47</w:t>
            </w:r>
          </w:p>
        </w:tc>
        <w:tc>
          <w:tcPr>
            <w:tcW w:w="931" w:type="dxa"/>
            <w:tcBorders>
              <w:top w:val="nil"/>
              <w:left w:val="nil"/>
              <w:bottom w:val="nil"/>
              <w:right w:val="nil"/>
            </w:tcBorders>
            <w:shd w:val="clear" w:color="auto" w:fill="auto"/>
            <w:noWrap/>
            <w:vAlign w:val="bottom"/>
            <w:hideMark/>
          </w:tcPr>
          <w:p w14:paraId="7D20F5EE" w14:textId="178531D9" w:rsidR="006C3629" w:rsidRPr="006C3629" w:rsidRDefault="006C3629" w:rsidP="006C3629">
            <w:pPr>
              <w:spacing w:after="0"/>
              <w:jc w:val="right"/>
              <w:rPr>
                <w:i/>
                <w:color w:val="000000"/>
                <w:sz w:val="20"/>
                <w:szCs w:val="20"/>
              </w:rPr>
            </w:pPr>
            <w:r w:rsidRPr="006C3629">
              <w:rPr>
                <w:i/>
                <w:color w:val="000000"/>
                <w:sz w:val="20"/>
                <w:szCs w:val="20"/>
              </w:rPr>
              <w:t>0.45</w:t>
            </w:r>
          </w:p>
        </w:tc>
        <w:tc>
          <w:tcPr>
            <w:tcW w:w="931" w:type="dxa"/>
            <w:tcBorders>
              <w:top w:val="nil"/>
              <w:left w:val="nil"/>
              <w:bottom w:val="nil"/>
              <w:right w:val="nil"/>
            </w:tcBorders>
            <w:shd w:val="clear" w:color="auto" w:fill="auto"/>
            <w:noWrap/>
            <w:vAlign w:val="bottom"/>
            <w:hideMark/>
          </w:tcPr>
          <w:p w14:paraId="7487B314" w14:textId="0E6B044B" w:rsidR="006C3629" w:rsidRPr="006C3629" w:rsidRDefault="006C3629" w:rsidP="006C3629">
            <w:pPr>
              <w:spacing w:after="0"/>
              <w:jc w:val="right"/>
              <w:rPr>
                <w:i/>
                <w:color w:val="000000"/>
                <w:sz w:val="20"/>
                <w:szCs w:val="20"/>
              </w:rPr>
            </w:pPr>
            <w:r w:rsidRPr="006C3629">
              <w:rPr>
                <w:i/>
                <w:color w:val="000000"/>
                <w:sz w:val="20"/>
                <w:szCs w:val="20"/>
              </w:rPr>
              <w:t>2.06</w:t>
            </w:r>
          </w:p>
        </w:tc>
      </w:tr>
      <w:tr w:rsidR="006C3629" w:rsidRPr="005362B1" w14:paraId="75E1A244" w14:textId="77777777" w:rsidTr="006C3629">
        <w:trPr>
          <w:trHeight w:val="269"/>
        </w:trPr>
        <w:tc>
          <w:tcPr>
            <w:tcW w:w="3662" w:type="dxa"/>
            <w:tcBorders>
              <w:top w:val="nil"/>
              <w:left w:val="nil"/>
              <w:bottom w:val="nil"/>
              <w:right w:val="nil"/>
            </w:tcBorders>
            <w:shd w:val="clear" w:color="auto" w:fill="auto"/>
            <w:noWrap/>
            <w:vAlign w:val="center"/>
            <w:hideMark/>
          </w:tcPr>
          <w:p w14:paraId="092D8A59"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nil"/>
              <w:right w:val="nil"/>
            </w:tcBorders>
            <w:shd w:val="clear" w:color="auto" w:fill="auto"/>
            <w:noWrap/>
            <w:vAlign w:val="center"/>
            <w:hideMark/>
          </w:tcPr>
          <w:p w14:paraId="33211DA6" w14:textId="77777777" w:rsidR="006C3629" w:rsidRPr="005362B1" w:rsidRDefault="006C3629" w:rsidP="006C3629">
            <w:pPr>
              <w:spacing w:after="0"/>
              <w:jc w:val="right"/>
              <w:rPr>
                <w:i/>
                <w:color w:val="000000"/>
                <w:sz w:val="20"/>
                <w:szCs w:val="20"/>
              </w:rPr>
            </w:pPr>
            <w:r w:rsidRPr="005362B1">
              <w:rPr>
                <w:i/>
                <w:color w:val="000000"/>
                <w:sz w:val="20"/>
                <w:szCs w:val="20"/>
              </w:rPr>
              <w:t>0.32</w:t>
            </w:r>
          </w:p>
        </w:tc>
        <w:tc>
          <w:tcPr>
            <w:tcW w:w="931" w:type="dxa"/>
            <w:tcBorders>
              <w:top w:val="nil"/>
              <w:left w:val="nil"/>
              <w:bottom w:val="nil"/>
              <w:right w:val="nil"/>
            </w:tcBorders>
            <w:shd w:val="clear" w:color="auto" w:fill="auto"/>
            <w:noWrap/>
            <w:vAlign w:val="bottom"/>
            <w:hideMark/>
          </w:tcPr>
          <w:p w14:paraId="187B2E51" w14:textId="5337FF10" w:rsidR="006C3629" w:rsidRPr="006C3629" w:rsidRDefault="006C3629" w:rsidP="006C3629">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48AC9811" w14:textId="257FCD19" w:rsidR="006C3629" w:rsidRPr="006C3629" w:rsidRDefault="006C3629" w:rsidP="006C3629">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20529853" w14:textId="20035B43" w:rsidR="006C3629" w:rsidRPr="006C3629" w:rsidRDefault="006C3629" w:rsidP="006C3629">
            <w:pPr>
              <w:spacing w:after="0"/>
              <w:jc w:val="right"/>
              <w:rPr>
                <w:i/>
                <w:color w:val="000000"/>
                <w:sz w:val="20"/>
                <w:szCs w:val="20"/>
              </w:rPr>
            </w:pPr>
            <w:r w:rsidRPr="006C3629">
              <w:rPr>
                <w:i/>
                <w:color w:val="000000"/>
                <w:sz w:val="20"/>
                <w:szCs w:val="20"/>
              </w:rPr>
              <w:t>0.3</w:t>
            </w:r>
          </w:p>
        </w:tc>
        <w:tc>
          <w:tcPr>
            <w:tcW w:w="931" w:type="dxa"/>
            <w:tcBorders>
              <w:top w:val="nil"/>
              <w:left w:val="nil"/>
              <w:bottom w:val="nil"/>
              <w:right w:val="nil"/>
            </w:tcBorders>
            <w:shd w:val="clear" w:color="auto" w:fill="auto"/>
            <w:noWrap/>
            <w:vAlign w:val="bottom"/>
            <w:hideMark/>
          </w:tcPr>
          <w:p w14:paraId="1BAA5AF5" w14:textId="556DB2AA" w:rsidR="006C3629" w:rsidRPr="006C3629" w:rsidRDefault="006C3629" w:rsidP="006C3629">
            <w:pPr>
              <w:spacing w:after="0"/>
              <w:jc w:val="right"/>
              <w:rPr>
                <w:i/>
                <w:color w:val="000000"/>
                <w:sz w:val="20"/>
                <w:szCs w:val="20"/>
              </w:rPr>
            </w:pPr>
            <w:r w:rsidRPr="006C3629">
              <w:rPr>
                <w:i/>
                <w:color w:val="000000"/>
                <w:sz w:val="20"/>
                <w:szCs w:val="20"/>
              </w:rPr>
              <w:t>0.31</w:t>
            </w:r>
          </w:p>
        </w:tc>
        <w:tc>
          <w:tcPr>
            <w:tcW w:w="931" w:type="dxa"/>
            <w:tcBorders>
              <w:top w:val="nil"/>
              <w:left w:val="nil"/>
              <w:bottom w:val="nil"/>
              <w:right w:val="nil"/>
            </w:tcBorders>
            <w:shd w:val="clear" w:color="auto" w:fill="auto"/>
            <w:noWrap/>
            <w:vAlign w:val="bottom"/>
            <w:hideMark/>
          </w:tcPr>
          <w:p w14:paraId="71702252" w14:textId="0756D7F6" w:rsidR="006C3629" w:rsidRPr="006C3629" w:rsidRDefault="006C3629" w:rsidP="006C3629">
            <w:pPr>
              <w:spacing w:after="0"/>
              <w:jc w:val="right"/>
              <w:rPr>
                <w:i/>
                <w:color w:val="000000"/>
                <w:sz w:val="20"/>
                <w:szCs w:val="20"/>
              </w:rPr>
            </w:pPr>
            <w:r w:rsidRPr="006C3629">
              <w:rPr>
                <w:i/>
                <w:color w:val="000000"/>
                <w:sz w:val="20"/>
                <w:szCs w:val="20"/>
              </w:rPr>
              <w:t>1.18</w:t>
            </w:r>
          </w:p>
        </w:tc>
      </w:tr>
      <w:tr w:rsidR="006C3629" w:rsidRPr="005362B1" w14:paraId="4BC194E0" w14:textId="77777777" w:rsidTr="006C3629">
        <w:trPr>
          <w:trHeight w:val="269"/>
        </w:trPr>
        <w:tc>
          <w:tcPr>
            <w:tcW w:w="3662" w:type="dxa"/>
            <w:tcBorders>
              <w:top w:val="nil"/>
              <w:left w:val="nil"/>
              <w:bottom w:val="nil"/>
              <w:right w:val="nil"/>
            </w:tcBorders>
            <w:shd w:val="clear" w:color="auto" w:fill="auto"/>
            <w:noWrap/>
            <w:vAlign w:val="center"/>
            <w:hideMark/>
          </w:tcPr>
          <w:p w14:paraId="6C1AFBEB" w14:textId="77777777" w:rsidR="006C3629" w:rsidRPr="005362B1" w:rsidRDefault="006C3629" w:rsidP="006C3629">
            <w:pPr>
              <w:spacing w:after="0"/>
              <w:jc w:val="right"/>
              <w:rPr>
                <w:i/>
                <w:color w:val="000000"/>
                <w:sz w:val="20"/>
                <w:szCs w:val="20"/>
              </w:rPr>
            </w:pPr>
            <w:r w:rsidRPr="005362B1">
              <w:rPr>
                <w:i/>
                <w:color w:val="000000"/>
                <w:sz w:val="20"/>
                <w:szCs w:val="20"/>
              </w:rPr>
              <w:t>Longline survey</w:t>
            </w:r>
          </w:p>
        </w:tc>
        <w:tc>
          <w:tcPr>
            <w:tcW w:w="931" w:type="dxa"/>
            <w:tcBorders>
              <w:top w:val="nil"/>
              <w:left w:val="nil"/>
              <w:bottom w:val="nil"/>
              <w:right w:val="nil"/>
            </w:tcBorders>
            <w:shd w:val="clear" w:color="auto" w:fill="auto"/>
            <w:noWrap/>
            <w:vAlign w:val="center"/>
            <w:hideMark/>
          </w:tcPr>
          <w:p w14:paraId="623F51E4" w14:textId="77777777" w:rsidR="006C3629" w:rsidRPr="005362B1" w:rsidRDefault="006C3629" w:rsidP="006C3629">
            <w:pPr>
              <w:spacing w:after="0"/>
              <w:jc w:val="right"/>
              <w:rPr>
                <w:i/>
                <w:color w:val="000000"/>
                <w:sz w:val="20"/>
                <w:szCs w:val="20"/>
              </w:rPr>
            </w:pPr>
            <w:r w:rsidRPr="005362B1">
              <w:rPr>
                <w:i/>
                <w:color w:val="000000"/>
                <w:sz w:val="20"/>
                <w:szCs w:val="20"/>
              </w:rPr>
              <w:t>0.35</w:t>
            </w:r>
          </w:p>
        </w:tc>
        <w:tc>
          <w:tcPr>
            <w:tcW w:w="931" w:type="dxa"/>
            <w:tcBorders>
              <w:top w:val="nil"/>
              <w:left w:val="nil"/>
              <w:bottom w:val="nil"/>
              <w:right w:val="nil"/>
            </w:tcBorders>
            <w:shd w:val="clear" w:color="auto" w:fill="auto"/>
            <w:noWrap/>
            <w:vAlign w:val="bottom"/>
            <w:hideMark/>
          </w:tcPr>
          <w:p w14:paraId="32358AD8" w14:textId="23133124" w:rsidR="006C3629" w:rsidRPr="006C3629" w:rsidRDefault="006C3629" w:rsidP="006C3629">
            <w:pPr>
              <w:spacing w:after="0"/>
              <w:jc w:val="right"/>
              <w:rPr>
                <w:i/>
                <w:color w:val="000000"/>
                <w:sz w:val="20"/>
                <w:szCs w:val="20"/>
              </w:rPr>
            </w:pPr>
            <w:r w:rsidRPr="006C3629">
              <w:rPr>
                <w:i/>
                <w:color w:val="000000"/>
                <w:sz w:val="20"/>
                <w:szCs w:val="20"/>
              </w:rPr>
              <w:t>0.35</w:t>
            </w:r>
          </w:p>
        </w:tc>
        <w:tc>
          <w:tcPr>
            <w:tcW w:w="931" w:type="dxa"/>
            <w:tcBorders>
              <w:top w:val="nil"/>
              <w:left w:val="nil"/>
              <w:bottom w:val="nil"/>
              <w:right w:val="nil"/>
            </w:tcBorders>
            <w:shd w:val="clear" w:color="auto" w:fill="auto"/>
            <w:noWrap/>
            <w:vAlign w:val="bottom"/>
            <w:hideMark/>
          </w:tcPr>
          <w:p w14:paraId="4B1C5357" w14:textId="64E505DC" w:rsidR="006C3629" w:rsidRPr="006C3629" w:rsidRDefault="006C3629" w:rsidP="006C3629">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18B60667" w14:textId="51454E44" w:rsidR="006C3629" w:rsidRPr="006C3629" w:rsidRDefault="006C3629" w:rsidP="006C3629">
            <w:pPr>
              <w:spacing w:after="0"/>
              <w:jc w:val="right"/>
              <w:rPr>
                <w:i/>
                <w:color w:val="000000"/>
                <w:sz w:val="20"/>
                <w:szCs w:val="20"/>
              </w:rPr>
            </w:pPr>
            <w:r w:rsidRPr="006C3629">
              <w:rPr>
                <w:i/>
                <w:color w:val="000000"/>
                <w:sz w:val="20"/>
                <w:szCs w:val="20"/>
              </w:rPr>
              <w:t>0.32</w:t>
            </w:r>
          </w:p>
        </w:tc>
        <w:tc>
          <w:tcPr>
            <w:tcW w:w="931" w:type="dxa"/>
            <w:tcBorders>
              <w:top w:val="nil"/>
              <w:left w:val="nil"/>
              <w:bottom w:val="nil"/>
              <w:right w:val="nil"/>
            </w:tcBorders>
            <w:shd w:val="clear" w:color="auto" w:fill="auto"/>
            <w:noWrap/>
            <w:vAlign w:val="bottom"/>
            <w:hideMark/>
          </w:tcPr>
          <w:p w14:paraId="1A205012" w14:textId="0CEDA44A"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nil"/>
              <w:right w:val="nil"/>
            </w:tcBorders>
            <w:shd w:val="clear" w:color="auto" w:fill="auto"/>
            <w:noWrap/>
            <w:vAlign w:val="bottom"/>
            <w:hideMark/>
          </w:tcPr>
          <w:p w14:paraId="64AC9449" w14:textId="6E7ECB70" w:rsidR="006C3629" w:rsidRPr="006C3629" w:rsidRDefault="006C3629" w:rsidP="006C3629">
            <w:pPr>
              <w:spacing w:after="0"/>
              <w:jc w:val="right"/>
              <w:rPr>
                <w:i/>
                <w:color w:val="000000"/>
                <w:sz w:val="20"/>
                <w:szCs w:val="20"/>
              </w:rPr>
            </w:pPr>
            <w:r w:rsidRPr="006C3629">
              <w:rPr>
                <w:i/>
                <w:color w:val="000000"/>
                <w:sz w:val="20"/>
                <w:szCs w:val="20"/>
              </w:rPr>
              <w:t>1.31</w:t>
            </w:r>
          </w:p>
        </w:tc>
      </w:tr>
      <w:tr w:rsidR="006C3629" w:rsidRPr="005362B1" w14:paraId="4C7104C5" w14:textId="77777777" w:rsidTr="006C3629">
        <w:trPr>
          <w:trHeight w:val="269"/>
        </w:trPr>
        <w:tc>
          <w:tcPr>
            <w:tcW w:w="3662" w:type="dxa"/>
            <w:tcBorders>
              <w:top w:val="nil"/>
              <w:left w:val="nil"/>
              <w:bottom w:val="nil"/>
              <w:right w:val="nil"/>
            </w:tcBorders>
            <w:shd w:val="clear" w:color="auto" w:fill="auto"/>
            <w:noWrap/>
            <w:vAlign w:val="center"/>
            <w:hideMark/>
          </w:tcPr>
          <w:p w14:paraId="5C7945D7" w14:textId="77777777" w:rsidR="006C3629" w:rsidRPr="005362B1" w:rsidRDefault="006C3629" w:rsidP="006C3629">
            <w:pPr>
              <w:spacing w:after="0"/>
              <w:rPr>
                <w:color w:val="000000"/>
              </w:rPr>
            </w:pPr>
            <w:r w:rsidRPr="005362B1">
              <w:rPr>
                <w:color w:val="000000"/>
              </w:rPr>
              <w:t>Conditional age-at-length mean ISS/ESS</w:t>
            </w:r>
          </w:p>
        </w:tc>
        <w:tc>
          <w:tcPr>
            <w:tcW w:w="931" w:type="dxa"/>
            <w:tcBorders>
              <w:top w:val="nil"/>
              <w:left w:val="nil"/>
              <w:bottom w:val="nil"/>
              <w:right w:val="nil"/>
            </w:tcBorders>
            <w:shd w:val="clear" w:color="auto" w:fill="auto"/>
            <w:noWrap/>
            <w:vAlign w:val="center"/>
            <w:hideMark/>
          </w:tcPr>
          <w:p w14:paraId="33793B99" w14:textId="77777777" w:rsidR="006C3629" w:rsidRPr="005362B1" w:rsidRDefault="006C3629" w:rsidP="006C3629">
            <w:pPr>
              <w:spacing w:after="0"/>
              <w:rPr>
                <w:color w:val="000000"/>
              </w:rPr>
            </w:pPr>
            <w:r w:rsidRPr="005362B1">
              <w:rPr>
                <w:color w:val="000000"/>
              </w:rPr>
              <w:t>0.35</w:t>
            </w:r>
          </w:p>
        </w:tc>
        <w:tc>
          <w:tcPr>
            <w:tcW w:w="931" w:type="dxa"/>
            <w:tcBorders>
              <w:top w:val="nil"/>
              <w:left w:val="nil"/>
              <w:bottom w:val="nil"/>
              <w:right w:val="nil"/>
            </w:tcBorders>
            <w:shd w:val="clear" w:color="auto" w:fill="auto"/>
            <w:noWrap/>
            <w:vAlign w:val="bottom"/>
            <w:hideMark/>
          </w:tcPr>
          <w:p w14:paraId="4CF0250A" w14:textId="30B5E340" w:rsidR="006C3629" w:rsidRPr="006C3629" w:rsidRDefault="006C3629" w:rsidP="006C3629">
            <w:pPr>
              <w:spacing w:after="0"/>
              <w:rPr>
                <w:color w:val="000000"/>
              </w:rPr>
            </w:pPr>
            <w:r w:rsidRPr="006C3629">
              <w:rPr>
                <w:color w:val="000000"/>
              </w:rPr>
              <w:t>0.37</w:t>
            </w:r>
          </w:p>
        </w:tc>
        <w:tc>
          <w:tcPr>
            <w:tcW w:w="931" w:type="dxa"/>
            <w:tcBorders>
              <w:top w:val="nil"/>
              <w:left w:val="nil"/>
              <w:bottom w:val="nil"/>
              <w:right w:val="nil"/>
            </w:tcBorders>
            <w:shd w:val="clear" w:color="auto" w:fill="auto"/>
            <w:noWrap/>
            <w:vAlign w:val="bottom"/>
            <w:hideMark/>
          </w:tcPr>
          <w:p w14:paraId="33C9BCE9" w14:textId="2C4C618E" w:rsidR="006C3629" w:rsidRPr="006C3629" w:rsidRDefault="006C3629" w:rsidP="006C3629">
            <w:pPr>
              <w:spacing w:after="0"/>
              <w:rPr>
                <w:color w:val="000000"/>
              </w:rPr>
            </w:pPr>
            <w:r w:rsidRPr="006C3629">
              <w:rPr>
                <w:color w:val="000000"/>
              </w:rPr>
              <w:t>0.29</w:t>
            </w:r>
          </w:p>
        </w:tc>
        <w:tc>
          <w:tcPr>
            <w:tcW w:w="931" w:type="dxa"/>
            <w:tcBorders>
              <w:top w:val="nil"/>
              <w:left w:val="nil"/>
              <w:bottom w:val="nil"/>
              <w:right w:val="nil"/>
            </w:tcBorders>
            <w:shd w:val="clear" w:color="auto" w:fill="auto"/>
            <w:noWrap/>
            <w:vAlign w:val="bottom"/>
            <w:hideMark/>
          </w:tcPr>
          <w:p w14:paraId="5D610D09" w14:textId="0DE51C7A" w:rsidR="006C3629" w:rsidRPr="006C3629" w:rsidRDefault="006C3629" w:rsidP="006C3629">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bottom"/>
            <w:hideMark/>
          </w:tcPr>
          <w:p w14:paraId="6F3DFCAA" w14:textId="025FE1B9" w:rsidR="006C3629" w:rsidRPr="006C3629" w:rsidRDefault="006C3629" w:rsidP="006C3629">
            <w:pPr>
              <w:spacing w:after="0"/>
              <w:rPr>
                <w:color w:val="000000"/>
              </w:rPr>
            </w:pPr>
            <w:r w:rsidRPr="006C3629">
              <w:rPr>
                <w:color w:val="000000"/>
              </w:rPr>
              <w:t>0.32</w:t>
            </w:r>
          </w:p>
        </w:tc>
        <w:tc>
          <w:tcPr>
            <w:tcW w:w="931" w:type="dxa"/>
            <w:tcBorders>
              <w:top w:val="nil"/>
              <w:left w:val="nil"/>
              <w:bottom w:val="nil"/>
              <w:right w:val="nil"/>
            </w:tcBorders>
            <w:shd w:val="clear" w:color="auto" w:fill="auto"/>
            <w:noWrap/>
            <w:vAlign w:val="bottom"/>
            <w:hideMark/>
          </w:tcPr>
          <w:p w14:paraId="38130343" w14:textId="7F0F0710" w:rsidR="006C3629" w:rsidRPr="006C3629" w:rsidRDefault="006C3629" w:rsidP="006C3629">
            <w:pPr>
              <w:spacing w:after="0"/>
              <w:rPr>
                <w:color w:val="000000"/>
              </w:rPr>
            </w:pPr>
            <w:r w:rsidRPr="006C3629">
              <w:rPr>
                <w:color w:val="000000"/>
              </w:rPr>
              <w:t>0.83</w:t>
            </w:r>
          </w:p>
        </w:tc>
      </w:tr>
      <w:tr w:rsidR="006C3629" w:rsidRPr="005362B1" w14:paraId="6BC4C2AD" w14:textId="77777777" w:rsidTr="006C3629">
        <w:trPr>
          <w:trHeight w:val="269"/>
        </w:trPr>
        <w:tc>
          <w:tcPr>
            <w:tcW w:w="3662" w:type="dxa"/>
            <w:tcBorders>
              <w:top w:val="nil"/>
              <w:left w:val="nil"/>
              <w:bottom w:val="nil"/>
              <w:right w:val="nil"/>
            </w:tcBorders>
            <w:shd w:val="clear" w:color="auto" w:fill="auto"/>
            <w:noWrap/>
            <w:vAlign w:val="center"/>
            <w:hideMark/>
          </w:tcPr>
          <w:p w14:paraId="26D0D4D5" w14:textId="77777777" w:rsidR="006C3629" w:rsidRPr="005362B1" w:rsidRDefault="006C3629" w:rsidP="006C3629">
            <w:pPr>
              <w:spacing w:after="0"/>
              <w:jc w:val="right"/>
              <w:rPr>
                <w:i/>
                <w:color w:val="000000"/>
                <w:sz w:val="20"/>
                <w:szCs w:val="20"/>
              </w:rPr>
            </w:pPr>
            <w:r w:rsidRPr="005362B1">
              <w:rPr>
                <w:i/>
                <w:color w:val="000000"/>
                <w:sz w:val="20"/>
                <w:szCs w:val="20"/>
              </w:rPr>
              <w:t>Trawl fishery</w:t>
            </w:r>
          </w:p>
        </w:tc>
        <w:tc>
          <w:tcPr>
            <w:tcW w:w="931" w:type="dxa"/>
            <w:tcBorders>
              <w:top w:val="nil"/>
              <w:left w:val="nil"/>
              <w:bottom w:val="nil"/>
              <w:right w:val="nil"/>
            </w:tcBorders>
            <w:shd w:val="clear" w:color="auto" w:fill="auto"/>
            <w:noWrap/>
            <w:vAlign w:val="center"/>
            <w:hideMark/>
          </w:tcPr>
          <w:p w14:paraId="3481ABFF" w14:textId="77777777" w:rsidR="006C3629" w:rsidRPr="005362B1" w:rsidRDefault="006C3629" w:rsidP="006C3629">
            <w:pPr>
              <w:spacing w:after="0"/>
              <w:jc w:val="right"/>
              <w:rPr>
                <w:i/>
                <w:color w:val="000000"/>
                <w:sz w:val="20"/>
                <w:szCs w:val="20"/>
              </w:rPr>
            </w:pPr>
            <w:r w:rsidRPr="005362B1">
              <w:rPr>
                <w:i/>
                <w:color w:val="000000"/>
                <w:sz w:val="20"/>
                <w:szCs w:val="20"/>
              </w:rPr>
              <w:t>0.42</w:t>
            </w:r>
          </w:p>
        </w:tc>
        <w:tc>
          <w:tcPr>
            <w:tcW w:w="931" w:type="dxa"/>
            <w:tcBorders>
              <w:top w:val="nil"/>
              <w:left w:val="nil"/>
              <w:bottom w:val="nil"/>
              <w:right w:val="nil"/>
            </w:tcBorders>
            <w:shd w:val="clear" w:color="auto" w:fill="auto"/>
            <w:noWrap/>
            <w:vAlign w:val="bottom"/>
            <w:hideMark/>
          </w:tcPr>
          <w:p w14:paraId="6DB02D73" w14:textId="4C877AC9" w:rsidR="006C3629" w:rsidRPr="006C3629" w:rsidRDefault="006C3629" w:rsidP="006C3629">
            <w:pPr>
              <w:spacing w:after="0"/>
              <w:jc w:val="right"/>
              <w:rPr>
                <w:i/>
                <w:color w:val="000000"/>
                <w:sz w:val="20"/>
                <w:szCs w:val="20"/>
              </w:rPr>
            </w:pPr>
            <w:r w:rsidRPr="006C3629">
              <w:rPr>
                <w:i/>
                <w:color w:val="000000"/>
                <w:sz w:val="20"/>
                <w:szCs w:val="20"/>
              </w:rPr>
              <w:t>0.42</w:t>
            </w:r>
          </w:p>
        </w:tc>
        <w:tc>
          <w:tcPr>
            <w:tcW w:w="931" w:type="dxa"/>
            <w:tcBorders>
              <w:top w:val="nil"/>
              <w:left w:val="nil"/>
              <w:bottom w:val="nil"/>
              <w:right w:val="nil"/>
            </w:tcBorders>
            <w:shd w:val="clear" w:color="auto" w:fill="auto"/>
            <w:noWrap/>
            <w:vAlign w:val="bottom"/>
            <w:hideMark/>
          </w:tcPr>
          <w:p w14:paraId="1ACC907D" w14:textId="7DE21661" w:rsidR="006C3629" w:rsidRPr="006C3629" w:rsidRDefault="006C3629" w:rsidP="006C3629">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34CFBAB1" w14:textId="3757F33A" w:rsidR="006C3629" w:rsidRPr="006C3629" w:rsidRDefault="006C3629" w:rsidP="006C3629">
            <w:pPr>
              <w:spacing w:after="0"/>
              <w:jc w:val="right"/>
              <w:rPr>
                <w:i/>
                <w:color w:val="000000"/>
                <w:sz w:val="20"/>
                <w:szCs w:val="20"/>
              </w:rPr>
            </w:pPr>
            <w:r w:rsidRPr="006C3629">
              <w:rPr>
                <w:i/>
                <w:color w:val="000000"/>
                <w:sz w:val="20"/>
                <w:szCs w:val="20"/>
              </w:rPr>
              <w:t>0.29</w:t>
            </w:r>
          </w:p>
        </w:tc>
        <w:tc>
          <w:tcPr>
            <w:tcW w:w="931" w:type="dxa"/>
            <w:tcBorders>
              <w:top w:val="nil"/>
              <w:left w:val="nil"/>
              <w:bottom w:val="nil"/>
              <w:right w:val="nil"/>
            </w:tcBorders>
            <w:shd w:val="clear" w:color="auto" w:fill="auto"/>
            <w:noWrap/>
            <w:vAlign w:val="bottom"/>
            <w:hideMark/>
          </w:tcPr>
          <w:p w14:paraId="2039E362" w14:textId="52921939" w:rsidR="006C3629" w:rsidRPr="006C3629" w:rsidRDefault="006C3629" w:rsidP="006C3629">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67D4DA3A" w14:textId="7811D435" w:rsidR="006C3629" w:rsidRPr="006C3629" w:rsidRDefault="006C3629" w:rsidP="006C3629">
            <w:pPr>
              <w:spacing w:after="0"/>
              <w:jc w:val="right"/>
              <w:rPr>
                <w:i/>
                <w:color w:val="000000"/>
                <w:sz w:val="20"/>
                <w:szCs w:val="20"/>
              </w:rPr>
            </w:pPr>
            <w:r w:rsidRPr="006C3629">
              <w:rPr>
                <w:i/>
                <w:color w:val="000000"/>
                <w:sz w:val="20"/>
                <w:szCs w:val="20"/>
              </w:rPr>
              <w:t>0.6</w:t>
            </w:r>
          </w:p>
        </w:tc>
      </w:tr>
      <w:tr w:rsidR="006C3629" w:rsidRPr="005362B1" w14:paraId="2F974C88" w14:textId="77777777" w:rsidTr="006C3629">
        <w:trPr>
          <w:trHeight w:val="269"/>
        </w:trPr>
        <w:tc>
          <w:tcPr>
            <w:tcW w:w="3662" w:type="dxa"/>
            <w:tcBorders>
              <w:top w:val="nil"/>
              <w:left w:val="nil"/>
              <w:bottom w:val="nil"/>
              <w:right w:val="nil"/>
            </w:tcBorders>
            <w:shd w:val="clear" w:color="auto" w:fill="auto"/>
            <w:noWrap/>
            <w:vAlign w:val="center"/>
            <w:hideMark/>
          </w:tcPr>
          <w:p w14:paraId="766D5E5B" w14:textId="77777777" w:rsidR="006C3629" w:rsidRPr="005362B1" w:rsidRDefault="006C3629" w:rsidP="006C3629">
            <w:pPr>
              <w:spacing w:after="0"/>
              <w:jc w:val="right"/>
              <w:rPr>
                <w:i/>
                <w:color w:val="000000"/>
                <w:sz w:val="20"/>
                <w:szCs w:val="20"/>
              </w:rPr>
            </w:pPr>
            <w:r w:rsidRPr="005362B1">
              <w:rPr>
                <w:i/>
                <w:color w:val="000000"/>
                <w:sz w:val="20"/>
                <w:szCs w:val="20"/>
              </w:rPr>
              <w:t>Longline fishery</w:t>
            </w:r>
          </w:p>
        </w:tc>
        <w:tc>
          <w:tcPr>
            <w:tcW w:w="931" w:type="dxa"/>
            <w:tcBorders>
              <w:top w:val="nil"/>
              <w:left w:val="nil"/>
              <w:bottom w:val="nil"/>
              <w:right w:val="nil"/>
            </w:tcBorders>
            <w:shd w:val="clear" w:color="auto" w:fill="auto"/>
            <w:noWrap/>
            <w:vAlign w:val="center"/>
            <w:hideMark/>
          </w:tcPr>
          <w:p w14:paraId="5CC9BE78" w14:textId="77777777" w:rsidR="006C3629" w:rsidRPr="005362B1" w:rsidRDefault="006C3629" w:rsidP="006C3629">
            <w:pPr>
              <w:spacing w:after="0"/>
              <w:jc w:val="right"/>
              <w:rPr>
                <w:i/>
                <w:color w:val="000000"/>
                <w:sz w:val="20"/>
                <w:szCs w:val="20"/>
              </w:rPr>
            </w:pPr>
            <w:r w:rsidRPr="005362B1">
              <w:rPr>
                <w:i/>
                <w:color w:val="000000"/>
                <w:sz w:val="20"/>
                <w:szCs w:val="20"/>
              </w:rPr>
              <w:t>0.4</w:t>
            </w:r>
          </w:p>
        </w:tc>
        <w:tc>
          <w:tcPr>
            <w:tcW w:w="931" w:type="dxa"/>
            <w:tcBorders>
              <w:top w:val="nil"/>
              <w:left w:val="nil"/>
              <w:bottom w:val="nil"/>
              <w:right w:val="nil"/>
            </w:tcBorders>
            <w:shd w:val="clear" w:color="auto" w:fill="auto"/>
            <w:noWrap/>
            <w:vAlign w:val="bottom"/>
            <w:hideMark/>
          </w:tcPr>
          <w:p w14:paraId="429CF3B6" w14:textId="28934039" w:rsidR="006C3629" w:rsidRPr="006C3629" w:rsidRDefault="006C3629" w:rsidP="006C3629">
            <w:pPr>
              <w:spacing w:after="0"/>
              <w:jc w:val="right"/>
              <w:rPr>
                <w:i/>
                <w:color w:val="000000"/>
                <w:sz w:val="20"/>
                <w:szCs w:val="20"/>
              </w:rPr>
            </w:pPr>
            <w:r w:rsidRPr="006C3629">
              <w:rPr>
                <w:i/>
                <w:color w:val="000000"/>
                <w:sz w:val="20"/>
                <w:szCs w:val="20"/>
              </w:rPr>
              <w:t>0.41</w:t>
            </w:r>
          </w:p>
        </w:tc>
        <w:tc>
          <w:tcPr>
            <w:tcW w:w="931" w:type="dxa"/>
            <w:tcBorders>
              <w:top w:val="nil"/>
              <w:left w:val="nil"/>
              <w:bottom w:val="nil"/>
              <w:right w:val="nil"/>
            </w:tcBorders>
            <w:shd w:val="clear" w:color="auto" w:fill="auto"/>
            <w:noWrap/>
            <w:vAlign w:val="bottom"/>
            <w:hideMark/>
          </w:tcPr>
          <w:p w14:paraId="1A3E5919" w14:textId="6BE236FA" w:rsidR="006C3629" w:rsidRPr="006C3629" w:rsidRDefault="006C3629" w:rsidP="006C3629">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64ECCE99" w14:textId="7600ECF8" w:rsidR="006C3629" w:rsidRPr="006C3629" w:rsidRDefault="006C3629" w:rsidP="006C3629">
            <w:pPr>
              <w:spacing w:after="0"/>
              <w:jc w:val="right"/>
              <w:rPr>
                <w:i/>
                <w:color w:val="000000"/>
                <w:sz w:val="20"/>
                <w:szCs w:val="20"/>
              </w:rPr>
            </w:pPr>
            <w:r w:rsidRPr="006C3629">
              <w:rPr>
                <w:i/>
                <w:color w:val="000000"/>
                <w:sz w:val="20"/>
                <w:szCs w:val="20"/>
              </w:rPr>
              <w:t>0.27</w:t>
            </w:r>
          </w:p>
        </w:tc>
        <w:tc>
          <w:tcPr>
            <w:tcW w:w="931" w:type="dxa"/>
            <w:tcBorders>
              <w:top w:val="nil"/>
              <w:left w:val="nil"/>
              <w:bottom w:val="nil"/>
              <w:right w:val="nil"/>
            </w:tcBorders>
            <w:shd w:val="clear" w:color="auto" w:fill="auto"/>
            <w:noWrap/>
            <w:vAlign w:val="bottom"/>
            <w:hideMark/>
          </w:tcPr>
          <w:p w14:paraId="6BBEBE76" w14:textId="535E1327" w:rsidR="006C3629" w:rsidRPr="006C3629" w:rsidRDefault="006C3629" w:rsidP="006C3629">
            <w:pPr>
              <w:spacing w:after="0"/>
              <w:jc w:val="right"/>
              <w:rPr>
                <w:i/>
                <w:color w:val="000000"/>
                <w:sz w:val="20"/>
                <w:szCs w:val="20"/>
              </w:rPr>
            </w:pPr>
            <w:r w:rsidRPr="006C3629">
              <w:rPr>
                <w:i/>
                <w:color w:val="000000"/>
                <w:sz w:val="20"/>
                <w:szCs w:val="20"/>
              </w:rPr>
              <w:t>0.28</w:t>
            </w:r>
          </w:p>
        </w:tc>
        <w:tc>
          <w:tcPr>
            <w:tcW w:w="931" w:type="dxa"/>
            <w:tcBorders>
              <w:top w:val="nil"/>
              <w:left w:val="nil"/>
              <w:bottom w:val="nil"/>
              <w:right w:val="nil"/>
            </w:tcBorders>
            <w:shd w:val="clear" w:color="auto" w:fill="auto"/>
            <w:noWrap/>
            <w:vAlign w:val="bottom"/>
            <w:hideMark/>
          </w:tcPr>
          <w:p w14:paraId="0F9DB0E0" w14:textId="4D19540B" w:rsidR="006C3629" w:rsidRPr="006C3629" w:rsidRDefault="006C3629" w:rsidP="006C3629">
            <w:pPr>
              <w:spacing w:after="0"/>
              <w:jc w:val="right"/>
              <w:rPr>
                <w:i/>
                <w:color w:val="000000"/>
                <w:sz w:val="20"/>
                <w:szCs w:val="20"/>
              </w:rPr>
            </w:pPr>
            <w:r w:rsidRPr="006C3629">
              <w:rPr>
                <w:i/>
                <w:color w:val="000000"/>
                <w:sz w:val="20"/>
                <w:szCs w:val="20"/>
              </w:rPr>
              <w:t>0.66</w:t>
            </w:r>
          </w:p>
        </w:tc>
      </w:tr>
      <w:tr w:rsidR="006C3629" w:rsidRPr="005362B1" w14:paraId="25BD6D6C" w14:textId="77777777" w:rsidTr="006C3629">
        <w:trPr>
          <w:trHeight w:val="269"/>
        </w:trPr>
        <w:tc>
          <w:tcPr>
            <w:tcW w:w="3662" w:type="dxa"/>
            <w:tcBorders>
              <w:top w:val="nil"/>
              <w:left w:val="nil"/>
              <w:right w:val="nil"/>
            </w:tcBorders>
            <w:shd w:val="clear" w:color="auto" w:fill="auto"/>
            <w:noWrap/>
            <w:vAlign w:val="center"/>
            <w:hideMark/>
          </w:tcPr>
          <w:p w14:paraId="5A5FB800" w14:textId="77777777" w:rsidR="006C3629" w:rsidRPr="005362B1" w:rsidRDefault="006C3629" w:rsidP="006C3629">
            <w:pPr>
              <w:spacing w:after="0"/>
              <w:jc w:val="right"/>
              <w:rPr>
                <w:i/>
                <w:color w:val="000000"/>
                <w:sz w:val="20"/>
                <w:szCs w:val="20"/>
              </w:rPr>
            </w:pPr>
            <w:r w:rsidRPr="005362B1">
              <w:rPr>
                <w:i/>
                <w:color w:val="000000"/>
                <w:sz w:val="20"/>
                <w:szCs w:val="20"/>
              </w:rPr>
              <w:t>Pot fishery</w:t>
            </w:r>
          </w:p>
        </w:tc>
        <w:tc>
          <w:tcPr>
            <w:tcW w:w="931" w:type="dxa"/>
            <w:tcBorders>
              <w:top w:val="nil"/>
              <w:left w:val="nil"/>
              <w:right w:val="nil"/>
            </w:tcBorders>
            <w:shd w:val="clear" w:color="auto" w:fill="auto"/>
            <w:noWrap/>
            <w:vAlign w:val="center"/>
            <w:hideMark/>
          </w:tcPr>
          <w:p w14:paraId="2522B37D" w14:textId="77777777" w:rsidR="006C3629" w:rsidRPr="005362B1" w:rsidRDefault="006C3629" w:rsidP="006C3629">
            <w:pPr>
              <w:spacing w:after="0"/>
              <w:jc w:val="right"/>
              <w:rPr>
                <w:i/>
                <w:color w:val="000000"/>
                <w:sz w:val="20"/>
                <w:szCs w:val="20"/>
              </w:rPr>
            </w:pPr>
            <w:r w:rsidRPr="005362B1">
              <w:rPr>
                <w:i/>
                <w:color w:val="000000"/>
                <w:sz w:val="20"/>
                <w:szCs w:val="20"/>
              </w:rPr>
              <w:t>0.3</w:t>
            </w:r>
          </w:p>
        </w:tc>
        <w:tc>
          <w:tcPr>
            <w:tcW w:w="931" w:type="dxa"/>
            <w:tcBorders>
              <w:top w:val="nil"/>
              <w:left w:val="nil"/>
              <w:right w:val="nil"/>
            </w:tcBorders>
            <w:shd w:val="clear" w:color="auto" w:fill="auto"/>
            <w:noWrap/>
            <w:vAlign w:val="bottom"/>
            <w:hideMark/>
          </w:tcPr>
          <w:p w14:paraId="3F4C93EF" w14:textId="013737A1" w:rsidR="006C3629" w:rsidRPr="006C3629" w:rsidRDefault="006C3629" w:rsidP="006C3629">
            <w:pPr>
              <w:spacing w:after="0"/>
              <w:jc w:val="right"/>
              <w:rPr>
                <w:i/>
                <w:color w:val="000000"/>
                <w:sz w:val="20"/>
                <w:szCs w:val="20"/>
              </w:rPr>
            </w:pPr>
            <w:r w:rsidRPr="006C3629">
              <w:rPr>
                <w:i/>
                <w:color w:val="000000"/>
                <w:sz w:val="20"/>
                <w:szCs w:val="20"/>
              </w:rPr>
              <w:t>0.32</w:t>
            </w:r>
          </w:p>
        </w:tc>
        <w:tc>
          <w:tcPr>
            <w:tcW w:w="931" w:type="dxa"/>
            <w:tcBorders>
              <w:top w:val="nil"/>
              <w:left w:val="nil"/>
              <w:right w:val="nil"/>
            </w:tcBorders>
            <w:shd w:val="clear" w:color="auto" w:fill="auto"/>
            <w:noWrap/>
            <w:vAlign w:val="bottom"/>
            <w:hideMark/>
          </w:tcPr>
          <w:p w14:paraId="77D40346" w14:textId="3060C554" w:rsidR="006C3629" w:rsidRPr="006C3629" w:rsidRDefault="006C3629" w:rsidP="006C3629">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1B8E9143" w14:textId="1E02C42B" w:rsidR="006C3629" w:rsidRPr="006C3629" w:rsidRDefault="006C3629" w:rsidP="006C3629">
            <w:pPr>
              <w:spacing w:after="0"/>
              <w:jc w:val="right"/>
              <w:rPr>
                <w:i/>
                <w:color w:val="000000"/>
                <w:sz w:val="20"/>
                <w:szCs w:val="20"/>
              </w:rPr>
            </w:pPr>
            <w:r w:rsidRPr="006C3629">
              <w:rPr>
                <w:i/>
                <w:color w:val="000000"/>
                <w:sz w:val="20"/>
                <w:szCs w:val="20"/>
              </w:rPr>
              <w:t>0.23</w:t>
            </w:r>
          </w:p>
        </w:tc>
        <w:tc>
          <w:tcPr>
            <w:tcW w:w="931" w:type="dxa"/>
            <w:tcBorders>
              <w:top w:val="nil"/>
              <w:left w:val="nil"/>
              <w:right w:val="nil"/>
            </w:tcBorders>
            <w:shd w:val="clear" w:color="auto" w:fill="auto"/>
            <w:noWrap/>
            <w:vAlign w:val="bottom"/>
            <w:hideMark/>
          </w:tcPr>
          <w:p w14:paraId="4767827E" w14:textId="24762B4D" w:rsidR="006C3629" w:rsidRPr="006C3629" w:rsidRDefault="006C3629" w:rsidP="006C3629">
            <w:pPr>
              <w:spacing w:after="0"/>
              <w:jc w:val="right"/>
              <w:rPr>
                <w:i/>
                <w:color w:val="000000"/>
                <w:sz w:val="20"/>
                <w:szCs w:val="20"/>
              </w:rPr>
            </w:pPr>
            <w:r w:rsidRPr="006C3629">
              <w:rPr>
                <w:i/>
                <w:color w:val="000000"/>
                <w:sz w:val="20"/>
                <w:szCs w:val="20"/>
              </w:rPr>
              <w:t>0.24</w:t>
            </w:r>
          </w:p>
        </w:tc>
        <w:tc>
          <w:tcPr>
            <w:tcW w:w="931" w:type="dxa"/>
            <w:tcBorders>
              <w:top w:val="nil"/>
              <w:left w:val="nil"/>
              <w:right w:val="nil"/>
            </w:tcBorders>
            <w:shd w:val="clear" w:color="auto" w:fill="auto"/>
            <w:noWrap/>
            <w:vAlign w:val="bottom"/>
            <w:hideMark/>
          </w:tcPr>
          <w:p w14:paraId="6905FCBA" w14:textId="0204DC7C" w:rsidR="006C3629" w:rsidRPr="006C3629" w:rsidRDefault="006C3629" w:rsidP="006C3629">
            <w:pPr>
              <w:spacing w:after="0"/>
              <w:jc w:val="right"/>
              <w:rPr>
                <w:i/>
                <w:color w:val="000000"/>
                <w:sz w:val="20"/>
                <w:szCs w:val="20"/>
              </w:rPr>
            </w:pPr>
            <w:r w:rsidRPr="006C3629">
              <w:rPr>
                <w:i/>
                <w:color w:val="000000"/>
                <w:sz w:val="20"/>
                <w:szCs w:val="20"/>
              </w:rPr>
              <w:t>0.48</w:t>
            </w:r>
          </w:p>
        </w:tc>
      </w:tr>
      <w:tr w:rsidR="006C3629" w:rsidRPr="005362B1" w14:paraId="55EB3ED0" w14:textId="77777777" w:rsidTr="006C3629">
        <w:trPr>
          <w:trHeight w:val="269"/>
        </w:trPr>
        <w:tc>
          <w:tcPr>
            <w:tcW w:w="3662" w:type="dxa"/>
            <w:tcBorders>
              <w:top w:val="nil"/>
              <w:left w:val="nil"/>
              <w:bottom w:val="single" w:sz="4" w:space="0" w:color="auto"/>
              <w:right w:val="nil"/>
            </w:tcBorders>
            <w:shd w:val="clear" w:color="auto" w:fill="auto"/>
            <w:noWrap/>
            <w:vAlign w:val="center"/>
            <w:hideMark/>
          </w:tcPr>
          <w:p w14:paraId="6F1B99C1" w14:textId="77777777" w:rsidR="006C3629" w:rsidRPr="005362B1" w:rsidRDefault="006C3629" w:rsidP="006C3629">
            <w:pPr>
              <w:spacing w:after="0"/>
              <w:jc w:val="right"/>
              <w:rPr>
                <w:i/>
                <w:color w:val="000000"/>
                <w:sz w:val="20"/>
                <w:szCs w:val="20"/>
              </w:rPr>
            </w:pPr>
            <w:r w:rsidRPr="005362B1">
              <w:rPr>
                <w:i/>
                <w:color w:val="000000"/>
                <w:sz w:val="20"/>
                <w:szCs w:val="20"/>
              </w:rPr>
              <w:t>Bottom trawl survey</w:t>
            </w:r>
          </w:p>
        </w:tc>
        <w:tc>
          <w:tcPr>
            <w:tcW w:w="931" w:type="dxa"/>
            <w:tcBorders>
              <w:top w:val="nil"/>
              <w:left w:val="nil"/>
              <w:bottom w:val="single" w:sz="4" w:space="0" w:color="auto"/>
              <w:right w:val="nil"/>
            </w:tcBorders>
            <w:shd w:val="clear" w:color="auto" w:fill="auto"/>
            <w:noWrap/>
            <w:vAlign w:val="center"/>
            <w:hideMark/>
          </w:tcPr>
          <w:p w14:paraId="10E672EF" w14:textId="77777777" w:rsidR="006C3629" w:rsidRPr="005362B1" w:rsidRDefault="006C3629" w:rsidP="006C3629">
            <w:pPr>
              <w:spacing w:after="0"/>
              <w:jc w:val="right"/>
              <w:rPr>
                <w:i/>
                <w:color w:val="000000"/>
                <w:sz w:val="20"/>
                <w:szCs w:val="20"/>
              </w:rPr>
            </w:pPr>
            <w:r w:rsidRPr="005362B1">
              <w:rPr>
                <w:i/>
                <w:color w:val="000000"/>
                <w:sz w:val="20"/>
                <w:szCs w:val="20"/>
              </w:rPr>
              <w:t>0.32</w:t>
            </w:r>
          </w:p>
        </w:tc>
        <w:tc>
          <w:tcPr>
            <w:tcW w:w="931" w:type="dxa"/>
            <w:tcBorders>
              <w:top w:val="nil"/>
              <w:left w:val="nil"/>
              <w:bottom w:val="single" w:sz="4" w:space="0" w:color="auto"/>
              <w:right w:val="nil"/>
            </w:tcBorders>
            <w:shd w:val="clear" w:color="auto" w:fill="auto"/>
            <w:noWrap/>
            <w:vAlign w:val="bottom"/>
            <w:hideMark/>
          </w:tcPr>
          <w:p w14:paraId="73D3EB00" w14:textId="69FD8F44" w:rsidR="006C3629" w:rsidRPr="006C3629" w:rsidRDefault="006C3629" w:rsidP="006C3629">
            <w:pPr>
              <w:spacing w:after="0"/>
              <w:jc w:val="right"/>
              <w:rPr>
                <w:i/>
                <w:color w:val="000000"/>
                <w:sz w:val="20"/>
                <w:szCs w:val="20"/>
              </w:rPr>
            </w:pPr>
            <w:r w:rsidRPr="006C3629">
              <w:rPr>
                <w:i/>
                <w:color w:val="000000"/>
                <w:sz w:val="20"/>
                <w:szCs w:val="20"/>
              </w:rPr>
              <w:t>0.34</w:t>
            </w:r>
          </w:p>
        </w:tc>
        <w:tc>
          <w:tcPr>
            <w:tcW w:w="931" w:type="dxa"/>
            <w:tcBorders>
              <w:top w:val="nil"/>
              <w:left w:val="nil"/>
              <w:bottom w:val="single" w:sz="4" w:space="0" w:color="auto"/>
              <w:right w:val="nil"/>
            </w:tcBorders>
            <w:shd w:val="clear" w:color="auto" w:fill="auto"/>
            <w:noWrap/>
            <w:vAlign w:val="bottom"/>
            <w:hideMark/>
          </w:tcPr>
          <w:p w14:paraId="23EB5756" w14:textId="7D7E82CE" w:rsidR="006C3629" w:rsidRPr="006C3629" w:rsidRDefault="006C3629" w:rsidP="006C3629">
            <w:pPr>
              <w:spacing w:after="0"/>
              <w:jc w:val="right"/>
              <w:rPr>
                <w:i/>
                <w:color w:val="000000"/>
                <w:sz w:val="20"/>
                <w:szCs w:val="20"/>
              </w:rPr>
            </w:pPr>
            <w:r w:rsidRPr="006C3629">
              <w:rPr>
                <w:i/>
                <w:color w:val="000000"/>
                <w:sz w:val="20"/>
                <w:szCs w:val="20"/>
              </w:rPr>
              <w:t>0.33</w:t>
            </w:r>
          </w:p>
        </w:tc>
        <w:tc>
          <w:tcPr>
            <w:tcW w:w="931" w:type="dxa"/>
            <w:tcBorders>
              <w:top w:val="nil"/>
              <w:left w:val="nil"/>
              <w:bottom w:val="single" w:sz="4" w:space="0" w:color="auto"/>
              <w:right w:val="nil"/>
            </w:tcBorders>
            <w:shd w:val="clear" w:color="auto" w:fill="auto"/>
            <w:noWrap/>
            <w:vAlign w:val="bottom"/>
            <w:hideMark/>
          </w:tcPr>
          <w:p w14:paraId="16824D4B" w14:textId="6A383CDD" w:rsidR="006C3629" w:rsidRPr="006C3629" w:rsidRDefault="006C3629" w:rsidP="006C3629">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1FDC01ED" w14:textId="7CE24777" w:rsidR="006C3629" w:rsidRPr="006C3629" w:rsidRDefault="006C3629" w:rsidP="006C3629">
            <w:pPr>
              <w:spacing w:after="0"/>
              <w:jc w:val="right"/>
              <w:rPr>
                <w:i/>
                <w:color w:val="000000"/>
                <w:sz w:val="20"/>
                <w:szCs w:val="20"/>
              </w:rPr>
            </w:pPr>
            <w:r w:rsidRPr="006C3629">
              <w:rPr>
                <w:i/>
                <w:color w:val="000000"/>
                <w:sz w:val="20"/>
                <w:szCs w:val="20"/>
              </w:rPr>
              <w:t>0.4</w:t>
            </w:r>
          </w:p>
        </w:tc>
        <w:tc>
          <w:tcPr>
            <w:tcW w:w="931" w:type="dxa"/>
            <w:tcBorders>
              <w:top w:val="nil"/>
              <w:left w:val="nil"/>
              <w:bottom w:val="single" w:sz="4" w:space="0" w:color="auto"/>
              <w:right w:val="nil"/>
            </w:tcBorders>
            <w:shd w:val="clear" w:color="auto" w:fill="auto"/>
            <w:noWrap/>
            <w:vAlign w:val="bottom"/>
            <w:hideMark/>
          </w:tcPr>
          <w:p w14:paraId="5642A61B" w14:textId="1D00DFB6" w:rsidR="006C3629" w:rsidRPr="006C3629" w:rsidRDefault="006C3629" w:rsidP="006C3629">
            <w:pPr>
              <w:spacing w:after="0"/>
              <w:jc w:val="right"/>
              <w:rPr>
                <w:i/>
                <w:color w:val="000000"/>
                <w:sz w:val="20"/>
                <w:szCs w:val="20"/>
              </w:rPr>
            </w:pPr>
            <w:r w:rsidRPr="006C3629">
              <w:rPr>
                <w:i/>
                <w:color w:val="000000"/>
                <w:sz w:val="20"/>
                <w:szCs w:val="20"/>
              </w:rPr>
              <w:t>1.28</w:t>
            </w:r>
          </w:p>
        </w:tc>
      </w:tr>
    </w:tbl>
    <w:p w14:paraId="3CD585B5" w14:textId="77777777" w:rsidR="0088536F" w:rsidRPr="005362B1" w:rsidRDefault="0088536F" w:rsidP="0088536F"/>
    <w:p w14:paraId="667749EB" w14:textId="77777777" w:rsidR="0088536F" w:rsidRPr="005362B1" w:rsidRDefault="0088536F" w:rsidP="0088536F">
      <w:pPr>
        <w:spacing w:line="259" w:lineRule="auto"/>
      </w:pPr>
      <w:r w:rsidRPr="005362B1">
        <w:br w:type="page"/>
      </w:r>
    </w:p>
    <w:p w14:paraId="095B9C0F" w14:textId="77777777" w:rsidR="0088536F" w:rsidRPr="005362B1" w:rsidRDefault="0088536F" w:rsidP="0088536F">
      <w:pPr>
        <w:pStyle w:val="Heading5"/>
      </w:pPr>
      <w:r w:rsidRPr="005362B1">
        <w:lastRenderedPageBreak/>
        <w:t>Table 2.</w:t>
      </w:r>
      <w:r w:rsidRPr="005362B1">
        <w:rPr>
          <w:noProof/>
        </w:rPr>
        <w:t>12.</w:t>
      </w:r>
      <w:r w:rsidRPr="005362B1">
        <w:t xml:space="preserve"> Number of parameters (categorized by parameter type) for the author’s recommended model.</w:t>
      </w:r>
    </w:p>
    <w:tbl>
      <w:tblPr>
        <w:tblW w:w="5817" w:type="dxa"/>
        <w:tblLook w:val="04A0" w:firstRow="1" w:lastRow="0" w:firstColumn="1" w:lastColumn="0" w:noHBand="0" w:noVBand="1"/>
      </w:tblPr>
      <w:tblGrid>
        <w:gridCol w:w="4356"/>
        <w:gridCol w:w="1461"/>
      </w:tblGrid>
      <w:tr w:rsidR="0088536F" w:rsidRPr="005362B1" w14:paraId="6A13CA78" w14:textId="77777777" w:rsidTr="00D9550E">
        <w:trPr>
          <w:trHeight w:val="287"/>
        </w:trPr>
        <w:tc>
          <w:tcPr>
            <w:tcW w:w="4356" w:type="dxa"/>
            <w:tcBorders>
              <w:top w:val="nil"/>
              <w:left w:val="nil"/>
              <w:bottom w:val="single" w:sz="4" w:space="0" w:color="auto"/>
              <w:right w:val="nil"/>
            </w:tcBorders>
            <w:shd w:val="clear" w:color="auto" w:fill="auto"/>
            <w:noWrap/>
            <w:vAlign w:val="center"/>
            <w:hideMark/>
          </w:tcPr>
          <w:p w14:paraId="1A7E9D34" w14:textId="77777777" w:rsidR="0088536F" w:rsidRPr="005362B1" w:rsidRDefault="0088536F" w:rsidP="00D9550E">
            <w:pPr>
              <w:spacing w:after="0"/>
              <w:jc w:val="right"/>
              <w:rPr>
                <w:color w:val="000000"/>
              </w:rPr>
            </w:pPr>
            <w:r w:rsidRPr="005362B1">
              <w:rPr>
                <w:color w:val="000000"/>
              </w:rPr>
              <w:t>Parameter</w:t>
            </w:r>
          </w:p>
        </w:tc>
        <w:tc>
          <w:tcPr>
            <w:tcW w:w="1461" w:type="dxa"/>
            <w:tcBorders>
              <w:top w:val="nil"/>
              <w:left w:val="nil"/>
              <w:bottom w:val="single" w:sz="4" w:space="0" w:color="auto"/>
              <w:right w:val="nil"/>
            </w:tcBorders>
            <w:shd w:val="clear" w:color="auto" w:fill="auto"/>
            <w:noWrap/>
            <w:vAlign w:val="center"/>
            <w:hideMark/>
          </w:tcPr>
          <w:p w14:paraId="06619EBF" w14:textId="77777777" w:rsidR="0088536F" w:rsidRPr="005362B1" w:rsidRDefault="0088536F" w:rsidP="00D9550E">
            <w:pPr>
              <w:spacing w:after="0"/>
              <w:jc w:val="center"/>
              <w:rPr>
                <w:color w:val="000000"/>
              </w:rPr>
            </w:pPr>
            <w:r w:rsidRPr="005362B1">
              <w:rPr>
                <w:color w:val="000000"/>
              </w:rPr>
              <w:t>Number</w:t>
            </w:r>
          </w:p>
        </w:tc>
      </w:tr>
      <w:tr w:rsidR="0088536F" w:rsidRPr="005362B1" w14:paraId="12311F92" w14:textId="77777777" w:rsidTr="00D9550E">
        <w:trPr>
          <w:trHeight w:val="287"/>
        </w:trPr>
        <w:tc>
          <w:tcPr>
            <w:tcW w:w="4356" w:type="dxa"/>
            <w:tcBorders>
              <w:top w:val="single" w:sz="4" w:space="0" w:color="auto"/>
              <w:left w:val="nil"/>
              <w:bottom w:val="nil"/>
              <w:right w:val="nil"/>
            </w:tcBorders>
            <w:shd w:val="clear" w:color="auto" w:fill="auto"/>
            <w:noWrap/>
            <w:vAlign w:val="center"/>
            <w:hideMark/>
          </w:tcPr>
          <w:p w14:paraId="144B4992" w14:textId="77777777" w:rsidR="0088536F" w:rsidRPr="005362B1" w:rsidRDefault="0088536F" w:rsidP="00D9550E">
            <w:pPr>
              <w:spacing w:after="0"/>
              <w:rPr>
                <w:color w:val="000000"/>
              </w:rPr>
            </w:pPr>
            <w:r w:rsidRPr="005362B1">
              <w:rPr>
                <w:color w:val="000000"/>
              </w:rPr>
              <w:t>Recruitment/Initial abundance</w:t>
            </w:r>
          </w:p>
        </w:tc>
        <w:tc>
          <w:tcPr>
            <w:tcW w:w="1461" w:type="dxa"/>
            <w:tcBorders>
              <w:top w:val="single" w:sz="4" w:space="0" w:color="auto"/>
              <w:left w:val="nil"/>
              <w:bottom w:val="nil"/>
              <w:right w:val="nil"/>
            </w:tcBorders>
            <w:shd w:val="clear" w:color="auto" w:fill="auto"/>
            <w:noWrap/>
            <w:vAlign w:val="center"/>
            <w:hideMark/>
          </w:tcPr>
          <w:p w14:paraId="27520FB3" w14:textId="77777777" w:rsidR="0088536F" w:rsidRPr="005362B1" w:rsidRDefault="0088536F" w:rsidP="00D9550E">
            <w:pPr>
              <w:spacing w:after="0"/>
              <w:jc w:val="center"/>
              <w:rPr>
                <w:i/>
                <w:color w:val="000000"/>
              </w:rPr>
            </w:pPr>
            <w:r w:rsidRPr="005362B1">
              <w:rPr>
                <w:i/>
                <w:color w:val="000000"/>
              </w:rPr>
              <w:t>--</w:t>
            </w:r>
          </w:p>
        </w:tc>
      </w:tr>
      <w:tr w:rsidR="0088536F" w:rsidRPr="005362B1" w14:paraId="30D10A21" w14:textId="77777777" w:rsidTr="00D9550E">
        <w:trPr>
          <w:trHeight w:val="287"/>
        </w:trPr>
        <w:tc>
          <w:tcPr>
            <w:tcW w:w="4356" w:type="dxa"/>
            <w:tcBorders>
              <w:top w:val="nil"/>
              <w:left w:val="nil"/>
              <w:bottom w:val="nil"/>
              <w:right w:val="nil"/>
            </w:tcBorders>
            <w:shd w:val="clear" w:color="auto" w:fill="auto"/>
            <w:noWrap/>
            <w:vAlign w:val="center"/>
            <w:hideMark/>
          </w:tcPr>
          <w:p w14:paraId="0194D9D7" w14:textId="77777777" w:rsidR="0088536F" w:rsidRPr="005362B1" w:rsidRDefault="0088536F" w:rsidP="00D9550E">
            <w:pPr>
              <w:spacing w:after="0"/>
              <w:jc w:val="right"/>
              <w:rPr>
                <w:color w:val="000000"/>
              </w:rPr>
            </w:pPr>
            <w:r w:rsidRPr="005362B1">
              <w:rPr>
                <w:color w:val="000000"/>
              </w:rPr>
              <w:t xml:space="preserve">Early Init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4675D09E" w14:textId="77777777" w:rsidR="0088536F" w:rsidRPr="005362B1" w:rsidRDefault="0088536F" w:rsidP="00D9550E">
            <w:pPr>
              <w:spacing w:after="0"/>
              <w:jc w:val="center"/>
              <w:rPr>
                <w:color w:val="000000"/>
              </w:rPr>
            </w:pPr>
            <w:r w:rsidRPr="005362B1">
              <w:rPr>
                <w:color w:val="000000"/>
              </w:rPr>
              <w:t>10</w:t>
            </w:r>
          </w:p>
        </w:tc>
      </w:tr>
      <w:tr w:rsidR="0088536F" w:rsidRPr="005362B1" w14:paraId="4E9BCD94" w14:textId="77777777" w:rsidTr="00D9550E">
        <w:trPr>
          <w:trHeight w:val="287"/>
        </w:trPr>
        <w:tc>
          <w:tcPr>
            <w:tcW w:w="4356" w:type="dxa"/>
            <w:tcBorders>
              <w:top w:val="nil"/>
              <w:left w:val="nil"/>
              <w:bottom w:val="nil"/>
              <w:right w:val="nil"/>
            </w:tcBorders>
            <w:shd w:val="clear" w:color="auto" w:fill="auto"/>
            <w:noWrap/>
            <w:vAlign w:val="center"/>
            <w:hideMark/>
          </w:tcPr>
          <w:p w14:paraId="5E7E52ED" w14:textId="77777777" w:rsidR="0088536F" w:rsidRPr="005362B1" w:rsidRDefault="0088536F" w:rsidP="00D9550E">
            <w:pPr>
              <w:spacing w:after="0"/>
              <w:jc w:val="right"/>
              <w:rPr>
                <w:color w:val="000000"/>
              </w:rPr>
            </w:pPr>
            <w:r w:rsidRPr="005362B1">
              <w:rPr>
                <w:color w:val="000000"/>
              </w:rPr>
              <w:t>Early Rec Dev</w:t>
            </w:r>
          </w:p>
        </w:tc>
        <w:tc>
          <w:tcPr>
            <w:tcW w:w="1461" w:type="dxa"/>
            <w:tcBorders>
              <w:top w:val="nil"/>
              <w:left w:val="nil"/>
              <w:bottom w:val="nil"/>
              <w:right w:val="nil"/>
            </w:tcBorders>
            <w:shd w:val="clear" w:color="auto" w:fill="auto"/>
            <w:noWrap/>
            <w:vAlign w:val="center"/>
            <w:hideMark/>
          </w:tcPr>
          <w:p w14:paraId="2F403E1E" w14:textId="77777777" w:rsidR="0088536F" w:rsidRPr="005362B1" w:rsidRDefault="0088536F" w:rsidP="00D9550E">
            <w:pPr>
              <w:spacing w:after="0"/>
              <w:jc w:val="center"/>
              <w:rPr>
                <w:color w:val="000000"/>
              </w:rPr>
            </w:pPr>
            <w:r w:rsidRPr="005362B1">
              <w:rPr>
                <w:color w:val="000000"/>
              </w:rPr>
              <w:t>1</w:t>
            </w:r>
          </w:p>
        </w:tc>
      </w:tr>
      <w:tr w:rsidR="0088536F" w:rsidRPr="005362B1" w14:paraId="23BF7EDC" w14:textId="77777777" w:rsidTr="00D9550E">
        <w:trPr>
          <w:trHeight w:val="287"/>
        </w:trPr>
        <w:tc>
          <w:tcPr>
            <w:tcW w:w="4356" w:type="dxa"/>
            <w:tcBorders>
              <w:top w:val="nil"/>
              <w:left w:val="nil"/>
              <w:bottom w:val="nil"/>
              <w:right w:val="nil"/>
            </w:tcBorders>
            <w:shd w:val="clear" w:color="auto" w:fill="auto"/>
            <w:noWrap/>
            <w:vAlign w:val="center"/>
            <w:hideMark/>
          </w:tcPr>
          <w:p w14:paraId="4A2A87F3" w14:textId="77777777" w:rsidR="0088536F" w:rsidRPr="005362B1" w:rsidRDefault="0088536F" w:rsidP="00D9550E">
            <w:pPr>
              <w:spacing w:after="0"/>
              <w:jc w:val="right"/>
              <w:rPr>
                <w:color w:val="000000"/>
              </w:rPr>
            </w:pPr>
            <w:r w:rsidRPr="005362B1">
              <w:rPr>
                <w:color w:val="000000"/>
              </w:rPr>
              <w:t>Main Rec Dev</w:t>
            </w:r>
          </w:p>
        </w:tc>
        <w:tc>
          <w:tcPr>
            <w:tcW w:w="1461" w:type="dxa"/>
            <w:tcBorders>
              <w:top w:val="nil"/>
              <w:left w:val="nil"/>
              <w:bottom w:val="nil"/>
              <w:right w:val="nil"/>
            </w:tcBorders>
            <w:shd w:val="clear" w:color="auto" w:fill="auto"/>
            <w:noWrap/>
            <w:vAlign w:val="center"/>
            <w:hideMark/>
          </w:tcPr>
          <w:p w14:paraId="5CAE3F4E" w14:textId="77777777" w:rsidR="0088536F" w:rsidRPr="005362B1" w:rsidRDefault="0088536F" w:rsidP="00D9550E">
            <w:pPr>
              <w:spacing w:after="0"/>
              <w:jc w:val="center"/>
              <w:rPr>
                <w:color w:val="000000"/>
              </w:rPr>
            </w:pPr>
            <w:r w:rsidRPr="005362B1">
              <w:rPr>
                <w:color w:val="000000"/>
              </w:rPr>
              <w:t>47</w:t>
            </w:r>
          </w:p>
        </w:tc>
      </w:tr>
      <w:tr w:rsidR="0088536F" w:rsidRPr="005362B1" w14:paraId="38A67555" w14:textId="77777777" w:rsidTr="00D9550E">
        <w:trPr>
          <w:trHeight w:val="287"/>
        </w:trPr>
        <w:tc>
          <w:tcPr>
            <w:tcW w:w="4356" w:type="dxa"/>
            <w:tcBorders>
              <w:top w:val="nil"/>
              <w:left w:val="nil"/>
              <w:bottom w:val="nil"/>
              <w:right w:val="nil"/>
            </w:tcBorders>
            <w:shd w:val="clear" w:color="auto" w:fill="auto"/>
            <w:noWrap/>
            <w:vAlign w:val="center"/>
            <w:hideMark/>
          </w:tcPr>
          <w:p w14:paraId="04728A81" w14:textId="77777777" w:rsidR="0088536F" w:rsidRPr="005362B1" w:rsidRDefault="0088536F" w:rsidP="00D9550E">
            <w:pPr>
              <w:spacing w:after="0"/>
              <w:jc w:val="right"/>
              <w:rPr>
                <w:color w:val="000000"/>
              </w:rPr>
            </w:pPr>
            <w:r w:rsidRPr="005362B1">
              <w:rPr>
                <w:color w:val="000000"/>
              </w:rPr>
              <w:t>log(mean recruitment)</w:t>
            </w:r>
          </w:p>
        </w:tc>
        <w:tc>
          <w:tcPr>
            <w:tcW w:w="1461" w:type="dxa"/>
            <w:tcBorders>
              <w:top w:val="nil"/>
              <w:left w:val="nil"/>
              <w:bottom w:val="nil"/>
              <w:right w:val="nil"/>
            </w:tcBorders>
            <w:shd w:val="clear" w:color="auto" w:fill="auto"/>
            <w:noWrap/>
            <w:vAlign w:val="center"/>
            <w:hideMark/>
          </w:tcPr>
          <w:p w14:paraId="39381C67" w14:textId="77777777" w:rsidR="0088536F" w:rsidRPr="005362B1" w:rsidRDefault="0088536F" w:rsidP="00D9550E">
            <w:pPr>
              <w:spacing w:after="0"/>
              <w:jc w:val="center"/>
              <w:rPr>
                <w:color w:val="000000"/>
              </w:rPr>
            </w:pPr>
            <w:r w:rsidRPr="005362B1">
              <w:rPr>
                <w:color w:val="000000"/>
              </w:rPr>
              <w:t>1</w:t>
            </w:r>
          </w:p>
        </w:tc>
      </w:tr>
      <w:tr w:rsidR="0088536F" w:rsidRPr="005362B1" w14:paraId="3DBB6618" w14:textId="77777777" w:rsidTr="00D9550E">
        <w:trPr>
          <w:trHeight w:val="287"/>
        </w:trPr>
        <w:tc>
          <w:tcPr>
            <w:tcW w:w="4356" w:type="dxa"/>
            <w:tcBorders>
              <w:top w:val="nil"/>
              <w:left w:val="nil"/>
              <w:bottom w:val="nil"/>
              <w:right w:val="nil"/>
            </w:tcBorders>
            <w:shd w:val="clear" w:color="auto" w:fill="auto"/>
            <w:noWrap/>
            <w:vAlign w:val="center"/>
            <w:hideMark/>
          </w:tcPr>
          <w:p w14:paraId="64F01684" w14:textId="77777777" w:rsidR="0088536F" w:rsidRPr="005362B1" w:rsidRDefault="0088536F" w:rsidP="00D9550E">
            <w:pPr>
              <w:spacing w:after="0"/>
              <w:jc w:val="right"/>
              <w:rPr>
                <w:color w:val="000000"/>
              </w:rPr>
            </w:pPr>
            <w:r w:rsidRPr="005362B1">
              <w:rPr>
                <w:color w:val="000000"/>
              </w:rPr>
              <w:t>1976 R reg.</w:t>
            </w:r>
          </w:p>
        </w:tc>
        <w:tc>
          <w:tcPr>
            <w:tcW w:w="1461" w:type="dxa"/>
            <w:tcBorders>
              <w:top w:val="nil"/>
              <w:left w:val="nil"/>
              <w:bottom w:val="nil"/>
              <w:right w:val="nil"/>
            </w:tcBorders>
            <w:shd w:val="clear" w:color="auto" w:fill="auto"/>
            <w:noWrap/>
            <w:vAlign w:val="center"/>
            <w:hideMark/>
          </w:tcPr>
          <w:p w14:paraId="699CC195" w14:textId="77777777" w:rsidR="0088536F" w:rsidRPr="005362B1" w:rsidRDefault="0088536F" w:rsidP="00D9550E">
            <w:pPr>
              <w:spacing w:after="0"/>
              <w:jc w:val="center"/>
              <w:rPr>
                <w:color w:val="000000"/>
              </w:rPr>
            </w:pPr>
            <w:r w:rsidRPr="005362B1">
              <w:rPr>
                <w:color w:val="000000"/>
              </w:rPr>
              <w:t>1</w:t>
            </w:r>
          </w:p>
        </w:tc>
      </w:tr>
      <w:tr w:rsidR="0088536F" w:rsidRPr="005362B1" w14:paraId="71B8DBD8" w14:textId="77777777" w:rsidTr="00D9550E">
        <w:trPr>
          <w:trHeight w:val="287"/>
        </w:trPr>
        <w:tc>
          <w:tcPr>
            <w:tcW w:w="4356" w:type="dxa"/>
            <w:tcBorders>
              <w:top w:val="nil"/>
              <w:left w:val="nil"/>
              <w:bottom w:val="nil"/>
              <w:right w:val="nil"/>
            </w:tcBorders>
            <w:shd w:val="clear" w:color="auto" w:fill="auto"/>
            <w:noWrap/>
            <w:vAlign w:val="center"/>
            <w:hideMark/>
          </w:tcPr>
          <w:p w14:paraId="59486EF3" w14:textId="77777777" w:rsidR="0088536F" w:rsidRPr="005362B1" w:rsidRDefault="0088536F" w:rsidP="00D9550E">
            <w:pPr>
              <w:spacing w:after="0"/>
              <w:rPr>
                <w:color w:val="000000"/>
              </w:rPr>
            </w:pPr>
            <w:r w:rsidRPr="005362B1">
              <w:rPr>
                <w:color w:val="000000"/>
              </w:rPr>
              <w:t>Biology</w:t>
            </w:r>
          </w:p>
        </w:tc>
        <w:tc>
          <w:tcPr>
            <w:tcW w:w="1461" w:type="dxa"/>
            <w:tcBorders>
              <w:top w:val="nil"/>
              <w:left w:val="nil"/>
              <w:bottom w:val="nil"/>
              <w:right w:val="nil"/>
            </w:tcBorders>
            <w:shd w:val="clear" w:color="auto" w:fill="auto"/>
            <w:noWrap/>
            <w:vAlign w:val="center"/>
            <w:hideMark/>
          </w:tcPr>
          <w:p w14:paraId="4AD53E03" w14:textId="77777777" w:rsidR="0088536F" w:rsidRPr="005362B1" w:rsidRDefault="0088536F" w:rsidP="00D9550E">
            <w:pPr>
              <w:spacing w:after="0"/>
              <w:jc w:val="center"/>
              <w:rPr>
                <w:i/>
                <w:color w:val="000000"/>
              </w:rPr>
            </w:pPr>
            <w:r w:rsidRPr="005362B1">
              <w:rPr>
                <w:i/>
                <w:color w:val="000000"/>
              </w:rPr>
              <w:t>--</w:t>
            </w:r>
          </w:p>
        </w:tc>
      </w:tr>
      <w:tr w:rsidR="0088536F" w:rsidRPr="005362B1" w14:paraId="7E39723F" w14:textId="77777777" w:rsidTr="00D9550E">
        <w:trPr>
          <w:trHeight w:val="287"/>
        </w:trPr>
        <w:tc>
          <w:tcPr>
            <w:tcW w:w="4356" w:type="dxa"/>
            <w:tcBorders>
              <w:top w:val="nil"/>
              <w:left w:val="nil"/>
              <w:bottom w:val="nil"/>
              <w:right w:val="nil"/>
            </w:tcBorders>
            <w:shd w:val="clear" w:color="auto" w:fill="auto"/>
            <w:noWrap/>
            <w:vAlign w:val="center"/>
            <w:hideMark/>
          </w:tcPr>
          <w:p w14:paraId="5BD6D6BE" w14:textId="77777777" w:rsidR="0088536F" w:rsidRPr="005362B1" w:rsidRDefault="0088536F" w:rsidP="00D9550E">
            <w:pPr>
              <w:spacing w:after="0"/>
              <w:jc w:val="right"/>
              <w:rPr>
                <w:color w:val="000000"/>
              </w:rPr>
            </w:pPr>
            <w:r w:rsidRPr="005362B1">
              <w:rPr>
                <w:color w:val="000000"/>
              </w:rPr>
              <w:t>Growth (LVB)</w:t>
            </w:r>
          </w:p>
        </w:tc>
        <w:tc>
          <w:tcPr>
            <w:tcW w:w="1461" w:type="dxa"/>
            <w:tcBorders>
              <w:top w:val="nil"/>
              <w:left w:val="nil"/>
              <w:bottom w:val="nil"/>
              <w:right w:val="nil"/>
            </w:tcBorders>
            <w:shd w:val="clear" w:color="auto" w:fill="auto"/>
            <w:noWrap/>
            <w:vAlign w:val="center"/>
            <w:hideMark/>
          </w:tcPr>
          <w:p w14:paraId="5BF918CE" w14:textId="77777777" w:rsidR="0088536F" w:rsidRPr="005362B1" w:rsidRDefault="0088536F" w:rsidP="00D9550E">
            <w:pPr>
              <w:spacing w:after="0"/>
              <w:jc w:val="center"/>
              <w:rPr>
                <w:color w:val="000000"/>
              </w:rPr>
            </w:pPr>
            <w:r w:rsidRPr="005362B1">
              <w:rPr>
                <w:color w:val="000000"/>
              </w:rPr>
              <w:t>5</w:t>
            </w:r>
          </w:p>
        </w:tc>
      </w:tr>
      <w:tr w:rsidR="0088536F" w:rsidRPr="005362B1" w14:paraId="6D300B2E" w14:textId="77777777" w:rsidTr="00D9550E">
        <w:trPr>
          <w:trHeight w:val="287"/>
        </w:trPr>
        <w:tc>
          <w:tcPr>
            <w:tcW w:w="4356" w:type="dxa"/>
            <w:tcBorders>
              <w:top w:val="nil"/>
              <w:left w:val="nil"/>
              <w:bottom w:val="nil"/>
              <w:right w:val="nil"/>
            </w:tcBorders>
            <w:shd w:val="clear" w:color="auto" w:fill="auto"/>
            <w:noWrap/>
            <w:vAlign w:val="center"/>
          </w:tcPr>
          <w:p w14:paraId="7CE0CBCD" w14:textId="77777777" w:rsidR="0088536F" w:rsidRPr="005362B1" w:rsidRDefault="0088536F" w:rsidP="00D9550E">
            <w:pPr>
              <w:spacing w:after="0"/>
              <w:jc w:val="right"/>
              <w:rPr>
                <w:color w:val="000000"/>
              </w:rPr>
            </w:pPr>
            <w:r w:rsidRPr="005362B1">
              <w:rPr>
                <w:color w:val="000000"/>
              </w:rPr>
              <w:t>Natural Mortality</w:t>
            </w:r>
          </w:p>
        </w:tc>
        <w:tc>
          <w:tcPr>
            <w:tcW w:w="1461" w:type="dxa"/>
            <w:tcBorders>
              <w:top w:val="nil"/>
              <w:left w:val="nil"/>
              <w:bottom w:val="nil"/>
              <w:right w:val="nil"/>
            </w:tcBorders>
            <w:shd w:val="clear" w:color="auto" w:fill="auto"/>
            <w:noWrap/>
            <w:vAlign w:val="center"/>
          </w:tcPr>
          <w:p w14:paraId="56F76D7C" w14:textId="77777777" w:rsidR="0088536F" w:rsidRPr="005362B1" w:rsidRDefault="0088536F" w:rsidP="00D9550E">
            <w:pPr>
              <w:spacing w:after="0"/>
              <w:jc w:val="center"/>
              <w:rPr>
                <w:color w:val="000000"/>
              </w:rPr>
            </w:pPr>
            <w:r w:rsidRPr="005362B1">
              <w:rPr>
                <w:color w:val="000000"/>
              </w:rPr>
              <w:t>2</w:t>
            </w:r>
          </w:p>
        </w:tc>
      </w:tr>
      <w:tr w:rsidR="0088536F" w:rsidRPr="005362B1" w14:paraId="338343B3" w14:textId="77777777" w:rsidTr="00D9550E">
        <w:trPr>
          <w:trHeight w:val="287"/>
        </w:trPr>
        <w:tc>
          <w:tcPr>
            <w:tcW w:w="4356" w:type="dxa"/>
            <w:tcBorders>
              <w:top w:val="nil"/>
              <w:left w:val="nil"/>
              <w:bottom w:val="nil"/>
              <w:right w:val="nil"/>
            </w:tcBorders>
            <w:shd w:val="clear" w:color="auto" w:fill="auto"/>
            <w:noWrap/>
            <w:vAlign w:val="center"/>
          </w:tcPr>
          <w:p w14:paraId="6729DB72" w14:textId="77777777" w:rsidR="0088536F" w:rsidRPr="005362B1" w:rsidRDefault="0088536F" w:rsidP="00D9550E">
            <w:pPr>
              <w:spacing w:after="0"/>
              <w:rPr>
                <w:color w:val="000000"/>
              </w:rPr>
            </w:pPr>
            <w:r w:rsidRPr="005362B1">
              <w:rPr>
                <w:color w:val="000000"/>
              </w:rPr>
              <w:t>Catchability/Selectivity</w:t>
            </w:r>
          </w:p>
        </w:tc>
        <w:tc>
          <w:tcPr>
            <w:tcW w:w="1461" w:type="dxa"/>
            <w:tcBorders>
              <w:top w:val="nil"/>
              <w:left w:val="nil"/>
              <w:bottom w:val="nil"/>
              <w:right w:val="nil"/>
            </w:tcBorders>
            <w:shd w:val="clear" w:color="auto" w:fill="auto"/>
            <w:noWrap/>
            <w:vAlign w:val="center"/>
          </w:tcPr>
          <w:p w14:paraId="4BD48871" w14:textId="77777777" w:rsidR="0088536F" w:rsidRPr="005362B1" w:rsidRDefault="0088536F" w:rsidP="00D9550E">
            <w:pPr>
              <w:spacing w:after="0"/>
              <w:jc w:val="center"/>
              <w:rPr>
                <w:i/>
                <w:color w:val="000000"/>
              </w:rPr>
            </w:pPr>
            <w:r w:rsidRPr="005362B1">
              <w:rPr>
                <w:i/>
                <w:color w:val="000000"/>
              </w:rPr>
              <w:t>--</w:t>
            </w:r>
          </w:p>
        </w:tc>
      </w:tr>
      <w:tr w:rsidR="0088536F" w:rsidRPr="005362B1" w14:paraId="0DADF2F3" w14:textId="77777777" w:rsidTr="00D9550E">
        <w:trPr>
          <w:trHeight w:val="287"/>
        </w:trPr>
        <w:tc>
          <w:tcPr>
            <w:tcW w:w="4356" w:type="dxa"/>
            <w:tcBorders>
              <w:top w:val="nil"/>
              <w:left w:val="nil"/>
              <w:bottom w:val="nil"/>
              <w:right w:val="nil"/>
            </w:tcBorders>
            <w:shd w:val="clear" w:color="auto" w:fill="auto"/>
            <w:noWrap/>
            <w:vAlign w:val="center"/>
          </w:tcPr>
          <w:p w14:paraId="4DC8EC0A" w14:textId="77777777" w:rsidR="0088536F" w:rsidRPr="005362B1" w:rsidRDefault="0088536F" w:rsidP="00D9550E">
            <w:pPr>
              <w:spacing w:after="0"/>
              <w:jc w:val="right"/>
              <w:rPr>
                <w:color w:val="000000"/>
              </w:rPr>
            </w:pPr>
            <w:r w:rsidRPr="005362B1">
              <w:rPr>
                <w:color w:val="000000"/>
              </w:rPr>
              <w:t>Survey catchability (trawl)</w:t>
            </w:r>
          </w:p>
        </w:tc>
        <w:tc>
          <w:tcPr>
            <w:tcW w:w="1461" w:type="dxa"/>
            <w:tcBorders>
              <w:top w:val="nil"/>
              <w:left w:val="nil"/>
              <w:bottom w:val="nil"/>
              <w:right w:val="nil"/>
            </w:tcBorders>
            <w:shd w:val="clear" w:color="auto" w:fill="auto"/>
            <w:noWrap/>
            <w:vAlign w:val="center"/>
          </w:tcPr>
          <w:p w14:paraId="30141672" w14:textId="77777777" w:rsidR="0088536F" w:rsidRPr="005362B1" w:rsidRDefault="0088536F" w:rsidP="00D9550E">
            <w:pPr>
              <w:spacing w:after="0"/>
              <w:jc w:val="center"/>
              <w:rPr>
                <w:color w:val="000000"/>
              </w:rPr>
            </w:pPr>
            <w:r w:rsidRPr="005362B1">
              <w:rPr>
                <w:color w:val="000000"/>
              </w:rPr>
              <w:t>1</w:t>
            </w:r>
          </w:p>
        </w:tc>
      </w:tr>
      <w:tr w:rsidR="0088536F" w:rsidRPr="005362B1" w14:paraId="0F287549" w14:textId="77777777" w:rsidTr="00D9550E">
        <w:trPr>
          <w:trHeight w:val="287"/>
        </w:trPr>
        <w:tc>
          <w:tcPr>
            <w:tcW w:w="4356" w:type="dxa"/>
            <w:tcBorders>
              <w:top w:val="nil"/>
              <w:left w:val="nil"/>
              <w:bottom w:val="nil"/>
              <w:right w:val="nil"/>
            </w:tcBorders>
            <w:shd w:val="clear" w:color="auto" w:fill="auto"/>
            <w:noWrap/>
            <w:vAlign w:val="center"/>
            <w:hideMark/>
          </w:tcPr>
          <w:p w14:paraId="654E1E74" w14:textId="77777777" w:rsidR="0088536F" w:rsidRPr="005362B1" w:rsidRDefault="0088536F" w:rsidP="00D9550E">
            <w:pPr>
              <w:spacing w:after="0"/>
              <w:jc w:val="right"/>
              <w:rPr>
                <w:color w:val="000000"/>
              </w:rPr>
            </w:pPr>
            <w:r w:rsidRPr="005362B1">
              <w:rPr>
                <w:color w:val="000000"/>
              </w:rPr>
              <w:t>Survey catchability (longline)</w:t>
            </w:r>
          </w:p>
        </w:tc>
        <w:tc>
          <w:tcPr>
            <w:tcW w:w="1461" w:type="dxa"/>
            <w:tcBorders>
              <w:top w:val="nil"/>
              <w:left w:val="nil"/>
              <w:bottom w:val="nil"/>
              <w:right w:val="nil"/>
            </w:tcBorders>
            <w:shd w:val="clear" w:color="auto" w:fill="auto"/>
            <w:noWrap/>
            <w:vAlign w:val="center"/>
            <w:hideMark/>
          </w:tcPr>
          <w:p w14:paraId="00F3419B" w14:textId="77777777" w:rsidR="0088536F" w:rsidRPr="005362B1" w:rsidRDefault="0088536F" w:rsidP="00D9550E">
            <w:pPr>
              <w:spacing w:after="0"/>
              <w:jc w:val="center"/>
              <w:rPr>
                <w:color w:val="000000"/>
              </w:rPr>
            </w:pPr>
            <w:r w:rsidRPr="005362B1">
              <w:rPr>
                <w:color w:val="000000"/>
              </w:rPr>
              <w:t>2</w:t>
            </w:r>
          </w:p>
        </w:tc>
      </w:tr>
      <w:tr w:rsidR="0088536F" w:rsidRPr="005362B1" w14:paraId="6D3B4B7A" w14:textId="77777777" w:rsidTr="00D9550E">
        <w:trPr>
          <w:trHeight w:val="287"/>
        </w:trPr>
        <w:tc>
          <w:tcPr>
            <w:tcW w:w="4356" w:type="dxa"/>
            <w:tcBorders>
              <w:top w:val="nil"/>
              <w:left w:val="nil"/>
              <w:bottom w:val="nil"/>
              <w:right w:val="nil"/>
            </w:tcBorders>
            <w:shd w:val="clear" w:color="auto" w:fill="auto"/>
            <w:noWrap/>
            <w:vAlign w:val="center"/>
            <w:hideMark/>
          </w:tcPr>
          <w:p w14:paraId="1E2817D0" w14:textId="77777777" w:rsidR="0088536F" w:rsidRPr="005362B1" w:rsidRDefault="0088536F" w:rsidP="00D9550E">
            <w:pPr>
              <w:spacing w:after="0"/>
              <w:jc w:val="right"/>
              <w:rPr>
                <w:color w:val="000000"/>
              </w:rPr>
            </w:pPr>
            <w:r w:rsidRPr="005362B1">
              <w:rPr>
                <w:color w:val="000000"/>
              </w:rPr>
              <w:t xml:space="preserve">Trawl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03263E93" w14:textId="77777777" w:rsidR="0088536F" w:rsidRPr="005362B1" w:rsidRDefault="0088536F" w:rsidP="00D9550E">
            <w:pPr>
              <w:spacing w:after="0"/>
              <w:jc w:val="center"/>
              <w:rPr>
                <w:color w:val="000000"/>
              </w:rPr>
            </w:pPr>
            <w:r w:rsidRPr="005362B1">
              <w:rPr>
                <w:color w:val="000000"/>
              </w:rPr>
              <w:t>16</w:t>
            </w:r>
          </w:p>
        </w:tc>
      </w:tr>
      <w:tr w:rsidR="0088536F" w:rsidRPr="005362B1" w14:paraId="5E9D64CA" w14:textId="77777777" w:rsidTr="00D9550E">
        <w:trPr>
          <w:trHeight w:val="287"/>
        </w:trPr>
        <w:tc>
          <w:tcPr>
            <w:tcW w:w="4356" w:type="dxa"/>
            <w:tcBorders>
              <w:top w:val="nil"/>
              <w:left w:val="nil"/>
              <w:bottom w:val="nil"/>
              <w:right w:val="nil"/>
            </w:tcBorders>
            <w:shd w:val="clear" w:color="auto" w:fill="auto"/>
            <w:noWrap/>
            <w:vAlign w:val="center"/>
            <w:hideMark/>
          </w:tcPr>
          <w:p w14:paraId="16CB871E" w14:textId="77777777" w:rsidR="0088536F" w:rsidRPr="005362B1" w:rsidRDefault="0088536F" w:rsidP="00D9550E">
            <w:pPr>
              <w:spacing w:after="0"/>
              <w:jc w:val="right"/>
              <w:rPr>
                <w:color w:val="000000"/>
              </w:rPr>
            </w:pPr>
            <w:r w:rsidRPr="005362B1">
              <w:rPr>
                <w:color w:val="000000"/>
              </w:rPr>
              <w:t xml:space="preserve">Longline survey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190B392E" w14:textId="77777777" w:rsidR="0088536F" w:rsidRPr="005362B1" w:rsidRDefault="0088536F" w:rsidP="00D9550E">
            <w:pPr>
              <w:spacing w:after="0"/>
              <w:jc w:val="center"/>
              <w:rPr>
                <w:color w:val="000000"/>
              </w:rPr>
            </w:pPr>
            <w:r w:rsidRPr="005362B1">
              <w:rPr>
                <w:color w:val="000000"/>
              </w:rPr>
              <w:t>5</w:t>
            </w:r>
          </w:p>
        </w:tc>
      </w:tr>
      <w:tr w:rsidR="0088536F" w:rsidRPr="005362B1" w14:paraId="0103ED6A" w14:textId="77777777" w:rsidTr="00D9550E">
        <w:trPr>
          <w:trHeight w:val="287"/>
        </w:trPr>
        <w:tc>
          <w:tcPr>
            <w:tcW w:w="4356" w:type="dxa"/>
            <w:tcBorders>
              <w:top w:val="nil"/>
              <w:left w:val="nil"/>
              <w:bottom w:val="nil"/>
              <w:right w:val="nil"/>
            </w:tcBorders>
            <w:shd w:val="clear" w:color="auto" w:fill="auto"/>
            <w:noWrap/>
            <w:vAlign w:val="center"/>
            <w:hideMark/>
          </w:tcPr>
          <w:p w14:paraId="5730735F" w14:textId="77777777" w:rsidR="0088536F" w:rsidRPr="005362B1" w:rsidRDefault="0088536F" w:rsidP="00D9550E">
            <w:pPr>
              <w:spacing w:after="0"/>
              <w:jc w:val="right"/>
              <w:rPr>
                <w:color w:val="000000"/>
              </w:rPr>
            </w:pPr>
            <w:r w:rsidRPr="005362B1">
              <w:rPr>
                <w:color w:val="000000"/>
              </w:rPr>
              <w:t xml:space="preserve">Trawl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78C6E31E" w14:textId="77777777" w:rsidR="0088536F" w:rsidRPr="005362B1" w:rsidRDefault="0088536F" w:rsidP="00D9550E">
            <w:pPr>
              <w:spacing w:after="0"/>
              <w:jc w:val="center"/>
              <w:rPr>
                <w:color w:val="000000"/>
              </w:rPr>
            </w:pPr>
            <w:r w:rsidRPr="005362B1">
              <w:rPr>
                <w:color w:val="000000"/>
              </w:rPr>
              <w:t>19</w:t>
            </w:r>
          </w:p>
        </w:tc>
      </w:tr>
      <w:tr w:rsidR="0088536F" w:rsidRPr="005362B1" w14:paraId="72A577FA" w14:textId="77777777" w:rsidTr="00D9550E">
        <w:trPr>
          <w:trHeight w:val="287"/>
        </w:trPr>
        <w:tc>
          <w:tcPr>
            <w:tcW w:w="4356" w:type="dxa"/>
            <w:tcBorders>
              <w:top w:val="nil"/>
              <w:left w:val="nil"/>
              <w:bottom w:val="nil"/>
              <w:right w:val="nil"/>
            </w:tcBorders>
            <w:shd w:val="clear" w:color="auto" w:fill="auto"/>
            <w:noWrap/>
            <w:vAlign w:val="center"/>
            <w:hideMark/>
          </w:tcPr>
          <w:p w14:paraId="0EB7A432" w14:textId="77777777" w:rsidR="0088536F" w:rsidRPr="005362B1" w:rsidRDefault="0088536F" w:rsidP="00D9550E">
            <w:pPr>
              <w:spacing w:after="0"/>
              <w:jc w:val="right"/>
              <w:rPr>
                <w:color w:val="000000"/>
              </w:rPr>
            </w:pPr>
            <w:r w:rsidRPr="005362B1">
              <w:rPr>
                <w:color w:val="000000"/>
              </w:rPr>
              <w:t xml:space="preserve">Trawl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bottom w:val="nil"/>
              <w:right w:val="nil"/>
            </w:tcBorders>
            <w:shd w:val="clear" w:color="auto" w:fill="auto"/>
            <w:noWrap/>
            <w:vAlign w:val="center"/>
            <w:hideMark/>
          </w:tcPr>
          <w:p w14:paraId="3622DDD8" w14:textId="77777777" w:rsidR="0088536F" w:rsidRPr="005362B1" w:rsidRDefault="0088536F" w:rsidP="00D9550E">
            <w:pPr>
              <w:spacing w:after="0"/>
              <w:jc w:val="center"/>
              <w:rPr>
                <w:color w:val="000000"/>
              </w:rPr>
            </w:pPr>
            <w:r w:rsidRPr="005362B1">
              <w:rPr>
                <w:color w:val="000000"/>
              </w:rPr>
              <w:t>39</w:t>
            </w:r>
          </w:p>
        </w:tc>
      </w:tr>
      <w:tr w:rsidR="0088536F" w:rsidRPr="005362B1" w14:paraId="0511ADD9" w14:textId="77777777" w:rsidTr="00D9550E">
        <w:trPr>
          <w:trHeight w:val="287"/>
        </w:trPr>
        <w:tc>
          <w:tcPr>
            <w:tcW w:w="4356" w:type="dxa"/>
            <w:tcBorders>
              <w:top w:val="nil"/>
              <w:left w:val="nil"/>
              <w:bottom w:val="nil"/>
              <w:right w:val="nil"/>
            </w:tcBorders>
            <w:shd w:val="clear" w:color="auto" w:fill="auto"/>
            <w:noWrap/>
            <w:vAlign w:val="center"/>
            <w:hideMark/>
          </w:tcPr>
          <w:p w14:paraId="50F8A582" w14:textId="77777777" w:rsidR="0088536F" w:rsidRPr="005362B1" w:rsidRDefault="0088536F" w:rsidP="00D9550E">
            <w:pPr>
              <w:spacing w:after="0"/>
              <w:jc w:val="right"/>
              <w:rPr>
                <w:color w:val="000000"/>
              </w:rPr>
            </w:pPr>
            <w:r w:rsidRPr="005362B1">
              <w:rPr>
                <w:color w:val="000000"/>
              </w:rPr>
              <w:t xml:space="preserve">Longline fishery </w:t>
            </w:r>
            <w:proofErr w:type="spellStart"/>
            <w:r w:rsidRPr="005362B1">
              <w:rPr>
                <w:color w:val="000000"/>
              </w:rPr>
              <w:t>selex</w:t>
            </w:r>
            <w:proofErr w:type="spellEnd"/>
          </w:p>
        </w:tc>
        <w:tc>
          <w:tcPr>
            <w:tcW w:w="1461" w:type="dxa"/>
            <w:tcBorders>
              <w:top w:val="nil"/>
              <w:left w:val="nil"/>
              <w:bottom w:val="nil"/>
              <w:right w:val="nil"/>
            </w:tcBorders>
            <w:shd w:val="clear" w:color="auto" w:fill="auto"/>
            <w:noWrap/>
            <w:vAlign w:val="center"/>
            <w:hideMark/>
          </w:tcPr>
          <w:p w14:paraId="6DF25772" w14:textId="77777777" w:rsidR="0088536F" w:rsidRPr="005362B1" w:rsidRDefault="0088536F" w:rsidP="00D9550E">
            <w:pPr>
              <w:spacing w:after="0"/>
              <w:jc w:val="center"/>
              <w:rPr>
                <w:color w:val="000000"/>
              </w:rPr>
            </w:pPr>
            <w:r w:rsidRPr="005362B1">
              <w:rPr>
                <w:color w:val="000000"/>
              </w:rPr>
              <w:t>15</w:t>
            </w:r>
          </w:p>
        </w:tc>
      </w:tr>
      <w:tr w:rsidR="0088536F" w:rsidRPr="005362B1" w14:paraId="1E405AF8" w14:textId="77777777" w:rsidTr="00D9550E">
        <w:trPr>
          <w:trHeight w:val="287"/>
        </w:trPr>
        <w:tc>
          <w:tcPr>
            <w:tcW w:w="4356" w:type="dxa"/>
            <w:tcBorders>
              <w:top w:val="nil"/>
              <w:left w:val="nil"/>
              <w:right w:val="nil"/>
            </w:tcBorders>
            <w:shd w:val="clear" w:color="auto" w:fill="auto"/>
            <w:noWrap/>
            <w:vAlign w:val="center"/>
            <w:hideMark/>
          </w:tcPr>
          <w:p w14:paraId="12471402" w14:textId="77777777" w:rsidR="0088536F" w:rsidRPr="005362B1" w:rsidRDefault="0088536F" w:rsidP="00D9550E">
            <w:pPr>
              <w:spacing w:after="0"/>
              <w:jc w:val="right"/>
              <w:rPr>
                <w:color w:val="000000"/>
              </w:rPr>
            </w:pPr>
            <w:r w:rsidRPr="005362B1">
              <w:rPr>
                <w:color w:val="000000"/>
              </w:rPr>
              <w:t xml:space="preserve">Longline fishery </w:t>
            </w:r>
            <w:proofErr w:type="spellStart"/>
            <w:r w:rsidRPr="005362B1">
              <w:rPr>
                <w:color w:val="000000"/>
              </w:rPr>
              <w:t>selex</w:t>
            </w:r>
            <w:proofErr w:type="spellEnd"/>
            <w:r w:rsidRPr="005362B1">
              <w:rPr>
                <w:color w:val="000000"/>
              </w:rPr>
              <w:t xml:space="preserve"> </w:t>
            </w:r>
            <w:proofErr w:type="spellStart"/>
            <w:r w:rsidRPr="005362B1">
              <w:rPr>
                <w:color w:val="000000"/>
              </w:rPr>
              <w:t>devs</w:t>
            </w:r>
            <w:proofErr w:type="spellEnd"/>
          </w:p>
        </w:tc>
        <w:tc>
          <w:tcPr>
            <w:tcW w:w="1461" w:type="dxa"/>
            <w:tcBorders>
              <w:top w:val="nil"/>
              <w:left w:val="nil"/>
              <w:right w:val="nil"/>
            </w:tcBorders>
            <w:shd w:val="clear" w:color="auto" w:fill="auto"/>
            <w:noWrap/>
            <w:vAlign w:val="center"/>
            <w:hideMark/>
          </w:tcPr>
          <w:p w14:paraId="4BD750B7" w14:textId="77777777" w:rsidR="0088536F" w:rsidRPr="005362B1" w:rsidRDefault="0088536F" w:rsidP="00D9550E">
            <w:pPr>
              <w:spacing w:after="0"/>
              <w:jc w:val="center"/>
              <w:rPr>
                <w:color w:val="000000"/>
              </w:rPr>
            </w:pPr>
            <w:r w:rsidRPr="005362B1">
              <w:rPr>
                <w:color w:val="000000"/>
              </w:rPr>
              <w:t>24</w:t>
            </w:r>
          </w:p>
        </w:tc>
      </w:tr>
      <w:tr w:rsidR="0088536F" w:rsidRPr="005362B1" w14:paraId="7AF067C5" w14:textId="77777777" w:rsidTr="00D9550E">
        <w:trPr>
          <w:trHeight w:val="287"/>
        </w:trPr>
        <w:tc>
          <w:tcPr>
            <w:tcW w:w="4356" w:type="dxa"/>
            <w:tcBorders>
              <w:top w:val="nil"/>
              <w:left w:val="nil"/>
              <w:bottom w:val="single" w:sz="4" w:space="0" w:color="auto"/>
              <w:right w:val="nil"/>
            </w:tcBorders>
            <w:shd w:val="clear" w:color="auto" w:fill="auto"/>
            <w:noWrap/>
            <w:vAlign w:val="center"/>
            <w:hideMark/>
          </w:tcPr>
          <w:p w14:paraId="25EE9172" w14:textId="77777777" w:rsidR="0088536F" w:rsidRPr="005362B1" w:rsidRDefault="0088536F" w:rsidP="00D9550E">
            <w:pPr>
              <w:spacing w:after="0"/>
              <w:jc w:val="right"/>
              <w:rPr>
                <w:color w:val="000000"/>
              </w:rPr>
            </w:pPr>
            <w:r w:rsidRPr="005362B1">
              <w:rPr>
                <w:color w:val="000000"/>
              </w:rPr>
              <w:t xml:space="preserve">Pot fishery </w:t>
            </w:r>
            <w:proofErr w:type="spellStart"/>
            <w:r w:rsidRPr="005362B1">
              <w:rPr>
                <w:color w:val="000000"/>
              </w:rPr>
              <w:t>selex</w:t>
            </w:r>
            <w:proofErr w:type="spellEnd"/>
          </w:p>
        </w:tc>
        <w:tc>
          <w:tcPr>
            <w:tcW w:w="1461" w:type="dxa"/>
            <w:tcBorders>
              <w:top w:val="nil"/>
              <w:left w:val="nil"/>
              <w:bottom w:val="single" w:sz="4" w:space="0" w:color="auto"/>
              <w:right w:val="nil"/>
            </w:tcBorders>
            <w:shd w:val="clear" w:color="auto" w:fill="auto"/>
            <w:noWrap/>
            <w:vAlign w:val="center"/>
            <w:hideMark/>
          </w:tcPr>
          <w:p w14:paraId="4C4E827A" w14:textId="77777777" w:rsidR="0088536F" w:rsidRPr="005362B1" w:rsidRDefault="0088536F" w:rsidP="00D9550E">
            <w:pPr>
              <w:spacing w:after="0"/>
              <w:jc w:val="center"/>
              <w:rPr>
                <w:color w:val="000000"/>
              </w:rPr>
            </w:pPr>
            <w:r w:rsidRPr="005362B1">
              <w:rPr>
                <w:color w:val="000000"/>
              </w:rPr>
              <w:t>8</w:t>
            </w:r>
          </w:p>
        </w:tc>
      </w:tr>
      <w:tr w:rsidR="0088536F" w:rsidRPr="005362B1" w14:paraId="65E17FC6" w14:textId="77777777" w:rsidTr="00D9550E">
        <w:trPr>
          <w:trHeight w:val="287"/>
        </w:trPr>
        <w:tc>
          <w:tcPr>
            <w:tcW w:w="4356" w:type="dxa"/>
            <w:tcBorders>
              <w:top w:val="single" w:sz="4" w:space="0" w:color="auto"/>
              <w:left w:val="nil"/>
              <w:bottom w:val="nil"/>
              <w:right w:val="nil"/>
            </w:tcBorders>
            <w:shd w:val="clear" w:color="auto" w:fill="auto"/>
            <w:noWrap/>
            <w:vAlign w:val="center"/>
            <w:hideMark/>
          </w:tcPr>
          <w:p w14:paraId="73C9EE85" w14:textId="77777777" w:rsidR="0088536F" w:rsidRPr="005362B1" w:rsidRDefault="0088536F" w:rsidP="00D9550E">
            <w:pPr>
              <w:spacing w:after="0"/>
              <w:jc w:val="right"/>
              <w:rPr>
                <w:color w:val="000000"/>
              </w:rPr>
            </w:pPr>
            <w:r w:rsidRPr="005362B1">
              <w:rPr>
                <w:color w:val="000000"/>
              </w:rPr>
              <w:t>Total</w:t>
            </w:r>
          </w:p>
        </w:tc>
        <w:tc>
          <w:tcPr>
            <w:tcW w:w="1461" w:type="dxa"/>
            <w:tcBorders>
              <w:top w:val="single" w:sz="4" w:space="0" w:color="auto"/>
              <w:left w:val="nil"/>
              <w:bottom w:val="nil"/>
              <w:right w:val="nil"/>
            </w:tcBorders>
            <w:shd w:val="clear" w:color="auto" w:fill="auto"/>
            <w:noWrap/>
            <w:vAlign w:val="center"/>
            <w:hideMark/>
          </w:tcPr>
          <w:p w14:paraId="24D04B32" w14:textId="77777777" w:rsidR="0088536F" w:rsidRPr="005362B1" w:rsidRDefault="0088536F" w:rsidP="00D9550E">
            <w:pPr>
              <w:spacing w:after="0"/>
              <w:jc w:val="center"/>
              <w:rPr>
                <w:color w:val="000000"/>
              </w:rPr>
            </w:pPr>
            <w:r w:rsidRPr="005362B1">
              <w:rPr>
                <w:color w:val="000000"/>
              </w:rPr>
              <w:t>196</w:t>
            </w:r>
          </w:p>
        </w:tc>
      </w:tr>
    </w:tbl>
    <w:p w14:paraId="16EFBB21" w14:textId="77777777" w:rsidR="0088536F" w:rsidRPr="005362B1" w:rsidRDefault="0088536F" w:rsidP="0088536F">
      <w:pPr>
        <w:spacing w:line="259" w:lineRule="auto"/>
      </w:pPr>
      <w:r w:rsidRPr="005362B1">
        <w:br w:type="page"/>
      </w:r>
    </w:p>
    <w:p w14:paraId="05EA9F8F" w14:textId="77777777" w:rsidR="0088536F" w:rsidRPr="005362B1" w:rsidRDefault="0088536F" w:rsidP="0088536F">
      <w:pPr>
        <w:pStyle w:val="Heading5"/>
      </w:pPr>
      <w:r w:rsidRPr="006C3629">
        <w:lastRenderedPageBreak/>
        <w:t>Table 2.</w:t>
      </w:r>
      <w:r w:rsidRPr="006C3629">
        <w:rPr>
          <w:noProof/>
        </w:rPr>
        <w:t>13.</w:t>
      </w:r>
      <w:r w:rsidRPr="005362B1">
        <w:t xml:space="preserve"> Key parameter estimates with standard deviations (SD) estimated from the author’s recommended model. </w:t>
      </w:r>
    </w:p>
    <w:tbl>
      <w:tblPr>
        <w:tblW w:w="7934" w:type="dxa"/>
        <w:tblLook w:val="04A0" w:firstRow="1" w:lastRow="0" w:firstColumn="1" w:lastColumn="0" w:noHBand="0" w:noVBand="1"/>
      </w:tblPr>
      <w:tblGrid>
        <w:gridCol w:w="5422"/>
        <w:gridCol w:w="1256"/>
        <w:gridCol w:w="1256"/>
      </w:tblGrid>
      <w:tr w:rsidR="0088536F" w:rsidRPr="005362B1" w14:paraId="1DEFE777" w14:textId="77777777" w:rsidTr="006C3629">
        <w:trPr>
          <w:trHeight w:val="364"/>
        </w:trPr>
        <w:tc>
          <w:tcPr>
            <w:tcW w:w="5422" w:type="dxa"/>
            <w:tcBorders>
              <w:top w:val="nil"/>
              <w:left w:val="nil"/>
              <w:bottom w:val="single" w:sz="4" w:space="0" w:color="auto"/>
              <w:right w:val="nil"/>
            </w:tcBorders>
            <w:shd w:val="clear" w:color="auto" w:fill="auto"/>
            <w:noWrap/>
            <w:vAlign w:val="center"/>
            <w:hideMark/>
          </w:tcPr>
          <w:p w14:paraId="14F7D7C4" w14:textId="77777777" w:rsidR="0088536F" w:rsidRPr="005362B1" w:rsidRDefault="0088536F" w:rsidP="00D9550E">
            <w:pPr>
              <w:spacing w:after="0"/>
              <w:rPr>
                <w:color w:val="000000"/>
              </w:rPr>
            </w:pPr>
            <w:r w:rsidRPr="005362B1">
              <w:rPr>
                <w:color w:val="000000"/>
              </w:rPr>
              <w:t>Name</w:t>
            </w:r>
          </w:p>
        </w:tc>
        <w:tc>
          <w:tcPr>
            <w:tcW w:w="1256" w:type="dxa"/>
            <w:tcBorders>
              <w:top w:val="nil"/>
              <w:left w:val="nil"/>
              <w:bottom w:val="single" w:sz="4" w:space="0" w:color="auto"/>
              <w:right w:val="nil"/>
            </w:tcBorders>
            <w:shd w:val="clear" w:color="auto" w:fill="auto"/>
            <w:noWrap/>
            <w:vAlign w:val="center"/>
            <w:hideMark/>
          </w:tcPr>
          <w:p w14:paraId="031D3121" w14:textId="77777777" w:rsidR="0088536F" w:rsidRPr="005362B1" w:rsidRDefault="0088536F" w:rsidP="00D9550E">
            <w:pPr>
              <w:spacing w:after="0"/>
              <w:jc w:val="center"/>
              <w:rPr>
                <w:color w:val="000000"/>
              </w:rPr>
            </w:pPr>
            <w:r w:rsidRPr="005362B1">
              <w:rPr>
                <w:color w:val="000000"/>
              </w:rPr>
              <w:t>Value</w:t>
            </w:r>
          </w:p>
        </w:tc>
        <w:tc>
          <w:tcPr>
            <w:tcW w:w="1256" w:type="dxa"/>
            <w:tcBorders>
              <w:top w:val="nil"/>
              <w:left w:val="nil"/>
              <w:bottom w:val="single" w:sz="4" w:space="0" w:color="auto"/>
              <w:right w:val="nil"/>
            </w:tcBorders>
            <w:shd w:val="clear" w:color="auto" w:fill="auto"/>
            <w:noWrap/>
            <w:vAlign w:val="center"/>
            <w:hideMark/>
          </w:tcPr>
          <w:p w14:paraId="11F277F0" w14:textId="77777777" w:rsidR="0088536F" w:rsidRPr="005362B1" w:rsidRDefault="0088536F" w:rsidP="00D9550E">
            <w:pPr>
              <w:spacing w:after="0"/>
              <w:jc w:val="center"/>
              <w:rPr>
                <w:color w:val="000000"/>
              </w:rPr>
            </w:pPr>
            <w:r w:rsidRPr="005362B1">
              <w:rPr>
                <w:color w:val="000000"/>
              </w:rPr>
              <w:t>SD</w:t>
            </w:r>
          </w:p>
        </w:tc>
      </w:tr>
      <w:tr w:rsidR="006C3629" w:rsidRPr="005362B1" w14:paraId="246E93AB" w14:textId="77777777" w:rsidTr="006C3629">
        <w:trPr>
          <w:trHeight w:val="346"/>
        </w:trPr>
        <w:tc>
          <w:tcPr>
            <w:tcW w:w="5422" w:type="dxa"/>
            <w:tcBorders>
              <w:top w:val="nil"/>
              <w:left w:val="nil"/>
              <w:bottom w:val="nil"/>
              <w:right w:val="nil"/>
            </w:tcBorders>
            <w:shd w:val="clear" w:color="auto" w:fill="auto"/>
            <w:noWrap/>
            <w:vAlign w:val="bottom"/>
            <w:hideMark/>
          </w:tcPr>
          <w:p w14:paraId="178F9055" w14:textId="15D0ED25" w:rsidR="006C3629" w:rsidRPr="006C3629" w:rsidRDefault="006C3629" w:rsidP="006C3629">
            <w:pPr>
              <w:spacing w:after="0"/>
              <w:rPr>
                <w:color w:val="000000"/>
              </w:rPr>
            </w:pPr>
            <w:r w:rsidRPr="006C3629">
              <w:rPr>
                <w:color w:val="000000"/>
              </w:rPr>
              <w:t>Biology</w:t>
            </w:r>
          </w:p>
        </w:tc>
        <w:tc>
          <w:tcPr>
            <w:tcW w:w="1256" w:type="dxa"/>
            <w:tcBorders>
              <w:top w:val="nil"/>
              <w:left w:val="nil"/>
              <w:bottom w:val="nil"/>
              <w:right w:val="nil"/>
            </w:tcBorders>
            <w:shd w:val="clear" w:color="auto" w:fill="auto"/>
            <w:noWrap/>
            <w:vAlign w:val="bottom"/>
            <w:hideMark/>
          </w:tcPr>
          <w:p w14:paraId="79A0C705" w14:textId="5D20D4D6" w:rsidR="006C3629" w:rsidRPr="006C3629" w:rsidRDefault="006C3629" w:rsidP="006C3629">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28000939" w14:textId="311BE533" w:rsidR="006C3629" w:rsidRPr="006C3629" w:rsidRDefault="006C3629" w:rsidP="006C3629">
            <w:pPr>
              <w:spacing w:after="0"/>
              <w:jc w:val="center"/>
              <w:rPr>
                <w:color w:val="000000"/>
              </w:rPr>
            </w:pPr>
            <w:r w:rsidRPr="006C3629">
              <w:rPr>
                <w:color w:val="000000"/>
              </w:rPr>
              <w:t>--</w:t>
            </w:r>
          </w:p>
        </w:tc>
      </w:tr>
      <w:tr w:rsidR="006C3629" w:rsidRPr="005362B1" w14:paraId="6CEE663F" w14:textId="77777777" w:rsidTr="006C3629">
        <w:trPr>
          <w:trHeight w:val="346"/>
        </w:trPr>
        <w:tc>
          <w:tcPr>
            <w:tcW w:w="5422" w:type="dxa"/>
            <w:tcBorders>
              <w:top w:val="nil"/>
              <w:left w:val="nil"/>
              <w:bottom w:val="nil"/>
              <w:right w:val="nil"/>
            </w:tcBorders>
            <w:shd w:val="clear" w:color="auto" w:fill="auto"/>
            <w:noWrap/>
            <w:vAlign w:val="bottom"/>
            <w:hideMark/>
          </w:tcPr>
          <w:p w14:paraId="4123D74B" w14:textId="7EF35269" w:rsidR="006C3629" w:rsidRPr="006C3629" w:rsidRDefault="006C3629" w:rsidP="006C3629">
            <w:pPr>
              <w:spacing w:after="0"/>
              <w:jc w:val="right"/>
              <w:rPr>
                <w:color w:val="000000"/>
              </w:rPr>
            </w:pPr>
            <w:r w:rsidRPr="006C3629">
              <w:rPr>
                <w:color w:val="000000"/>
              </w:rPr>
              <w:t>Beginning of year length at age-1 (cm)</w:t>
            </w:r>
          </w:p>
        </w:tc>
        <w:tc>
          <w:tcPr>
            <w:tcW w:w="1256" w:type="dxa"/>
            <w:tcBorders>
              <w:top w:val="nil"/>
              <w:left w:val="nil"/>
              <w:bottom w:val="nil"/>
              <w:right w:val="nil"/>
            </w:tcBorders>
            <w:shd w:val="clear" w:color="auto" w:fill="auto"/>
            <w:noWrap/>
            <w:vAlign w:val="bottom"/>
            <w:hideMark/>
          </w:tcPr>
          <w:p w14:paraId="17073FBA" w14:textId="371075C4" w:rsidR="006C3629" w:rsidRPr="006C3629" w:rsidRDefault="006C3629" w:rsidP="006C3629">
            <w:pPr>
              <w:spacing w:after="0"/>
              <w:jc w:val="center"/>
              <w:rPr>
                <w:color w:val="000000"/>
              </w:rPr>
            </w:pPr>
            <w:r w:rsidRPr="006C3629">
              <w:rPr>
                <w:color w:val="000000"/>
              </w:rPr>
              <w:t>17.43</w:t>
            </w:r>
          </w:p>
        </w:tc>
        <w:tc>
          <w:tcPr>
            <w:tcW w:w="1256" w:type="dxa"/>
            <w:tcBorders>
              <w:top w:val="nil"/>
              <w:left w:val="nil"/>
              <w:bottom w:val="nil"/>
              <w:right w:val="nil"/>
            </w:tcBorders>
            <w:shd w:val="clear" w:color="auto" w:fill="auto"/>
            <w:noWrap/>
            <w:vAlign w:val="bottom"/>
            <w:hideMark/>
          </w:tcPr>
          <w:p w14:paraId="0C247021" w14:textId="6B5327BA" w:rsidR="006C3629" w:rsidRPr="006C3629" w:rsidRDefault="006C3629" w:rsidP="006C3629">
            <w:pPr>
              <w:spacing w:after="0"/>
              <w:jc w:val="center"/>
              <w:rPr>
                <w:color w:val="000000"/>
              </w:rPr>
            </w:pPr>
            <w:r w:rsidRPr="006C3629">
              <w:rPr>
                <w:color w:val="000000"/>
              </w:rPr>
              <w:t>0.314</w:t>
            </w:r>
          </w:p>
        </w:tc>
      </w:tr>
      <w:tr w:rsidR="006C3629" w:rsidRPr="005362B1" w14:paraId="2EF43C4A" w14:textId="77777777" w:rsidTr="006C3629">
        <w:trPr>
          <w:trHeight w:val="346"/>
        </w:trPr>
        <w:tc>
          <w:tcPr>
            <w:tcW w:w="5422" w:type="dxa"/>
            <w:tcBorders>
              <w:top w:val="nil"/>
              <w:left w:val="nil"/>
              <w:bottom w:val="nil"/>
              <w:right w:val="nil"/>
            </w:tcBorders>
            <w:shd w:val="clear" w:color="auto" w:fill="auto"/>
            <w:noWrap/>
            <w:vAlign w:val="bottom"/>
            <w:hideMark/>
          </w:tcPr>
          <w:p w14:paraId="10D56AF0" w14:textId="479D28DB" w:rsidR="006C3629" w:rsidRPr="006C3629" w:rsidRDefault="006C3629" w:rsidP="006C3629">
            <w:pPr>
              <w:spacing w:after="0"/>
              <w:jc w:val="right"/>
              <w:rPr>
                <w:color w:val="000000"/>
              </w:rPr>
            </w:pPr>
            <w:r w:rsidRPr="006C3629">
              <w:rPr>
                <w:color w:val="000000"/>
              </w:rPr>
              <w:t>Beginning of year length at age-10 (cm)</w:t>
            </w:r>
          </w:p>
        </w:tc>
        <w:tc>
          <w:tcPr>
            <w:tcW w:w="1256" w:type="dxa"/>
            <w:tcBorders>
              <w:top w:val="nil"/>
              <w:left w:val="nil"/>
              <w:bottom w:val="nil"/>
              <w:right w:val="nil"/>
            </w:tcBorders>
            <w:shd w:val="clear" w:color="auto" w:fill="auto"/>
            <w:noWrap/>
            <w:vAlign w:val="bottom"/>
            <w:hideMark/>
          </w:tcPr>
          <w:p w14:paraId="667429F7" w14:textId="5C7D10A7" w:rsidR="006C3629" w:rsidRPr="006C3629" w:rsidRDefault="006C3629" w:rsidP="006C3629">
            <w:pPr>
              <w:spacing w:after="0"/>
              <w:jc w:val="center"/>
              <w:rPr>
                <w:color w:val="000000"/>
              </w:rPr>
            </w:pPr>
            <w:r w:rsidRPr="006C3629">
              <w:rPr>
                <w:color w:val="000000"/>
              </w:rPr>
              <w:t>99.46</w:t>
            </w:r>
          </w:p>
        </w:tc>
        <w:tc>
          <w:tcPr>
            <w:tcW w:w="1256" w:type="dxa"/>
            <w:tcBorders>
              <w:top w:val="nil"/>
              <w:left w:val="nil"/>
              <w:bottom w:val="nil"/>
              <w:right w:val="nil"/>
            </w:tcBorders>
            <w:shd w:val="clear" w:color="auto" w:fill="auto"/>
            <w:noWrap/>
            <w:vAlign w:val="bottom"/>
            <w:hideMark/>
          </w:tcPr>
          <w:p w14:paraId="117ACC17" w14:textId="7ED00718" w:rsidR="006C3629" w:rsidRPr="006C3629" w:rsidRDefault="006C3629" w:rsidP="006C3629">
            <w:pPr>
              <w:spacing w:after="0"/>
              <w:jc w:val="center"/>
              <w:rPr>
                <w:color w:val="000000"/>
              </w:rPr>
            </w:pPr>
            <w:r w:rsidRPr="006C3629">
              <w:rPr>
                <w:color w:val="000000"/>
              </w:rPr>
              <w:t>0.015</w:t>
            </w:r>
          </w:p>
        </w:tc>
      </w:tr>
      <w:tr w:rsidR="006C3629" w:rsidRPr="005362B1" w14:paraId="6EDC7F6F" w14:textId="77777777" w:rsidTr="006C3629">
        <w:trPr>
          <w:trHeight w:val="346"/>
        </w:trPr>
        <w:tc>
          <w:tcPr>
            <w:tcW w:w="5422" w:type="dxa"/>
            <w:tcBorders>
              <w:top w:val="nil"/>
              <w:left w:val="nil"/>
              <w:bottom w:val="nil"/>
              <w:right w:val="nil"/>
            </w:tcBorders>
            <w:shd w:val="clear" w:color="auto" w:fill="auto"/>
            <w:noWrap/>
            <w:vAlign w:val="bottom"/>
            <w:hideMark/>
          </w:tcPr>
          <w:p w14:paraId="6AB9A39E" w14:textId="48029291" w:rsidR="006C3629" w:rsidRPr="006C3629" w:rsidRDefault="006C3629" w:rsidP="006C3629">
            <w:pPr>
              <w:spacing w:after="0"/>
              <w:jc w:val="right"/>
              <w:rPr>
                <w:color w:val="000000"/>
              </w:rPr>
            </w:pPr>
            <w:r w:rsidRPr="006C3629">
              <w:rPr>
                <w:color w:val="000000"/>
              </w:rPr>
              <w:t>Growth rate</w:t>
            </w:r>
          </w:p>
        </w:tc>
        <w:tc>
          <w:tcPr>
            <w:tcW w:w="1256" w:type="dxa"/>
            <w:tcBorders>
              <w:top w:val="nil"/>
              <w:left w:val="nil"/>
              <w:bottom w:val="nil"/>
              <w:right w:val="nil"/>
            </w:tcBorders>
            <w:shd w:val="clear" w:color="auto" w:fill="auto"/>
            <w:noWrap/>
            <w:vAlign w:val="bottom"/>
            <w:hideMark/>
          </w:tcPr>
          <w:p w14:paraId="6EC6E233" w14:textId="7451F853" w:rsidR="006C3629" w:rsidRPr="006C3629" w:rsidRDefault="006C3629" w:rsidP="006C3629">
            <w:pPr>
              <w:spacing w:after="0"/>
              <w:jc w:val="center"/>
              <w:rPr>
                <w:color w:val="000000"/>
              </w:rPr>
            </w:pPr>
            <w:r w:rsidRPr="006C3629">
              <w:rPr>
                <w:color w:val="000000"/>
              </w:rPr>
              <w:t>0.19</w:t>
            </w:r>
          </w:p>
        </w:tc>
        <w:tc>
          <w:tcPr>
            <w:tcW w:w="1256" w:type="dxa"/>
            <w:tcBorders>
              <w:top w:val="nil"/>
              <w:left w:val="nil"/>
              <w:bottom w:val="nil"/>
              <w:right w:val="nil"/>
            </w:tcBorders>
            <w:shd w:val="clear" w:color="auto" w:fill="auto"/>
            <w:noWrap/>
            <w:vAlign w:val="bottom"/>
            <w:hideMark/>
          </w:tcPr>
          <w:p w14:paraId="5EE0BDC1" w14:textId="17949D9A" w:rsidR="006C3629" w:rsidRPr="006C3629" w:rsidRDefault="006C3629" w:rsidP="006C3629">
            <w:pPr>
              <w:spacing w:after="0"/>
              <w:jc w:val="center"/>
              <w:rPr>
                <w:color w:val="000000"/>
              </w:rPr>
            </w:pPr>
            <w:r w:rsidRPr="006C3629">
              <w:rPr>
                <w:color w:val="000000"/>
              </w:rPr>
              <w:t>0.002</w:t>
            </w:r>
          </w:p>
        </w:tc>
      </w:tr>
      <w:tr w:rsidR="006C3629" w:rsidRPr="005362B1" w14:paraId="1A34F904" w14:textId="77777777" w:rsidTr="006C3629">
        <w:trPr>
          <w:trHeight w:val="346"/>
        </w:trPr>
        <w:tc>
          <w:tcPr>
            <w:tcW w:w="5422" w:type="dxa"/>
            <w:tcBorders>
              <w:top w:val="nil"/>
              <w:left w:val="nil"/>
              <w:bottom w:val="nil"/>
              <w:right w:val="nil"/>
            </w:tcBorders>
            <w:shd w:val="clear" w:color="auto" w:fill="auto"/>
            <w:noWrap/>
            <w:vAlign w:val="bottom"/>
            <w:hideMark/>
          </w:tcPr>
          <w:p w14:paraId="1C11BBDD" w14:textId="28498DDC" w:rsidR="006C3629" w:rsidRPr="006C3629" w:rsidRDefault="006C3629" w:rsidP="006C3629">
            <w:pPr>
              <w:spacing w:after="0"/>
              <w:jc w:val="right"/>
              <w:rPr>
                <w:color w:val="000000"/>
              </w:rPr>
            </w:pPr>
            <w:r w:rsidRPr="006C3629">
              <w:rPr>
                <w:color w:val="000000"/>
              </w:rPr>
              <w:t>SD in length-at-age for age-1</w:t>
            </w:r>
          </w:p>
        </w:tc>
        <w:tc>
          <w:tcPr>
            <w:tcW w:w="1256" w:type="dxa"/>
            <w:tcBorders>
              <w:top w:val="nil"/>
              <w:left w:val="nil"/>
              <w:bottom w:val="nil"/>
              <w:right w:val="nil"/>
            </w:tcBorders>
            <w:shd w:val="clear" w:color="auto" w:fill="auto"/>
            <w:noWrap/>
            <w:vAlign w:val="bottom"/>
            <w:hideMark/>
          </w:tcPr>
          <w:p w14:paraId="6F60CE8C" w14:textId="68F894A8" w:rsidR="006C3629" w:rsidRPr="006C3629" w:rsidRDefault="006C3629" w:rsidP="006C3629">
            <w:pPr>
              <w:spacing w:after="0"/>
              <w:jc w:val="center"/>
              <w:rPr>
                <w:color w:val="000000"/>
              </w:rPr>
            </w:pPr>
            <w:r w:rsidRPr="006C3629">
              <w:rPr>
                <w:color w:val="000000"/>
              </w:rPr>
              <w:t>4.01</w:t>
            </w:r>
          </w:p>
        </w:tc>
        <w:tc>
          <w:tcPr>
            <w:tcW w:w="1256" w:type="dxa"/>
            <w:tcBorders>
              <w:top w:val="nil"/>
              <w:left w:val="nil"/>
              <w:bottom w:val="nil"/>
              <w:right w:val="nil"/>
            </w:tcBorders>
            <w:shd w:val="clear" w:color="auto" w:fill="auto"/>
            <w:noWrap/>
            <w:vAlign w:val="bottom"/>
            <w:hideMark/>
          </w:tcPr>
          <w:p w14:paraId="6FE0B2B7" w14:textId="7DAB0CA2" w:rsidR="006C3629" w:rsidRPr="006C3629" w:rsidRDefault="006C3629" w:rsidP="006C3629">
            <w:pPr>
              <w:spacing w:after="0"/>
              <w:jc w:val="center"/>
              <w:rPr>
                <w:color w:val="000000"/>
              </w:rPr>
            </w:pPr>
            <w:r w:rsidRPr="006C3629">
              <w:rPr>
                <w:color w:val="000000"/>
              </w:rPr>
              <w:t>0.187</w:t>
            </w:r>
          </w:p>
        </w:tc>
      </w:tr>
      <w:tr w:rsidR="006C3629" w:rsidRPr="005362B1" w14:paraId="39B12664" w14:textId="77777777" w:rsidTr="006C3629">
        <w:trPr>
          <w:trHeight w:val="346"/>
        </w:trPr>
        <w:tc>
          <w:tcPr>
            <w:tcW w:w="5422" w:type="dxa"/>
            <w:tcBorders>
              <w:top w:val="nil"/>
              <w:left w:val="nil"/>
              <w:bottom w:val="nil"/>
              <w:right w:val="nil"/>
            </w:tcBorders>
            <w:shd w:val="clear" w:color="auto" w:fill="auto"/>
            <w:noWrap/>
            <w:vAlign w:val="bottom"/>
            <w:hideMark/>
          </w:tcPr>
          <w:p w14:paraId="7D41BC88" w14:textId="63F0A86D" w:rsidR="006C3629" w:rsidRPr="006C3629" w:rsidRDefault="006C3629" w:rsidP="006C3629">
            <w:pPr>
              <w:spacing w:after="0"/>
              <w:jc w:val="right"/>
              <w:rPr>
                <w:color w:val="000000"/>
              </w:rPr>
            </w:pPr>
            <w:r w:rsidRPr="006C3629">
              <w:rPr>
                <w:color w:val="000000"/>
              </w:rPr>
              <w:t>SD in length-at-age for age-10</w:t>
            </w:r>
          </w:p>
        </w:tc>
        <w:tc>
          <w:tcPr>
            <w:tcW w:w="1256" w:type="dxa"/>
            <w:tcBorders>
              <w:top w:val="nil"/>
              <w:left w:val="nil"/>
              <w:bottom w:val="nil"/>
              <w:right w:val="nil"/>
            </w:tcBorders>
            <w:shd w:val="clear" w:color="auto" w:fill="auto"/>
            <w:noWrap/>
            <w:vAlign w:val="bottom"/>
            <w:hideMark/>
          </w:tcPr>
          <w:p w14:paraId="5DEAA271" w14:textId="464BAE3F" w:rsidR="006C3629" w:rsidRPr="006C3629" w:rsidRDefault="006C3629" w:rsidP="006C3629">
            <w:pPr>
              <w:spacing w:after="0"/>
              <w:jc w:val="center"/>
              <w:rPr>
                <w:color w:val="000000"/>
              </w:rPr>
            </w:pPr>
            <w:r w:rsidRPr="006C3629">
              <w:rPr>
                <w:color w:val="000000"/>
              </w:rPr>
              <w:t>8.99</w:t>
            </w:r>
          </w:p>
        </w:tc>
        <w:tc>
          <w:tcPr>
            <w:tcW w:w="1256" w:type="dxa"/>
            <w:tcBorders>
              <w:top w:val="nil"/>
              <w:left w:val="nil"/>
              <w:bottom w:val="nil"/>
              <w:right w:val="nil"/>
            </w:tcBorders>
            <w:shd w:val="clear" w:color="auto" w:fill="auto"/>
            <w:noWrap/>
            <w:vAlign w:val="bottom"/>
            <w:hideMark/>
          </w:tcPr>
          <w:p w14:paraId="0D66BEC4" w14:textId="24950BF1" w:rsidR="006C3629" w:rsidRPr="006C3629" w:rsidRDefault="006C3629" w:rsidP="006C3629">
            <w:pPr>
              <w:spacing w:after="0"/>
              <w:jc w:val="center"/>
              <w:rPr>
                <w:color w:val="000000"/>
              </w:rPr>
            </w:pPr>
            <w:r w:rsidRPr="006C3629">
              <w:rPr>
                <w:color w:val="000000"/>
              </w:rPr>
              <w:t>0.345</w:t>
            </w:r>
          </w:p>
        </w:tc>
      </w:tr>
      <w:tr w:rsidR="006C3629" w:rsidRPr="005362B1" w14:paraId="74916B47" w14:textId="77777777" w:rsidTr="006C3629">
        <w:trPr>
          <w:trHeight w:val="346"/>
        </w:trPr>
        <w:tc>
          <w:tcPr>
            <w:tcW w:w="5422" w:type="dxa"/>
            <w:tcBorders>
              <w:top w:val="nil"/>
              <w:left w:val="nil"/>
              <w:bottom w:val="nil"/>
              <w:right w:val="nil"/>
            </w:tcBorders>
            <w:shd w:val="clear" w:color="auto" w:fill="auto"/>
            <w:noWrap/>
            <w:vAlign w:val="bottom"/>
            <w:hideMark/>
          </w:tcPr>
          <w:p w14:paraId="5C1AA537" w14:textId="354FE78C" w:rsidR="006C3629" w:rsidRPr="006C3629" w:rsidRDefault="006C3629" w:rsidP="006C3629">
            <w:pPr>
              <w:spacing w:after="0"/>
              <w:jc w:val="right"/>
              <w:rPr>
                <w:color w:val="000000"/>
              </w:rPr>
            </w:pPr>
            <w:r w:rsidRPr="006C3629">
              <w:rPr>
                <w:color w:val="000000"/>
              </w:rPr>
              <w:t>Natural mortality (2014-2016)</w:t>
            </w:r>
          </w:p>
        </w:tc>
        <w:tc>
          <w:tcPr>
            <w:tcW w:w="1256" w:type="dxa"/>
            <w:tcBorders>
              <w:top w:val="nil"/>
              <w:left w:val="nil"/>
              <w:bottom w:val="nil"/>
              <w:right w:val="nil"/>
            </w:tcBorders>
            <w:shd w:val="clear" w:color="auto" w:fill="auto"/>
            <w:noWrap/>
            <w:vAlign w:val="bottom"/>
            <w:hideMark/>
          </w:tcPr>
          <w:p w14:paraId="0541157C" w14:textId="2D70705E" w:rsidR="006C3629" w:rsidRPr="006C3629" w:rsidRDefault="006C3629" w:rsidP="006C3629">
            <w:pPr>
              <w:spacing w:after="0"/>
              <w:jc w:val="center"/>
              <w:rPr>
                <w:color w:val="000000"/>
              </w:rPr>
            </w:pPr>
            <w:r w:rsidRPr="006C3629">
              <w:rPr>
                <w:color w:val="000000"/>
              </w:rPr>
              <w:t>0.82</w:t>
            </w:r>
          </w:p>
        </w:tc>
        <w:tc>
          <w:tcPr>
            <w:tcW w:w="1256" w:type="dxa"/>
            <w:tcBorders>
              <w:top w:val="nil"/>
              <w:left w:val="nil"/>
              <w:bottom w:val="nil"/>
              <w:right w:val="nil"/>
            </w:tcBorders>
            <w:shd w:val="clear" w:color="auto" w:fill="auto"/>
            <w:noWrap/>
            <w:vAlign w:val="bottom"/>
            <w:hideMark/>
          </w:tcPr>
          <w:p w14:paraId="2CE1FC1B" w14:textId="2EBED483" w:rsidR="006C3629" w:rsidRPr="006C3629" w:rsidRDefault="006C3629" w:rsidP="006C3629">
            <w:pPr>
              <w:spacing w:after="0"/>
              <w:jc w:val="center"/>
              <w:rPr>
                <w:color w:val="000000"/>
              </w:rPr>
            </w:pPr>
            <w:r w:rsidRPr="006C3629">
              <w:rPr>
                <w:color w:val="000000"/>
              </w:rPr>
              <w:t>0.053</w:t>
            </w:r>
          </w:p>
        </w:tc>
      </w:tr>
      <w:tr w:rsidR="006C3629" w:rsidRPr="005362B1" w14:paraId="226AC8C0" w14:textId="77777777" w:rsidTr="006C3629">
        <w:trPr>
          <w:trHeight w:val="346"/>
        </w:trPr>
        <w:tc>
          <w:tcPr>
            <w:tcW w:w="5422" w:type="dxa"/>
            <w:tcBorders>
              <w:top w:val="nil"/>
              <w:left w:val="nil"/>
              <w:bottom w:val="nil"/>
              <w:right w:val="nil"/>
            </w:tcBorders>
            <w:shd w:val="clear" w:color="auto" w:fill="auto"/>
            <w:noWrap/>
            <w:vAlign w:val="bottom"/>
            <w:hideMark/>
          </w:tcPr>
          <w:p w14:paraId="09CD69F9" w14:textId="09455EFE" w:rsidR="006C3629" w:rsidRPr="006C3629" w:rsidRDefault="006C3629" w:rsidP="006C3629">
            <w:pPr>
              <w:spacing w:after="0"/>
              <w:jc w:val="right"/>
              <w:rPr>
                <w:color w:val="000000"/>
              </w:rPr>
            </w:pPr>
            <w:r w:rsidRPr="006C3629">
              <w:rPr>
                <w:color w:val="000000"/>
              </w:rPr>
              <w:t>Natural mortality (all years)</w:t>
            </w:r>
          </w:p>
        </w:tc>
        <w:tc>
          <w:tcPr>
            <w:tcW w:w="1256" w:type="dxa"/>
            <w:tcBorders>
              <w:top w:val="nil"/>
              <w:left w:val="nil"/>
              <w:bottom w:val="nil"/>
              <w:right w:val="nil"/>
            </w:tcBorders>
            <w:shd w:val="clear" w:color="auto" w:fill="auto"/>
            <w:noWrap/>
            <w:vAlign w:val="bottom"/>
            <w:hideMark/>
          </w:tcPr>
          <w:p w14:paraId="28672D95" w14:textId="24E7E23E" w:rsidR="006C3629" w:rsidRPr="006C3629" w:rsidRDefault="006C3629" w:rsidP="006C3629">
            <w:pPr>
              <w:spacing w:after="0"/>
              <w:jc w:val="center"/>
              <w:rPr>
                <w:color w:val="000000"/>
              </w:rPr>
            </w:pPr>
            <w:r w:rsidRPr="006C3629">
              <w:rPr>
                <w:color w:val="000000"/>
              </w:rPr>
              <w:t>0.49</w:t>
            </w:r>
          </w:p>
        </w:tc>
        <w:tc>
          <w:tcPr>
            <w:tcW w:w="1256" w:type="dxa"/>
            <w:tcBorders>
              <w:top w:val="nil"/>
              <w:left w:val="nil"/>
              <w:bottom w:val="nil"/>
              <w:right w:val="nil"/>
            </w:tcBorders>
            <w:shd w:val="clear" w:color="auto" w:fill="auto"/>
            <w:noWrap/>
            <w:vAlign w:val="bottom"/>
            <w:hideMark/>
          </w:tcPr>
          <w:p w14:paraId="194C627B" w14:textId="0462B33B" w:rsidR="006C3629" w:rsidRPr="006C3629" w:rsidRDefault="006C3629" w:rsidP="006C3629">
            <w:pPr>
              <w:spacing w:after="0"/>
              <w:jc w:val="center"/>
              <w:rPr>
                <w:color w:val="000000"/>
              </w:rPr>
            </w:pPr>
            <w:r w:rsidRPr="006C3629">
              <w:rPr>
                <w:color w:val="000000"/>
              </w:rPr>
              <w:t>0.023</w:t>
            </w:r>
          </w:p>
        </w:tc>
      </w:tr>
      <w:tr w:rsidR="006C3629" w:rsidRPr="005362B1" w14:paraId="765CA108" w14:textId="77777777" w:rsidTr="006C3629">
        <w:trPr>
          <w:trHeight w:val="346"/>
        </w:trPr>
        <w:tc>
          <w:tcPr>
            <w:tcW w:w="5422" w:type="dxa"/>
            <w:tcBorders>
              <w:top w:val="nil"/>
              <w:left w:val="nil"/>
              <w:bottom w:val="nil"/>
              <w:right w:val="nil"/>
            </w:tcBorders>
            <w:shd w:val="clear" w:color="auto" w:fill="auto"/>
            <w:noWrap/>
            <w:vAlign w:val="bottom"/>
            <w:hideMark/>
          </w:tcPr>
          <w:p w14:paraId="75A42CD6" w14:textId="7FCB78D5" w:rsidR="006C3629" w:rsidRPr="006C3629" w:rsidRDefault="006C3629" w:rsidP="006C3629">
            <w:pPr>
              <w:spacing w:after="0"/>
              <w:rPr>
                <w:color w:val="000000"/>
              </w:rPr>
            </w:pPr>
            <w:r w:rsidRPr="006C3629">
              <w:rPr>
                <w:color w:val="000000"/>
              </w:rPr>
              <w:t>Recruitment/Abundance</w:t>
            </w:r>
          </w:p>
        </w:tc>
        <w:tc>
          <w:tcPr>
            <w:tcW w:w="1256" w:type="dxa"/>
            <w:tcBorders>
              <w:top w:val="nil"/>
              <w:left w:val="nil"/>
              <w:bottom w:val="nil"/>
              <w:right w:val="nil"/>
            </w:tcBorders>
            <w:shd w:val="clear" w:color="auto" w:fill="auto"/>
            <w:noWrap/>
            <w:vAlign w:val="bottom"/>
            <w:hideMark/>
          </w:tcPr>
          <w:p w14:paraId="36590BB3" w14:textId="3AFD84E5" w:rsidR="006C3629" w:rsidRPr="006C3629" w:rsidRDefault="006C3629" w:rsidP="006C3629">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1122928B" w14:textId="721932D4" w:rsidR="006C3629" w:rsidRPr="006C3629" w:rsidRDefault="006C3629" w:rsidP="006C3629">
            <w:pPr>
              <w:spacing w:after="0"/>
              <w:jc w:val="center"/>
              <w:rPr>
                <w:color w:val="000000"/>
              </w:rPr>
            </w:pPr>
            <w:r w:rsidRPr="006C3629">
              <w:rPr>
                <w:color w:val="000000"/>
              </w:rPr>
              <w:t>--</w:t>
            </w:r>
          </w:p>
        </w:tc>
      </w:tr>
      <w:tr w:rsidR="006C3629" w:rsidRPr="005362B1" w14:paraId="36D22D31" w14:textId="77777777" w:rsidTr="006C3629">
        <w:trPr>
          <w:trHeight w:val="346"/>
        </w:trPr>
        <w:tc>
          <w:tcPr>
            <w:tcW w:w="5422" w:type="dxa"/>
            <w:tcBorders>
              <w:top w:val="nil"/>
              <w:left w:val="nil"/>
              <w:bottom w:val="nil"/>
              <w:right w:val="nil"/>
            </w:tcBorders>
            <w:shd w:val="clear" w:color="auto" w:fill="auto"/>
            <w:noWrap/>
            <w:vAlign w:val="bottom"/>
            <w:hideMark/>
          </w:tcPr>
          <w:p w14:paraId="5A9A9522" w14:textId="1974D545" w:rsidR="006C3629" w:rsidRPr="006C3629" w:rsidRDefault="006C3629" w:rsidP="006C3629">
            <w:pPr>
              <w:spacing w:after="0"/>
              <w:jc w:val="right"/>
              <w:rPr>
                <w:color w:val="000000"/>
              </w:rPr>
            </w:pPr>
            <w:r w:rsidRPr="006C3629">
              <w:rPr>
                <w:color w:val="000000"/>
              </w:rPr>
              <w:t>log(mean recruitment)</w:t>
            </w:r>
          </w:p>
        </w:tc>
        <w:tc>
          <w:tcPr>
            <w:tcW w:w="1256" w:type="dxa"/>
            <w:tcBorders>
              <w:top w:val="nil"/>
              <w:left w:val="nil"/>
              <w:bottom w:val="nil"/>
              <w:right w:val="nil"/>
            </w:tcBorders>
            <w:shd w:val="clear" w:color="auto" w:fill="auto"/>
            <w:noWrap/>
            <w:vAlign w:val="bottom"/>
            <w:hideMark/>
          </w:tcPr>
          <w:p w14:paraId="77582279" w14:textId="06DEA656" w:rsidR="006C3629" w:rsidRPr="006C3629" w:rsidRDefault="006C3629" w:rsidP="006C3629">
            <w:pPr>
              <w:spacing w:after="0"/>
              <w:jc w:val="center"/>
              <w:rPr>
                <w:color w:val="000000"/>
              </w:rPr>
            </w:pPr>
            <w:r w:rsidRPr="006C3629">
              <w:rPr>
                <w:color w:val="000000"/>
              </w:rPr>
              <w:t>13.09</w:t>
            </w:r>
          </w:p>
        </w:tc>
        <w:tc>
          <w:tcPr>
            <w:tcW w:w="1256" w:type="dxa"/>
            <w:tcBorders>
              <w:top w:val="nil"/>
              <w:left w:val="nil"/>
              <w:bottom w:val="nil"/>
              <w:right w:val="nil"/>
            </w:tcBorders>
            <w:shd w:val="clear" w:color="auto" w:fill="auto"/>
            <w:noWrap/>
            <w:vAlign w:val="bottom"/>
            <w:hideMark/>
          </w:tcPr>
          <w:p w14:paraId="0B2F7618" w14:textId="5ED41B7D" w:rsidR="006C3629" w:rsidRPr="006C3629" w:rsidRDefault="006C3629" w:rsidP="006C3629">
            <w:pPr>
              <w:spacing w:after="0"/>
              <w:jc w:val="center"/>
              <w:rPr>
                <w:color w:val="000000"/>
              </w:rPr>
            </w:pPr>
            <w:r w:rsidRPr="006C3629">
              <w:rPr>
                <w:color w:val="000000"/>
              </w:rPr>
              <w:t>0.213</w:t>
            </w:r>
          </w:p>
        </w:tc>
      </w:tr>
      <w:tr w:rsidR="006C3629" w:rsidRPr="005362B1" w14:paraId="09448648" w14:textId="77777777" w:rsidTr="006C3629">
        <w:trPr>
          <w:trHeight w:val="346"/>
        </w:trPr>
        <w:tc>
          <w:tcPr>
            <w:tcW w:w="5422" w:type="dxa"/>
            <w:tcBorders>
              <w:top w:val="nil"/>
              <w:left w:val="nil"/>
              <w:bottom w:val="nil"/>
              <w:right w:val="nil"/>
            </w:tcBorders>
            <w:shd w:val="clear" w:color="auto" w:fill="auto"/>
            <w:noWrap/>
            <w:vAlign w:val="bottom"/>
            <w:hideMark/>
          </w:tcPr>
          <w:p w14:paraId="381C8CAA" w14:textId="59C93E87" w:rsidR="006C3629" w:rsidRPr="006C3629" w:rsidRDefault="006C3629" w:rsidP="006C3629">
            <w:pPr>
              <w:spacing w:after="0"/>
              <w:jc w:val="right"/>
              <w:rPr>
                <w:color w:val="000000"/>
              </w:rPr>
            </w:pPr>
            <w:r w:rsidRPr="006C3629">
              <w:rPr>
                <w:color w:val="000000"/>
              </w:rPr>
              <w:t>1976 Regime adjustment</w:t>
            </w:r>
          </w:p>
        </w:tc>
        <w:tc>
          <w:tcPr>
            <w:tcW w:w="1256" w:type="dxa"/>
            <w:tcBorders>
              <w:top w:val="nil"/>
              <w:left w:val="nil"/>
              <w:bottom w:val="nil"/>
              <w:right w:val="nil"/>
            </w:tcBorders>
            <w:shd w:val="clear" w:color="auto" w:fill="auto"/>
            <w:noWrap/>
            <w:vAlign w:val="bottom"/>
            <w:hideMark/>
          </w:tcPr>
          <w:p w14:paraId="3A4D23C2" w14:textId="3739D080" w:rsidR="006C3629" w:rsidRPr="006C3629" w:rsidRDefault="006C3629" w:rsidP="006C3629">
            <w:pPr>
              <w:spacing w:after="0"/>
              <w:jc w:val="center"/>
              <w:rPr>
                <w:color w:val="000000"/>
              </w:rPr>
            </w:pPr>
            <w:r w:rsidRPr="006C3629">
              <w:rPr>
                <w:color w:val="000000"/>
              </w:rPr>
              <w:t>-0.68</w:t>
            </w:r>
          </w:p>
        </w:tc>
        <w:tc>
          <w:tcPr>
            <w:tcW w:w="1256" w:type="dxa"/>
            <w:tcBorders>
              <w:top w:val="nil"/>
              <w:left w:val="nil"/>
              <w:bottom w:val="nil"/>
              <w:right w:val="nil"/>
            </w:tcBorders>
            <w:shd w:val="clear" w:color="auto" w:fill="auto"/>
            <w:noWrap/>
            <w:vAlign w:val="bottom"/>
            <w:hideMark/>
          </w:tcPr>
          <w:p w14:paraId="3C61A6B0" w14:textId="723A2F44" w:rsidR="006C3629" w:rsidRPr="006C3629" w:rsidRDefault="006C3629" w:rsidP="006C3629">
            <w:pPr>
              <w:spacing w:after="0"/>
              <w:jc w:val="center"/>
              <w:rPr>
                <w:color w:val="000000"/>
              </w:rPr>
            </w:pPr>
            <w:r w:rsidRPr="006C3629">
              <w:rPr>
                <w:color w:val="000000"/>
              </w:rPr>
              <w:t>0.19</w:t>
            </w:r>
          </w:p>
        </w:tc>
      </w:tr>
      <w:tr w:rsidR="006C3629" w:rsidRPr="005362B1" w14:paraId="43B765C8" w14:textId="77777777" w:rsidTr="006C3629">
        <w:trPr>
          <w:trHeight w:val="346"/>
        </w:trPr>
        <w:tc>
          <w:tcPr>
            <w:tcW w:w="5422" w:type="dxa"/>
            <w:tcBorders>
              <w:top w:val="nil"/>
              <w:left w:val="nil"/>
              <w:bottom w:val="nil"/>
              <w:right w:val="nil"/>
            </w:tcBorders>
            <w:shd w:val="clear" w:color="auto" w:fill="auto"/>
            <w:noWrap/>
            <w:vAlign w:val="bottom"/>
            <w:hideMark/>
          </w:tcPr>
          <w:p w14:paraId="24E0318E" w14:textId="1726E397" w:rsidR="006C3629" w:rsidRPr="006C3629" w:rsidRDefault="006C3629" w:rsidP="006C3629">
            <w:pPr>
              <w:spacing w:after="0"/>
              <w:rPr>
                <w:color w:val="000000"/>
              </w:rPr>
            </w:pPr>
            <w:r w:rsidRPr="006C3629">
              <w:rPr>
                <w:color w:val="000000"/>
              </w:rPr>
              <w:t>Survey catchability</w:t>
            </w:r>
          </w:p>
        </w:tc>
        <w:tc>
          <w:tcPr>
            <w:tcW w:w="1256" w:type="dxa"/>
            <w:tcBorders>
              <w:top w:val="nil"/>
              <w:left w:val="nil"/>
              <w:bottom w:val="nil"/>
              <w:right w:val="nil"/>
            </w:tcBorders>
            <w:shd w:val="clear" w:color="auto" w:fill="auto"/>
            <w:noWrap/>
            <w:vAlign w:val="bottom"/>
            <w:hideMark/>
          </w:tcPr>
          <w:p w14:paraId="47D9CD4E" w14:textId="744CFBA5" w:rsidR="006C3629" w:rsidRPr="006C3629" w:rsidRDefault="006C3629" w:rsidP="006C3629">
            <w:pPr>
              <w:spacing w:after="0"/>
              <w:jc w:val="center"/>
              <w:rPr>
                <w:color w:val="000000"/>
              </w:rPr>
            </w:pPr>
            <w:r w:rsidRPr="006C3629">
              <w:rPr>
                <w:color w:val="000000"/>
              </w:rPr>
              <w:t>--</w:t>
            </w:r>
          </w:p>
        </w:tc>
        <w:tc>
          <w:tcPr>
            <w:tcW w:w="1256" w:type="dxa"/>
            <w:tcBorders>
              <w:top w:val="nil"/>
              <w:left w:val="nil"/>
              <w:bottom w:val="nil"/>
              <w:right w:val="nil"/>
            </w:tcBorders>
            <w:shd w:val="clear" w:color="auto" w:fill="auto"/>
            <w:noWrap/>
            <w:vAlign w:val="bottom"/>
            <w:hideMark/>
          </w:tcPr>
          <w:p w14:paraId="09A6166F" w14:textId="7A657628" w:rsidR="006C3629" w:rsidRPr="006C3629" w:rsidRDefault="006C3629" w:rsidP="006C3629">
            <w:pPr>
              <w:spacing w:after="0"/>
              <w:jc w:val="center"/>
              <w:rPr>
                <w:color w:val="000000"/>
              </w:rPr>
            </w:pPr>
            <w:r w:rsidRPr="006C3629">
              <w:rPr>
                <w:color w:val="000000"/>
              </w:rPr>
              <w:t>--</w:t>
            </w:r>
          </w:p>
        </w:tc>
      </w:tr>
      <w:tr w:rsidR="006C3629" w:rsidRPr="005362B1" w14:paraId="7AA3FC7D" w14:textId="77777777" w:rsidTr="006C3629">
        <w:trPr>
          <w:trHeight w:val="364"/>
        </w:trPr>
        <w:tc>
          <w:tcPr>
            <w:tcW w:w="5422" w:type="dxa"/>
            <w:tcBorders>
              <w:top w:val="nil"/>
              <w:left w:val="nil"/>
              <w:bottom w:val="nil"/>
              <w:right w:val="nil"/>
            </w:tcBorders>
            <w:shd w:val="clear" w:color="auto" w:fill="auto"/>
            <w:noWrap/>
            <w:vAlign w:val="bottom"/>
            <w:hideMark/>
          </w:tcPr>
          <w:p w14:paraId="6DC8921B" w14:textId="4C77220B" w:rsidR="006C3629" w:rsidRPr="006C3629" w:rsidRDefault="006C3629" w:rsidP="006C3629">
            <w:pPr>
              <w:spacing w:after="0"/>
              <w:jc w:val="right"/>
              <w:rPr>
                <w:color w:val="000000"/>
              </w:rPr>
            </w:pPr>
            <w:r w:rsidRPr="006C3629">
              <w:rPr>
                <w:color w:val="000000"/>
              </w:rPr>
              <w:t>Bottom trawl survey</w:t>
            </w:r>
          </w:p>
        </w:tc>
        <w:tc>
          <w:tcPr>
            <w:tcW w:w="1256" w:type="dxa"/>
            <w:tcBorders>
              <w:top w:val="nil"/>
              <w:left w:val="nil"/>
              <w:bottom w:val="nil"/>
              <w:right w:val="nil"/>
            </w:tcBorders>
            <w:shd w:val="clear" w:color="auto" w:fill="auto"/>
            <w:noWrap/>
            <w:vAlign w:val="bottom"/>
            <w:hideMark/>
          </w:tcPr>
          <w:p w14:paraId="4299F797" w14:textId="7339498A" w:rsidR="006C3629" w:rsidRPr="006C3629" w:rsidRDefault="006C3629" w:rsidP="006C3629">
            <w:pPr>
              <w:spacing w:after="0"/>
              <w:jc w:val="center"/>
              <w:rPr>
                <w:color w:val="000000"/>
              </w:rPr>
            </w:pPr>
            <w:r w:rsidRPr="006C3629">
              <w:rPr>
                <w:color w:val="000000"/>
              </w:rPr>
              <w:t>1.28</w:t>
            </w:r>
          </w:p>
        </w:tc>
        <w:tc>
          <w:tcPr>
            <w:tcW w:w="1256" w:type="dxa"/>
            <w:tcBorders>
              <w:top w:val="nil"/>
              <w:left w:val="nil"/>
              <w:bottom w:val="nil"/>
              <w:right w:val="nil"/>
            </w:tcBorders>
            <w:shd w:val="clear" w:color="auto" w:fill="auto"/>
            <w:noWrap/>
            <w:vAlign w:val="bottom"/>
            <w:hideMark/>
          </w:tcPr>
          <w:p w14:paraId="27BC3758" w14:textId="2DEFB419" w:rsidR="006C3629" w:rsidRPr="006C3629" w:rsidRDefault="006C3629" w:rsidP="006C3629">
            <w:pPr>
              <w:spacing w:after="0"/>
              <w:jc w:val="center"/>
              <w:rPr>
                <w:color w:val="000000"/>
              </w:rPr>
            </w:pPr>
            <w:r w:rsidRPr="006C3629">
              <w:rPr>
                <w:color w:val="000000"/>
              </w:rPr>
              <w:t>0.125</w:t>
            </w:r>
          </w:p>
        </w:tc>
      </w:tr>
      <w:tr w:rsidR="006C3629" w:rsidRPr="005362B1" w14:paraId="36149B01" w14:textId="77777777" w:rsidTr="006C3629">
        <w:trPr>
          <w:trHeight w:val="346"/>
        </w:trPr>
        <w:tc>
          <w:tcPr>
            <w:tcW w:w="5422" w:type="dxa"/>
            <w:tcBorders>
              <w:top w:val="nil"/>
              <w:left w:val="nil"/>
              <w:right w:val="nil"/>
            </w:tcBorders>
            <w:shd w:val="clear" w:color="auto" w:fill="auto"/>
            <w:noWrap/>
            <w:vAlign w:val="bottom"/>
            <w:hideMark/>
          </w:tcPr>
          <w:p w14:paraId="001A393B" w14:textId="3C52B63C" w:rsidR="006C3629" w:rsidRPr="006C3629" w:rsidRDefault="006C3629" w:rsidP="006C3629">
            <w:pPr>
              <w:spacing w:after="0"/>
              <w:jc w:val="right"/>
              <w:rPr>
                <w:color w:val="000000"/>
              </w:rPr>
            </w:pPr>
            <w:r w:rsidRPr="006C3629">
              <w:rPr>
                <w:color w:val="000000"/>
              </w:rPr>
              <w:t>Longline survey</w:t>
            </w:r>
          </w:p>
        </w:tc>
        <w:tc>
          <w:tcPr>
            <w:tcW w:w="1256" w:type="dxa"/>
            <w:tcBorders>
              <w:top w:val="nil"/>
              <w:left w:val="nil"/>
              <w:right w:val="nil"/>
            </w:tcBorders>
            <w:shd w:val="clear" w:color="auto" w:fill="auto"/>
            <w:noWrap/>
            <w:vAlign w:val="bottom"/>
            <w:hideMark/>
          </w:tcPr>
          <w:p w14:paraId="09123C9E" w14:textId="65871451" w:rsidR="006C3629" w:rsidRPr="006C3629" w:rsidRDefault="006C3629" w:rsidP="006C3629">
            <w:pPr>
              <w:spacing w:after="0"/>
              <w:jc w:val="center"/>
              <w:rPr>
                <w:color w:val="000000"/>
              </w:rPr>
            </w:pPr>
            <w:r w:rsidRPr="006C3629">
              <w:rPr>
                <w:color w:val="000000"/>
              </w:rPr>
              <w:t>1.16</w:t>
            </w:r>
          </w:p>
        </w:tc>
        <w:tc>
          <w:tcPr>
            <w:tcW w:w="1256" w:type="dxa"/>
            <w:tcBorders>
              <w:top w:val="nil"/>
              <w:left w:val="nil"/>
              <w:right w:val="nil"/>
            </w:tcBorders>
            <w:shd w:val="clear" w:color="auto" w:fill="auto"/>
            <w:noWrap/>
            <w:vAlign w:val="bottom"/>
            <w:hideMark/>
          </w:tcPr>
          <w:p w14:paraId="1BAC2503" w14:textId="0B11DFC0" w:rsidR="006C3629" w:rsidRPr="006C3629" w:rsidRDefault="006C3629" w:rsidP="006C3629">
            <w:pPr>
              <w:spacing w:after="0"/>
              <w:jc w:val="center"/>
              <w:rPr>
                <w:color w:val="000000"/>
              </w:rPr>
            </w:pPr>
            <w:r w:rsidRPr="006C3629">
              <w:rPr>
                <w:color w:val="000000"/>
              </w:rPr>
              <w:t>0.108</w:t>
            </w:r>
          </w:p>
        </w:tc>
      </w:tr>
      <w:tr w:rsidR="006C3629" w:rsidRPr="005362B1" w14:paraId="3A5EBA1A" w14:textId="77777777" w:rsidTr="006C3629">
        <w:trPr>
          <w:trHeight w:val="346"/>
        </w:trPr>
        <w:tc>
          <w:tcPr>
            <w:tcW w:w="5422" w:type="dxa"/>
            <w:tcBorders>
              <w:top w:val="nil"/>
              <w:left w:val="nil"/>
              <w:bottom w:val="single" w:sz="4" w:space="0" w:color="auto"/>
              <w:right w:val="nil"/>
            </w:tcBorders>
            <w:shd w:val="clear" w:color="auto" w:fill="auto"/>
            <w:noWrap/>
            <w:vAlign w:val="bottom"/>
            <w:hideMark/>
          </w:tcPr>
          <w:p w14:paraId="4F8B456C" w14:textId="6590C5B0" w:rsidR="006C3629" w:rsidRPr="006C3629" w:rsidRDefault="006C3629" w:rsidP="006C3629">
            <w:pPr>
              <w:spacing w:after="0"/>
              <w:jc w:val="right"/>
              <w:rPr>
                <w:color w:val="000000"/>
              </w:rPr>
            </w:pPr>
            <w:r w:rsidRPr="006C3629">
              <w:rPr>
                <w:color w:val="000000"/>
              </w:rPr>
              <w:t>Longline survey environmental coefficient</w:t>
            </w:r>
          </w:p>
        </w:tc>
        <w:tc>
          <w:tcPr>
            <w:tcW w:w="1256" w:type="dxa"/>
            <w:tcBorders>
              <w:top w:val="nil"/>
              <w:left w:val="nil"/>
              <w:bottom w:val="single" w:sz="4" w:space="0" w:color="auto"/>
              <w:right w:val="nil"/>
            </w:tcBorders>
            <w:shd w:val="clear" w:color="auto" w:fill="auto"/>
            <w:noWrap/>
            <w:vAlign w:val="bottom"/>
            <w:hideMark/>
          </w:tcPr>
          <w:p w14:paraId="2CF3307A" w14:textId="68ADE6ED" w:rsidR="006C3629" w:rsidRPr="006C3629" w:rsidRDefault="006C3629" w:rsidP="006C3629">
            <w:pPr>
              <w:spacing w:after="0"/>
              <w:jc w:val="center"/>
              <w:rPr>
                <w:color w:val="000000"/>
              </w:rPr>
            </w:pPr>
            <w:r w:rsidRPr="006C3629">
              <w:rPr>
                <w:color w:val="000000"/>
              </w:rPr>
              <w:t>0.94</w:t>
            </w:r>
          </w:p>
        </w:tc>
        <w:tc>
          <w:tcPr>
            <w:tcW w:w="1256" w:type="dxa"/>
            <w:tcBorders>
              <w:top w:val="nil"/>
              <w:left w:val="nil"/>
              <w:bottom w:val="single" w:sz="4" w:space="0" w:color="auto"/>
              <w:right w:val="nil"/>
            </w:tcBorders>
            <w:shd w:val="clear" w:color="auto" w:fill="auto"/>
            <w:noWrap/>
            <w:vAlign w:val="bottom"/>
            <w:hideMark/>
          </w:tcPr>
          <w:p w14:paraId="089795E9" w14:textId="581E99E4" w:rsidR="006C3629" w:rsidRPr="006C3629" w:rsidRDefault="006C3629" w:rsidP="006C3629">
            <w:pPr>
              <w:spacing w:after="0"/>
              <w:jc w:val="center"/>
              <w:rPr>
                <w:color w:val="000000"/>
              </w:rPr>
            </w:pPr>
            <w:r w:rsidRPr="006C3629">
              <w:rPr>
                <w:color w:val="000000"/>
              </w:rPr>
              <w:t>0.411</w:t>
            </w:r>
          </w:p>
        </w:tc>
      </w:tr>
    </w:tbl>
    <w:p w14:paraId="5F164299" w14:textId="77777777" w:rsidR="0088536F" w:rsidRPr="005362B1" w:rsidRDefault="0088536F" w:rsidP="0088536F">
      <w:pPr>
        <w:spacing w:line="259" w:lineRule="auto"/>
      </w:pPr>
      <w:r w:rsidRPr="005362B1">
        <w:br w:type="page"/>
      </w:r>
    </w:p>
    <w:p w14:paraId="7405C889" w14:textId="77777777" w:rsidR="0088536F" w:rsidRPr="005362B1" w:rsidRDefault="0088536F" w:rsidP="0088536F">
      <w:pPr>
        <w:pStyle w:val="Heading5"/>
      </w:pPr>
      <w:r w:rsidRPr="006C3629">
        <w:lastRenderedPageBreak/>
        <w:t>Table 2.</w:t>
      </w:r>
      <w:r w:rsidRPr="006C3629">
        <w:rPr>
          <w:noProof/>
        </w:rPr>
        <w:t>14.</w:t>
      </w:r>
      <w:r w:rsidRPr="006C3629">
        <w:t xml:space="preserve"> Estimated</w:t>
      </w:r>
      <w:r w:rsidRPr="005362B1">
        <w:t xml:space="preserve"> female spawning biomass (t), standard deviation in spawning biomass (SD), and total biomass (t, age 0+) from the 2023 accepted assessment (denoted as ‘Previous’) and the author’s recommended model (denoted as ‘Current’).</w:t>
      </w:r>
    </w:p>
    <w:tbl>
      <w:tblPr>
        <w:tblW w:w="6010" w:type="dxa"/>
        <w:jc w:val="center"/>
        <w:tblLook w:val="04A0" w:firstRow="1" w:lastRow="0" w:firstColumn="1" w:lastColumn="0" w:noHBand="0" w:noVBand="1"/>
      </w:tblPr>
      <w:tblGrid>
        <w:gridCol w:w="576"/>
        <w:gridCol w:w="846"/>
        <w:gridCol w:w="1062"/>
        <w:gridCol w:w="846"/>
        <w:gridCol w:w="801"/>
        <w:gridCol w:w="1062"/>
        <w:gridCol w:w="817"/>
      </w:tblGrid>
      <w:tr w:rsidR="0088536F" w:rsidRPr="005362B1" w14:paraId="18F6904C" w14:textId="77777777" w:rsidTr="00D9550E">
        <w:trPr>
          <w:trHeight w:val="116"/>
          <w:jc w:val="center"/>
        </w:trPr>
        <w:tc>
          <w:tcPr>
            <w:tcW w:w="0" w:type="auto"/>
            <w:tcBorders>
              <w:bottom w:val="single" w:sz="4" w:space="0" w:color="auto"/>
            </w:tcBorders>
            <w:shd w:val="clear" w:color="auto" w:fill="auto"/>
            <w:noWrap/>
            <w:vAlign w:val="center"/>
            <w:hideMark/>
          </w:tcPr>
          <w:p w14:paraId="1CEB319F" w14:textId="77777777" w:rsidR="0088536F" w:rsidRPr="005362B1" w:rsidRDefault="0088536F" w:rsidP="00D9550E">
            <w:pPr>
              <w:spacing w:after="0"/>
              <w:jc w:val="center"/>
              <w:rPr>
                <w:sz w:val="18"/>
                <w:szCs w:val="18"/>
              </w:rPr>
            </w:pPr>
            <w:r w:rsidRPr="005362B1">
              <w:rPr>
                <w:color w:val="000000"/>
                <w:sz w:val="18"/>
                <w:szCs w:val="18"/>
              </w:rPr>
              <w:t>Year</w:t>
            </w:r>
          </w:p>
        </w:tc>
        <w:tc>
          <w:tcPr>
            <w:tcW w:w="846" w:type="dxa"/>
            <w:tcBorders>
              <w:bottom w:val="single" w:sz="4" w:space="0" w:color="auto"/>
            </w:tcBorders>
            <w:shd w:val="clear" w:color="auto" w:fill="auto"/>
            <w:noWrap/>
            <w:vAlign w:val="center"/>
            <w:hideMark/>
          </w:tcPr>
          <w:p w14:paraId="05DB725D"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 xml:space="preserve">Previous </w:t>
            </w:r>
            <w:proofErr w:type="spellStart"/>
            <w:r w:rsidRPr="005362B1">
              <w:rPr>
                <w:color w:val="A6A6A6" w:themeColor="background1" w:themeShade="A6"/>
                <w:sz w:val="18"/>
                <w:szCs w:val="18"/>
              </w:rPr>
              <w:t>Sp.Bio</w:t>
            </w:r>
            <w:proofErr w:type="spellEnd"/>
          </w:p>
        </w:tc>
        <w:tc>
          <w:tcPr>
            <w:tcW w:w="1062" w:type="dxa"/>
            <w:tcBorders>
              <w:bottom w:val="single" w:sz="4" w:space="0" w:color="auto"/>
            </w:tcBorders>
            <w:shd w:val="clear" w:color="auto" w:fill="auto"/>
            <w:noWrap/>
            <w:vAlign w:val="center"/>
            <w:hideMark/>
          </w:tcPr>
          <w:p w14:paraId="4EBF05D8" w14:textId="77777777" w:rsidR="0088536F" w:rsidRPr="005362B1" w:rsidRDefault="0088536F" w:rsidP="00D9550E">
            <w:pPr>
              <w:spacing w:after="0"/>
              <w:jc w:val="center"/>
              <w:rPr>
                <w:b/>
                <w:color w:val="A6A6A6" w:themeColor="background1" w:themeShade="A6"/>
                <w:sz w:val="18"/>
                <w:szCs w:val="18"/>
              </w:rPr>
            </w:pPr>
            <w:r w:rsidRPr="005362B1">
              <w:rPr>
                <w:color w:val="A6A6A6" w:themeColor="background1" w:themeShade="A6"/>
                <w:sz w:val="18"/>
                <w:szCs w:val="18"/>
              </w:rPr>
              <w:t>Previous SD[</w:t>
            </w:r>
            <w:proofErr w:type="spellStart"/>
            <w:r w:rsidRPr="005362B1">
              <w:rPr>
                <w:color w:val="A6A6A6" w:themeColor="background1" w:themeShade="A6"/>
                <w:sz w:val="18"/>
                <w:szCs w:val="18"/>
              </w:rPr>
              <w:t>Sp.Bio</w:t>
            </w:r>
            <w:proofErr w:type="spellEnd"/>
            <w:r w:rsidRPr="005362B1">
              <w:rPr>
                <w:color w:val="A6A6A6" w:themeColor="background1" w:themeShade="A6"/>
                <w:sz w:val="18"/>
                <w:szCs w:val="18"/>
              </w:rPr>
              <w:t>]</w:t>
            </w:r>
          </w:p>
        </w:tc>
        <w:tc>
          <w:tcPr>
            <w:tcW w:w="846" w:type="dxa"/>
            <w:tcBorders>
              <w:bottom w:val="single" w:sz="4" w:space="0" w:color="auto"/>
            </w:tcBorders>
            <w:shd w:val="clear" w:color="auto" w:fill="auto"/>
            <w:vAlign w:val="center"/>
          </w:tcPr>
          <w:p w14:paraId="115001D1" w14:textId="77777777" w:rsidR="0088536F" w:rsidRPr="005362B1" w:rsidRDefault="0088536F" w:rsidP="00D9550E">
            <w:pPr>
              <w:spacing w:after="0"/>
              <w:jc w:val="center"/>
              <w:rPr>
                <w:b/>
                <w:color w:val="A6A6A6" w:themeColor="background1" w:themeShade="A6"/>
                <w:sz w:val="18"/>
                <w:szCs w:val="18"/>
              </w:rPr>
            </w:pPr>
            <w:r w:rsidRPr="005362B1">
              <w:rPr>
                <w:color w:val="A6A6A6" w:themeColor="background1" w:themeShade="A6"/>
                <w:sz w:val="18"/>
                <w:szCs w:val="18"/>
              </w:rPr>
              <w:t xml:space="preserve">Previous </w:t>
            </w:r>
            <w:proofErr w:type="spellStart"/>
            <w:r w:rsidRPr="005362B1">
              <w:rPr>
                <w:color w:val="A6A6A6" w:themeColor="background1" w:themeShade="A6"/>
                <w:sz w:val="18"/>
                <w:szCs w:val="18"/>
              </w:rPr>
              <w:t>Tot.Bio</w:t>
            </w:r>
            <w:proofErr w:type="spellEnd"/>
            <w:r w:rsidRPr="005362B1">
              <w:rPr>
                <w:color w:val="A6A6A6" w:themeColor="background1" w:themeShade="A6"/>
                <w:sz w:val="18"/>
                <w:szCs w:val="18"/>
              </w:rPr>
              <w:t>.</w:t>
            </w:r>
          </w:p>
        </w:tc>
        <w:tc>
          <w:tcPr>
            <w:tcW w:w="801" w:type="dxa"/>
            <w:tcBorders>
              <w:bottom w:val="single" w:sz="4" w:space="0" w:color="auto"/>
            </w:tcBorders>
            <w:shd w:val="clear" w:color="auto" w:fill="auto"/>
            <w:vAlign w:val="center"/>
          </w:tcPr>
          <w:p w14:paraId="45627A4E" w14:textId="77777777" w:rsidR="0088536F" w:rsidRPr="005362B1" w:rsidRDefault="0088536F" w:rsidP="00D9550E">
            <w:pPr>
              <w:spacing w:after="0"/>
              <w:jc w:val="center"/>
              <w:rPr>
                <w:b/>
                <w:sz w:val="18"/>
                <w:szCs w:val="18"/>
              </w:rPr>
            </w:pPr>
            <w:r w:rsidRPr="005362B1">
              <w:rPr>
                <w:color w:val="000000"/>
                <w:sz w:val="18"/>
                <w:szCs w:val="18"/>
              </w:rPr>
              <w:t xml:space="preserve">Current </w:t>
            </w:r>
            <w:proofErr w:type="spellStart"/>
            <w:r w:rsidRPr="005362B1">
              <w:rPr>
                <w:color w:val="000000"/>
                <w:sz w:val="18"/>
                <w:szCs w:val="18"/>
              </w:rPr>
              <w:t>Sp.Bio</w:t>
            </w:r>
            <w:proofErr w:type="spellEnd"/>
          </w:p>
        </w:tc>
        <w:tc>
          <w:tcPr>
            <w:tcW w:w="1062" w:type="dxa"/>
            <w:tcBorders>
              <w:bottom w:val="single" w:sz="4" w:space="0" w:color="auto"/>
            </w:tcBorders>
            <w:shd w:val="clear" w:color="auto" w:fill="auto"/>
            <w:vAlign w:val="center"/>
          </w:tcPr>
          <w:p w14:paraId="6DFAD1D5" w14:textId="77777777" w:rsidR="0088536F" w:rsidRPr="005362B1" w:rsidRDefault="0088536F" w:rsidP="00D9550E">
            <w:pPr>
              <w:spacing w:after="0"/>
              <w:jc w:val="center"/>
              <w:rPr>
                <w:b/>
                <w:sz w:val="18"/>
                <w:szCs w:val="18"/>
              </w:rPr>
            </w:pPr>
            <w:r w:rsidRPr="005362B1">
              <w:rPr>
                <w:color w:val="000000"/>
                <w:sz w:val="18"/>
                <w:szCs w:val="18"/>
              </w:rPr>
              <w:t>Current SD[</w:t>
            </w:r>
            <w:proofErr w:type="spellStart"/>
            <w:r w:rsidRPr="005362B1">
              <w:rPr>
                <w:color w:val="000000"/>
                <w:sz w:val="18"/>
                <w:szCs w:val="18"/>
              </w:rPr>
              <w:t>Sp.Bio</w:t>
            </w:r>
            <w:proofErr w:type="spellEnd"/>
            <w:r w:rsidRPr="005362B1">
              <w:rPr>
                <w:color w:val="000000"/>
                <w:sz w:val="18"/>
                <w:szCs w:val="18"/>
              </w:rPr>
              <w:t>]</w:t>
            </w:r>
          </w:p>
        </w:tc>
        <w:tc>
          <w:tcPr>
            <w:tcW w:w="817" w:type="dxa"/>
            <w:tcBorders>
              <w:bottom w:val="single" w:sz="4" w:space="0" w:color="auto"/>
            </w:tcBorders>
            <w:shd w:val="clear" w:color="auto" w:fill="auto"/>
            <w:vAlign w:val="center"/>
          </w:tcPr>
          <w:p w14:paraId="4A50CDDE" w14:textId="77777777" w:rsidR="0088536F" w:rsidRPr="005362B1" w:rsidRDefault="0088536F" w:rsidP="00D9550E">
            <w:pPr>
              <w:spacing w:after="0"/>
              <w:jc w:val="center"/>
              <w:rPr>
                <w:b/>
                <w:sz w:val="18"/>
                <w:szCs w:val="18"/>
              </w:rPr>
            </w:pPr>
            <w:r w:rsidRPr="005362B1">
              <w:rPr>
                <w:color w:val="000000"/>
                <w:sz w:val="18"/>
                <w:szCs w:val="18"/>
              </w:rPr>
              <w:t xml:space="preserve">Current </w:t>
            </w:r>
            <w:proofErr w:type="spellStart"/>
            <w:r w:rsidRPr="005362B1">
              <w:rPr>
                <w:color w:val="000000"/>
                <w:sz w:val="18"/>
                <w:szCs w:val="18"/>
              </w:rPr>
              <w:t>Tot.Bio</w:t>
            </w:r>
            <w:proofErr w:type="spellEnd"/>
            <w:r w:rsidRPr="005362B1">
              <w:rPr>
                <w:color w:val="000000"/>
                <w:sz w:val="18"/>
                <w:szCs w:val="18"/>
              </w:rPr>
              <w:t>.</w:t>
            </w:r>
          </w:p>
        </w:tc>
      </w:tr>
      <w:tr w:rsidR="006C3629" w:rsidRPr="005362B1" w14:paraId="5EDCA5A6" w14:textId="77777777" w:rsidTr="006C3629">
        <w:trPr>
          <w:cantSplit/>
          <w:trHeight w:val="197"/>
          <w:jc w:val="center"/>
        </w:trPr>
        <w:tc>
          <w:tcPr>
            <w:tcW w:w="0" w:type="auto"/>
            <w:tcBorders>
              <w:top w:val="single" w:sz="4" w:space="0" w:color="auto"/>
            </w:tcBorders>
            <w:shd w:val="clear" w:color="auto" w:fill="auto"/>
            <w:noWrap/>
            <w:vAlign w:val="center"/>
            <w:hideMark/>
          </w:tcPr>
          <w:p w14:paraId="460A747F" w14:textId="77777777" w:rsidR="006C3629" w:rsidRPr="005362B1" w:rsidRDefault="006C3629" w:rsidP="006C3629">
            <w:pPr>
              <w:spacing w:after="0"/>
              <w:jc w:val="center"/>
              <w:rPr>
                <w:sz w:val="18"/>
                <w:szCs w:val="18"/>
              </w:rPr>
            </w:pPr>
            <w:r w:rsidRPr="005362B1">
              <w:rPr>
                <w:color w:val="000000"/>
                <w:sz w:val="18"/>
                <w:szCs w:val="18"/>
              </w:rPr>
              <w:t>1977</w:t>
            </w:r>
          </w:p>
        </w:tc>
        <w:tc>
          <w:tcPr>
            <w:tcW w:w="846" w:type="dxa"/>
            <w:tcBorders>
              <w:top w:val="single" w:sz="4" w:space="0" w:color="auto"/>
            </w:tcBorders>
            <w:shd w:val="clear" w:color="auto" w:fill="auto"/>
            <w:vAlign w:val="center"/>
            <w:hideMark/>
          </w:tcPr>
          <w:p w14:paraId="1A24118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86,688</w:t>
            </w:r>
          </w:p>
        </w:tc>
        <w:tc>
          <w:tcPr>
            <w:tcW w:w="1062" w:type="dxa"/>
            <w:tcBorders>
              <w:top w:val="single" w:sz="4" w:space="0" w:color="auto"/>
            </w:tcBorders>
            <w:shd w:val="clear" w:color="auto" w:fill="auto"/>
            <w:noWrap/>
            <w:vAlign w:val="center"/>
            <w:hideMark/>
          </w:tcPr>
          <w:p w14:paraId="74C0C59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15,935</w:t>
            </w:r>
          </w:p>
        </w:tc>
        <w:tc>
          <w:tcPr>
            <w:tcW w:w="846" w:type="dxa"/>
            <w:tcBorders>
              <w:top w:val="single" w:sz="4" w:space="0" w:color="auto"/>
            </w:tcBorders>
            <w:vAlign w:val="center"/>
          </w:tcPr>
          <w:p w14:paraId="2268835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272,441</w:t>
            </w:r>
          </w:p>
        </w:tc>
        <w:tc>
          <w:tcPr>
            <w:tcW w:w="801" w:type="dxa"/>
            <w:tcBorders>
              <w:top w:val="single" w:sz="4" w:space="0" w:color="auto"/>
            </w:tcBorders>
            <w:shd w:val="clear" w:color="auto" w:fill="auto"/>
            <w:vAlign w:val="bottom"/>
          </w:tcPr>
          <w:p w14:paraId="1E82E8C9" w14:textId="4E2FDA7D" w:rsidR="006C3629" w:rsidRPr="006C3629" w:rsidRDefault="006C3629" w:rsidP="006C3629">
            <w:pPr>
              <w:spacing w:after="0"/>
              <w:jc w:val="center"/>
              <w:rPr>
                <w:sz w:val="18"/>
                <w:szCs w:val="18"/>
              </w:rPr>
            </w:pPr>
            <w:r w:rsidRPr="006C3629">
              <w:rPr>
                <w:color w:val="000000"/>
                <w:sz w:val="18"/>
                <w:szCs w:val="18"/>
              </w:rPr>
              <w:t>82,030</w:t>
            </w:r>
          </w:p>
        </w:tc>
        <w:tc>
          <w:tcPr>
            <w:tcW w:w="1062" w:type="dxa"/>
            <w:tcBorders>
              <w:top w:val="single" w:sz="4" w:space="0" w:color="auto"/>
            </w:tcBorders>
            <w:shd w:val="clear" w:color="auto" w:fill="auto"/>
            <w:vAlign w:val="bottom"/>
          </w:tcPr>
          <w:p w14:paraId="1F29347F" w14:textId="025A1DA0" w:rsidR="006C3629" w:rsidRPr="006C3629" w:rsidRDefault="006C3629" w:rsidP="006C3629">
            <w:pPr>
              <w:spacing w:after="0"/>
              <w:jc w:val="center"/>
              <w:rPr>
                <w:sz w:val="18"/>
                <w:szCs w:val="18"/>
              </w:rPr>
            </w:pPr>
            <w:r w:rsidRPr="006C3629">
              <w:rPr>
                <w:color w:val="000000"/>
                <w:sz w:val="18"/>
                <w:szCs w:val="18"/>
              </w:rPr>
              <w:t>18,624</w:t>
            </w:r>
          </w:p>
        </w:tc>
        <w:tc>
          <w:tcPr>
            <w:tcW w:w="817" w:type="dxa"/>
            <w:tcBorders>
              <w:top w:val="single" w:sz="4" w:space="0" w:color="auto"/>
            </w:tcBorders>
            <w:vAlign w:val="bottom"/>
          </w:tcPr>
          <w:p w14:paraId="0ACFBEF0" w14:textId="6C90A0A5" w:rsidR="006C3629" w:rsidRPr="006C3629" w:rsidRDefault="006C3629" w:rsidP="006C3629">
            <w:pPr>
              <w:spacing w:after="0"/>
              <w:jc w:val="center"/>
              <w:rPr>
                <w:color w:val="000000" w:themeColor="text1"/>
                <w:sz w:val="18"/>
                <w:szCs w:val="18"/>
              </w:rPr>
            </w:pPr>
            <w:r w:rsidRPr="006C3629">
              <w:rPr>
                <w:color w:val="000000"/>
                <w:sz w:val="18"/>
                <w:szCs w:val="18"/>
              </w:rPr>
              <w:t>263,078</w:t>
            </w:r>
          </w:p>
        </w:tc>
      </w:tr>
      <w:tr w:rsidR="006C3629" w:rsidRPr="005362B1" w14:paraId="4FAD1ACC" w14:textId="77777777" w:rsidTr="006C3629">
        <w:trPr>
          <w:cantSplit/>
          <w:trHeight w:val="197"/>
          <w:jc w:val="center"/>
        </w:trPr>
        <w:tc>
          <w:tcPr>
            <w:tcW w:w="0" w:type="auto"/>
            <w:shd w:val="clear" w:color="auto" w:fill="auto"/>
            <w:noWrap/>
            <w:vAlign w:val="center"/>
          </w:tcPr>
          <w:p w14:paraId="51CBAE71" w14:textId="77777777" w:rsidR="006C3629" w:rsidRPr="005362B1" w:rsidRDefault="006C3629" w:rsidP="006C3629">
            <w:pPr>
              <w:spacing w:after="0"/>
              <w:jc w:val="center"/>
              <w:rPr>
                <w:sz w:val="18"/>
                <w:szCs w:val="18"/>
              </w:rPr>
            </w:pPr>
            <w:r w:rsidRPr="005362B1">
              <w:rPr>
                <w:color w:val="000000"/>
                <w:sz w:val="18"/>
                <w:szCs w:val="18"/>
              </w:rPr>
              <w:t>1978</w:t>
            </w:r>
          </w:p>
        </w:tc>
        <w:tc>
          <w:tcPr>
            <w:tcW w:w="846" w:type="dxa"/>
            <w:shd w:val="clear" w:color="auto" w:fill="auto"/>
            <w:vAlign w:val="center"/>
          </w:tcPr>
          <w:p w14:paraId="0DEFF66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98,380</w:t>
            </w:r>
          </w:p>
        </w:tc>
        <w:tc>
          <w:tcPr>
            <w:tcW w:w="1062" w:type="dxa"/>
            <w:shd w:val="clear" w:color="auto" w:fill="auto"/>
            <w:noWrap/>
            <w:vAlign w:val="center"/>
          </w:tcPr>
          <w:p w14:paraId="49CD711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17,214</w:t>
            </w:r>
          </w:p>
        </w:tc>
        <w:tc>
          <w:tcPr>
            <w:tcW w:w="846" w:type="dxa"/>
            <w:vAlign w:val="center"/>
          </w:tcPr>
          <w:p w14:paraId="6979443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289,235</w:t>
            </w:r>
          </w:p>
        </w:tc>
        <w:tc>
          <w:tcPr>
            <w:tcW w:w="801" w:type="dxa"/>
            <w:shd w:val="clear" w:color="auto" w:fill="auto"/>
            <w:vAlign w:val="bottom"/>
          </w:tcPr>
          <w:p w14:paraId="6C3BEF23" w14:textId="6FFD49A4" w:rsidR="006C3629" w:rsidRPr="006C3629" w:rsidRDefault="006C3629" w:rsidP="006C3629">
            <w:pPr>
              <w:spacing w:after="0"/>
              <w:jc w:val="center"/>
              <w:rPr>
                <w:sz w:val="18"/>
                <w:szCs w:val="18"/>
              </w:rPr>
            </w:pPr>
            <w:r w:rsidRPr="006C3629">
              <w:rPr>
                <w:color w:val="000000"/>
                <w:sz w:val="18"/>
                <w:szCs w:val="18"/>
              </w:rPr>
              <w:t>93,526</w:t>
            </w:r>
          </w:p>
        </w:tc>
        <w:tc>
          <w:tcPr>
            <w:tcW w:w="1062" w:type="dxa"/>
            <w:shd w:val="clear" w:color="auto" w:fill="auto"/>
            <w:vAlign w:val="bottom"/>
          </w:tcPr>
          <w:p w14:paraId="52521224" w14:textId="6DD134B6" w:rsidR="006C3629" w:rsidRPr="006C3629" w:rsidRDefault="006C3629" w:rsidP="006C3629">
            <w:pPr>
              <w:spacing w:after="0"/>
              <w:jc w:val="center"/>
              <w:rPr>
                <w:sz w:val="18"/>
                <w:szCs w:val="18"/>
              </w:rPr>
            </w:pPr>
            <w:r w:rsidRPr="006C3629">
              <w:rPr>
                <w:color w:val="000000"/>
                <w:sz w:val="18"/>
                <w:szCs w:val="18"/>
              </w:rPr>
              <w:t>20,289</w:t>
            </w:r>
          </w:p>
        </w:tc>
        <w:tc>
          <w:tcPr>
            <w:tcW w:w="817" w:type="dxa"/>
            <w:vAlign w:val="bottom"/>
          </w:tcPr>
          <w:p w14:paraId="318ED5CE" w14:textId="68E19ED8" w:rsidR="006C3629" w:rsidRPr="006C3629" w:rsidRDefault="006C3629" w:rsidP="006C3629">
            <w:pPr>
              <w:spacing w:after="0"/>
              <w:jc w:val="center"/>
              <w:rPr>
                <w:color w:val="000000" w:themeColor="text1"/>
                <w:sz w:val="18"/>
                <w:szCs w:val="18"/>
              </w:rPr>
            </w:pPr>
            <w:r w:rsidRPr="006C3629">
              <w:rPr>
                <w:color w:val="000000"/>
                <w:sz w:val="18"/>
                <w:szCs w:val="18"/>
              </w:rPr>
              <w:t>274,934</w:t>
            </w:r>
          </w:p>
        </w:tc>
      </w:tr>
      <w:tr w:rsidR="006C3629" w:rsidRPr="005362B1" w14:paraId="536EC316" w14:textId="77777777" w:rsidTr="006C3629">
        <w:trPr>
          <w:cantSplit/>
          <w:trHeight w:val="197"/>
          <w:jc w:val="center"/>
        </w:trPr>
        <w:tc>
          <w:tcPr>
            <w:tcW w:w="0" w:type="auto"/>
            <w:shd w:val="clear" w:color="auto" w:fill="auto"/>
            <w:noWrap/>
            <w:vAlign w:val="center"/>
          </w:tcPr>
          <w:p w14:paraId="3EE9F194" w14:textId="77777777" w:rsidR="006C3629" w:rsidRPr="005362B1" w:rsidRDefault="006C3629" w:rsidP="006C3629">
            <w:pPr>
              <w:spacing w:after="0"/>
              <w:jc w:val="center"/>
              <w:rPr>
                <w:sz w:val="18"/>
                <w:szCs w:val="18"/>
              </w:rPr>
            </w:pPr>
            <w:r w:rsidRPr="005362B1">
              <w:rPr>
                <w:color w:val="000000"/>
                <w:sz w:val="18"/>
                <w:szCs w:val="18"/>
              </w:rPr>
              <w:t>1979</w:t>
            </w:r>
          </w:p>
        </w:tc>
        <w:tc>
          <w:tcPr>
            <w:tcW w:w="846" w:type="dxa"/>
            <w:shd w:val="clear" w:color="auto" w:fill="auto"/>
            <w:vAlign w:val="center"/>
          </w:tcPr>
          <w:p w14:paraId="2FE5A31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97,764</w:t>
            </w:r>
          </w:p>
        </w:tc>
        <w:tc>
          <w:tcPr>
            <w:tcW w:w="1062" w:type="dxa"/>
            <w:shd w:val="clear" w:color="auto" w:fill="auto"/>
            <w:noWrap/>
            <w:vAlign w:val="center"/>
          </w:tcPr>
          <w:p w14:paraId="17AD970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16,847</w:t>
            </w:r>
          </w:p>
        </w:tc>
        <w:tc>
          <w:tcPr>
            <w:tcW w:w="846" w:type="dxa"/>
            <w:vAlign w:val="center"/>
          </w:tcPr>
          <w:p w14:paraId="79877E7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330,096</w:t>
            </w:r>
          </w:p>
        </w:tc>
        <w:tc>
          <w:tcPr>
            <w:tcW w:w="801" w:type="dxa"/>
            <w:shd w:val="clear" w:color="auto" w:fill="auto"/>
            <w:vAlign w:val="bottom"/>
          </w:tcPr>
          <w:p w14:paraId="5E0BB1C3" w14:textId="03246EE0" w:rsidR="006C3629" w:rsidRPr="006C3629" w:rsidRDefault="006C3629" w:rsidP="006C3629">
            <w:pPr>
              <w:spacing w:after="0"/>
              <w:jc w:val="center"/>
              <w:rPr>
                <w:sz w:val="18"/>
                <w:szCs w:val="18"/>
              </w:rPr>
            </w:pPr>
            <w:r w:rsidRPr="006C3629">
              <w:rPr>
                <w:color w:val="000000"/>
                <w:sz w:val="18"/>
                <w:szCs w:val="18"/>
              </w:rPr>
              <w:t>91,392</w:t>
            </w:r>
          </w:p>
        </w:tc>
        <w:tc>
          <w:tcPr>
            <w:tcW w:w="1062" w:type="dxa"/>
            <w:shd w:val="clear" w:color="auto" w:fill="auto"/>
            <w:vAlign w:val="bottom"/>
          </w:tcPr>
          <w:p w14:paraId="01AF5C89" w14:textId="494BDEB4" w:rsidR="006C3629" w:rsidRPr="006C3629" w:rsidRDefault="006C3629" w:rsidP="006C3629">
            <w:pPr>
              <w:spacing w:after="0"/>
              <w:jc w:val="center"/>
              <w:rPr>
                <w:sz w:val="18"/>
                <w:szCs w:val="18"/>
              </w:rPr>
            </w:pPr>
            <w:r w:rsidRPr="006C3629">
              <w:rPr>
                <w:color w:val="000000"/>
                <w:sz w:val="18"/>
                <w:szCs w:val="18"/>
              </w:rPr>
              <w:t>19,576</w:t>
            </w:r>
          </w:p>
        </w:tc>
        <w:tc>
          <w:tcPr>
            <w:tcW w:w="817" w:type="dxa"/>
            <w:vAlign w:val="bottom"/>
          </w:tcPr>
          <w:p w14:paraId="3F7DAD51" w14:textId="14425381" w:rsidR="006C3629" w:rsidRPr="006C3629" w:rsidRDefault="006C3629" w:rsidP="006C3629">
            <w:pPr>
              <w:spacing w:after="0"/>
              <w:jc w:val="center"/>
              <w:rPr>
                <w:color w:val="000000" w:themeColor="text1"/>
                <w:sz w:val="18"/>
                <w:szCs w:val="18"/>
              </w:rPr>
            </w:pPr>
            <w:r w:rsidRPr="006C3629">
              <w:rPr>
                <w:color w:val="000000"/>
                <w:sz w:val="18"/>
                <w:szCs w:val="18"/>
              </w:rPr>
              <w:t>306,236</w:t>
            </w:r>
          </w:p>
        </w:tc>
      </w:tr>
      <w:tr w:rsidR="006C3629" w:rsidRPr="005362B1" w14:paraId="3A5CC21A" w14:textId="77777777" w:rsidTr="006C3629">
        <w:trPr>
          <w:cantSplit/>
          <w:trHeight w:val="210"/>
          <w:jc w:val="center"/>
        </w:trPr>
        <w:tc>
          <w:tcPr>
            <w:tcW w:w="0" w:type="auto"/>
            <w:shd w:val="clear" w:color="auto" w:fill="auto"/>
            <w:noWrap/>
            <w:vAlign w:val="center"/>
          </w:tcPr>
          <w:p w14:paraId="5B3EF87C" w14:textId="77777777" w:rsidR="006C3629" w:rsidRPr="005362B1" w:rsidRDefault="006C3629" w:rsidP="006C3629">
            <w:pPr>
              <w:spacing w:after="0"/>
              <w:jc w:val="center"/>
              <w:rPr>
                <w:sz w:val="18"/>
                <w:szCs w:val="18"/>
              </w:rPr>
            </w:pPr>
            <w:r w:rsidRPr="005362B1">
              <w:rPr>
                <w:color w:val="000000"/>
                <w:sz w:val="18"/>
                <w:szCs w:val="18"/>
              </w:rPr>
              <w:t>1980</w:t>
            </w:r>
          </w:p>
        </w:tc>
        <w:tc>
          <w:tcPr>
            <w:tcW w:w="846" w:type="dxa"/>
            <w:shd w:val="clear" w:color="auto" w:fill="auto"/>
            <w:vAlign w:val="center"/>
          </w:tcPr>
          <w:p w14:paraId="19CF908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96,006</w:t>
            </w:r>
          </w:p>
        </w:tc>
        <w:tc>
          <w:tcPr>
            <w:tcW w:w="1062" w:type="dxa"/>
            <w:shd w:val="clear" w:color="auto" w:fill="auto"/>
            <w:noWrap/>
            <w:vAlign w:val="center"/>
          </w:tcPr>
          <w:p w14:paraId="4AE9537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15,934</w:t>
            </w:r>
          </w:p>
        </w:tc>
        <w:tc>
          <w:tcPr>
            <w:tcW w:w="846" w:type="dxa"/>
            <w:vAlign w:val="center"/>
          </w:tcPr>
          <w:p w14:paraId="743367F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386,068</w:t>
            </w:r>
          </w:p>
        </w:tc>
        <w:tc>
          <w:tcPr>
            <w:tcW w:w="801" w:type="dxa"/>
            <w:shd w:val="clear" w:color="auto" w:fill="auto"/>
            <w:vAlign w:val="bottom"/>
          </w:tcPr>
          <w:p w14:paraId="7329A030" w14:textId="044F6262" w:rsidR="006C3629" w:rsidRPr="006C3629" w:rsidRDefault="006C3629" w:rsidP="006C3629">
            <w:pPr>
              <w:spacing w:after="0"/>
              <w:jc w:val="center"/>
              <w:rPr>
                <w:sz w:val="18"/>
                <w:szCs w:val="18"/>
              </w:rPr>
            </w:pPr>
            <w:r w:rsidRPr="006C3629">
              <w:rPr>
                <w:color w:val="000000"/>
                <w:sz w:val="18"/>
                <w:szCs w:val="18"/>
              </w:rPr>
              <w:t>86,468</w:t>
            </w:r>
          </w:p>
        </w:tc>
        <w:tc>
          <w:tcPr>
            <w:tcW w:w="1062" w:type="dxa"/>
            <w:shd w:val="clear" w:color="auto" w:fill="auto"/>
            <w:vAlign w:val="bottom"/>
          </w:tcPr>
          <w:p w14:paraId="1EF349B3" w14:textId="20FDF2F5" w:rsidR="006C3629" w:rsidRPr="006C3629" w:rsidRDefault="006C3629" w:rsidP="006C3629">
            <w:pPr>
              <w:spacing w:after="0"/>
              <w:jc w:val="center"/>
              <w:rPr>
                <w:sz w:val="18"/>
                <w:szCs w:val="18"/>
              </w:rPr>
            </w:pPr>
            <w:r w:rsidRPr="006C3629">
              <w:rPr>
                <w:color w:val="000000"/>
                <w:sz w:val="18"/>
                <w:szCs w:val="18"/>
              </w:rPr>
              <w:t>18,181</w:t>
            </w:r>
          </w:p>
        </w:tc>
        <w:tc>
          <w:tcPr>
            <w:tcW w:w="817" w:type="dxa"/>
            <w:vAlign w:val="bottom"/>
          </w:tcPr>
          <w:p w14:paraId="765F2008" w14:textId="43EFB7F1" w:rsidR="006C3629" w:rsidRPr="006C3629" w:rsidRDefault="006C3629" w:rsidP="006C3629">
            <w:pPr>
              <w:spacing w:after="0"/>
              <w:jc w:val="center"/>
              <w:rPr>
                <w:color w:val="000000" w:themeColor="text1"/>
                <w:sz w:val="18"/>
                <w:szCs w:val="18"/>
              </w:rPr>
            </w:pPr>
            <w:r w:rsidRPr="006C3629">
              <w:rPr>
                <w:color w:val="000000"/>
                <w:sz w:val="18"/>
                <w:szCs w:val="18"/>
              </w:rPr>
              <w:t>367,433</w:t>
            </w:r>
          </w:p>
        </w:tc>
      </w:tr>
      <w:tr w:rsidR="006C3629" w:rsidRPr="005362B1" w14:paraId="298B1C2B" w14:textId="77777777" w:rsidTr="006C3629">
        <w:trPr>
          <w:cantSplit/>
          <w:trHeight w:val="197"/>
          <w:jc w:val="center"/>
        </w:trPr>
        <w:tc>
          <w:tcPr>
            <w:tcW w:w="0" w:type="auto"/>
            <w:shd w:val="clear" w:color="auto" w:fill="auto"/>
            <w:noWrap/>
            <w:vAlign w:val="center"/>
          </w:tcPr>
          <w:p w14:paraId="138F2834" w14:textId="77777777" w:rsidR="006C3629" w:rsidRPr="005362B1" w:rsidRDefault="006C3629" w:rsidP="006C3629">
            <w:pPr>
              <w:spacing w:after="0"/>
              <w:jc w:val="center"/>
              <w:rPr>
                <w:sz w:val="18"/>
                <w:szCs w:val="18"/>
              </w:rPr>
            </w:pPr>
            <w:r w:rsidRPr="005362B1">
              <w:rPr>
                <w:color w:val="000000"/>
                <w:sz w:val="18"/>
                <w:szCs w:val="18"/>
              </w:rPr>
              <w:t>1981</w:t>
            </w:r>
          </w:p>
        </w:tc>
        <w:tc>
          <w:tcPr>
            <w:tcW w:w="846" w:type="dxa"/>
            <w:shd w:val="clear" w:color="auto" w:fill="auto"/>
            <w:vAlign w:val="center"/>
          </w:tcPr>
          <w:p w14:paraId="760614A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111,789</w:t>
            </w:r>
          </w:p>
        </w:tc>
        <w:tc>
          <w:tcPr>
            <w:tcW w:w="1062" w:type="dxa"/>
            <w:shd w:val="clear" w:color="auto" w:fill="auto"/>
            <w:noWrap/>
            <w:vAlign w:val="center"/>
          </w:tcPr>
          <w:p w14:paraId="62541D1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18,228</w:t>
            </w:r>
          </w:p>
        </w:tc>
        <w:tc>
          <w:tcPr>
            <w:tcW w:w="846" w:type="dxa"/>
            <w:vAlign w:val="center"/>
          </w:tcPr>
          <w:p w14:paraId="4FEDF3D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418,191</w:t>
            </w:r>
          </w:p>
        </w:tc>
        <w:tc>
          <w:tcPr>
            <w:tcW w:w="801" w:type="dxa"/>
            <w:shd w:val="clear" w:color="auto" w:fill="auto"/>
            <w:vAlign w:val="bottom"/>
          </w:tcPr>
          <w:p w14:paraId="76B18208" w14:textId="19040D79" w:rsidR="006C3629" w:rsidRPr="006C3629" w:rsidRDefault="006C3629" w:rsidP="006C3629">
            <w:pPr>
              <w:spacing w:after="0"/>
              <w:jc w:val="center"/>
              <w:rPr>
                <w:sz w:val="18"/>
                <w:szCs w:val="18"/>
              </w:rPr>
            </w:pPr>
            <w:r w:rsidRPr="006C3629">
              <w:rPr>
                <w:color w:val="000000"/>
                <w:sz w:val="18"/>
                <w:szCs w:val="18"/>
              </w:rPr>
              <w:t>100,306</w:t>
            </w:r>
          </w:p>
        </w:tc>
        <w:tc>
          <w:tcPr>
            <w:tcW w:w="1062" w:type="dxa"/>
            <w:shd w:val="clear" w:color="auto" w:fill="auto"/>
            <w:vAlign w:val="bottom"/>
          </w:tcPr>
          <w:p w14:paraId="12D66CD0" w14:textId="5CAD95E5" w:rsidR="006C3629" w:rsidRPr="006C3629" w:rsidRDefault="006C3629" w:rsidP="006C3629">
            <w:pPr>
              <w:spacing w:after="0"/>
              <w:jc w:val="center"/>
              <w:rPr>
                <w:sz w:val="18"/>
                <w:szCs w:val="18"/>
              </w:rPr>
            </w:pPr>
            <w:r w:rsidRPr="006C3629">
              <w:rPr>
                <w:color w:val="000000"/>
                <w:sz w:val="18"/>
                <w:szCs w:val="18"/>
              </w:rPr>
              <w:t>21,344</w:t>
            </w:r>
          </w:p>
        </w:tc>
        <w:tc>
          <w:tcPr>
            <w:tcW w:w="817" w:type="dxa"/>
            <w:vAlign w:val="bottom"/>
          </w:tcPr>
          <w:p w14:paraId="47191D70" w14:textId="111FE91E" w:rsidR="006C3629" w:rsidRPr="006C3629" w:rsidRDefault="006C3629" w:rsidP="006C3629">
            <w:pPr>
              <w:spacing w:after="0"/>
              <w:jc w:val="center"/>
              <w:rPr>
                <w:color w:val="000000" w:themeColor="text1"/>
                <w:sz w:val="18"/>
                <w:szCs w:val="18"/>
              </w:rPr>
            </w:pPr>
            <w:r w:rsidRPr="006C3629">
              <w:rPr>
                <w:color w:val="000000"/>
                <w:sz w:val="18"/>
                <w:szCs w:val="18"/>
              </w:rPr>
              <w:t>404,096</w:t>
            </w:r>
          </w:p>
        </w:tc>
      </w:tr>
      <w:tr w:rsidR="006C3629" w:rsidRPr="005362B1" w14:paraId="6FBE4712" w14:textId="77777777" w:rsidTr="006C3629">
        <w:trPr>
          <w:cantSplit/>
          <w:trHeight w:val="197"/>
          <w:jc w:val="center"/>
        </w:trPr>
        <w:tc>
          <w:tcPr>
            <w:tcW w:w="0" w:type="auto"/>
            <w:shd w:val="clear" w:color="auto" w:fill="auto"/>
            <w:noWrap/>
            <w:vAlign w:val="center"/>
          </w:tcPr>
          <w:p w14:paraId="58C4663A" w14:textId="77777777" w:rsidR="006C3629" w:rsidRPr="005362B1" w:rsidRDefault="006C3629" w:rsidP="006C3629">
            <w:pPr>
              <w:spacing w:after="0"/>
              <w:jc w:val="center"/>
              <w:rPr>
                <w:sz w:val="18"/>
                <w:szCs w:val="18"/>
              </w:rPr>
            </w:pPr>
            <w:r w:rsidRPr="005362B1">
              <w:rPr>
                <w:color w:val="000000"/>
                <w:sz w:val="18"/>
                <w:szCs w:val="18"/>
              </w:rPr>
              <w:t>1982</w:t>
            </w:r>
          </w:p>
        </w:tc>
        <w:tc>
          <w:tcPr>
            <w:tcW w:w="846" w:type="dxa"/>
            <w:shd w:val="clear" w:color="auto" w:fill="auto"/>
            <w:vAlign w:val="center"/>
          </w:tcPr>
          <w:p w14:paraId="0192994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134,330</w:t>
            </w:r>
          </w:p>
        </w:tc>
        <w:tc>
          <w:tcPr>
            <w:tcW w:w="1062" w:type="dxa"/>
            <w:shd w:val="clear" w:color="auto" w:fill="auto"/>
            <w:noWrap/>
            <w:vAlign w:val="center"/>
          </w:tcPr>
          <w:p w14:paraId="700F53A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21,932</w:t>
            </w:r>
          </w:p>
        </w:tc>
        <w:tc>
          <w:tcPr>
            <w:tcW w:w="846" w:type="dxa"/>
            <w:vAlign w:val="center"/>
          </w:tcPr>
          <w:p w14:paraId="1709B24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443,790</w:t>
            </w:r>
          </w:p>
        </w:tc>
        <w:tc>
          <w:tcPr>
            <w:tcW w:w="801" w:type="dxa"/>
            <w:shd w:val="clear" w:color="auto" w:fill="auto"/>
            <w:vAlign w:val="bottom"/>
          </w:tcPr>
          <w:p w14:paraId="6A08DCB4" w14:textId="564C4A5F" w:rsidR="006C3629" w:rsidRPr="006C3629" w:rsidRDefault="006C3629" w:rsidP="006C3629">
            <w:pPr>
              <w:spacing w:after="0"/>
              <w:jc w:val="center"/>
              <w:rPr>
                <w:sz w:val="18"/>
                <w:szCs w:val="18"/>
              </w:rPr>
            </w:pPr>
            <w:r w:rsidRPr="006C3629">
              <w:rPr>
                <w:color w:val="000000"/>
                <w:sz w:val="18"/>
                <w:szCs w:val="18"/>
              </w:rPr>
              <w:t>128,098</w:t>
            </w:r>
          </w:p>
        </w:tc>
        <w:tc>
          <w:tcPr>
            <w:tcW w:w="1062" w:type="dxa"/>
            <w:shd w:val="clear" w:color="auto" w:fill="auto"/>
            <w:vAlign w:val="bottom"/>
          </w:tcPr>
          <w:p w14:paraId="7107C4D9" w14:textId="47B6F896" w:rsidR="006C3629" w:rsidRPr="006C3629" w:rsidRDefault="006C3629" w:rsidP="006C3629">
            <w:pPr>
              <w:spacing w:after="0"/>
              <w:jc w:val="center"/>
              <w:rPr>
                <w:sz w:val="18"/>
                <w:szCs w:val="18"/>
              </w:rPr>
            </w:pPr>
            <w:r w:rsidRPr="006C3629">
              <w:rPr>
                <w:color w:val="000000"/>
                <w:sz w:val="18"/>
                <w:szCs w:val="18"/>
              </w:rPr>
              <w:t>27,305</w:t>
            </w:r>
          </w:p>
        </w:tc>
        <w:tc>
          <w:tcPr>
            <w:tcW w:w="817" w:type="dxa"/>
            <w:vAlign w:val="bottom"/>
          </w:tcPr>
          <w:p w14:paraId="5217A268" w14:textId="20EE4D24" w:rsidR="006C3629" w:rsidRPr="006C3629" w:rsidRDefault="006C3629" w:rsidP="006C3629">
            <w:pPr>
              <w:spacing w:after="0"/>
              <w:jc w:val="center"/>
              <w:rPr>
                <w:color w:val="000000" w:themeColor="text1"/>
                <w:sz w:val="18"/>
                <w:szCs w:val="18"/>
              </w:rPr>
            </w:pPr>
            <w:r w:rsidRPr="006C3629">
              <w:rPr>
                <w:color w:val="000000"/>
                <w:sz w:val="18"/>
                <w:szCs w:val="18"/>
              </w:rPr>
              <w:t>429,094</w:t>
            </w:r>
          </w:p>
        </w:tc>
      </w:tr>
      <w:tr w:rsidR="006C3629" w:rsidRPr="005362B1" w14:paraId="0B59A25B" w14:textId="77777777" w:rsidTr="006C3629">
        <w:trPr>
          <w:cantSplit/>
          <w:trHeight w:val="210"/>
          <w:jc w:val="center"/>
        </w:trPr>
        <w:tc>
          <w:tcPr>
            <w:tcW w:w="0" w:type="auto"/>
            <w:shd w:val="clear" w:color="auto" w:fill="auto"/>
            <w:noWrap/>
            <w:vAlign w:val="center"/>
          </w:tcPr>
          <w:p w14:paraId="71B96ED4" w14:textId="77777777" w:rsidR="006C3629" w:rsidRPr="005362B1" w:rsidRDefault="006C3629" w:rsidP="006C3629">
            <w:pPr>
              <w:spacing w:after="0"/>
              <w:jc w:val="center"/>
              <w:rPr>
                <w:sz w:val="18"/>
                <w:szCs w:val="18"/>
              </w:rPr>
            </w:pPr>
            <w:r w:rsidRPr="005362B1">
              <w:rPr>
                <w:color w:val="000000"/>
                <w:sz w:val="18"/>
                <w:szCs w:val="18"/>
              </w:rPr>
              <w:t>1983</w:t>
            </w:r>
          </w:p>
        </w:tc>
        <w:tc>
          <w:tcPr>
            <w:tcW w:w="846" w:type="dxa"/>
            <w:shd w:val="clear" w:color="auto" w:fill="auto"/>
            <w:vAlign w:val="center"/>
          </w:tcPr>
          <w:p w14:paraId="71DDAD6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145,538</w:t>
            </w:r>
          </w:p>
        </w:tc>
        <w:tc>
          <w:tcPr>
            <w:tcW w:w="1062" w:type="dxa"/>
            <w:shd w:val="clear" w:color="auto" w:fill="auto"/>
            <w:noWrap/>
            <w:vAlign w:val="center"/>
          </w:tcPr>
          <w:p w14:paraId="60533CE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23,772</w:t>
            </w:r>
          </w:p>
        </w:tc>
        <w:tc>
          <w:tcPr>
            <w:tcW w:w="846" w:type="dxa"/>
            <w:vAlign w:val="center"/>
          </w:tcPr>
          <w:p w14:paraId="7453A7E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485,373</w:t>
            </w:r>
          </w:p>
        </w:tc>
        <w:tc>
          <w:tcPr>
            <w:tcW w:w="801" w:type="dxa"/>
            <w:shd w:val="clear" w:color="auto" w:fill="auto"/>
            <w:vAlign w:val="bottom"/>
          </w:tcPr>
          <w:p w14:paraId="485D4825" w14:textId="5E017D34" w:rsidR="006C3629" w:rsidRPr="006C3629" w:rsidRDefault="006C3629" w:rsidP="006C3629">
            <w:pPr>
              <w:spacing w:after="0"/>
              <w:jc w:val="center"/>
              <w:rPr>
                <w:sz w:val="18"/>
                <w:szCs w:val="18"/>
              </w:rPr>
            </w:pPr>
            <w:r w:rsidRPr="006C3629">
              <w:rPr>
                <w:color w:val="000000"/>
                <w:sz w:val="18"/>
                <w:szCs w:val="18"/>
              </w:rPr>
              <w:t>138,760</w:t>
            </w:r>
          </w:p>
        </w:tc>
        <w:tc>
          <w:tcPr>
            <w:tcW w:w="1062" w:type="dxa"/>
            <w:shd w:val="clear" w:color="auto" w:fill="auto"/>
            <w:vAlign w:val="bottom"/>
          </w:tcPr>
          <w:p w14:paraId="3DA59DC4" w14:textId="30267192" w:rsidR="006C3629" w:rsidRPr="006C3629" w:rsidRDefault="006C3629" w:rsidP="006C3629">
            <w:pPr>
              <w:spacing w:after="0"/>
              <w:jc w:val="center"/>
              <w:rPr>
                <w:sz w:val="18"/>
                <w:szCs w:val="18"/>
              </w:rPr>
            </w:pPr>
            <w:r w:rsidRPr="006C3629">
              <w:rPr>
                <w:color w:val="000000"/>
                <w:sz w:val="18"/>
                <w:szCs w:val="18"/>
              </w:rPr>
              <w:t>29,352</w:t>
            </w:r>
          </w:p>
        </w:tc>
        <w:tc>
          <w:tcPr>
            <w:tcW w:w="817" w:type="dxa"/>
            <w:vAlign w:val="bottom"/>
          </w:tcPr>
          <w:p w14:paraId="15A23861" w14:textId="187A88A9" w:rsidR="006C3629" w:rsidRPr="006C3629" w:rsidRDefault="006C3629" w:rsidP="006C3629">
            <w:pPr>
              <w:spacing w:after="0"/>
              <w:jc w:val="center"/>
              <w:rPr>
                <w:color w:val="000000" w:themeColor="text1"/>
                <w:sz w:val="18"/>
                <w:szCs w:val="18"/>
              </w:rPr>
            </w:pPr>
            <w:r w:rsidRPr="006C3629">
              <w:rPr>
                <w:color w:val="000000"/>
                <w:sz w:val="18"/>
                <w:szCs w:val="18"/>
              </w:rPr>
              <w:t>464,679</w:t>
            </w:r>
          </w:p>
        </w:tc>
      </w:tr>
      <w:tr w:rsidR="006C3629" w:rsidRPr="005362B1" w14:paraId="558612B8" w14:textId="77777777" w:rsidTr="006C3629">
        <w:trPr>
          <w:cantSplit/>
          <w:trHeight w:val="197"/>
          <w:jc w:val="center"/>
        </w:trPr>
        <w:tc>
          <w:tcPr>
            <w:tcW w:w="0" w:type="auto"/>
            <w:shd w:val="clear" w:color="auto" w:fill="auto"/>
            <w:noWrap/>
            <w:vAlign w:val="center"/>
          </w:tcPr>
          <w:p w14:paraId="08B62A9E" w14:textId="77777777" w:rsidR="006C3629" w:rsidRPr="005362B1" w:rsidRDefault="006C3629" w:rsidP="006C3629">
            <w:pPr>
              <w:spacing w:after="0"/>
              <w:jc w:val="center"/>
              <w:rPr>
                <w:sz w:val="18"/>
                <w:szCs w:val="18"/>
              </w:rPr>
            </w:pPr>
            <w:r w:rsidRPr="005362B1">
              <w:rPr>
                <w:color w:val="000000"/>
                <w:sz w:val="18"/>
                <w:szCs w:val="18"/>
              </w:rPr>
              <w:t>1984</w:t>
            </w:r>
          </w:p>
        </w:tc>
        <w:tc>
          <w:tcPr>
            <w:tcW w:w="846" w:type="dxa"/>
            <w:shd w:val="clear" w:color="auto" w:fill="auto"/>
            <w:vAlign w:val="center"/>
          </w:tcPr>
          <w:p w14:paraId="4F8DB3A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149,802</w:t>
            </w:r>
          </w:p>
        </w:tc>
        <w:tc>
          <w:tcPr>
            <w:tcW w:w="1062" w:type="dxa"/>
            <w:shd w:val="clear" w:color="auto" w:fill="auto"/>
            <w:noWrap/>
            <w:vAlign w:val="center"/>
          </w:tcPr>
          <w:p w14:paraId="0A32201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24,401</w:t>
            </w:r>
          </w:p>
        </w:tc>
        <w:tc>
          <w:tcPr>
            <w:tcW w:w="846" w:type="dxa"/>
            <w:vAlign w:val="center"/>
          </w:tcPr>
          <w:p w14:paraId="4005764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530,505</w:t>
            </w:r>
          </w:p>
        </w:tc>
        <w:tc>
          <w:tcPr>
            <w:tcW w:w="801" w:type="dxa"/>
            <w:shd w:val="clear" w:color="auto" w:fill="auto"/>
            <w:vAlign w:val="bottom"/>
          </w:tcPr>
          <w:p w14:paraId="2C969765" w14:textId="45B85914" w:rsidR="006C3629" w:rsidRPr="006C3629" w:rsidRDefault="006C3629" w:rsidP="006C3629">
            <w:pPr>
              <w:spacing w:after="0"/>
              <w:jc w:val="center"/>
              <w:rPr>
                <w:sz w:val="18"/>
                <w:szCs w:val="18"/>
              </w:rPr>
            </w:pPr>
            <w:r w:rsidRPr="006C3629">
              <w:rPr>
                <w:color w:val="000000"/>
                <w:sz w:val="18"/>
                <w:szCs w:val="18"/>
              </w:rPr>
              <w:t>140,462</w:t>
            </w:r>
          </w:p>
        </w:tc>
        <w:tc>
          <w:tcPr>
            <w:tcW w:w="1062" w:type="dxa"/>
            <w:shd w:val="clear" w:color="auto" w:fill="auto"/>
            <w:vAlign w:val="bottom"/>
          </w:tcPr>
          <w:p w14:paraId="283ADA3B" w14:textId="06DDA61B" w:rsidR="006C3629" w:rsidRPr="006C3629" w:rsidRDefault="006C3629" w:rsidP="006C3629">
            <w:pPr>
              <w:spacing w:after="0"/>
              <w:jc w:val="center"/>
              <w:rPr>
                <w:sz w:val="18"/>
                <w:szCs w:val="18"/>
              </w:rPr>
            </w:pPr>
            <w:r w:rsidRPr="006C3629">
              <w:rPr>
                <w:color w:val="000000"/>
                <w:sz w:val="18"/>
                <w:szCs w:val="18"/>
              </w:rPr>
              <w:t>29,869</w:t>
            </w:r>
          </w:p>
        </w:tc>
        <w:tc>
          <w:tcPr>
            <w:tcW w:w="817" w:type="dxa"/>
            <w:vAlign w:val="bottom"/>
          </w:tcPr>
          <w:p w14:paraId="74D2C96B" w14:textId="50BD1CEE" w:rsidR="006C3629" w:rsidRPr="006C3629" w:rsidRDefault="006C3629" w:rsidP="006C3629">
            <w:pPr>
              <w:spacing w:after="0"/>
              <w:jc w:val="center"/>
              <w:rPr>
                <w:color w:val="000000" w:themeColor="text1"/>
                <w:sz w:val="18"/>
                <w:szCs w:val="18"/>
              </w:rPr>
            </w:pPr>
            <w:r w:rsidRPr="006C3629">
              <w:rPr>
                <w:color w:val="000000"/>
                <w:sz w:val="18"/>
                <w:szCs w:val="18"/>
              </w:rPr>
              <w:t>506,907</w:t>
            </w:r>
          </w:p>
        </w:tc>
      </w:tr>
      <w:tr w:rsidR="006C3629" w:rsidRPr="005362B1" w14:paraId="3D025AFC" w14:textId="77777777" w:rsidTr="006C3629">
        <w:trPr>
          <w:cantSplit/>
          <w:trHeight w:val="197"/>
          <w:jc w:val="center"/>
        </w:trPr>
        <w:tc>
          <w:tcPr>
            <w:tcW w:w="0" w:type="auto"/>
            <w:shd w:val="clear" w:color="auto" w:fill="auto"/>
            <w:noWrap/>
            <w:vAlign w:val="center"/>
          </w:tcPr>
          <w:p w14:paraId="1388F8A2" w14:textId="77777777" w:rsidR="006C3629" w:rsidRPr="005362B1" w:rsidRDefault="006C3629" w:rsidP="006C3629">
            <w:pPr>
              <w:spacing w:after="0"/>
              <w:jc w:val="center"/>
              <w:rPr>
                <w:sz w:val="18"/>
                <w:szCs w:val="18"/>
              </w:rPr>
            </w:pPr>
            <w:r w:rsidRPr="005362B1">
              <w:rPr>
                <w:color w:val="000000"/>
                <w:sz w:val="18"/>
                <w:szCs w:val="18"/>
              </w:rPr>
              <w:t>1985</w:t>
            </w:r>
          </w:p>
        </w:tc>
        <w:tc>
          <w:tcPr>
            <w:tcW w:w="846" w:type="dxa"/>
            <w:shd w:val="clear" w:color="auto" w:fill="auto"/>
            <w:vAlign w:val="center"/>
          </w:tcPr>
          <w:p w14:paraId="08B725E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168,636</w:t>
            </w:r>
          </w:p>
        </w:tc>
        <w:tc>
          <w:tcPr>
            <w:tcW w:w="1062" w:type="dxa"/>
            <w:shd w:val="clear" w:color="auto" w:fill="auto"/>
            <w:noWrap/>
            <w:vAlign w:val="center"/>
          </w:tcPr>
          <w:p w14:paraId="7535306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25,105</w:t>
            </w:r>
          </w:p>
        </w:tc>
        <w:tc>
          <w:tcPr>
            <w:tcW w:w="846" w:type="dxa"/>
            <w:vAlign w:val="center"/>
          </w:tcPr>
          <w:p w14:paraId="148FEA4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587,423</w:t>
            </w:r>
          </w:p>
        </w:tc>
        <w:tc>
          <w:tcPr>
            <w:tcW w:w="801" w:type="dxa"/>
            <w:shd w:val="clear" w:color="auto" w:fill="auto"/>
            <w:vAlign w:val="bottom"/>
          </w:tcPr>
          <w:p w14:paraId="701BFC4F" w14:textId="149CE3DD" w:rsidR="006C3629" w:rsidRPr="006C3629" w:rsidRDefault="006C3629" w:rsidP="006C3629">
            <w:pPr>
              <w:spacing w:after="0"/>
              <w:jc w:val="center"/>
              <w:rPr>
                <w:sz w:val="18"/>
                <w:szCs w:val="18"/>
              </w:rPr>
            </w:pPr>
            <w:r w:rsidRPr="006C3629">
              <w:rPr>
                <w:color w:val="000000"/>
                <w:sz w:val="18"/>
                <w:szCs w:val="18"/>
              </w:rPr>
              <w:t>156,013</w:t>
            </w:r>
          </w:p>
        </w:tc>
        <w:tc>
          <w:tcPr>
            <w:tcW w:w="1062" w:type="dxa"/>
            <w:shd w:val="clear" w:color="auto" w:fill="auto"/>
            <w:vAlign w:val="bottom"/>
          </w:tcPr>
          <w:p w14:paraId="7CAB6452" w14:textId="27C287B5" w:rsidR="006C3629" w:rsidRPr="006C3629" w:rsidRDefault="006C3629" w:rsidP="006C3629">
            <w:pPr>
              <w:spacing w:after="0"/>
              <w:jc w:val="center"/>
              <w:rPr>
                <w:sz w:val="18"/>
                <w:szCs w:val="18"/>
              </w:rPr>
            </w:pPr>
            <w:r w:rsidRPr="006C3629">
              <w:rPr>
                <w:color w:val="000000"/>
                <w:sz w:val="18"/>
                <w:szCs w:val="18"/>
              </w:rPr>
              <w:t>31,122</w:t>
            </w:r>
          </w:p>
        </w:tc>
        <w:tc>
          <w:tcPr>
            <w:tcW w:w="817" w:type="dxa"/>
            <w:vAlign w:val="bottom"/>
          </w:tcPr>
          <w:p w14:paraId="5634A748" w14:textId="71B35EAE" w:rsidR="006C3629" w:rsidRPr="006C3629" w:rsidRDefault="006C3629" w:rsidP="006C3629">
            <w:pPr>
              <w:spacing w:after="0"/>
              <w:jc w:val="center"/>
              <w:rPr>
                <w:color w:val="000000" w:themeColor="text1"/>
                <w:sz w:val="18"/>
                <w:szCs w:val="18"/>
              </w:rPr>
            </w:pPr>
            <w:r w:rsidRPr="006C3629">
              <w:rPr>
                <w:color w:val="000000"/>
                <w:sz w:val="18"/>
                <w:szCs w:val="18"/>
              </w:rPr>
              <w:t>571,308</w:t>
            </w:r>
          </w:p>
        </w:tc>
      </w:tr>
      <w:tr w:rsidR="006C3629" w:rsidRPr="005362B1" w14:paraId="54288AA6" w14:textId="77777777" w:rsidTr="006C3629">
        <w:trPr>
          <w:cantSplit/>
          <w:trHeight w:val="210"/>
          <w:jc w:val="center"/>
        </w:trPr>
        <w:tc>
          <w:tcPr>
            <w:tcW w:w="0" w:type="auto"/>
            <w:shd w:val="clear" w:color="auto" w:fill="auto"/>
            <w:noWrap/>
            <w:vAlign w:val="center"/>
          </w:tcPr>
          <w:p w14:paraId="1E69499E" w14:textId="77777777" w:rsidR="006C3629" w:rsidRPr="005362B1" w:rsidRDefault="006C3629" w:rsidP="006C3629">
            <w:pPr>
              <w:spacing w:after="0"/>
              <w:jc w:val="center"/>
              <w:rPr>
                <w:sz w:val="18"/>
                <w:szCs w:val="18"/>
              </w:rPr>
            </w:pPr>
            <w:r w:rsidRPr="005362B1">
              <w:rPr>
                <w:color w:val="000000"/>
                <w:sz w:val="18"/>
                <w:szCs w:val="18"/>
              </w:rPr>
              <w:t>1986</w:t>
            </w:r>
          </w:p>
        </w:tc>
        <w:tc>
          <w:tcPr>
            <w:tcW w:w="846" w:type="dxa"/>
            <w:shd w:val="clear" w:color="auto" w:fill="auto"/>
            <w:vAlign w:val="center"/>
          </w:tcPr>
          <w:p w14:paraId="483A049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197,792</w:t>
            </w:r>
          </w:p>
        </w:tc>
        <w:tc>
          <w:tcPr>
            <w:tcW w:w="1062" w:type="dxa"/>
            <w:shd w:val="clear" w:color="auto" w:fill="auto"/>
            <w:noWrap/>
            <w:vAlign w:val="center"/>
          </w:tcPr>
          <w:p w14:paraId="74CF1F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25,243</w:t>
            </w:r>
          </w:p>
        </w:tc>
        <w:tc>
          <w:tcPr>
            <w:tcW w:w="846" w:type="dxa"/>
            <w:vAlign w:val="center"/>
          </w:tcPr>
          <w:p w14:paraId="48E600E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647,087</w:t>
            </w:r>
          </w:p>
        </w:tc>
        <w:tc>
          <w:tcPr>
            <w:tcW w:w="801" w:type="dxa"/>
            <w:shd w:val="clear" w:color="auto" w:fill="auto"/>
            <w:vAlign w:val="bottom"/>
          </w:tcPr>
          <w:p w14:paraId="3ABE2C2F" w14:textId="159B5474" w:rsidR="006C3629" w:rsidRPr="006C3629" w:rsidRDefault="006C3629" w:rsidP="006C3629">
            <w:pPr>
              <w:spacing w:after="0"/>
              <w:jc w:val="center"/>
              <w:rPr>
                <w:sz w:val="18"/>
                <w:szCs w:val="18"/>
              </w:rPr>
            </w:pPr>
            <w:r w:rsidRPr="006C3629">
              <w:rPr>
                <w:color w:val="000000"/>
                <w:sz w:val="18"/>
                <w:szCs w:val="18"/>
              </w:rPr>
              <w:t>185,062</w:t>
            </w:r>
          </w:p>
        </w:tc>
        <w:tc>
          <w:tcPr>
            <w:tcW w:w="1062" w:type="dxa"/>
            <w:shd w:val="clear" w:color="auto" w:fill="auto"/>
            <w:vAlign w:val="bottom"/>
          </w:tcPr>
          <w:p w14:paraId="2CB1E7BC" w14:textId="3C70F0D6" w:rsidR="006C3629" w:rsidRPr="006C3629" w:rsidRDefault="006C3629" w:rsidP="006C3629">
            <w:pPr>
              <w:spacing w:after="0"/>
              <w:jc w:val="center"/>
              <w:rPr>
                <w:sz w:val="18"/>
                <w:szCs w:val="18"/>
              </w:rPr>
            </w:pPr>
            <w:r w:rsidRPr="006C3629">
              <w:rPr>
                <w:color w:val="000000"/>
                <w:sz w:val="18"/>
                <w:szCs w:val="18"/>
              </w:rPr>
              <w:t>32,452</w:t>
            </w:r>
          </w:p>
        </w:tc>
        <w:tc>
          <w:tcPr>
            <w:tcW w:w="817" w:type="dxa"/>
            <w:vAlign w:val="bottom"/>
          </w:tcPr>
          <w:p w14:paraId="4013D6E9" w14:textId="0CF097C3" w:rsidR="006C3629" w:rsidRPr="006C3629" w:rsidRDefault="006C3629" w:rsidP="006C3629">
            <w:pPr>
              <w:spacing w:after="0"/>
              <w:jc w:val="center"/>
              <w:rPr>
                <w:color w:val="000000" w:themeColor="text1"/>
                <w:sz w:val="18"/>
                <w:szCs w:val="18"/>
              </w:rPr>
            </w:pPr>
            <w:r w:rsidRPr="006C3629">
              <w:rPr>
                <w:color w:val="000000"/>
                <w:sz w:val="18"/>
                <w:szCs w:val="18"/>
              </w:rPr>
              <w:t>643,066</w:t>
            </w:r>
          </w:p>
        </w:tc>
      </w:tr>
      <w:tr w:rsidR="006C3629" w:rsidRPr="005362B1" w14:paraId="4A474C5F" w14:textId="77777777" w:rsidTr="006C3629">
        <w:trPr>
          <w:cantSplit/>
          <w:trHeight w:val="197"/>
          <w:jc w:val="center"/>
        </w:trPr>
        <w:tc>
          <w:tcPr>
            <w:tcW w:w="0" w:type="auto"/>
            <w:shd w:val="clear" w:color="auto" w:fill="auto"/>
            <w:noWrap/>
            <w:vAlign w:val="center"/>
          </w:tcPr>
          <w:p w14:paraId="325BF2A0" w14:textId="77777777" w:rsidR="006C3629" w:rsidRPr="005362B1" w:rsidRDefault="006C3629" w:rsidP="006C3629">
            <w:pPr>
              <w:spacing w:after="0"/>
              <w:jc w:val="center"/>
              <w:rPr>
                <w:sz w:val="18"/>
                <w:szCs w:val="18"/>
              </w:rPr>
            </w:pPr>
            <w:r w:rsidRPr="005362B1">
              <w:rPr>
                <w:color w:val="000000"/>
                <w:sz w:val="18"/>
                <w:szCs w:val="18"/>
              </w:rPr>
              <w:t>1987</w:t>
            </w:r>
          </w:p>
        </w:tc>
        <w:tc>
          <w:tcPr>
            <w:tcW w:w="846" w:type="dxa"/>
            <w:shd w:val="clear" w:color="auto" w:fill="auto"/>
            <w:vAlign w:val="center"/>
          </w:tcPr>
          <w:p w14:paraId="0C77A25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220,914</w:t>
            </w:r>
          </w:p>
        </w:tc>
        <w:tc>
          <w:tcPr>
            <w:tcW w:w="1062" w:type="dxa"/>
            <w:shd w:val="clear" w:color="auto" w:fill="auto"/>
            <w:noWrap/>
            <w:vAlign w:val="center"/>
          </w:tcPr>
          <w:p w14:paraId="649ACE1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24,054</w:t>
            </w:r>
          </w:p>
        </w:tc>
        <w:tc>
          <w:tcPr>
            <w:tcW w:w="846" w:type="dxa"/>
            <w:vAlign w:val="center"/>
          </w:tcPr>
          <w:p w14:paraId="21E26D2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698,761</w:t>
            </w:r>
          </w:p>
        </w:tc>
        <w:tc>
          <w:tcPr>
            <w:tcW w:w="801" w:type="dxa"/>
            <w:shd w:val="clear" w:color="auto" w:fill="auto"/>
            <w:vAlign w:val="bottom"/>
          </w:tcPr>
          <w:p w14:paraId="06824E9B" w14:textId="2452B960" w:rsidR="006C3629" w:rsidRPr="006C3629" w:rsidRDefault="006C3629" w:rsidP="006C3629">
            <w:pPr>
              <w:spacing w:after="0"/>
              <w:jc w:val="center"/>
              <w:rPr>
                <w:sz w:val="18"/>
                <w:szCs w:val="18"/>
              </w:rPr>
            </w:pPr>
            <w:r w:rsidRPr="006C3629">
              <w:rPr>
                <w:color w:val="000000"/>
                <w:sz w:val="18"/>
                <w:szCs w:val="18"/>
              </w:rPr>
              <w:t>213,389</w:t>
            </w:r>
          </w:p>
        </w:tc>
        <w:tc>
          <w:tcPr>
            <w:tcW w:w="1062" w:type="dxa"/>
            <w:shd w:val="clear" w:color="auto" w:fill="auto"/>
            <w:vAlign w:val="bottom"/>
          </w:tcPr>
          <w:p w14:paraId="500E5731" w14:textId="1A0DB2BB" w:rsidR="006C3629" w:rsidRPr="006C3629" w:rsidRDefault="006C3629" w:rsidP="006C3629">
            <w:pPr>
              <w:spacing w:after="0"/>
              <w:jc w:val="center"/>
              <w:rPr>
                <w:sz w:val="18"/>
                <w:szCs w:val="18"/>
              </w:rPr>
            </w:pPr>
            <w:r w:rsidRPr="006C3629">
              <w:rPr>
                <w:color w:val="000000"/>
                <w:sz w:val="18"/>
                <w:szCs w:val="18"/>
              </w:rPr>
              <w:t>33,340</w:t>
            </w:r>
          </w:p>
        </w:tc>
        <w:tc>
          <w:tcPr>
            <w:tcW w:w="817" w:type="dxa"/>
            <w:vAlign w:val="bottom"/>
          </w:tcPr>
          <w:p w14:paraId="5133C632" w14:textId="62B98E20" w:rsidR="006C3629" w:rsidRPr="006C3629" w:rsidRDefault="006C3629" w:rsidP="006C3629">
            <w:pPr>
              <w:spacing w:after="0"/>
              <w:jc w:val="center"/>
              <w:rPr>
                <w:color w:val="000000" w:themeColor="text1"/>
                <w:sz w:val="18"/>
                <w:szCs w:val="18"/>
              </w:rPr>
            </w:pPr>
            <w:r w:rsidRPr="006C3629">
              <w:rPr>
                <w:color w:val="000000"/>
                <w:sz w:val="18"/>
                <w:szCs w:val="18"/>
              </w:rPr>
              <w:t>705,665</w:t>
            </w:r>
          </w:p>
        </w:tc>
      </w:tr>
      <w:tr w:rsidR="006C3629" w:rsidRPr="005362B1" w14:paraId="426659C2" w14:textId="77777777" w:rsidTr="006C3629">
        <w:trPr>
          <w:cantSplit/>
          <w:trHeight w:val="197"/>
          <w:jc w:val="center"/>
        </w:trPr>
        <w:tc>
          <w:tcPr>
            <w:tcW w:w="0" w:type="auto"/>
            <w:shd w:val="clear" w:color="auto" w:fill="auto"/>
            <w:noWrap/>
            <w:vAlign w:val="center"/>
          </w:tcPr>
          <w:p w14:paraId="2C49BB0B" w14:textId="77777777" w:rsidR="006C3629" w:rsidRPr="005362B1" w:rsidRDefault="006C3629" w:rsidP="006C3629">
            <w:pPr>
              <w:spacing w:after="0"/>
              <w:jc w:val="center"/>
              <w:rPr>
                <w:sz w:val="18"/>
                <w:szCs w:val="18"/>
              </w:rPr>
            </w:pPr>
            <w:r w:rsidRPr="005362B1">
              <w:rPr>
                <w:color w:val="000000"/>
                <w:sz w:val="18"/>
                <w:szCs w:val="18"/>
              </w:rPr>
              <w:t>1988</w:t>
            </w:r>
          </w:p>
        </w:tc>
        <w:tc>
          <w:tcPr>
            <w:tcW w:w="846" w:type="dxa"/>
            <w:shd w:val="clear" w:color="auto" w:fill="auto"/>
            <w:vAlign w:val="center"/>
          </w:tcPr>
          <w:p w14:paraId="2399695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231,754</w:t>
            </w:r>
          </w:p>
        </w:tc>
        <w:tc>
          <w:tcPr>
            <w:tcW w:w="1062" w:type="dxa"/>
            <w:shd w:val="clear" w:color="auto" w:fill="auto"/>
            <w:noWrap/>
            <w:vAlign w:val="center"/>
          </w:tcPr>
          <w:p w14:paraId="4F6C02D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21,809</w:t>
            </w:r>
          </w:p>
        </w:tc>
        <w:tc>
          <w:tcPr>
            <w:tcW w:w="846" w:type="dxa"/>
            <w:vAlign w:val="center"/>
          </w:tcPr>
          <w:p w14:paraId="7DB65EE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724,226</w:t>
            </w:r>
          </w:p>
        </w:tc>
        <w:tc>
          <w:tcPr>
            <w:tcW w:w="801" w:type="dxa"/>
            <w:shd w:val="clear" w:color="auto" w:fill="auto"/>
            <w:vAlign w:val="bottom"/>
          </w:tcPr>
          <w:p w14:paraId="5862B6FA" w14:textId="06B3A60E" w:rsidR="006C3629" w:rsidRPr="006C3629" w:rsidRDefault="006C3629" w:rsidP="006C3629">
            <w:pPr>
              <w:spacing w:after="0"/>
              <w:jc w:val="center"/>
              <w:rPr>
                <w:sz w:val="18"/>
                <w:szCs w:val="18"/>
              </w:rPr>
            </w:pPr>
            <w:r w:rsidRPr="006C3629">
              <w:rPr>
                <w:color w:val="000000"/>
                <w:sz w:val="18"/>
                <w:szCs w:val="18"/>
              </w:rPr>
              <w:t>228,887</w:t>
            </w:r>
          </w:p>
        </w:tc>
        <w:tc>
          <w:tcPr>
            <w:tcW w:w="1062" w:type="dxa"/>
            <w:shd w:val="clear" w:color="auto" w:fill="auto"/>
            <w:vAlign w:val="bottom"/>
          </w:tcPr>
          <w:p w14:paraId="5E127B8C" w14:textId="61CA47F2" w:rsidR="006C3629" w:rsidRPr="006C3629" w:rsidRDefault="006C3629" w:rsidP="006C3629">
            <w:pPr>
              <w:spacing w:after="0"/>
              <w:jc w:val="center"/>
              <w:rPr>
                <w:sz w:val="18"/>
                <w:szCs w:val="18"/>
              </w:rPr>
            </w:pPr>
            <w:r w:rsidRPr="006C3629">
              <w:rPr>
                <w:color w:val="000000"/>
                <w:sz w:val="18"/>
                <w:szCs w:val="18"/>
              </w:rPr>
              <w:t>32,111</w:t>
            </w:r>
          </w:p>
        </w:tc>
        <w:tc>
          <w:tcPr>
            <w:tcW w:w="817" w:type="dxa"/>
            <w:vAlign w:val="bottom"/>
          </w:tcPr>
          <w:p w14:paraId="061A84D4" w14:textId="6163198E" w:rsidR="006C3629" w:rsidRPr="006C3629" w:rsidRDefault="006C3629" w:rsidP="006C3629">
            <w:pPr>
              <w:spacing w:after="0"/>
              <w:jc w:val="center"/>
              <w:rPr>
                <w:color w:val="000000" w:themeColor="text1"/>
                <w:sz w:val="18"/>
                <w:szCs w:val="18"/>
              </w:rPr>
            </w:pPr>
            <w:r w:rsidRPr="006C3629">
              <w:rPr>
                <w:color w:val="000000"/>
                <w:sz w:val="18"/>
                <w:szCs w:val="18"/>
              </w:rPr>
              <w:t>733,973</w:t>
            </w:r>
          </w:p>
        </w:tc>
      </w:tr>
      <w:tr w:rsidR="006C3629" w:rsidRPr="005362B1" w14:paraId="137B2932" w14:textId="77777777" w:rsidTr="006C3629">
        <w:trPr>
          <w:cantSplit/>
          <w:trHeight w:val="210"/>
          <w:jc w:val="center"/>
        </w:trPr>
        <w:tc>
          <w:tcPr>
            <w:tcW w:w="0" w:type="auto"/>
            <w:shd w:val="clear" w:color="auto" w:fill="auto"/>
            <w:noWrap/>
            <w:vAlign w:val="center"/>
          </w:tcPr>
          <w:p w14:paraId="6B8E4FC6" w14:textId="77777777" w:rsidR="006C3629" w:rsidRPr="005362B1" w:rsidRDefault="006C3629" w:rsidP="006C3629">
            <w:pPr>
              <w:spacing w:after="0"/>
              <w:jc w:val="center"/>
              <w:rPr>
                <w:sz w:val="18"/>
                <w:szCs w:val="18"/>
              </w:rPr>
            </w:pPr>
            <w:r w:rsidRPr="005362B1">
              <w:rPr>
                <w:color w:val="000000"/>
                <w:sz w:val="18"/>
                <w:szCs w:val="18"/>
              </w:rPr>
              <w:t>1989</w:t>
            </w:r>
          </w:p>
        </w:tc>
        <w:tc>
          <w:tcPr>
            <w:tcW w:w="846" w:type="dxa"/>
            <w:shd w:val="clear" w:color="auto" w:fill="auto"/>
            <w:vAlign w:val="center"/>
          </w:tcPr>
          <w:p w14:paraId="4D97592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243,438</w:t>
            </w:r>
          </w:p>
        </w:tc>
        <w:tc>
          <w:tcPr>
            <w:tcW w:w="1062" w:type="dxa"/>
            <w:shd w:val="clear" w:color="auto" w:fill="auto"/>
            <w:noWrap/>
            <w:vAlign w:val="center"/>
          </w:tcPr>
          <w:p w14:paraId="4243777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19,800</w:t>
            </w:r>
          </w:p>
        </w:tc>
        <w:tc>
          <w:tcPr>
            <w:tcW w:w="846" w:type="dxa"/>
            <w:vAlign w:val="center"/>
          </w:tcPr>
          <w:p w14:paraId="314A213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733,137</w:t>
            </w:r>
          </w:p>
        </w:tc>
        <w:tc>
          <w:tcPr>
            <w:tcW w:w="801" w:type="dxa"/>
            <w:shd w:val="clear" w:color="auto" w:fill="auto"/>
            <w:vAlign w:val="bottom"/>
          </w:tcPr>
          <w:p w14:paraId="03E800F0" w14:textId="501CB4B7" w:rsidR="006C3629" w:rsidRPr="006C3629" w:rsidRDefault="006C3629" w:rsidP="006C3629">
            <w:pPr>
              <w:spacing w:after="0"/>
              <w:jc w:val="center"/>
              <w:rPr>
                <w:sz w:val="18"/>
                <w:szCs w:val="18"/>
              </w:rPr>
            </w:pPr>
            <w:r w:rsidRPr="006C3629">
              <w:rPr>
                <w:color w:val="000000"/>
                <w:sz w:val="18"/>
                <w:szCs w:val="18"/>
              </w:rPr>
              <w:t>243,403</w:t>
            </w:r>
          </w:p>
        </w:tc>
        <w:tc>
          <w:tcPr>
            <w:tcW w:w="1062" w:type="dxa"/>
            <w:shd w:val="clear" w:color="auto" w:fill="auto"/>
            <w:vAlign w:val="bottom"/>
          </w:tcPr>
          <w:p w14:paraId="7678AA23" w14:textId="57EA8DAF" w:rsidR="006C3629" w:rsidRPr="006C3629" w:rsidRDefault="006C3629" w:rsidP="006C3629">
            <w:pPr>
              <w:spacing w:after="0"/>
              <w:jc w:val="center"/>
              <w:rPr>
                <w:sz w:val="18"/>
                <w:szCs w:val="18"/>
              </w:rPr>
            </w:pPr>
            <w:r w:rsidRPr="006C3629">
              <w:rPr>
                <w:color w:val="000000"/>
                <w:sz w:val="18"/>
                <w:szCs w:val="18"/>
              </w:rPr>
              <w:t>30,496</w:t>
            </w:r>
          </w:p>
        </w:tc>
        <w:tc>
          <w:tcPr>
            <w:tcW w:w="817" w:type="dxa"/>
            <w:vAlign w:val="bottom"/>
          </w:tcPr>
          <w:p w14:paraId="0E23EE57" w14:textId="28B5D7F1" w:rsidR="006C3629" w:rsidRPr="006C3629" w:rsidRDefault="006C3629" w:rsidP="006C3629">
            <w:pPr>
              <w:spacing w:after="0"/>
              <w:jc w:val="center"/>
              <w:rPr>
                <w:color w:val="000000" w:themeColor="text1"/>
                <w:sz w:val="18"/>
                <w:szCs w:val="18"/>
              </w:rPr>
            </w:pPr>
            <w:r w:rsidRPr="006C3629">
              <w:rPr>
                <w:color w:val="000000"/>
                <w:sz w:val="18"/>
                <w:szCs w:val="18"/>
              </w:rPr>
              <w:t>738,995</w:t>
            </w:r>
          </w:p>
        </w:tc>
      </w:tr>
      <w:tr w:rsidR="006C3629" w:rsidRPr="005362B1" w14:paraId="276C624D" w14:textId="77777777" w:rsidTr="006C3629">
        <w:trPr>
          <w:cantSplit/>
          <w:trHeight w:val="197"/>
          <w:jc w:val="center"/>
        </w:trPr>
        <w:tc>
          <w:tcPr>
            <w:tcW w:w="0" w:type="auto"/>
            <w:shd w:val="clear" w:color="auto" w:fill="auto"/>
            <w:noWrap/>
            <w:vAlign w:val="center"/>
          </w:tcPr>
          <w:p w14:paraId="76E80F5E" w14:textId="77777777" w:rsidR="006C3629" w:rsidRPr="005362B1" w:rsidRDefault="006C3629" w:rsidP="006C3629">
            <w:pPr>
              <w:spacing w:after="0"/>
              <w:jc w:val="center"/>
              <w:rPr>
                <w:sz w:val="18"/>
                <w:szCs w:val="18"/>
              </w:rPr>
            </w:pPr>
            <w:r w:rsidRPr="005362B1">
              <w:rPr>
                <w:color w:val="000000"/>
                <w:sz w:val="18"/>
                <w:szCs w:val="18"/>
              </w:rPr>
              <w:t>1990</w:t>
            </w:r>
          </w:p>
        </w:tc>
        <w:tc>
          <w:tcPr>
            <w:tcW w:w="846" w:type="dxa"/>
            <w:shd w:val="clear" w:color="auto" w:fill="auto"/>
            <w:vAlign w:val="center"/>
          </w:tcPr>
          <w:p w14:paraId="3FA28FC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246,919</w:t>
            </w:r>
          </w:p>
        </w:tc>
        <w:tc>
          <w:tcPr>
            <w:tcW w:w="1062" w:type="dxa"/>
            <w:shd w:val="clear" w:color="auto" w:fill="auto"/>
            <w:noWrap/>
            <w:vAlign w:val="center"/>
          </w:tcPr>
          <w:p w14:paraId="5A73485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17,780</w:t>
            </w:r>
          </w:p>
        </w:tc>
        <w:tc>
          <w:tcPr>
            <w:tcW w:w="846" w:type="dxa"/>
            <w:vAlign w:val="center"/>
          </w:tcPr>
          <w:p w14:paraId="13AA490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724,593</w:t>
            </w:r>
          </w:p>
        </w:tc>
        <w:tc>
          <w:tcPr>
            <w:tcW w:w="801" w:type="dxa"/>
            <w:shd w:val="clear" w:color="auto" w:fill="auto"/>
            <w:vAlign w:val="bottom"/>
          </w:tcPr>
          <w:p w14:paraId="06BF95B1" w14:textId="5CCEBD81" w:rsidR="006C3629" w:rsidRPr="006C3629" w:rsidRDefault="006C3629" w:rsidP="006C3629">
            <w:pPr>
              <w:spacing w:after="0"/>
              <w:jc w:val="center"/>
              <w:rPr>
                <w:sz w:val="18"/>
                <w:szCs w:val="18"/>
              </w:rPr>
            </w:pPr>
            <w:r w:rsidRPr="006C3629">
              <w:rPr>
                <w:color w:val="000000"/>
                <w:sz w:val="18"/>
                <w:szCs w:val="18"/>
              </w:rPr>
              <w:t>246,430</w:t>
            </w:r>
          </w:p>
        </w:tc>
        <w:tc>
          <w:tcPr>
            <w:tcW w:w="1062" w:type="dxa"/>
            <w:shd w:val="clear" w:color="auto" w:fill="auto"/>
            <w:vAlign w:val="bottom"/>
          </w:tcPr>
          <w:p w14:paraId="7EDE511B" w14:textId="4056DCC0" w:rsidR="006C3629" w:rsidRPr="006C3629" w:rsidRDefault="006C3629" w:rsidP="006C3629">
            <w:pPr>
              <w:spacing w:after="0"/>
              <w:jc w:val="center"/>
              <w:rPr>
                <w:sz w:val="18"/>
                <w:szCs w:val="18"/>
              </w:rPr>
            </w:pPr>
            <w:r w:rsidRPr="006C3629">
              <w:rPr>
                <w:color w:val="000000"/>
                <w:sz w:val="18"/>
                <w:szCs w:val="18"/>
              </w:rPr>
              <w:t>27,784</w:t>
            </w:r>
          </w:p>
        </w:tc>
        <w:tc>
          <w:tcPr>
            <w:tcW w:w="817" w:type="dxa"/>
            <w:vAlign w:val="bottom"/>
          </w:tcPr>
          <w:p w14:paraId="31DA86A6" w14:textId="70F0B7B7" w:rsidR="006C3629" w:rsidRPr="006C3629" w:rsidRDefault="006C3629" w:rsidP="006C3629">
            <w:pPr>
              <w:spacing w:after="0"/>
              <w:jc w:val="center"/>
              <w:rPr>
                <w:color w:val="000000" w:themeColor="text1"/>
                <w:sz w:val="18"/>
                <w:szCs w:val="18"/>
              </w:rPr>
            </w:pPr>
            <w:r w:rsidRPr="006C3629">
              <w:rPr>
                <w:color w:val="000000"/>
                <w:sz w:val="18"/>
                <w:szCs w:val="18"/>
              </w:rPr>
              <w:t>722,469</w:t>
            </w:r>
          </w:p>
        </w:tc>
      </w:tr>
      <w:tr w:rsidR="006C3629" w:rsidRPr="005362B1" w14:paraId="74A67776" w14:textId="77777777" w:rsidTr="006C3629">
        <w:trPr>
          <w:cantSplit/>
          <w:trHeight w:val="197"/>
          <w:jc w:val="center"/>
        </w:trPr>
        <w:tc>
          <w:tcPr>
            <w:tcW w:w="0" w:type="auto"/>
            <w:shd w:val="clear" w:color="auto" w:fill="auto"/>
            <w:noWrap/>
            <w:vAlign w:val="center"/>
          </w:tcPr>
          <w:p w14:paraId="0403EF34" w14:textId="77777777" w:rsidR="006C3629" w:rsidRPr="005362B1" w:rsidRDefault="006C3629" w:rsidP="006C3629">
            <w:pPr>
              <w:spacing w:after="0"/>
              <w:jc w:val="center"/>
              <w:rPr>
                <w:sz w:val="18"/>
                <w:szCs w:val="18"/>
              </w:rPr>
            </w:pPr>
            <w:r w:rsidRPr="005362B1">
              <w:rPr>
                <w:color w:val="000000"/>
                <w:sz w:val="18"/>
                <w:szCs w:val="18"/>
              </w:rPr>
              <w:t>1991</w:t>
            </w:r>
          </w:p>
        </w:tc>
        <w:tc>
          <w:tcPr>
            <w:tcW w:w="846" w:type="dxa"/>
            <w:shd w:val="clear" w:color="auto" w:fill="auto"/>
            <w:vAlign w:val="center"/>
          </w:tcPr>
          <w:p w14:paraId="25FC5F7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230,939</w:t>
            </w:r>
          </w:p>
        </w:tc>
        <w:tc>
          <w:tcPr>
            <w:tcW w:w="1062" w:type="dxa"/>
            <w:shd w:val="clear" w:color="auto" w:fill="auto"/>
            <w:noWrap/>
            <w:vAlign w:val="center"/>
          </w:tcPr>
          <w:p w14:paraId="5DE6BC8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15,820</w:t>
            </w:r>
          </w:p>
        </w:tc>
        <w:tc>
          <w:tcPr>
            <w:tcW w:w="846" w:type="dxa"/>
            <w:vAlign w:val="center"/>
          </w:tcPr>
          <w:p w14:paraId="77DA991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694,233</w:t>
            </w:r>
          </w:p>
        </w:tc>
        <w:tc>
          <w:tcPr>
            <w:tcW w:w="801" w:type="dxa"/>
            <w:shd w:val="clear" w:color="auto" w:fill="auto"/>
            <w:vAlign w:val="bottom"/>
          </w:tcPr>
          <w:p w14:paraId="1831288F" w14:textId="64BFA47E" w:rsidR="006C3629" w:rsidRPr="006C3629" w:rsidRDefault="006C3629" w:rsidP="006C3629">
            <w:pPr>
              <w:spacing w:after="0"/>
              <w:jc w:val="center"/>
              <w:rPr>
                <w:sz w:val="18"/>
                <w:szCs w:val="18"/>
              </w:rPr>
            </w:pPr>
            <w:r w:rsidRPr="006C3629">
              <w:rPr>
                <w:color w:val="000000"/>
                <w:sz w:val="18"/>
                <w:szCs w:val="18"/>
              </w:rPr>
              <w:t>227,089</w:t>
            </w:r>
          </w:p>
        </w:tc>
        <w:tc>
          <w:tcPr>
            <w:tcW w:w="1062" w:type="dxa"/>
            <w:shd w:val="clear" w:color="auto" w:fill="auto"/>
            <w:vAlign w:val="bottom"/>
          </w:tcPr>
          <w:p w14:paraId="30EDB7D0" w14:textId="1E5227B3" w:rsidR="006C3629" w:rsidRPr="006C3629" w:rsidRDefault="006C3629" w:rsidP="006C3629">
            <w:pPr>
              <w:spacing w:after="0"/>
              <w:jc w:val="center"/>
              <w:rPr>
                <w:sz w:val="18"/>
                <w:szCs w:val="18"/>
              </w:rPr>
            </w:pPr>
            <w:r w:rsidRPr="006C3629">
              <w:rPr>
                <w:color w:val="000000"/>
                <w:sz w:val="18"/>
                <w:szCs w:val="18"/>
              </w:rPr>
              <w:t>24,492</w:t>
            </w:r>
          </w:p>
        </w:tc>
        <w:tc>
          <w:tcPr>
            <w:tcW w:w="817" w:type="dxa"/>
            <w:vAlign w:val="bottom"/>
          </w:tcPr>
          <w:p w14:paraId="2AB17371" w14:textId="687427F3" w:rsidR="006C3629" w:rsidRPr="006C3629" w:rsidRDefault="006C3629" w:rsidP="006C3629">
            <w:pPr>
              <w:spacing w:after="0"/>
              <w:jc w:val="center"/>
              <w:rPr>
                <w:color w:val="000000" w:themeColor="text1"/>
                <w:sz w:val="18"/>
                <w:szCs w:val="18"/>
              </w:rPr>
            </w:pPr>
            <w:r w:rsidRPr="006C3629">
              <w:rPr>
                <w:color w:val="000000"/>
                <w:sz w:val="18"/>
                <w:szCs w:val="18"/>
              </w:rPr>
              <w:t>680,037</w:t>
            </w:r>
          </w:p>
        </w:tc>
      </w:tr>
      <w:tr w:rsidR="006C3629" w:rsidRPr="005362B1" w14:paraId="702B00B8" w14:textId="77777777" w:rsidTr="006C3629">
        <w:trPr>
          <w:cantSplit/>
          <w:trHeight w:val="210"/>
          <w:jc w:val="center"/>
        </w:trPr>
        <w:tc>
          <w:tcPr>
            <w:tcW w:w="0" w:type="auto"/>
            <w:shd w:val="clear" w:color="auto" w:fill="auto"/>
            <w:noWrap/>
            <w:vAlign w:val="center"/>
          </w:tcPr>
          <w:p w14:paraId="3141D9A9" w14:textId="77777777" w:rsidR="006C3629" w:rsidRPr="005362B1" w:rsidRDefault="006C3629" w:rsidP="006C3629">
            <w:pPr>
              <w:spacing w:after="0"/>
              <w:jc w:val="center"/>
              <w:rPr>
                <w:sz w:val="18"/>
                <w:szCs w:val="18"/>
              </w:rPr>
            </w:pPr>
            <w:r w:rsidRPr="005362B1">
              <w:rPr>
                <w:color w:val="000000"/>
                <w:sz w:val="18"/>
                <w:szCs w:val="18"/>
              </w:rPr>
              <w:t>1992</w:t>
            </w:r>
          </w:p>
        </w:tc>
        <w:tc>
          <w:tcPr>
            <w:tcW w:w="846" w:type="dxa"/>
            <w:shd w:val="clear" w:color="auto" w:fill="auto"/>
            <w:vAlign w:val="center"/>
          </w:tcPr>
          <w:p w14:paraId="4648028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214,700</w:t>
            </w:r>
          </w:p>
        </w:tc>
        <w:tc>
          <w:tcPr>
            <w:tcW w:w="1062" w:type="dxa"/>
            <w:shd w:val="clear" w:color="auto" w:fill="auto"/>
            <w:noWrap/>
            <w:vAlign w:val="center"/>
          </w:tcPr>
          <w:p w14:paraId="539608F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14,233</w:t>
            </w:r>
          </w:p>
        </w:tc>
        <w:tc>
          <w:tcPr>
            <w:tcW w:w="846" w:type="dxa"/>
            <w:vAlign w:val="center"/>
          </w:tcPr>
          <w:p w14:paraId="3DE2418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673,111</w:t>
            </w:r>
          </w:p>
        </w:tc>
        <w:tc>
          <w:tcPr>
            <w:tcW w:w="801" w:type="dxa"/>
            <w:shd w:val="clear" w:color="auto" w:fill="auto"/>
            <w:vAlign w:val="bottom"/>
          </w:tcPr>
          <w:p w14:paraId="2BF96796" w14:textId="2D930F74" w:rsidR="006C3629" w:rsidRPr="006C3629" w:rsidRDefault="006C3629" w:rsidP="006C3629">
            <w:pPr>
              <w:spacing w:after="0"/>
              <w:jc w:val="center"/>
              <w:rPr>
                <w:sz w:val="18"/>
                <w:szCs w:val="18"/>
              </w:rPr>
            </w:pPr>
            <w:r w:rsidRPr="006C3629">
              <w:rPr>
                <w:color w:val="000000"/>
                <w:sz w:val="18"/>
                <w:szCs w:val="18"/>
              </w:rPr>
              <w:t>207,464</w:t>
            </w:r>
          </w:p>
        </w:tc>
        <w:tc>
          <w:tcPr>
            <w:tcW w:w="1062" w:type="dxa"/>
            <w:shd w:val="clear" w:color="auto" w:fill="auto"/>
            <w:vAlign w:val="bottom"/>
          </w:tcPr>
          <w:p w14:paraId="1A07A329" w14:textId="7BBC18E6" w:rsidR="006C3629" w:rsidRPr="006C3629" w:rsidRDefault="006C3629" w:rsidP="006C3629">
            <w:pPr>
              <w:spacing w:after="0"/>
              <w:jc w:val="center"/>
              <w:rPr>
                <w:sz w:val="18"/>
                <w:szCs w:val="18"/>
              </w:rPr>
            </w:pPr>
            <w:r w:rsidRPr="006C3629">
              <w:rPr>
                <w:color w:val="000000"/>
                <w:sz w:val="18"/>
                <w:szCs w:val="18"/>
              </w:rPr>
              <w:t>21,875</w:t>
            </w:r>
          </w:p>
        </w:tc>
        <w:tc>
          <w:tcPr>
            <w:tcW w:w="817" w:type="dxa"/>
            <w:vAlign w:val="bottom"/>
          </w:tcPr>
          <w:p w14:paraId="320B222E" w14:textId="71680F04" w:rsidR="006C3629" w:rsidRPr="006C3629" w:rsidRDefault="006C3629" w:rsidP="006C3629">
            <w:pPr>
              <w:spacing w:after="0"/>
              <w:jc w:val="center"/>
              <w:rPr>
                <w:color w:val="000000" w:themeColor="text1"/>
                <w:sz w:val="18"/>
                <w:szCs w:val="18"/>
              </w:rPr>
            </w:pPr>
            <w:r w:rsidRPr="006C3629">
              <w:rPr>
                <w:color w:val="000000"/>
                <w:sz w:val="18"/>
                <w:szCs w:val="18"/>
              </w:rPr>
              <w:t>646,435</w:t>
            </w:r>
          </w:p>
        </w:tc>
      </w:tr>
      <w:tr w:rsidR="006C3629" w:rsidRPr="005362B1" w14:paraId="31C80998" w14:textId="77777777" w:rsidTr="006C3629">
        <w:trPr>
          <w:cantSplit/>
          <w:trHeight w:val="197"/>
          <w:jc w:val="center"/>
        </w:trPr>
        <w:tc>
          <w:tcPr>
            <w:tcW w:w="0" w:type="auto"/>
            <w:shd w:val="clear" w:color="auto" w:fill="auto"/>
            <w:noWrap/>
            <w:vAlign w:val="center"/>
          </w:tcPr>
          <w:p w14:paraId="3CC79405" w14:textId="77777777" w:rsidR="006C3629" w:rsidRPr="005362B1" w:rsidRDefault="006C3629" w:rsidP="006C3629">
            <w:pPr>
              <w:spacing w:after="0"/>
              <w:jc w:val="center"/>
              <w:rPr>
                <w:sz w:val="18"/>
                <w:szCs w:val="18"/>
              </w:rPr>
            </w:pPr>
            <w:r w:rsidRPr="005362B1">
              <w:rPr>
                <w:color w:val="000000"/>
                <w:sz w:val="18"/>
                <w:szCs w:val="18"/>
              </w:rPr>
              <w:t>1993</w:t>
            </w:r>
          </w:p>
        </w:tc>
        <w:tc>
          <w:tcPr>
            <w:tcW w:w="846" w:type="dxa"/>
            <w:shd w:val="clear" w:color="auto" w:fill="auto"/>
            <w:vAlign w:val="center"/>
          </w:tcPr>
          <w:p w14:paraId="4F86635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201,964</w:t>
            </w:r>
          </w:p>
        </w:tc>
        <w:tc>
          <w:tcPr>
            <w:tcW w:w="1062" w:type="dxa"/>
            <w:shd w:val="clear" w:color="auto" w:fill="auto"/>
            <w:noWrap/>
            <w:vAlign w:val="center"/>
          </w:tcPr>
          <w:p w14:paraId="719E3DD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13,093</w:t>
            </w:r>
          </w:p>
        </w:tc>
        <w:tc>
          <w:tcPr>
            <w:tcW w:w="846" w:type="dxa"/>
            <w:vAlign w:val="center"/>
          </w:tcPr>
          <w:p w14:paraId="5EB88D7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647,461</w:t>
            </w:r>
          </w:p>
        </w:tc>
        <w:tc>
          <w:tcPr>
            <w:tcW w:w="801" w:type="dxa"/>
            <w:shd w:val="clear" w:color="auto" w:fill="auto"/>
            <w:vAlign w:val="bottom"/>
          </w:tcPr>
          <w:p w14:paraId="69181F5D" w14:textId="02375EEC" w:rsidR="006C3629" w:rsidRPr="006C3629" w:rsidRDefault="006C3629" w:rsidP="006C3629">
            <w:pPr>
              <w:spacing w:after="0"/>
              <w:jc w:val="center"/>
              <w:rPr>
                <w:sz w:val="18"/>
                <w:szCs w:val="18"/>
              </w:rPr>
            </w:pPr>
            <w:r w:rsidRPr="006C3629">
              <w:rPr>
                <w:color w:val="000000"/>
                <w:sz w:val="18"/>
                <w:szCs w:val="18"/>
              </w:rPr>
              <w:t>190,501</w:t>
            </w:r>
          </w:p>
        </w:tc>
        <w:tc>
          <w:tcPr>
            <w:tcW w:w="1062" w:type="dxa"/>
            <w:shd w:val="clear" w:color="auto" w:fill="auto"/>
            <w:vAlign w:val="bottom"/>
          </w:tcPr>
          <w:p w14:paraId="5D782CC4" w14:textId="5BAE1E49" w:rsidR="006C3629" w:rsidRPr="006C3629" w:rsidRDefault="006C3629" w:rsidP="006C3629">
            <w:pPr>
              <w:spacing w:after="0"/>
              <w:jc w:val="center"/>
              <w:rPr>
                <w:sz w:val="18"/>
                <w:szCs w:val="18"/>
              </w:rPr>
            </w:pPr>
            <w:r w:rsidRPr="006C3629">
              <w:rPr>
                <w:color w:val="000000"/>
                <w:sz w:val="18"/>
                <w:szCs w:val="18"/>
              </w:rPr>
              <w:t>19,878</w:t>
            </w:r>
          </w:p>
        </w:tc>
        <w:tc>
          <w:tcPr>
            <w:tcW w:w="817" w:type="dxa"/>
            <w:vAlign w:val="bottom"/>
          </w:tcPr>
          <w:p w14:paraId="665A5050" w14:textId="659EFF32" w:rsidR="006C3629" w:rsidRPr="006C3629" w:rsidRDefault="006C3629" w:rsidP="006C3629">
            <w:pPr>
              <w:spacing w:after="0"/>
              <w:jc w:val="center"/>
              <w:rPr>
                <w:color w:val="000000" w:themeColor="text1"/>
                <w:sz w:val="18"/>
                <w:szCs w:val="18"/>
              </w:rPr>
            </w:pPr>
            <w:r w:rsidRPr="006C3629">
              <w:rPr>
                <w:color w:val="000000"/>
                <w:sz w:val="18"/>
                <w:szCs w:val="18"/>
              </w:rPr>
              <w:t>613,356</w:t>
            </w:r>
          </w:p>
        </w:tc>
      </w:tr>
      <w:tr w:rsidR="006C3629" w:rsidRPr="005362B1" w14:paraId="36E88019" w14:textId="77777777" w:rsidTr="006C3629">
        <w:trPr>
          <w:cantSplit/>
          <w:trHeight w:val="197"/>
          <w:jc w:val="center"/>
        </w:trPr>
        <w:tc>
          <w:tcPr>
            <w:tcW w:w="0" w:type="auto"/>
            <w:shd w:val="clear" w:color="auto" w:fill="auto"/>
            <w:noWrap/>
            <w:vAlign w:val="center"/>
          </w:tcPr>
          <w:p w14:paraId="6224E1B6" w14:textId="77777777" w:rsidR="006C3629" w:rsidRPr="005362B1" w:rsidRDefault="006C3629" w:rsidP="006C3629">
            <w:pPr>
              <w:spacing w:after="0"/>
              <w:jc w:val="center"/>
              <w:rPr>
                <w:sz w:val="18"/>
                <w:szCs w:val="18"/>
              </w:rPr>
            </w:pPr>
            <w:r w:rsidRPr="005362B1">
              <w:rPr>
                <w:color w:val="000000"/>
                <w:sz w:val="18"/>
                <w:szCs w:val="18"/>
              </w:rPr>
              <w:t>1994</w:t>
            </w:r>
          </w:p>
        </w:tc>
        <w:tc>
          <w:tcPr>
            <w:tcW w:w="846" w:type="dxa"/>
            <w:shd w:val="clear" w:color="auto" w:fill="auto"/>
            <w:vAlign w:val="center"/>
          </w:tcPr>
          <w:p w14:paraId="3BF3E69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207,132</w:t>
            </w:r>
          </w:p>
        </w:tc>
        <w:tc>
          <w:tcPr>
            <w:tcW w:w="1062" w:type="dxa"/>
            <w:shd w:val="clear" w:color="auto" w:fill="auto"/>
            <w:noWrap/>
            <w:vAlign w:val="center"/>
          </w:tcPr>
          <w:p w14:paraId="16E343F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12,396</w:t>
            </w:r>
          </w:p>
        </w:tc>
        <w:tc>
          <w:tcPr>
            <w:tcW w:w="846" w:type="dxa"/>
            <w:vAlign w:val="center"/>
          </w:tcPr>
          <w:p w14:paraId="27B4462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630,312</w:t>
            </w:r>
          </w:p>
        </w:tc>
        <w:tc>
          <w:tcPr>
            <w:tcW w:w="801" w:type="dxa"/>
            <w:shd w:val="clear" w:color="auto" w:fill="auto"/>
            <w:vAlign w:val="bottom"/>
          </w:tcPr>
          <w:p w14:paraId="49F35E8B" w14:textId="6435600D" w:rsidR="006C3629" w:rsidRPr="006C3629" w:rsidRDefault="006C3629" w:rsidP="006C3629">
            <w:pPr>
              <w:spacing w:after="0"/>
              <w:jc w:val="center"/>
              <w:rPr>
                <w:sz w:val="18"/>
                <w:szCs w:val="18"/>
              </w:rPr>
            </w:pPr>
            <w:r w:rsidRPr="006C3629">
              <w:rPr>
                <w:color w:val="000000"/>
                <w:sz w:val="18"/>
                <w:szCs w:val="18"/>
              </w:rPr>
              <w:t>191,073</w:t>
            </w:r>
          </w:p>
        </w:tc>
        <w:tc>
          <w:tcPr>
            <w:tcW w:w="1062" w:type="dxa"/>
            <w:shd w:val="clear" w:color="auto" w:fill="auto"/>
            <w:vAlign w:val="bottom"/>
          </w:tcPr>
          <w:p w14:paraId="187ECC52" w14:textId="58A6D591" w:rsidR="006C3629" w:rsidRPr="006C3629" w:rsidRDefault="006C3629" w:rsidP="006C3629">
            <w:pPr>
              <w:spacing w:after="0"/>
              <w:jc w:val="center"/>
              <w:rPr>
                <w:sz w:val="18"/>
                <w:szCs w:val="18"/>
              </w:rPr>
            </w:pPr>
            <w:r w:rsidRPr="006C3629">
              <w:rPr>
                <w:color w:val="000000"/>
                <w:sz w:val="18"/>
                <w:szCs w:val="18"/>
              </w:rPr>
              <w:t>18,675</w:t>
            </w:r>
          </w:p>
        </w:tc>
        <w:tc>
          <w:tcPr>
            <w:tcW w:w="817" w:type="dxa"/>
            <w:vAlign w:val="bottom"/>
          </w:tcPr>
          <w:p w14:paraId="537126C0" w14:textId="4DCEED9E" w:rsidR="006C3629" w:rsidRPr="006C3629" w:rsidRDefault="006C3629" w:rsidP="006C3629">
            <w:pPr>
              <w:spacing w:after="0"/>
              <w:jc w:val="center"/>
              <w:rPr>
                <w:color w:val="000000" w:themeColor="text1"/>
                <w:sz w:val="18"/>
                <w:szCs w:val="18"/>
              </w:rPr>
            </w:pPr>
            <w:r w:rsidRPr="006C3629">
              <w:rPr>
                <w:color w:val="000000"/>
                <w:sz w:val="18"/>
                <w:szCs w:val="18"/>
              </w:rPr>
              <w:t>593,657</w:t>
            </w:r>
          </w:p>
        </w:tc>
      </w:tr>
      <w:tr w:rsidR="006C3629" w:rsidRPr="005362B1" w14:paraId="76CFD073" w14:textId="77777777" w:rsidTr="006C3629">
        <w:trPr>
          <w:cantSplit/>
          <w:trHeight w:val="210"/>
          <w:jc w:val="center"/>
        </w:trPr>
        <w:tc>
          <w:tcPr>
            <w:tcW w:w="0" w:type="auto"/>
            <w:shd w:val="clear" w:color="auto" w:fill="auto"/>
            <w:noWrap/>
            <w:vAlign w:val="center"/>
          </w:tcPr>
          <w:p w14:paraId="10870B96" w14:textId="77777777" w:rsidR="006C3629" w:rsidRPr="005362B1" w:rsidRDefault="006C3629" w:rsidP="006C3629">
            <w:pPr>
              <w:spacing w:after="0"/>
              <w:jc w:val="center"/>
              <w:rPr>
                <w:sz w:val="18"/>
                <w:szCs w:val="18"/>
              </w:rPr>
            </w:pPr>
            <w:r w:rsidRPr="005362B1">
              <w:rPr>
                <w:color w:val="000000"/>
                <w:sz w:val="18"/>
                <w:szCs w:val="18"/>
              </w:rPr>
              <w:t>1995</w:t>
            </w:r>
          </w:p>
        </w:tc>
        <w:tc>
          <w:tcPr>
            <w:tcW w:w="846" w:type="dxa"/>
            <w:shd w:val="clear" w:color="auto" w:fill="auto"/>
            <w:vAlign w:val="center"/>
          </w:tcPr>
          <w:p w14:paraId="27D43E6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211,697</w:t>
            </w:r>
          </w:p>
        </w:tc>
        <w:tc>
          <w:tcPr>
            <w:tcW w:w="1062" w:type="dxa"/>
            <w:shd w:val="clear" w:color="auto" w:fill="auto"/>
            <w:noWrap/>
            <w:vAlign w:val="center"/>
          </w:tcPr>
          <w:p w14:paraId="146BB9A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11,446</w:t>
            </w:r>
          </w:p>
        </w:tc>
        <w:tc>
          <w:tcPr>
            <w:tcW w:w="846" w:type="dxa"/>
            <w:vAlign w:val="center"/>
          </w:tcPr>
          <w:p w14:paraId="03BD541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601,250</w:t>
            </w:r>
          </w:p>
        </w:tc>
        <w:tc>
          <w:tcPr>
            <w:tcW w:w="801" w:type="dxa"/>
            <w:shd w:val="clear" w:color="auto" w:fill="auto"/>
            <w:vAlign w:val="bottom"/>
          </w:tcPr>
          <w:p w14:paraId="1150DBB1" w14:textId="16512DBE" w:rsidR="006C3629" w:rsidRPr="006C3629" w:rsidRDefault="006C3629" w:rsidP="006C3629">
            <w:pPr>
              <w:spacing w:after="0"/>
              <w:jc w:val="center"/>
              <w:rPr>
                <w:sz w:val="18"/>
                <w:szCs w:val="18"/>
              </w:rPr>
            </w:pPr>
            <w:r w:rsidRPr="006C3629">
              <w:rPr>
                <w:color w:val="000000"/>
                <w:sz w:val="18"/>
                <w:szCs w:val="18"/>
              </w:rPr>
              <w:t>193,714</w:t>
            </w:r>
          </w:p>
        </w:tc>
        <w:tc>
          <w:tcPr>
            <w:tcW w:w="1062" w:type="dxa"/>
            <w:shd w:val="clear" w:color="auto" w:fill="auto"/>
            <w:vAlign w:val="bottom"/>
          </w:tcPr>
          <w:p w14:paraId="6608D224" w14:textId="208623A7" w:rsidR="006C3629" w:rsidRPr="006C3629" w:rsidRDefault="006C3629" w:rsidP="006C3629">
            <w:pPr>
              <w:spacing w:after="0"/>
              <w:jc w:val="center"/>
              <w:rPr>
                <w:sz w:val="18"/>
                <w:szCs w:val="18"/>
              </w:rPr>
            </w:pPr>
            <w:r w:rsidRPr="006C3629">
              <w:rPr>
                <w:color w:val="000000"/>
                <w:sz w:val="18"/>
                <w:szCs w:val="18"/>
              </w:rPr>
              <w:t>17,173</w:t>
            </w:r>
          </w:p>
        </w:tc>
        <w:tc>
          <w:tcPr>
            <w:tcW w:w="817" w:type="dxa"/>
            <w:vAlign w:val="bottom"/>
          </w:tcPr>
          <w:p w14:paraId="7B729BCC" w14:textId="408E1E79" w:rsidR="006C3629" w:rsidRPr="006C3629" w:rsidRDefault="006C3629" w:rsidP="006C3629">
            <w:pPr>
              <w:spacing w:after="0"/>
              <w:jc w:val="center"/>
              <w:rPr>
                <w:color w:val="000000" w:themeColor="text1"/>
                <w:sz w:val="18"/>
                <w:szCs w:val="18"/>
              </w:rPr>
            </w:pPr>
            <w:r w:rsidRPr="006C3629">
              <w:rPr>
                <w:color w:val="000000"/>
                <w:sz w:val="18"/>
                <w:szCs w:val="18"/>
              </w:rPr>
              <w:t>562,274</w:t>
            </w:r>
          </w:p>
        </w:tc>
      </w:tr>
      <w:tr w:rsidR="006C3629" w:rsidRPr="005362B1" w14:paraId="3C8D696E" w14:textId="77777777" w:rsidTr="006C3629">
        <w:trPr>
          <w:cantSplit/>
          <w:trHeight w:val="197"/>
          <w:jc w:val="center"/>
        </w:trPr>
        <w:tc>
          <w:tcPr>
            <w:tcW w:w="0" w:type="auto"/>
            <w:shd w:val="clear" w:color="auto" w:fill="auto"/>
            <w:noWrap/>
            <w:vAlign w:val="center"/>
          </w:tcPr>
          <w:p w14:paraId="1D7CC8FC" w14:textId="77777777" w:rsidR="006C3629" w:rsidRPr="005362B1" w:rsidRDefault="006C3629" w:rsidP="006C3629">
            <w:pPr>
              <w:spacing w:after="0"/>
              <w:jc w:val="center"/>
              <w:rPr>
                <w:sz w:val="18"/>
                <w:szCs w:val="18"/>
              </w:rPr>
            </w:pPr>
            <w:r w:rsidRPr="005362B1">
              <w:rPr>
                <w:color w:val="000000"/>
                <w:sz w:val="18"/>
                <w:szCs w:val="18"/>
              </w:rPr>
              <w:t>1996</w:t>
            </w:r>
          </w:p>
        </w:tc>
        <w:tc>
          <w:tcPr>
            <w:tcW w:w="846" w:type="dxa"/>
            <w:shd w:val="clear" w:color="auto" w:fill="auto"/>
            <w:vAlign w:val="center"/>
          </w:tcPr>
          <w:p w14:paraId="5737331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194,439</w:t>
            </w:r>
          </w:p>
        </w:tc>
        <w:tc>
          <w:tcPr>
            <w:tcW w:w="1062" w:type="dxa"/>
            <w:shd w:val="clear" w:color="auto" w:fill="auto"/>
            <w:noWrap/>
            <w:vAlign w:val="center"/>
          </w:tcPr>
          <w:p w14:paraId="7BB0583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9,959</w:t>
            </w:r>
          </w:p>
        </w:tc>
        <w:tc>
          <w:tcPr>
            <w:tcW w:w="846" w:type="dxa"/>
            <w:vAlign w:val="center"/>
          </w:tcPr>
          <w:p w14:paraId="3734314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541,257</w:t>
            </w:r>
          </w:p>
        </w:tc>
        <w:tc>
          <w:tcPr>
            <w:tcW w:w="801" w:type="dxa"/>
            <w:shd w:val="clear" w:color="auto" w:fill="auto"/>
            <w:vAlign w:val="bottom"/>
          </w:tcPr>
          <w:p w14:paraId="68537D22" w14:textId="0E418B93" w:rsidR="006C3629" w:rsidRPr="006C3629" w:rsidRDefault="006C3629" w:rsidP="006C3629">
            <w:pPr>
              <w:spacing w:after="0"/>
              <w:jc w:val="center"/>
              <w:rPr>
                <w:sz w:val="18"/>
                <w:szCs w:val="18"/>
              </w:rPr>
            </w:pPr>
            <w:r w:rsidRPr="006C3629">
              <w:rPr>
                <w:color w:val="000000"/>
                <w:sz w:val="18"/>
                <w:szCs w:val="18"/>
              </w:rPr>
              <w:t>176,600</w:t>
            </w:r>
          </w:p>
        </w:tc>
        <w:tc>
          <w:tcPr>
            <w:tcW w:w="1062" w:type="dxa"/>
            <w:shd w:val="clear" w:color="auto" w:fill="auto"/>
            <w:vAlign w:val="bottom"/>
          </w:tcPr>
          <w:p w14:paraId="65F4635B" w14:textId="6A9F65D6" w:rsidR="006C3629" w:rsidRPr="006C3629" w:rsidRDefault="006C3629" w:rsidP="006C3629">
            <w:pPr>
              <w:spacing w:after="0"/>
              <w:jc w:val="center"/>
              <w:rPr>
                <w:sz w:val="18"/>
                <w:szCs w:val="18"/>
              </w:rPr>
            </w:pPr>
            <w:r w:rsidRPr="006C3629">
              <w:rPr>
                <w:color w:val="000000"/>
                <w:sz w:val="18"/>
                <w:szCs w:val="18"/>
              </w:rPr>
              <w:t>14,814</w:t>
            </w:r>
          </w:p>
        </w:tc>
        <w:tc>
          <w:tcPr>
            <w:tcW w:w="817" w:type="dxa"/>
            <w:vAlign w:val="bottom"/>
          </w:tcPr>
          <w:p w14:paraId="6B948A60" w14:textId="6860AB85" w:rsidR="006C3629" w:rsidRPr="006C3629" w:rsidRDefault="006C3629" w:rsidP="006C3629">
            <w:pPr>
              <w:spacing w:after="0"/>
              <w:jc w:val="center"/>
              <w:rPr>
                <w:color w:val="000000" w:themeColor="text1"/>
                <w:sz w:val="18"/>
                <w:szCs w:val="18"/>
              </w:rPr>
            </w:pPr>
            <w:r w:rsidRPr="006C3629">
              <w:rPr>
                <w:color w:val="000000"/>
                <w:sz w:val="18"/>
                <w:szCs w:val="18"/>
              </w:rPr>
              <w:t>500,923</w:t>
            </w:r>
          </w:p>
        </w:tc>
      </w:tr>
      <w:tr w:rsidR="006C3629" w:rsidRPr="005362B1" w14:paraId="13807474" w14:textId="77777777" w:rsidTr="006C3629">
        <w:trPr>
          <w:cantSplit/>
          <w:trHeight w:val="197"/>
          <w:jc w:val="center"/>
        </w:trPr>
        <w:tc>
          <w:tcPr>
            <w:tcW w:w="0" w:type="auto"/>
            <w:shd w:val="clear" w:color="auto" w:fill="auto"/>
            <w:noWrap/>
            <w:vAlign w:val="center"/>
          </w:tcPr>
          <w:p w14:paraId="181271D0" w14:textId="77777777" w:rsidR="006C3629" w:rsidRPr="005362B1" w:rsidRDefault="006C3629" w:rsidP="006C3629">
            <w:pPr>
              <w:spacing w:after="0"/>
              <w:jc w:val="center"/>
              <w:rPr>
                <w:sz w:val="18"/>
                <w:szCs w:val="18"/>
              </w:rPr>
            </w:pPr>
            <w:r w:rsidRPr="005362B1">
              <w:rPr>
                <w:color w:val="000000"/>
                <w:sz w:val="18"/>
                <w:szCs w:val="18"/>
              </w:rPr>
              <w:t>1997</w:t>
            </w:r>
          </w:p>
        </w:tc>
        <w:tc>
          <w:tcPr>
            <w:tcW w:w="846" w:type="dxa"/>
            <w:shd w:val="clear" w:color="auto" w:fill="auto"/>
            <w:vAlign w:val="center"/>
          </w:tcPr>
          <w:p w14:paraId="16A4EBA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169,657</w:t>
            </w:r>
          </w:p>
        </w:tc>
        <w:tc>
          <w:tcPr>
            <w:tcW w:w="1062" w:type="dxa"/>
            <w:shd w:val="clear" w:color="auto" w:fill="auto"/>
            <w:noWrap/>
            <w:vAlign w:val="center"/>
          </w:tcPr>
          <w:p w14:paraId="4FF1ADF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8,367</w:t>
            </w:r>
          </w:p>
        </w:tc>
        <w:tc>
          <w:tcPr>
            <w:tcW w:w="846" w:type="dxa"/>
            <w:vAlign w:val="center"/>
          </w:tcPr>
          <w:p w14:paraId="05AB314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489,569</w:t>
            </w:r>
          </w:p>
        </w:tc>
        <w:tc>
          <w:tcPr>
            <w:tcW w:w="801" w:type="dxa"/>
            <w:shd w:val="clear" w:color="auto" w:fill="auto"/>
            <w:vAlign w:val="bottom"/>
          </w:tcPr>
          <w:p w14:paraId="138E16C9" w14:textId="3BEA7C2B" w:rsidR="006C3629" w:rsidRPr="006C3629" w:rsidRDefault="006C3629" w:rsidP="006C3629">
            <w:pPr>
              <w:spacing w:after="0"/>
              <w:jc w:val="center"/>
              <w:rPr>
                <w:sz w:val="18"/>
                <w:szCs w:val="18"/>
              </w:rPr>
            </w:pPr>
            <w:r w:rsidRPr="006C3629">
              <w:rPr>
                <w:color w:val="000000"/>
                <w:sz w:val="18"/>
                <w:szCs w:val="18"/>
              </w:rPr>
              <w:t>152,166</w:t>
            </w:r>
          </w:p>
        </w:tc>
        <w:tc>
          <w:tcPr>
            <w:tcW w:w="1062" w:type="dxa"/>
            <w:shd w:val="clear" w:color="auto" w:fill="auto"/>
            <w:vAlign w:val="bottom"/>
          </w:tcPr>
          <w:p w14:paraId="4D0CD404" w14:textId="7826FB5A" w:rsidR="006C3629" w:rsidRPr="006C3629" w:rsidRDefault="006C3629" w:rsidP="006C3629">
            <w:pPr>
              <w:spacing w:after="0"/>
              <w:jc w:val="center"/>
              <w:rPr>
                <w:sz w:val="18"/>
                <w:szCs w:val="18"/>
              </w:rPr>
            </w:pPr>
            <w:r w:rsidRPr="006C3629">
              <w:rPr>
                <w:color w:val="000000"/>
                <w:sz w:val="18"/>
                <w:szCs w:val="18"/>
              </w:rPr>
              <w:t>12,234</w:t>
            </w:r>
          </w:p>
        </w:tc>
        <w:tc>
          <w:tcPr>
            <w:tcW w:w="817" w:type="dxa"/>
            <w:vAlign w:val="bottom"/>
          </w:tcPr>
          <w:p w14:paraId="002E83BC" w14:textId="41C20F19" w:rsidR="006C3629" w:rsidRPr="006C3629" w:rsidRDefault="006C3629" w:rsidP="006C3629">
            <w:pPr>
              <w:spacing w:after="0"/>
              <w:jc w:val="center"/>
              <w:rPr>
                <w:color w:val="000000" w:themeColor="text1"/>
                <w:sz w:val="18"/>
                <w:szCs w:val="18"/>
              </w:rPr>
            </w:pPr>
            <w:r w:rsidRPr="006C3629">
              <w:rPr>
                <w:color w:val="000000"/>
                <w:sz w:val="18"/>
                <w:szCs w:val="18"/>
              </w:rPr>
              <w:t>448,772</w:t>
            </w:r>
          </w:p>
        </w:tc>
      </w:tr>
      <w:tr w:rsidR="006C3629" w:rsidRPr="005362B1" w14:paraId="6A8A116D" w14:textId="77777777" w:rsidTr="006C3629">
        <w:trPr>
          <w:cantSplit/>
          <w:trHeight w:val="210"/>
          <w:jc w:val="center"/>
        </w:trPr>
        <w:tc>
          <w:tcPr>
            <w:tcW w:w="0" w:type="auto"/>
            <w:shd w:val="clear" w:color="auto" w:fill="auto"/>
            <w:noWrap/>
            <w:vAlign w:val="center"/>
          </w:tcPr>
          <w:p w14:paraId="42003F9D" w14:textId="77777777" w:rsidR="006C3629" w:rsidRPr="005362B1" w:rsidRDefault="006C3629" w:rsidP="006C3629">
            <w:pPr>
              <w:spacing w:after="0"/>
              <w:jc w:val="center"/>
              <w:rPr>
                <w:sz w:val="18"/>
                <w:szCs w:val="18"/>
              </w:rPr>
            </w:pPr>
            <w:r w:rsidRPr="005362B1">
              <w:rPr>
                <w:color w:val="000000"/>
                <w:sz w:val="18"/>
                <w:szCs w:val="18"/>
              </w:rPr>
              <w:t>1998</w:t>
            </w:r>
          </w:p>
        </w:tc>
        <w:tc>
          <w:tcPr>
            <w:tcW w:w="846" w:type="dxa"/>
            <w:shd w:val="clear" w:color="auto" w:fill="auto"/>
            <w:vAlign w:val="center"/>
          </w:tcPr>
          <w:p w14:paraId="1E95381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142,072</w:t>
            </w:r>
          </w:p>
        </w:tc>
        <w:tc>
          <w:tcPr>
            <w:tcW w:w="1062" w:type="dxa"/>
            <w:shd w:val="clear" w:color="auto" w:fill="auto"/>
            <w:noWrap/>
            <w:vAlign w:val="center"/>
          </w:tcPr>
          <w:p w14:paraId="5D95B66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7,078</w:t>
            </w:r>
          </w:p>
        </w:tc>
        <w:tc>
          <w:tcPr>
            <w:tcW w:w="846" w:type="dxa"/>
            <w:vAlign w:val="center"/>
          </w:tcPr>
          <w:p w14:paraId="5383646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436,698</w:t>
            </w:r>
          </w:p>
        </w:tc>
        <w:tc>
          <w:tcPr>
            <w:tcW w:w="801" w:type="dxa"/>
            <w:shd w:val="clear" w:color="auto" w:fill="auto"/>
            <w:vAlign w:val="bottom"/>
          </w:tcPr>
          <w:p w14:paraId="72AFE58F" w14:textId="007FB428" w:rsidR="006C3629" w:rsidRPr="006C3629" w:rsidRDefault="006C3629" w:rsidP="006C3629">
            <w:pPr>
              <w:spacing w:after="0"/>
              <w:jc w:val="center"/>
              <w:rPr>
                <w:sz w:val="18"/>
                <w:szCs w:val="18"/>
              </w:rPr>
            </w:pPr>
            <w:r w:rsidRPr="006C3629">
              <w:rPr>
                <w:color w:val="000000"/>
                <w:sz w:val="18"/>
                <w:szCs w:val="18"/>
              </w:rPr>
              <w:t>125,266</w:t>
            </w:r>
          </w:p>
        </w:tc>
        <w:tc>
          <w:tcPr>
            <w:tcW w:w="1062" w:type="dxa"/>
            <w:shd w:val="clear" w:color="auto" w:fill="auto"/>
            <w:vAlign w:val="bottom"/>
          </w:tcPr>
          <w:p w14:paraId="6106A1D9" w14:textId="30777060" w:rsidR="006C3629" w:rsidRPr="006C3629" w:rsidRDefault="006C3629" w:rsidP="006C3629">
            <w:pPr>
              <w:spacing w:after="0"/>
              <w:jc w:val="center"/>
              <w:rPr>
                <w:sz w:val="18"/>
                <w:szCs w:val="18"/>
              </w:rPr>
            </w:pPr>
            <w:r w:rsidRPr="006C3629">
              <w:rPr>
                <w:color w:val="000000"/>
                <w:sz w:val="18"/>
                <w:szCs w:val="18"/>
              </w:rPr>
              <w:t>10,174</w:t>
            </w:r>
          </w:p>
        </w:tc>
        <w:tc>
          <w:tcPr>
            <w:tcW w:w="817" w:type="dxa"/>
            <w:vAlign w:val="bottom"/>
          </w:tcPr>
          <w:p w14:paraId="567BE842" w14:textId="466128B6" w:rsidR="006C3629" w:rsidRPr="006C3629" w:rsidRDefault="006C3629" w:rsidP="006C3629">
            <w:pPr>
              <w:spacing w:after="0"/>
              <w:jc w:val="center"/>
              <w:rPr>
                <w:color w:val="000000" w:themeColor="text1"/>
                <w:sz w:val="18"/>
                <w:szCs w:val="18"/>
              </w:rPr>
            </w:pPr>
            <w:r w:rsidRPr="006C3629">
              <w:rPr>
                <w:color w:val="000000"/>
                <w:sz w:val="18"/>
                <w:szCs w:val="18"/>
              </w:rPr>
              <w:t>401,629</w:t>
            </w:r>
          </w:p>
        </w:tc>
      </w:tr>
      <w:tr w:rsidR="006C3629" w:rsidRPr="005362B1" w14:paraId="78A8E787" w14:textId="77777777" w:rsidTr="006C3629">
        <w:trPr>
          <w:cantSplit/>
          <w:trHeight w:val="197"/>
          <w:jc w:val="center"/>
        </w:trPr>
        <w:tc>
          <w:tcPr>
            <w:tcW w:w="0" w:type="auto"/>
            <w:shd w:val="clear" w:color="auto" w:fill="auto"/>
            <w:noWrap/>
            <w:vAlign w:val="center"/>
            <w:hideMark/>
          </w:tcPr>
          <w:p w14:paraId="4DCB808D" w14:textId="77777777" w:rsidR="006C3629" w:rsidRPr="005362B1" w:rsidRDefault="006C3629" w:rsidP="006C3629">
            <w:pPr>
              <w:spacing w:after="0"/>
              <w:jc w:val="center"/>
              <w:rPr>
                <w:sz w:val="18"/>
                <w:szCs w:val="18"/>
              </w:rPr>
            </w:pPr>
            <w:r w:rsidRPr="005362B1">
              <w:rPr>
                <w:color w:val="000000"/>
                <w:sz w:val="18"/>
                <w:szCs w:val="18"/>
              </w:rPr>
              <w:t>1999</w:t>
            </w:r>
          </w:p>
        </w:tc>
        <w:tc>
          <w:tcPr>
            <w:tcW w:w="846" w:type="dxa"/>
            <w:shd w:val="clear" w:color="auto" w:fill="auto"/>
            <w:vAlign w:val="center"/>
            <w:hideMark/>
          </w:tcPr>
          <w:p w14:paraId="130F880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125,720</w:t>
            </w:r>
          </w:p>
        </w:tc>
        <w:tc>
          <w:tcPr>
            <w:tcW w:w="1062" w:type="dxa"/>
            <w:shd w:val="clear" w:color="auto" w:fill="auto"/>
            <w:noWrap/>
            <w:vAlign w:val="center"/>
            <w:hideMark/>
          </w:tcPr>
          <w:p w14:paraId="55E2301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6,289</w:t>
            </w:r>
          </w:p>
        </w:tc>
        <w:tc>
          <w:tcPr>
            <w:tcW w:w="846" w:type="dxa"/>
            <w:vAlign w:val="center"/>
          </w:tcPr>
          <w:p w14:paraId="615C8B8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391,753</w:t>
            </w:r>
          </w:p>
        </w:tc>
        <w:tc>
          <w:tcPr>
            <w:tcW w:w="801" w:type="dxa"/>
            <w:shd w:val="clear" w:color="auto" w:fill="auto"/>
            <w:vAlign w:val="bottom"/>
          </w:tcPr>
          <w:p w14:paraId="366155FE" w14:textId="4040C9EC" w:rsidR="006C3629" w:rsidRPr="006C3629" w:rsidRDefault="006C3629" w:rsidP="006C3629">
            <w:pPr>
              <w:spacing w:after="0"/>
              <w:jc w:val="center"/>
              <w:rPr>
                <w:sz w:val="18"/>
                <w:szCs w:val="18"/>
              </w:rPr>
            </w:pPr>
            <w:r w:rsidRPr="006C3629">
              <w:rPr>
                <w:color w:val="000000"/>
                <w:sz w:val="18"/>
                <w:szCs w:val="18"/>
              </w:rPr>
              <w:t>109,867</w:t>
            </w:r>
          </w:p>
        </w:tc>
        <w:tc>
          <w:tcPr>
            <w:tcW w:w="1062" w:type="dxa"/>
            <w:shd w:val="clear" w:color="auto" w:fill="auto"/>
            <w:vAlign w:val="bottom"/>
          </w:tcPr>
          <w:p w14:paraId="4F2CC199" w14:textId="5F000882" w:rsidR="006C3629" w:rsidRPr="006C3629" w:rsidRDefault="006C3629" w:rsidP="006C3629">
            <w:pPr>
              <w:spacing w:after="0"/>
              <w:jc w:val="center"/>
              <w:rPr>
                <w:sz w:val="18"/>
                <w:szCs w:val="18"/>
              </w:rPr>
            </w:pPr>
            <w:r w:rsidRPr="006C3629">
              <w:rPr>
                <w:color w:val="000000"/>
                <w:sz w:val="18"/>
                <w:szCs w:val="18"/>
              </w:rPr>
              <w:t>9,138</w:t>
            </w:r>
          </w:p>
        </w:tc>
        <w:tc>
          <w:tcPr>
            <w:tcW w:w="817" w:type="dxa"/>
            <w:vAlign w:val="bottom"/>
          </w:tcPr>
          <w:p w14:paraId="030BD9A3" w14:textId="59C76AE9" w:rsidR="006C3629" w:rsidRPr="006C3629" w:rsidRDefault="006C3629" w:rsidP="006C3629">
            <w:pPr>
              <w:spacing w:after="0"/>
              <w:jc w:val="center"/>
              <w:rPr>
                <w:color w:val="000000" w:themeColor="text1"/>
                <w:sz w:val="18"/>
                <w:szCs w:val="18"/>
              </w:rPr>
            </w:pPr>
            <w:r w:rsidRPr="006C3629">
              <w:rPr>
                <w:color w:val="000000"/>
                <w:sz w:val="18"/>
                <w:szCs w:val="18"/>
              </w:rPr>
              <w:t>365,436</w:t>
            </w:r>
          </w:p>
        </w:tc>
      </w:tr>
      <w:tr w:rsidR="006C3629" w:rsidRPr="005362B1" w14:paraId="4952AEA7" w14:textId="77777777" w:rsidTr="006C3629">
        <w:trPr>
          <w:cantSplit/>
          <w:trHeight w:val="197"/>
          <w:jc w:val="center"/>
        </w:trPr>
        <w:tc>
          <w:tcPr>
            <w:tcW w:w="0" w:type="auto"/>
            <w:shd w:val="clear" w:color="auto" w:fill="auto"/>
            <w:noWrap/>
            <w:vAlign w:val="center"/>
            <w:hideMark/>
          </w:tcPr>
          <w:p w14:paraId="02C7116C" w14:textId="77777777" w:rsidR="006C3629" w:rsidRPr="005362B1" w:rsidRDefault="006C3629" w:rsidP="006C3629">
            <w:pPr>
              <w:spacing w:after="0"/>
              <w:jc w:val="center"/>
              <w:rPr>
                <w:sz w:val="18"/>
                <w:szCs w:val="18"/>
              </w:rPr>
            </w:pPr>
            <w:r w:rsidRPr="005362B1">
              <w:rPr>
                <w:color w:val="000000"/>
                <w:sz w:val="18"/>
                <w:szCs w:val="18"/>
              </w:rPr>
              <w:t>2000</w:t>
            </w:r>
          </w:p>
        </w:tc>
        <w:tc>
          <w:tcPr>
            <w:tcW w:w="846" w:type="dxa"/>
            <w:shd w:val="clear" w:color="auto" w:fill="auto"/>
            <w:vAlign w:val="center"/>
            <w:hideMark/>
          </w:tcPr>
          <w:p w14:paraId="29F40B8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108,573</w:t>
            </w:r>
          </w:p>
        </w:tc>
        <w:tc>
          <w:tcPr>
            <w:tcW w:w="1062" w:type="dxa"/>
            <w:shd w:val="clear" w:color="auto" w:fill="auto"/>
            <w:noWrap/>
            <w:vAlign w:val="center"/>
            <w:hideMark/>
          </w:tcPr>
          <w:p w14:paraId="126A920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5,720</w:t>
            </w:r>
          </w:p>
        </w:tc>
        <w:tc>
          <w:tcPr>
            <w:tcW w:w="846" w:type="dxa"/>
            <w:vAlign w:val="center"/>
          </w:tcPr>
          <w:p w14:paraId="1D712DE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340,653</w:t>
            </w:r>
          </w:p>
        </w:tc>
        <w:tc>
          <w:tcPr>
            <w:tcW w:w="801" w:type="dxa"/>
            <w:shd w:val="clear" w:color="auto" w:fill="auto"/>
            <w:vAlign w:val="bottom"/>
          </w:tcPr>
          <w:p w14:paraId="19FAA719" w14:textId="63E960BA" w:rsidR="006C3629" w:rsidRPr="006C3629" w:rsidRDefault="006C3629" w:rsidP="006C3629">
            <w:pPr>
              <w:spacing w:after="0"/>
              <w:jc w:val="center"/>
              <w:rPr>
                <w:sz w:val="18"/>
                <w:szCs w:val="18"/>
              </w:rPr>
            </w:pPr>
            <w:r w:rsidRPr="006C3629">
              <w:rPr>
                <w:color w:val="000000"/>
                <w:sz w:val="18"/>
                <w:szCs w:val="18"/>
              </w:rPr>
              <w:t>96,878</w:t>
            </w:r>
          </w:p>
        </w:tc>
        <w:tc>
          <w:tcPr>
            <w:tcW w:w="1062" w:type="dxa"/>
            <w:shd w:val="clear" w:color="auto" w:fill="auto"/>
            <w:vAlign w:val="bottom"/>
          </w:tcPr>
          <w:p w14:paraId="3FE93C0E" w14:textId="671A6D88" w:rsidR="006C3629" w:rsidRPr="006C3629" w:rsidRDefault="006C3629" w:rsidP="006C3629">
            <w:pPr>
              <w:spacing w:after="0"/>
              <w:jc w:val="center"/>
              <w:rPr>
                <w:sz w:val="18"/>
                <w:szCs w:val="18"/>
              </w:rPr>
            </w:pPr>
            <w:r w:rsidRPr="006C3629">
              <w:rPr>
                <w:color w:val="000000"/>
                <w:sz w:val="18"/>
                <w:szCs w:val="18"/>
              </w:rPr>
              <w:t>8,662</w:t>
            </w:r>
          </w:p>
        </w:tc>
        <w:tc>
          <w:tcPr>
            <w:tcW w:w="817" w:type="dxa"/>
            <w:vAlign w:val="bottom"/>
          </w:tcPr>
          <w:p w14:paraId="71B1B3FC" w14:textId="32565631" w:rsidR="006C3629" w:rsidRPr="006C3629" w:rsidRDefault="006C3629" w:rsidP="006C3629">
            <w:pPr>
              <w:spacing w:after="0"/>
              <w:jc w:val="center"/>
              <w:rPr>
                <w:color w:val="000000" w:themeColor="text1"/>
                <w:sz w:val="18"/>
                <w:szCs w:val="18"/>
              </w:rPr>
            </w:pPr>
            <w:r w:rsidRPr="006C3629">
              <w:rPr>
                <w:color w:val="000000"/>
                <w:sz w:val="18"/>
                <w:szCs w:val="18"/>
              </w:rPr>
              <w:t>324,871</w:t>
            </w:r>
          </w:p>
        </w:tc>
      </w:tr>
      <w:tr w:rsidR="006C3629" w:rsidRPr="005362B1" w14:paraId="72D9A8FC" w14:textId="77777777" w:rsidTr="006C3629">
        <w:trPr>
          <w:cantSplit/>
          <w:trHeight w:val="210"/>
          <w:jc w:val="center"/>
        </w:trPr>
        <w:tc>
          <w:tcPr>
            <w:tcW w:w="0" w:type="auto"/>
            <w:shd w:val="clear" w:color="auto" w:fill="auto"/>
            <w:noWrap/>
            <w:vAlign w:val="center"/>
            <w:hideMark/>
          </w:tcPr>
          <w:p w14:paraId="040309EC" w14:textId="77777777" w:rsidR="006C3629" w:rsidRPr="005362B1" w:rsidRDefault="006C3629" w:rsidP="006C3629">
            <w:pPr>
              <w:spacing w:after="0"/>
              <w:jc w:val="center"/>
              <w:rPr>
                <w:sz w:val="18"/>
                <w:szCs w:val="18"/>
              </w:rPr>
            </w:pPr>
            <w:r w:rsidRPr="005362B1">
              <w:rPr>
                <w:color w:val="000000"/>
                <w:sz w:val="18"/>
                <w:szCs w:val="18"/>
              </w:rPr>
              <w:t>2001</w:t>
            </w:r>
          </w:p>
        </w:tc>
        <w:tc>
          <w:tcPr>
            <w:tcW w:w="846" w:type="dxa"/>
            <w:shd w:val="clear" w:color="auto" w:fill="auto"/>
            <w:vAlign w:val="center"/>
            <w:hideMark/>
          </w:tcPr>
          <w:p w14:paraId="03A060A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95,796</w:t>
            </w:r>
          </w:p>
        </w:tc>
        <w:tc>
          <w:tcPr>
            <w:tcW w:w="1062" w:type="dxa"/>
            <w:shd w:val="clear" w:color="auto" w:fill="auto"/>
            <w:noWrap/>
            <w:vAlign w:val="center"/>
            <w:hideMark/>
          </w:tcPr>
          <w:p w14:paraId="3AA7B55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5,163</w:t>
            </w:r>
          </w:p>
        </w:tc>
        <w:tc>
          <w:tcPr>
            <w:tcW w:w="846" w:type="dxa"/>
            <w:vAlign w:val="center"/>
          </w:tcPr>
          <w:p w14:paraId="4EE39A1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311,814</w:t>
            </w:r>
          </w:p>
        </w:tc>
        <w:tc>
          <w:tcPr>
            <w:tcW w:w="801" w:type="dxa"/>
            <w:shd w:val="clear" w:color="auto" w:fill="auto"/>
            <w:vAlign w:val="bottom"/>
          </w:tcPr>
          <w:p w14:paraId="0C9AA6D8" w14:textId="5CF4C4AA" w:rsidR="006C3629" w:rsidRPr="006C3629" w:rsidRDefault="006C3629" w:rsidP="006C3629">
            <w:pPr>
              <w:spacing w:after="0"/>
              <w:jc w:val="center"/>
              <w:rPr>
                <w:sz w:val="18"/>
                <w:szCs w:val="18"/>
              </w:rPr>
            </w:pPr>
            <w:r w:rsidRPr="006C3629">
              <w:rPr>
                <w:color w:val="000000"/>
                <w:sz w:val="18"/>
                <w:szCs w:val="18"/>
              </w:rPr>
              <w:t>88,328</w:t>
            </w:r>
          </w:p>
        </w:tc>
        <w:tc>
          <w:tcPr>
            <w:tcW w:w="1062" w:type="dxa"/>
            <w:shd w:val="clear" w:color="auto" w:fill="auto"/>
            <w:vAlign w:val="bottom"/>
          </w:tcPr>
          <w:p w14:paraId="23FF5B14" w14:textId="16FE7657" w:rsidR="006C3629" w:rsidRPr="006C3629" w:rsidRDefault="006C3629" w:rsidP="006C3629">
            <w:pPr>
              <w:spacing w:after="0"/>
              <w:jc w:val="center"/>
              <w:rPr>
                <w:sz w:val="18"/>
                <w:szCs w:val="18"/>
              </w:rPr>
            </w:pPr>
            <w:r w:rsidRPr="006C3629">
              <w:rPr>
                <w:color w:val="000000"/>
                <w:sz w:val="18"/>
                <w:szCs w:val="18"/>
              </w:rPr>
              <w:t>8,115</w:t>
            </w:r>
          </w:p>
        </w:tc>
        <w:tc>
          <w:tcPr>
            <w:tcW w:w="817" w:type="dxa"/>
            <w:vAlign w:val="bottom"/>
          </w:tcPr>
          <w:p w14:paraId="1655C0FF" w14:textId="3CEFA8D1" w:rsidR="006C3629" w:rsidRPr="006C3629" w:rsidRDefault="006C3629" w:rsidP="006C3629">
            <w:pPr>
              <w:spacing w:after="0"/>
              <w:jc w:val="center"/>
              <w:rPr>
                <w:color w:val="000000" w:themeColor="text1"/>
                <w:sz w:val="18"/>
                <w:szCs w:val="18"/>
              </w:rPr>
            </w:pPr>
            <w:r w:rsidRPr="006C3629">
              <w:rPr>
                <w:color w:val="000000"/>
                <w:sz w:val="18"/>
                <w:szCs w:val="18"/>
              </w:rPr>
              <w:t>306,187</w:t>
            </w:r>
          </w:p>
        </w:tc>
      </w:tr>
      <w:tr w:rsidR="006C3629" w:rsidRPr="005362B1" w14:paraId="35D69D19" w14:textId="77777777" w:rsidTr="006C3629">
        <w:trPr>
          <w:cantSplit/>
          <w:trHeight w:val="197"/>
          <w:jc w:val="center"/>
        </w:trPr>
        <w:tc>
          <w:tcPr>
            <w:tcW w:w="0" w:type="auto"/>
            <w:shd w:val="clear" w:color="auto" w:fill="auto"/>
            <w:noWrap/>
            <w:vAlign w:val="center"/>
            <w:hideMark/>
          </w:tcPr>
          <w:p w14:paraId="2334CE26" w14:textId="77777777" w:rsidR="006C3629" w:rsidRPr="005362B1" w:rsidRDefault="006C3629" w:rsidP="006C3629">
            <w:pPr>
              <w:spacing w:after="0"/>
              <w:jc w:val="center"/>
              <w:rPr>
                <w:sz w:val="18"/>
                <w:szCs w:val="18"/>
              </w:rPr>
            </w:pPr>
            <w:r w:rsidRPr="005362B1">
              <w:rPr>
                <w:color w:val="000000"/>
                <w:sz w:val="18"/>
                <w:szCs w:val="18"/>
              </w:rPr>
              <w:t>2002</w:t>
            </w:r>
          </w:p>
        </w:tc>
        <w:tc>
          <w:tcPr>
            <w:tcW w:w="846" w:type="dxa"/>
            <w:shd w:val="clear" w:color="auto" w:fill="auto"/>
            <w:vAlign w:val="center"/>
            <w:hideMark/>
          </w:tcPr>
          <w:p w14:paraId="3BD5525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88,198</w:t>
            </w:r>
          </w:p>
        </w:tc>
        <w:tc>
          <w:tcPr>
            <w:tcW w:w="1062" w:type="dxa"/>
            <w:shd w:val="clear" w:color="auto" w:fill="auto"/>
            <w:noWrap/>
            <w:vAlign w:val="center"/>
            <w:hideMark/>
          </w:tcPr>
          <w:p w14:paraId="01C5630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4,683</w:t>
            </w:r>
          </w:p>
        </w:tc>
        <w:tc>
          <w:tcPr>
            <w:tcW w:w="846" w:type="dxa"/>
            <w:vAlign w:val="center"/>
          </w:tcPr>
          <w:p w14:paraId="0C73A6B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307,313</w:t>
            </w:r>
          </w:p>
        </w:tc>
        <w:tc>
          <w:tcPr>
            <w:tcW w:w="801" w:type="dxa"/>
            <w:shd w:val="clear" w:color="auto" w:fill="auto"/>
            <w:vAlign w:val="bottom"/>
          </w:tcPr>
          <w:p w14:paraId="4BD02276" w14:textId="24E5193E" w:rsidR="006C3629" w:rsidRPr="006C3629" w:rsidRDefault="006C3629" w:rsidP="006C3629">
            <w:pPr>
              <w:spacing w:after="0"/>
              <w:jc w:val="center"/>
              <w:rPr>
                <w:sz w:val="18"/>
                <w:szCs w:val="18"/>
              </w:rPr>
            </w:pPr>
            <w:r w:rsidRPr="006C3629">
              <w:rPr>
                <w:color w:val="000000"/>
                <w:sz w:val="18"/>
                <w:szCs w:val="18"/>
              </w:rPr>
              <w:t>84,006</w:t>
            </w:r>
          </w:p>
        </w:tc>
        <w:tc>
          <w:tcPr>
            <w:tcW w:w="1062" w:type="dxa"/>
            <w:shd w:val="clear" w:color="auto" w:fill="auto"/>
            <w:vAlign w:val="bottom"/>
          </w:tcPr>
          <w:p w14:paraId="0AC6E120" w14:textId="7C1E8A1C" w:rsidR="006C3629" w:rsidRPr="006C3629" w:rsidRDefault="006C3629" w:rsidP="006C3629">
            <w:pPr>
              <w:spacing w:after="0"/>
              <w:jc w:val="center"/>
              <w:rPr>
                <w:sz w:val="18"/>
                <w:szCs w:val="18"/>
              </w:rPr>
            </w:pPr>
            <w:r w:rsidRPr="006C3629">
              <w:rPr>
                <w:color w:val="000000"/>
                <w:sz w:val="18"/>
                <w:szCs w:val="18"/>
              </w:rPr>
              <w:t>7,558</w:t>
            </w:r>
          </w:p>
        </w:tc>
        <w:tc>
          <w:tcPr>
            <w:tcW w:w="817" w:type="dxa"/>
            <w:vAlign w:val="bottom"/>
          </w:tcPr>
          <w:p w14:paraId="0AB75222" w14:textId="757463AB" w:rsidR="006C3629" w:rsidRPr="006C3629" w:rsidRDefault="006C3629" w:rsidP="006C3629">
            <w:pPr>
              <w:spacing w:after="0"/>
              <w:jc w:val="center"/>
              <w:rPr>
                <w:color w:val="000000" w:themeColor="text1"/>
                <w:sz w:val="18"/>
                <w:szCs w:val="18"/>
              </w:rPr>
            </w:pPr>
            <w:r w:rsidRPr="006C3629">
              <w:rPr>
                <w:color w:val="000000"/>
                <w:sz w:val="18"/>
                <w:szCs w:val="18"/>
              </w:rPr>
              <w:t>310,405</w:t>
            </w:r>
          </w:p>
        </w:tc>
      </w:tr>
      <w:tr w:rsidR="006C3629" w:rsidRPr="005362B1" w14:paraId="44975B08" w14:textId="77777777" w:rsidTr="006C3629">
        <w:trPr>
          <w:cantSplit/>
          <w:trHeight w:val="197"/>
          <w:jc w:val="center"/>
        </w:trPr>
        <w:tc>
          <w:tcPr>
            <w:tcW w:w="0" w:type="auto"/>
            <w:shd w:val="clear" w:color="auto" w:fill="auto"/>
            <w:noWrap/>
            <w:vAlign w:val="center"/>
            <w:hideMark/>
          </w:tcPr>
          <w:p w14:paraId="05558B26" w14:textId="77777777" w:rsidR="006C3629" w:rsidRPr="005362B1" w:rsidRDefault="006C3629" w:rsidP="006C3629">
            <w:pPr>
              <w:spacing w:after="0"/>
              <w:jc w:val="center"/>
              <w:rPr>
                <w:sz w:val="18"/>
                <w:szCs w:val="18"/>
              </w:rPr>
            </w:pPr>
            <w:r w:rsidRPr="005362B1">
              <w:rPr>
                <w:color w:val="000000"/>
                <w:sz w:val="18"/>
                <w:szCs w:val="18"/>
              </w:rPr>
              <w:t>2003</w:t>
            </w:r>
          </w:p>
        </w:tc>
        <w:tc>
          <w:tcPr>
            <w:tcW w:w="846" w:type="dxa"/>
            <w:shd w:val="clear" w:color="auto" w:fill="auto"/>
            <w:vAlign w:val="center"/>
            <w:hideMark/>
          </w:tcPr>
          <w:p w14:paraId="3DC7D3B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82,954</w:t>
            </w:r>
          </w:p>
        </w:tc>
        <w:tc>
          <w:tcPr>
            <w:tcW w:w="1062" w:type="dxa"/>
            <w:shd w:val="clear" w:color="auto" w:fill="auto"/>
            <w:noWrap/>
            <w:vAlign w:val="center"/>
            <w:hideMark/>
          </w:tcPr>
          <w:p w14:paraId="36122C6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4,429</w:t>
            </w:r>
          </w:p>
        </w:tc>
        <w:tc>
          <w:tcPr>
            <w:tcW w:w="846" w:type="dxa"/>
            <w:vAlign w:val="center"/>
          </w:tcPr>
          <w:p w14:paraId="723E879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300,217</w:t>
            </w:r>
          </w:p>
        </w:tc>
        <w:tc>
          <w:tcPr>
            <w:tcW w:w="801" w:type="dxa"/>
            <w:shd w:val="clear" w:color="auto" w:fill="auto"/>
            <w:vAlign w:val="bottom"/>
          </w:tcPr>
          <w:p w14:paraId="63E3B431" w14:textId="35040C37" w:rsidR="006C3629" w:rsidRPr="006C3629" w:rsidRDefault="006C3629" w:rsidP="006C3629">
            <w:pPr>
              <w:spacing w:after="0"/>
              <w:jc w:val="center"/>
              <w:rPr>
                <w:sz w:val="18"/>
                <w:szCs w:val="18"/>
              </w:rPr>
            </w:pPr>
            <w:r w:rsidRPr="006C3629">
              <w:rPr>
                <w:color w:val="000000"/>
                <w:sz w:val="18"/>
                <w:szCs w:val="18"/>
              </w:rPr>
              <w:t>82,664</w:t>
            </w:r>
          </w:p>
        </w:tc>
        <w:tc>
          <w:tcPr>
            <w:tcW w:w="1062" w:type="dxa"/>
            <w:shd w:val="clear" w:color="auto" w:fill="auto"/>
            <w:vAlign w:val="bottom"/>
          </w:tcPr>
          <w:p w14:paraId="3184B902" w14:textId="22F8C018" w:rsidR="006C3629" w:rsidRPr="006C3629" w:rsidRDefault="006C3629" w:rsidP="006C3629">
            <w:pPr>
              <w:spacing w:after="0"/>
              <w:jc w:val="center"/>
              <w:rPr>
                <w:sz w:val="18"/>
                <w:szCs w:val="18"/>
              </w:rPr>
            </w:pPr>
            <w:r w:rsidRPr="006C3629">
              <w:rPr>
                <w:color w:val="000000"/>
                <w:sz w:val="18"/>
                <w:szCs w:val="18"/>
              </w:rPr>
              <w:t>7,400</w:t>
            </w:r>
          </w:p>
        </w:tc>
        <w:tc>
          <w:tcPr>
            <w:tcW w:w="817" w:type="dxa"/>
            <w:vAlign w:val="bottom"/>
          </w:tcPr>
          <w:p w14:paraId="4BBA4935" w14:textId="398CC6D9" w:rsidR="006C3629" w:rsidRPr="006C3629" w:rsidRDefault="006C3629" w:rsidP="006C3629">
            <w:pPr>
              <w:spacing w:after="0"/>
              <w:jc w:val="center"/>
              <w:rPr>
                <w:color w:val="000000" w:themeColor="text1"/>
                <w:sz w:val="18"/>
                <w:szCs w:val="18"/>
              </w:rPr>
            </w:pPr>
            <w:r w:rsidRPr="006C3629">
              <w:rPr>
                <w:color w:val="000000"/>
                <w:sz w:val="18"/>
                <w:szCs w:val="18"/>
              </w:rPr>
              <w:t>311,203</w:t>
            </w:r>
          </w:p>
        </w:tc>
      </w:tr>
      <w:tr w:rsidR="006C3629" w:rsidRPr="005362B1" w14:paraId="2A81B4E9" w14:textId="77777777" w:rsidTr="006C3629">
        <w:trPr>
          <w:cantSplit/>
          <w:trHeight w:val="210"/>
          <w:jc w:val="center"/>
        </w:trPr>
        <w:tc>
          <w:tcPr>
            <w:tcW w:w="0" w:type="auto"/>
            <w:shd w:val="clear" w:color="auto" w:fill="auto"/>
            <w:noWrap/>
            <w:vAlign w:val="center"/>
            <w:hideMark/>
          </w:tcPr>
          <w:p w14:paraId="7D8C2781" w14:textId="77777777" w:rsidR="006C3629" w:rsidRPr="005362B1" w:rsidRDefault="006C3629" w:rsidP="006C3629">
            <w:pPr>
              <w:spacing w:after="0"/>
              <w:jc w:val="center"/>
              <w:rPr>
                <w:sz w:val="18"/>
                <w:szCs w:val="18"/>
              </w:rPr>
            </w:pPr>
            <w:r w:rsidRPr="005362B1">
              <w:rPr>
                <w:color w:val="000000"/>
                <w:sz w:val="18"/>
                <w:szCs w:val="18"/>
              </w:rPr>
              <w:t>2004</w:t>
            </w:r>
          </w:p>
        </w:tc>
        <w:tc>
          <w:tcPr>
            <w:tcW w:w="846" w:type="dxa"/>
            <w:shd w:val="clear" w:color="auto" w:fill="auto"/>
            <w:vAlign w:val="center"/>
            <w:hideMark/>
          </w:tcPr>
          <w:p w14:paraId="04D48BC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84,857</w:t>
            </w:r>
          </w:p>
        </w:tc>
        <w:tc>
          <w:tcPr>
            <w:tcW w:w="1062" w:type="dxa"/>
            <w:shd w:val="clear" w:color="auto" w:fill="auto"/>
            <w:noWrap/>
            <w:vAlign w:val="center"/>
            <w:hideMark/>
          </w:tcPr>
          <w:p w14:paraId="690249B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4,465</w:t>
            </w:r>
          </w:p>
        </w:tc>
        <w:tc>
          <w:tcPr>
            <w:tcW w:w="846" w:type="dxa"/>
            <w:vAlign w:val="center"/>
          </w:tcPr>
          <w:p w14:paraId="17D40E0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286,487</w:t>
            </w:r>
          </w:p>
        </w:tc>
        <w:tc>
          <w:tcPr>
            <w:tcW w:w="801" w:type="dxa"/>
            <w:shd w:val="clear" w:color="auto" w:fill="auto"/>
            <w:vAlign w:val="bottom"/>
          </w:tcPr>
          <w:p w14:paraId="3D2B4D74" w14:textId="0FD22292" w:rsidR="006C3629" w:rsidRPr="006C3629" w:rsidRDefault="006C3629" w:rsidP="006C3629">
            <w:pPr>
              <w:spacing w:after="0"/>
              <w:jc w:val="center"/>
              <w:rPr>
                <w:sz w:val="18"/>
                <w:szCs w:val="18"/>
              </w:rPr>
            </w:pPr>
            <w:r w:rsidRPr="006C3629">
              <w:rPr>
                <w:color w:val="000000"/>
                <w:sz w:val="18"/>
                <w:szCs w:val="18"/>
              </w:rPr>
              <w:t>88,050</w:t>
            </w:r>
          </w:p>
        </w:tc>
        <w:tc>
          <w:tcPr>
            <w:tcW w:w="1062" w:type="dxa"/>
            <w:shd w:val="clear" w:color="auto" w:fill="auto"/>
            <w:vAlign w:val="bottom"/>
          </w:tcPr>
          <w:p w14:paraId="41474158" w14:textId="07ECB68A" w:rsidR="006C3629" w:rsidRPr="006C3629" w:rsidRDefault="006C3629" w:rsidP="006C3629">
            <w:pPr>
              <w:spacing w:after="0"/>
              <w:jc w:val="center"/>
              <w:rPr>
                <w:sz w:val="18"/>
                <w:szCs w:val="18"/>
              </w:rPr>
            </w:pPr>
            <w:r w:rsidRPr="006C3629">
              <w:rPr>
                <w:color w:val="000000"/>
                <w:sz w:val="18"/>
                <w:szCs w:val="18"/>
              </w:rPr>
              <w:t>7,629</w:t>
            </w:r>
          </w:p>
        </w:tc>
        <w:tc>
          <w:tcPr>
            <w:tcW w:w="817" w:type="dxa"/>
            <w:vAlign w:val="bottom"/>
          </w:tcPr>
          <w:p w14:paraId="65A29D84" w14:textId="30BDCB84" w:rsidR="006C3629" w:rsidRPr="006C3629" w:rsidRDefault="006C3629" w:rsidP="006C3629">
            <w:pPr>
              <w:spacing w:after="0"/>
              <w:jc w:val="center"/>
              <w:rPr>
                <w:color w:val="000000" w:themeColor="text1"/>
                <w:sz w:val="18"/>
                <w:szCs w:val="18"/>
              </w:rPr>
            </w:pPr>
            <w:r w:rsidRPr="006C3629">
              <w:rPr>
                <w:color w:val="000000"/>
                <w:sz w:val="18"/>
                <w:szCs w:val="18"/>
              </w:rPr>
              <w:t>302,383</w:t>
            </w:r>
          </w:p>
        </w:tc>
      </w:tr>
      <w:tr w:rsidR="006C3629" w:rsidRPr="005362B1" w14:paraId="6A2FCC5F" w14:textId="77777777" w:rsidTr="006C3629">
        <w:trPr>
          <w:cantSplit/>
          <w:trHeight w:val="197"/>
          <w:jc w:val="center"/>
        </w:trPr>
        <w:tc>
          <w:tcPr>
            <w:tcW w:w="0" w:type="auto"/>
            <w:shd w:val="clear" w:color="auto" w:fill="auto"/>
            <w:noWrap/>
            <w:vAlign w:val="center"/>
            <w:hideMark/>
          </w:tcPr>
          <w:p w14:paraId="4D060DF5" w14:textId="77777777" w:rsidR="006C3629" w:rsidRPr="005362B1" w:rsidRDefault="006C3629" w:rsidP="006C3629">
            <w:pPr>
              <w:spacing w:after="0"/>
              <w:jc w:val="center"/>
              <w:rPr>
                <w:sz w:val="18"/>
                <w:szCs w:val="18"/>
              </w:rPr>
            </w:pPr>
            <w:r w:rsidRPr="005362B1">
              <w:rPr>
                <w:color w:val="000000"/>
                <w:sz w:val="18"/>
                <w:szCs w:val="18"/>
              </w:rPr>
              <w:t>2005</w:t>
            </w:r>
          </w:p>
        </w:tc>
        <w:tc>
          <w:tcPr>
            <w:tcW w:w="846" w:type="dxa"/>
            <w:shd w:val="clear" w:color="auto" w:fill="auto"/>
            <w:vAlign w:val="center"/>
            <w:hideMark/>
          </w:tcPr>
          <w:p w14:paraId="7C525C7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82,850</w:t>
            </w:r>
          </w:p>
        </w:tc>
        <w:tc>
          <w:tcPr>
            <w:tcW w:w="1062" w:type="dxa"/>
            <w:shd w:val="clear" w:color="auto" w:fill="auto"/>
            <w:noWrap/>
            <w:vAlign w:val="center"/>
            <w:hideMark/>
          </w:tcPr>
          <w:p w14:paraId="7EB374E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4,406</w:t>
            </w:r>
          </w:p>
        </w:tc>
        <w:tc>
          <w:tcPr>
            <w:tcW w:w="846" w:type="dxa"/>
            <w:vAlign w:val="center"/>
          </w:tcPr>
          <w:p w14:paraId="4599FE5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263,066</w:t>
            </w:r>
          </w:p>
        </w:tc>
        <w:tc>
          <w:tcPr>
            <w:tcW w:w="801" w:type="dxa"/>
            <w:shd w:val="clear" w:color="auto" w:fill="auto"/>
            <w:vAlign w:val="bottom"/>
          </w:tcPr>
          <w:p w14:paraId="3FBE4F41" w14:textId="25CC690F" w:rsidR="006C3629" w:rsidRPr="006C3629" w:rsidRDefault="006C3629" w:rsidP="006C3629">
            <w:pPr>
              <w:spacing w:after="0"/>
              <w:jc w:val="center"/>
              <w:rPr>
                <w:sz w:val="18"/>
                <w:szCs w:val="18"/>
              </w:rPr>
            </w:pPr>
            <w:r w:rsidRPr="006C3629">
              <w:rPr>
                <w:color w:val="000000"/>
                <w:sz w:val="18"/>
                <w:szCs w:val="18"/>
              </w:rPr>
              <w:t>87,817</w:t>
            </w:r>
          </w:p>
        </w:tc>
        <w:tc>
          <w:tcPr>
            <w:tcW w:w="1062" w:type="dxa"/>
            <w:shd w:val="clear" w:color="auto" w:fill="auto"/>
            <w:vAlign w:val="bottom"/>
          </w:tcPr>
          <w:p w14:paraId="02F344B0" w14:textId="19538552" w:rsidR="006C3629" w:rsidRPr="006C3629" w:rsidRDefault="006C3629" w:rsidP="006C3629">
            <w:pPr>
              <w:spacing w:after="0"/>
              <w:jc w:val="center"/>
              <w:rPr>
                <w:sz w:val="18"/>
                <w:szCs w:val="18"/>
              </w:rPr>
            </w:pPr>
            <w:r w:rsidRPr="006C3629">
              <w:rPr>
                <w:color w:val="000000"/>
                <w:sz w:val="18"/>
                <w:szCs w:val="18"/>
              </w:rPr>
              <w:t>7,438</w:t>
            </w:r>
          </w:p>
        </w:tc>
        <w:tc>
          <w:tcPr>
            <w:tcW w:w="817" w:type="dxa"/>
            <w:vAlign w:val="bottom"/>
          </w:tcPr>
          <w:p w14:paraId="499EBFC5" w14:textId="6EE21F5B" w:rsidR="006C3629" w:rsidRPr="006C3629" w:rsidRDefault="006C3629" w:rsidP="006C3629">
            <w:pPr>
              <w:spacing w:after="0"/>
              <w:jc w:val="center"/>
              <w:rPr>
                <w:color w:val="000000" w:themeColor="text1"/>
                <w:sz w:val="18"/>
                <w:szCs w:val="18"/>
              </w:rPr>
            </w:pPr>
            <w:r w:rsidRPr="006C3629">
              <w:rPr>
                <w:color w:val="000000"/>
                <w:sz w:val="18"/>
                <w:szCs w:val="18"/>
              </w:rPr>
              <w:t>280,139</w:t>
            </w:r>
          </w:p>
        </w:tc>
      </w:tr>
      <w:tr w:rsidR="006C3629" w:rsidRPr="005362B1" w14:paraId="5C538A55" w14:textId="77777777" w:rsidTr="006C3629">
        <w:trPr>
          <w:cantSplit/>
          <w:trHeight w:val="197"/>
          <w:jc w:val="center"/>
        </w:trPr>
        <w:tc>
          <w:tcPr>
            <w:tcW w:w="0" w:type="auto"/>
            <w:shd w:val="clear" w:color="auto" w:fill="auto"/>
            <w:noWrap/>
            <w:vAlign w:val="center"/>
            <w:hideMark/>
          </w:tcPr>
          <w:p w14:paraId="46C04741" w14:textId="77777777" w:rsidR="006C3629" w:rsidRPr="005362B1" w:rsidRDefault="006C3629" w:rsidP="006C3629">
            <w:pPr>
              <w:spacing w:after="0"/>
              <w:jc w:val="center"/>
              <w:rPr>
                <w:sz w:val="18"/>
                <w:szCs w:val="18"/>
              </w:rPr>
            </w:pPr>
            <w:r w:rsidRPr="005362B1">
              <w:rPr>
                <w:color w:val="000000"/>
                <w:sz w:val="18"/>
                <w:szCs w:val="18"/>
              </w:rPr>
              <w:t>2006</w:t>
            </w:r>
          </w:p>
        </w:tc>
        <w:tc>
          <w:tcPr>
            <w:tcW w:w="846" w:type="dxa"/>
            <w:shd w:val="clear" w:color="auto" w:fill="auto"/>
            <w:vAlign w:val="center"/>
            <w:hideMark/>
          </w:tcPr>
          <w:p w14:paraId="597A744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76,512</w:t>
            </w:r>
          </w:p>
        </w:tc>
        <w:tc>
          <w:tcPr>
            <w:tcW w:w="1062" w:type="dxa"/>
            <w:shd w:val="clear" w:color="auto" w:fill="auto"/>
            <w:noWrap/>
            <w:vAlign w:val="center"/>
            <w:hideMark/>
          </w:tcPr>
          <w:p w14:paraId="49CBEF0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4,062</w:t>
            </w:r>
          </w:p>
        </w:tc>
        <w:tc>
          <w:tcPr>
            <w:tcW w:w="846" w:type="dxa"/>
            <w:vAlign w:val="center"/>
          </w:tcPr>
          <w:p w14:paraId="2F9DEFE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251,563</w:t>
            </w:r>
          </w:p>
        </w:tc>
        <w:tc>
          <w:tcPr>
            <w:tcW w:w="801" w:type="dxa"/>
            <w:shd w:val="clear" w:color="auto" w:fill="auto"/>
            <w:vAlign w:val="bottom"/>
          </w:tcPr>
          <w:p w14:paraId="590A581F" w14:textId="082CF80F" w:rsidR="006C3629" w:rsidRPr="006C3629" w:rsidRDefault="006C3629" w:rsidP="006C3629">
            <w:pPr>
              <w:spacing w:after="0"/>
              <w:jc w:val="center"/>
              <w:rPr>
                <w:sz w:val="18"/>
                <w:szCs w:val="18"/>
              </w:rPr>
            </w:pPr>
            <w:r w:rsidRPr="006C3629">
              <w:rPr>
                <w:color w:val="000000"/>
                <w:sz w:val="18"/>
                <w:szCs w:val="18"/>
              </w:rPr>
              <w:t>81,816</w:t>
            </w:r>
          </w:p>
        </w:tc>
        <w:tc>
          <w:tcPr>
            <w:tcW w:w="1062" w:type="dxa"/>
            <w:shd w:val="clear" w:color="auto" w:fill="auto"/>
            <w:vAlign w:val="bottom"/>
          </w:tcPr>
          <w:p w14:paraId="7CE39538" w14:textId="4CA386C5" w:rsidR="006C3629" w:rsidRPr="006C3629" w:rsidRDefault="006C3629" w:rsidP="006C3629">
            <w:pPr>
              <w:spacing w:after="0"/>
              <w:jc w:val="center"/>
              <w:rPr>
                <w:sz w:val="18"/>
                <w:szCs w:val="18"/>
              </w:rPr>
            </w:pPr>
            <w:r w:rsidRPr="006C3629">
              <w:rPr>
                <w:color w:val="000000"/>
                <w:sz w:val="18"/>
                <w:szCs w:val="18"/>
              </w:rPr>
              <w:t>6,620</w:t>
            </w:r>
          </w:p>
        </w:tc>
        <w:tc>
          <w:tcPr>
            <w:tcW w:w="817" w:type="dxa"/>
            <w:vAlign w:val="bottom"/>
          </w:tcPr>
          <w:p w14:paraId="41E07E21" w14:textId="268242B6" w:rsidR="006C3629" w:rsidRPr="006C3629" w:rsidRDefault="006C3629" w:rsidP="006C3629">
            <w:pPr>
              <w:spacing w:after="0"/>
              <w:jc w:val="center"/>
              <w:rPr>
                <w:color w:val="000000" w:themeColor="text1"/>
                <w:sz w:val="18"/>
                <w:szCs w:val="18"/>
              </w:rPr>
            </w:pPr>
            <w:r w:rsidRPr="006C3629">
              <w:rPr>
                <w:color w:val="000000"/>
                <w:sz w:val="18"/>
                <w:szCs w:val="18"/>
              </w:rPr>
              <w:t>264,404</w:t>
            </w:r>
          </w:p>
        </w:tc>
      </w:tr>
      <w:tr w:rsidR="006C3629" w:rsidRPr="005362B1" w14:paraId="5C0E96F8" w14:textId="77777777" w:rsidTr="006C3629">
        <w:trPr>
          <w:cantSplit/>
          <w:trHeight w:val="210"/>
          <w:jc w:val="center"/>
        </w:trPr>
        <w:tc>
          <w:tcPr>
            <w:tcW w:w="0" w:type="auto"/>
            <w:shd w:val="clear" w:color="auto" w:fill="auto"/>
            <w:noWrap/>
            <w:vAlign w:val="center"/>
            <w:hideMark/>
          </w:tcPr>
          <w:p w14:paraId="0BEED0A0" w14:textId="77777777" w:rsidR="006C3629" w:rsidRPr="005362B1" w:rsidRDefault="006C3629" w:rsidP="006C3629">
            <w:pPr>
              <w:spacing w:after="0"/>
              <w:jc w:val="center"/>
              <w:rPr>
                <w:sz w:val="18"/>
                <w:szCs w:val="18"/>
              </w:rPr>
            </w:pPr>
            <w:r w:rsidRPr="005362B1">
              <w:rPr>
                <w:color w:val="000000"/>
                <w:sz w:val="18"/>
                <w:szCs w:val="18"/>
              </w:rPr>
              <w:t>2007</w:t>
            </w:r>
          </w:p>
        </w:tc>
        <w:tc>
          <w:tcPr>
            <w:tcW w:w="846" w:type="dxa"/>
            <w:shd w:val="clear" w:color="auto" w:fill="auto"/>
            <w:vAlign w:val="center"/>
            <w:hideMark/>
          </w:tcPr>
          <w:p w14:paraId="63C6334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68,076</w:t>
            </w:r>
          </w:p>
        </w:tc>
        <w:tc>
          <w:tcPr>
            <w:tcW w:w="1062" w:type="dxa"/>
            <w:shd w:val="clear" w:color="auto" w:fill="auto"/>
            <w:noWrap/>
            <w:vAlign w:val="center"/>
            <w:hideMark/>
          </w:tcPr>
          <w:p w14:paraId="45A9607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3,711</w:t>
            </w:r>
          </w:p>
        </w:tc>
        <w:tc>
          <w:tcPr>
            <w:tcW w:w="846" w:type="dxa"/>
            <w:vAlign w:val="center"/>
          </w:tcPr>
          <w:p w14:paraId="0DE687E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258,308</w:t>
            </w:r>
          </w:p>
        </w:tc>
        <w:tc>
          <w:tcPr>
            <w:tcW w:w="801" w:type="dxa"/>
            <w:shd w:val="clear" w:color="auto" w:fill="auto"/>
            <w:vAlign w:val="bottom"/>
          </w:tcPr>
          <w:p w14:paraId="5FF783A0" w14:textId="0E3CCD45" w:rsidR="006C3629" w:rsidRPr="006C3629" w:rsidRDefault="006C3629" w:rsidP="006C3629">
            <w:pPr>
              <w:spacing w:after="0"/>
              <w:jc w:val="center"/>
              <w:rPr>
                <w:sz w:val="18"/>
                <w:szCs w:val="18"/>
              </w:rPr>
            </w:pPr>
            <w:r w:rsidRPr="006C3629">
              <w:rPr>
                <w:color w:val="000000"/>
                <w:sz w:val="18"/>
                <w:szCs w:val="18"/>
              </w:rPr>
              <w:t>72,894</w:t>
            </w:r>
          </w:p>
        </w:tc>
        <w:tc>
          <w:tcPr>
            <w:tcW w:w="1062" w:type="dxa"/>
            <w:shd w:val="clear" w:color="auto" w:fill="auto"/>
            <w:vAlign w:val="bottom"/>
          </w:tcPr>
          <w:p w14:paraId="35817681" w14:textId="65149A82" w:rsidR="006C3629" w:rsidRPr="006C3629" w:rsidRDefault="006C3629" w:rsidP="006C3629">
            <w:pPr>
              <w:spacing w:after="0"/>
              <w:jc w:val="center"/>
              <w:rPr>
                <w:sz w:val="18"/>
                <w:szCs w:val="18"/>
              </w:rPr>
            </w:pPr>
            <w:r w:rsidRPr="006C3629">
              <w:rPr>
                <w:color w:val="000000"/>
                <w:sz w:val="18"/>
                <w:szCs w:val="18"/>
              </w:rPr>
              <w:t>5,786</w:t>
            </w:r>
          </w:p>
        </w:tc>
        <w:tc>
          <w:tcPr>
            <w:tcW w:w="817" w:type="dxa"/>
            <w:vAlign w:val="bottom"/>
          </w:tcPr>
          <w:p w14:paraId="42AC037C" w14:textId="3C705BA8" w:rsidR="006C3629" w:rsidRPr="006C3629" w:rsidRDefault="006C3629" w:rsidP="006C3629">
            <w:pPr>
              <w:spacing w:after="0"/>
              <w:jc w:val="center"/>
              <w:rPr>
                <w:color w:val="000000" w:themeColor="text1"/>
                <w:sz w:val="18"/>
                <w:szCs w:val="18"/>
              </w:rPr>
            </w:pPr>
            <w:r w:rsidRPr="006C3629">
              <w:rPr>
                <w:color w:val="000000"/>
                <w:sz w:val="18"/>
                <w:szCs w:val="18"/>
              </w:rPr>
              <w:t>261,734</w:t>
            </w:r>
          </w:p>
        </w:tc>
      </w:tr>
      <w:tr w:rsidR="006C3629" w:rsidRPr="005362B1" w14:paraId="2C58FDE0" w14:textId="77777777" w:rsidTr="006C3629">
        <w:trPr>
          <w:cantSplit/>
          <w:trHeight w:val="197"/>
          <w:jc w:val="center"/>
        </w:trPr>
        <w:tc>
          <w:tcPr>
            <w:tcW w:w="0" w:type="auto"/>
            <w:shd w:val="clear" w:color="auto" w:fill="auto"/>
            <w:noWrap/>
            <w:vAlign w:val="center"/>
            <w:hideMark/>
          </w:tcPr>
          <w:p w14:paraId="36C289A7" w14:textId="77777777" w:rsidR="006C3629" w:rsidRPr="005362B1" w:rsidRDefault="006C3629" w:rsidP="006C3629">
            <w:pPr>
              <w:spacing w:after="0"/>
              <w:jc w:val="center"/>
              <w:rPr>
                <w:sz w:val="18"/>
                <w:szCs w:val="18"/>
              </w:rPr>
            </w:pPr>
            <w:r w:rsidRPr="005362B1">
              <w:rPr>
                <w:color w:val="000000"/>
                <w:sz w:val="18"/>
                <w:szCs w:val="18"/>
              </w:rPr>
              <w:t>2008</w:t>
            </w:r>
          </w:p>
        </w:tc>
        <w:tc>
          <w:tcPr>
            <w:tcW w:w="846" w:type="dxa"/>
            <w:shd w:val="clear" w:color="auto" w:fill="auto"/>
            <w:vAlign w:val="center"/>
            <w:hideMark/>
          </w:tcPr>
          <w:p w14:paraId="6027922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63,092</w:t>
            </w:r>
          </w:p>
        </w:tc>
        <w:tc>
          <w:tcPr>
            <w:tcW w:w="1062" w:type="dxa"/>
            <w:shd w:val="clear" w:color="auto" w:fill="auto"/>
            <w:noWrap/>
            <w:vAlign w:val="center"/>
            <w:hideMark/>
          </w:tcPr>
          <w:p w14:paraId="691F9F4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3,638</w:t>
            </w:r>
          </w:p>
        </w:tc>
        <w:tc>
          <w:tcPr>
            <w:tcW w:w="846" w:type="dxa"/>
            <w:vAlign w:val="center"/>
          </w:tcPr>
          <w:p w14:paraId="7D2DC22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288,235</w:t>
            </w:r>
          </w:p>
        </w:tc>
        <w:tc>
          <w:tcPr>
            <w:tcW w:w="801" w:type="dxa"/>
            <w:shd w:val="clear" w:color="auto" w:fill="auto"/>
            <w:vAlign w:val="bottom"/>
          </w:tcPr>
          <w:p w14:paraId="5F7E32D3" w14:textId="6976DB9D" w:rsidR="006C3629" w:rsidRPr="006C3629" w:rsidRDefault="006C3629" w:rsidP="006C3629">
            <w:pPr>
              <w:spacing w:after="0"/>
              <w:jc w:val="center"/>
              <w:rPr>
                <w:sz w:val="18"/>
                <w:szCs w:val="18"/>
              </w:rPr>
            </w:pPr>
            <w:r w:rsidRPr="006C3629">
              <w:rPr>
                <w:color w:val="000000"/>
                <w:sz w:val="18"/>
                <w:szCs w:val="18"/>
              </w:rPr>
              <w:t>65,126</w:t>
            </w:r>
          </w:p>
        </w:tc>
        <w:tc>
          <w:tcPr>
            <w:tcW w:w="1062" w:type="dxa"/>
            <w:shd w:val="clear" w:color="auto" w:fill="auto"/>
            <w:vAlign w:val="bottom"/>
          </w:tcPr>
          <w:p w14:paraId="0770AEC9" w14:textId="5232E433" w:rsidR="006C3629" w:rsidRPr="006C3629" w:rsidRDefault="006C3629" w:rsidP="006C3629">
            <w:pPr>
              <w:spacing w:after="0"/>
              <w:jc w:val="center"/>
              <w:rPr>
                <w:sz w:val="18"/>
                <w:szCs w:val="18"/>
              </w:rPr>
            </w:pPr>
            <w:r w:rsidRPr="006C3629">
              <w:rPr>
                <w:color w:val="000000"/>
                <w:sz w:val="18"/>
                <w:szCs w:val="18"/>
              </w:rPr>
              <w:t>5,343</w:t>
            </w:r>
          </w:p>
        </w:tc>
        <w:tc>
          <w:tcPr>
            <w:tcW w:w="817" w:type="dxa"/>
            <w:vAlign w:val="bottom"/>
          </w:tcPr>
          <w:p w14:paraId="08EDF83D" w14:textId="357B26F5" w:rsidR="006C3629" w:rsidRPr="006C3629" w:rsidRDefault="006C3629" w:rsidP="006C3629">
            <w:pPr>
              <w:spacing w:after="0"/>
              <w:jc w:val="center"/>
              <w:rPr>
                <w:color w:val="000000" w:themeColor="text1"/>
                <w:sz w:val="18"/>
                <w:szCs w:val="18"/>
              </w:rPr>
            </w:pPr>
            <w:r w:rsidRPr="006C3629">
              <w:rPr>
                <w:color w:val="000000"/>
                <w:sz w:val="18"/>
                <w:szCs w:val="18"/>
              </w:rPr>
              <w:t>282,345</w:t>
            </w:r>
          </w:p>
        </w:tc>
      </w:tr>
      <w:tr w:rsidR="006C3629" w:rsidRPr="005362B1" w14:paraId="462ED26E" w14:textId="77777777" w:rsidTr="006C3629">
        <w:trPr>
          <w:cantSplit/>
          <w:trHeight w:val="197"/>
          <w:jc w:val="center"/>
        </w:trPr>
        <w:tc>
          <w:tcPr>
            <w:tcW w:w="0" w:type="auto"/>
            <w:shd w:val="clear" w:color="auto" w:fill="auto"/>
            <w:noWrap/>
            <w:vAlign w:val="center"/>
            <w:hideMark/>
          </w:tcPr>
          <w:p w14:paraId="6D103950" w14:textId="77777777" w:rsidR="006C3629" w:rsidRPr="005362B1" w:rsidRDefault="006C3629" w:rsidP="006C3629">
            <w:pPr>
              <w:spacing w:after="0"/>
              <w:jc w:val="center"/>
              <w:rPr>
                <w:sz w:val="18"/>
                <w:szCs w:val="18"/>
              </w:rPr>
            </w:pPr>
            <w:r w:rsidRPr="005362B1">
              <w:rPr>
                <w:color w:val="000000"/>
                <w:sz w:val="18"/>
                <w:szCs w:val="18"/>
              </w:rPr>
              <w:t>2009</w:t>
            </w:r>
          </w:p>
        </w:tc>
        <w:tc>
          <w:tcPr>
            <w:tcW w:w="846" w:type="dxa"/>
            <w:shd w:val="clear" w:color="auto" w:fill="auto"/>
            <w:vAlign w:val="center"/>
            <w:hideMark/>
          </w:tcPr>
          <w:p w14:paraId="2273A21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67,152</w:t>
            </w:r>
          </w:p>
        </w:tc>
        <w:tc>
          <w:tcPr>
            <w:tcW w:w="1062" w:type="dxa"/>
            <w:shd w:val="clear" w:color="auto" w:fill="auto"/>
            <w:noWrap/>
            <w:vAlign w:val="center"/>
            <w:hideMark/>
          </w:tcPr>
          <w:p w14:paraId="491DC86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3,999</w:t>
            </w:r>
          </w:p>
        </w:tc>
        <w:tc>
          <w:tcPr>
            <w:tcW w:w="846" w:type="dxa"/>
            <w:vAlign w:val="center"/>
          </w:tcPr>
          <w:p w14:paraId="169D3FC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329,541</w:t>
            </w:r>
          </w:p>
        </w:tc>
        <w:tc>
          <w:tcPr>
            <w:tcW w:w="801" w:type="dxa"/>
            <w:shd w:val="clear" w:color="auto" w:fill="auto"/>
            <w:vAlign w:val="bottom"/>
          </w:tcPr>
          <w:p w14:paraId="29A39506" w14:textId="1A199879" w:rsidR="006C3629" w:rsidRPr="006C3629" w:rsidRDefault="006C3629" w:rsidP="006C3629">
            <w:pPr>
              <w:spacing w:after="0"/>
              <w:jc w:val="center"/>
              <w:rPr>
                <w:sz w:val="18"/>
                <w:szCs w:val="18"/>
              </w:rPr>
            </w:pPr>
            <w:r w:rsidRPr="006C3629">
              <w:rPr>
                <w:color w:val="000000"/>
                <w:sz w:val="18"/>
                <w:szCs w:val="18"/>
              </w:rPr>
              <w:t>64,976</w:t>
            </w:r>
          </w:p>
        </w:tc>
        <w:tc>
          <w:tcPr>
            <w:tcW w:w="1062" w:type="dxa"/>
            <w:shd w:val="clear" w:color="auto" w:fill="auto"/>
            <w:vAlign w:val="bottom"/>
          </w:tcPr>
          <w:p w14:paraId="0398CCB8" w14:textId="53CC322B" w:rsidR="006C3629" w:rsidRPr="006C3629" w:rsidRDefault="006C3629" w:rsidP="006C3629">
            <w:pPr>
              <w:spacing w:after="0"/>
              <w:jc w:val="center"/>
              <w:rPr>
                <w:sz w:val="18"/>
                <w:szCs w:val="18"/>
              </w:rPr>
            </w:pPr>
            <w:r w:rsidRPr="006C3629">
              <w:rPr>
                <w:color w:val="000000"/>
                <w:sz w:val="18"/>
                <w:szCs w:val="18"/>
              </w:rPr>
              <w:t>5,702</w:t>
            </w:r>
          </w:p>
        </w:tc>
        <w:tc>
          <w:tcPr>
            <w:tcW w:w="817" w:type="dxa"/>
            <w:vAlign w:val="bottom"/>
          </w:tcPr>
          <w:p w14:paraId="17F2518A" w14:textId="2A23AEA9" w:rsidR="006C3629" w:rsidRPr="006C3629" w:rsidRDefault="006C3629" w:rsidP="006C3629">
            <w:pPr>
              <w:spacing w:after="0"/>
              <w:jc w:val="center"/>
              <w:rPr>
                <w:color w:val="000000" w:themeColor="text1"/>
                <w:sz w:val="18"/>
                <w:szCs w:val="18"/>
              </w:rPr>
            </w:pPr>
            <w:r w:rsidRPr="006C3629">
              <w:rPr>
                <w:color w:val="000000"/>
                <w:sz w:val="18"/>
                <w:szCs w:val="18"/>
              </w:rPr>
              <w:t>320,013</w:t>
            </w:r>
          </w:p>
        </w:tc>
      </w:tr>
      <w:tr w:rsidR="006C3629" w:rsidRPr="005362B1" w14:paraId="228C1C3A" w14:textId="77777777" w:rsidTr="006C3629">
        <w:trPr>
          <w:cantSplit/>
          <w:trHeight w:val="210"/>
          <w:jc w:val="center"/>
        </w:trPr>
        <w:tc>
          <w:tcPr>
            <w:tcW w:w="0" w:type="auto"/>
            <w:shd w:val="clear" w:color="auto" w:fill="auto"/>
            <w:noWrap/>
            <w:vAlign w:val="center"/>
            <w:hideMark/>
          </w:tcPr>
          <w:p w14:paraId="0D4BA1C0" w14:textId="77777777" w:rsidR="006C3629" w:rsidRPr="005362B1" w:rsidRDefault="006C3629" w:rsidP="006C3629">
            <w:pPr>
              <w:spacing w:after="0"/>
              <w:jc w:val="center"/>
              <w:rPr>
                <w:sz w:val="18"/>
                <w:szCs w:val="18"/>
              </w:rPr>
            </w:pPr>
            <w:r w:rsidRPr="005362B1">
              <w:rPr>
                <w:color w:val="000000"/>
                <w:sz w:val="18"/>
                <w:szCs w:val="18"/>
              </w:rPr>
              <w:t>2010</w:t>
            </w:r>
          </w:p>
        </w:tc>
        <w:tc>
          <w:tcPr>
            <w:tcW w:w="846" w:type="dxa"/>
            <w:shd w:val="clear" w:color="auto" w:fill="auto"/>
            <w:vAlign w:val="center"/>
            <w:hideMark/>
          </w:tcPr>
          <w:p w14:paraId="298909C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86,782</w:t>
            </w:r>
          </w:p>
        </w:tc>
        <w:tc>
          <w:tcPr>
            <w:tcW w:w="1062" w:type="dxa"/>
            <w:shd w:val="clear" w:color="auto" w:fill="auto"/>
            <w:noWrap/>
            <w:vAlign w:val="center"/>
            <w:hideMark/>
          </w:tcPr>
          <w:p w14:paraId="09491EF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4,889</w:t>
            </w:r>
          </w:p>
        </w:tc>
        <w:tc>
          <w:tcPr>
            <w:tcW w:w="846" w:type="dxa"/>
            <w:vAlign w:val="center"/>
          </w:tcPr>
          <w:p w14:paraId="5536A7E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382,329</w:t>
            </w:r>
          </w:p>
        </w:tc>
        <w:tc>
          <w:tcPr>
            <w:tcW w:w="801" w:type="dxa"/>
            <w:shd w:val="clear" w:color="auto" w:fill="auto"/>
            <w:vAlign w:val="bottom"/>
          </w:tcPr>
          <w:p w14:paraId="2CD31FA8" w14:textId="5E1C7482" w:rsidR="006C3629" w:rsidRPr="006C3629" w:rsidRDefault="006C3629" w:rsidP="006C3629">
            <w:pPr>
              <w:spacing w:after="0"/>
              <w:jc w:val="center"/>
              <w:rPr>
                <w:sz w:val="18"/>
                <w:szCs w:val="18"/>
              </w:rPr>
            </w:pPr>
            <w:r w:rsidRPr="006C3629">
              <w:rPr>
                <w:color w:val="000000"/>
                <w:sz w:val="18"/>
                <w:szCs w:val="18"/>
              </w:rPr>
              <w:t>82,099</w:t>
            </w:r>
          </w:p>
        </w:tc>
        <w:tc>
          <w:tcPr>
            <w:tcW w:w="1062" w:type="dxa"/>
            <w:shd w:val="clear" w:color="auto" w:fill="auto"/>
            <w:vAlign w:val="bottom"/>
          </w:tcPr>
          <w:p w14:paraId="3A723D5C" w14:textId="35BA8397" w:rsidR="006C3629" w:rsidRPr="006C3629" w:rsidRDefault="006C3629" w:rsidP="006C3629">
            <w:pPr>
              <w:spacing w:after="0"/>
              <w:jc w:val="center"/>
              <w:rPr>
                <w:sz w:val="18"/>
                <w:szCs w:val="18"/>
              </w:rPr>
            </w:pPr>
            <w:r w:rsidRPr="006C3629">
              <w:rPr>
                <w:color w:val="000000"/>
                <w:sz w:val="18"/>
                <w:szCs w:val="18"/>
              </w:rPr>
              <w:t>7,028</w:t>
            </w:r>
          </w:p>
        </w:tc>
        <w:tc>
          <w:tcPr>
            <w:tcW w:w="817" w:type="dxa"/>
            <w:vAlign w:val="bottom"/>
          </w:tcPr>
          <w:p w14:paraId="4BA8B748" w14:textId="565AD8DC" w:rsidR="006C3629" w:rsidRPr="006C3629" w:rsidRDefault="006C3629" w:rsidP="006C3629">
            <w:pPr>
              <w:spacing w:after="0"/>
              <w:jc w:val="center"/>
              <w:rPr>
                <w:color w:val="000000" w:themeColor="text1"/>
                <w:sz w:val="18"/>
                <w:szCs w:val="18"/>
              </w:rPr>
            </w:pPr>
            <w:r w:rsidRPr="006C3629">
              <w:rPr>
                <w:color w:val="000000"/>
                <w:sz w:val="18"/>
                <w:szCs w:val="18"/>
              </w:rPr>
              <w:t>370,972</w:t>
            </w:r>
          </w:p>
        </w:tc>
      </w:tr>
      <w:tr w:rsidR="006C3629" w:rsidRPr="005362B1" w14:paraId="23C3B288" w14:textId="77777777" w:rsidTr="006C3629">
        <w:trPr>
          <w:cantSplit/>
          <w:trHeight w:val="197"/>
          <w:jc w:val="center"/>
        </w:trPr>
        <w:tc>
          <w:tcPr>
            <w:tcW w:w="0" w:type="auto"/>
            <w:shd w:val="clear" w:color="auto" w:fill="auto"/>
            <w:noWrap/>
            <w:vAlign w:val="center"/>
            <w:hideMark/>
          </w:tcPr>
          <w:p w14:paraId="74239317" w14:textId="77777777" w:rsidR="006C3629" w:rsidRPr="005362B1" w:rsidRDefault="006C3629" w:rsidP="006C3629">
            <w:pPr>
              <w:spacing w:after="0"/>
              <w:jc w:val="center"/>
              <w:rPr>
                <w:sz w:val="18"/>
                <w:szCs w:val="18"/>
              </w:rPr>
            </w:pPr>
            <w:r w:rsidRPr="005362B1">
              <w:rPr>
                <w:color w:val="000000"/>
                <w:sz w:val="18"/>
                <w:szCs w:val="18"/>
              </w:rPr>
              <w:t>2011</w:t>
            </w:r>
          </w:p>
        </w:tc>
        <w:tc>
          <w:tcPr>
            <w:tcW w:w="846" w:type="dxa"/>
            <w:shd w:val="clear" w:color="auto" w:fill="auto"/>
            <w:vAlign w:val="center"/>
            <w:hideMark/>
          </w:tcPr>
          <w:p w14:paraId="13CED82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99,472</w:t>
            </w:r>
          </w:p>
        </w:tc>
        <w:tc>
          <w:tcPr>
            <w:tcW w:w="1062" w:type="dxa"/>
            <w:shd w:val="clear" w:color="auto" w:fill="auto"/>
            <w:noWrap/>
            <w:vAlign w:val="center"/>
            <w:hideMark/>
          </w:tcPr>
          <w:p w14:paraId="0146771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5,860</w:t>
            </w:r>
          </w:p>
        </w:tc>
        <w:tc>
          <w:tcPr>
            <w:tcW w:w="846" w:type="dxa"/>
            <w:vAlign w:val="center"/>
          </w:tcPr>
          <w:p w14:paraId="0753153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404,507</w:t>
            </w:r>
          </w:p>
        </w:tc>
        <w:tc>
          <w:tcPr>
            <w:tcW w:w="801" w:type="dxa"/>
            <w:shd w:val="clear" w:color="auto" w:fill="auto"/>
            <w:vAlign w:val="bottom"/>
          </w:tcPr>
          <w:p w14:paraId="19623F8B" w14:textId="4D7B5CB4" w:rsidR="006C3629" w:rsidRPr="006C3629" w:rsidRDefault="006C3629" w:rsidP="006C3629">
            <w:pPr>
              <w:spacing w:after="0"/>
              <w:jc w:val="center"/>
              <w:rPr>
                <w:sz w:val="18"/>
                <w:szCs w:val="18"/>
              </w:rPr>
            </w:pPr>
            <w:r w:rsidRPr="006C3629">
              <w:rPr>
                <w:color w:val="000000"/>
                <w:sz w:val="18"/>
                <w:szCs w:val="18"/>
              </w:rPr>
              <w:t>94,676</w:t>
            </w:r>
          </w:p>
        </w:tc>
        <w:tc>
          <w:tcPr>
            <w:tcW w:w="1062" w:type="dxa"/>
            <w:shd w:val="clear" w:color="auto" w:fill="auto"/>
            <w:vAlign w:val="bottom"/>
          </w:tcPr>
          <w:p w14:paraId="692C84EF" w14:textId="6E560FB9" w:rsidR="006C3629" w:rsidRPr="006C3629" w:rsidRDefault="006C3629" w:rsidP="006C3629">
            <w:pPr>
              <w:spacing w:after="0"/>
              <w:jc w:val="center"/>
              <w:rPr>
                <w:sz w:val="18"/>
                <w:szCs w:val="18"/>
              </w:rPr>
            </w:pPr>
            <w:r w:rsidRPr="006C3629">
              <w:rPr>
                <w:color w:val="000000"/>
                <w:sz w:val="18"/>
                <w:szCs w:val="18"/>
              </w:rPr>
              <w:t>8,458</w:t>
            </w:r>
          </w:p>
        </w:tc>
        <w:tc>
          <w:tcPr>
            <w:tcW w:w="817" w:type="dxa"/>
            <w:vAlign w:val="bottom"/>
          </w:tcPr>
          <w:p w14:paraId="6BF4A751" w14:textId="5FFCCA26" w:rsidR="006C3629" w:rsidRPr="006C3629" w:rsidRDefault="006C3629" w:rsidP="006C3629">
            <w:pPr>
              <w:spacing w:after="0"/>
              <w:jc w:val="center"/>
              <w:rPr>
                <w:color w:val="000000" w:themeColor="text1"/>
                <w:sz w:val="18"/>
                <w:szCs w:val="18"/>
              </w:rPr>
            </w:pPr>
            <w:r w:rsidRPr="006C3629">
              <w:rPr>
                <w:color w:val="000000"/>
                <w:sz w:val="18"/>
                <w:szCs w:val="18"/>
              </w:rPr>
              <w:t>394,847</w:t>
            </w:r>
          </w:p>
        </w:tc>
      </w:tr>
      <w:tr w:rsidR="006C3629" w:rsidRPr="005362B1" w14:paraId="476BF17E" w14:textId="77777777" w:rsidTr="006C3629">
        <w:trPr>
          <w:cantSplit/>
          <w:trHeight w:val="197"/>
          <w:jc w:val="center"/>
        </w:trPr>
        <w:tc>
          <w:tcPr>
            <w:tcW w:w="0" w:type="auto"/>
            <w:shd w:val="clear" w:color="auto" w:fill="auto"/>
            <w:noWrap/>
            <w:vAlign w:val="center"/>
            <w:hideMark/>
          </w:tcPr>
          <w:p w14:paraId="25A4D8A9" w14:textId="77777777" w:rsidR="006C3629" w:rsidRPr="005362B1" w:rsidRDefault="006C3629" w:rsidP="006C3629">
            <w:pPr>
              <w:spacing w:after="0"/>
              <w:jc w:val="center"/>
              <w:rPr>
                <w:sz w:val="18"/>
                <w:szCs w:val="18"/>
              </w:rPr>
            </w:pPr>
            <w:r w:rsidRPr="005362B1">
              <w:rPr>
                <w:color w:val="000000"/>
                <w:sz w:val="18"/>
                <w:szCs w:val="18"/>
              </w:rPr>
              <w:t>2012</w:t>
            </w:r>
          </w:p>
        </w:tc>
        <w:tc>
          <w:tcPr>
            <w:tcW w:w="846" w:type="dxa"/>
            <w:shd w:val="clear" w:color="auto" w:fill="auto"/>
            <w:vAlign w:val="center"/>
            <w:hideMark/>
          </w:tcPr>
          <w:p w14:paraId="4018894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107,730</w:t>
            </w:r>
          </w:p>
        </w:tc>
        <w:tc>
          <w:tcPr>
            <w:tcW w:w="1062" w:type="dxa"/>
            <w:shd w:val="clear" w:color="auto" w:fill="auto"/>
            <w:noWrap/>
            <w:vAlign w:val="center"/>
            <w:hideMark/>
          </w:tcPr>
          <w:p w14:paraId="085790B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6,958</w:t>
            </w:r>
          </w:p>
        </w:tc>
        <w:tc>
          <w:tcPr>
            <w:tcW w:w="846" w:type="dxa"/>
            <w:vAlign w:val="center"/>
          </w:tcPr>
          <w:p w14:paraId="22574BC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411,061</w:t>
            </w:r>
          </w:p>
        </w:tc>
        <w:tc>
          <w:tcPr>
            <w:tcW w:w="801" w:type="dxa"/>
            <w:shd w:val="clear" w:color="auto" w:fill="auto"/>
            <w:vAlign w:val="bottom"/>
          </w:tcPr>
          <w:p w14:paraId="0A027A25" w14:textId="6859CB01" w:rsidR="006C3629" w:rsidRPr="006C3629" w:rsidRDefault="006C3629" w:rsidP="006C3629">
            <w:pPr>
              <w:spacing w:after="0"/>
              <w:jc w:val="center"/>
              <w:rPr>
                <w:sz w:val="18"/>
                <w:szCs w:val="18"/>
              </w:rPr>
            </w:pPr>
            <w:r w:rsidRPr="006C3629">
              <w:rPr>
                <w:color w:val="000000"/>
                <w:sz w:val="18"/>
                <w:szCs w:val="18"/>
              </w:rPr>
              <w:t>103,497</w:t>
            </w:r>
          </w:p>
        </w:tc>
        <w:tc>
          <w:tcPr>
            <w:tcW w:w="1062" w:type="dxa"/>
            <w:shd w:val="clear" w:color="auto" w:fill="auto"/>
            <w:vAlign w:val="bottom"/>
          </w:tcPr>
          <w:p w14:paraId="1C148C0D" w14:textId="0F4ECFF9" w:rsidR="006C3629" w:rsidRPr="006C3629" w:rsidRDefault="006C3629" w:rsidP="006C3629">
            <w:pPr>
              <w:spacing w:after="0"/>
              <w:jc w:val="center"/>
              <w:rPr>
                <w:sz w:val="18"/>
                <w:szCs w:val="18"/>
              </w:rPr>
            </w:pPr>
            <w:r w:rsidRPr="006C3629">
              <w:rPr>
                <w:color w:val="000000"/>
                <w:sz w:val="18"/>
                <w:szCs w:val="18"/>
              </w:rPr>
              <w:t>9,906</w:t>
            </w:r>
          </w:p>
        </w:tc>
        <w:tc>
          <w:tcPr>
            <w:tcW w:w="817" w:type="dxa"/>
            <w:vAlign w:val="bottom"/>
          </w:tcPr>
          <w:p w14:paraId="5B4D8173" w14:textId="1021E23D" w:rsidR="006C3629" w:rsidRPr="006C3629" w:rsidRDefault="006C3629" w:rsidP="006C3629">
            <w:pPr>
              <w:spacing w:after="0"/>
              <w:jc w:val="center"/>
              <w:rPr>
                <w:color w:val="000000" w:themeColor="text1"/>
                <w:sz w:val="18"/>
                <w:szCs w:val="18"/>
              </w:rPr>
            </w:pPr>
            <w:r w:rsidRPr="006C3629">
              <w:rPr>
                <w:color w:val="000000"/>
                <w:sz w:val="18"/>
                <w:szCs w:val="18"/>
              </w:rPr>
              <w:t>399,102</w:t>
            </w:r>
          </w:p>
        </w:tc>
      </w:tr>
      <w:tr w:rsidR="006C3629" w:rsidRPr="005362B1" w14:paraId="69669CB6" w14:textId="77777777" w:rsidTr="006C3629">
        <w:trPr>
          <w:cantSplit/>
          <w:trHeight w:val="210"/>
          <w:jc w:val="center"/>
        </w:trPr>
        <w:tc>
          <w:tcPr>
            <w:tcW w:w="0" w:type="auto"/>
            <w:shd w:val="clear" w:color="auto" w:fill="auto"/>
            <w:noWrap/>
            <w:vAlign w:val="center"/>
            <w:hideMark/>
          </w:tcPr>
          <w:p w14:paraId="131C4B03" w14:textId="77777777" w:rsidR="006C3629" w:rsidRPr="005362B1" w:rsidRDefault="006C3629" w:rsidP="006C3629">
            <w:pPr>
              <w:spacing w:after="0"/>
              <w:jc w:val="center"/>
              <w:rPr>
                <w:sz w:val="18"/>
                <w:szCs w:val="18"/>
              </w:rPr>
            </w:pPr>
            <w:r w:rsidRPr="005362B1">
              <w:rPr>
                <w:color w:val="000000"/>
                <w:sz w:val="18"/>
                <w:szCs w:val="18"/>
              </w:rPr>
              <w:t>2013</w:t>
            </w:r>
          </w:p>
        </w:tc>
        <w:tc>
          <w:tcPr>
            <w:tcW w:w="846" w:type="dxa"/>
            <w:shd w:val="clear" w:color="auto" w:fill="auto"/>
            <w:vAlign w:val="center"/>
            <w:hideMark/>
          </w:tcPr>
          <w:p w14:paraId="3F767C9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114,120</w:t>
            </w:r>
          </w:p>
        </w:tc>
        <w:tc>
          <w:tcPr>
            <w:tcW w:w="1062" w:type="dxa"/>
            <w:shd w:val="clear" w:color="auto" w:fill="auto"/>
            <w:noWrap/>
            <w:vAlign w:val="center"/>
            <w:hideMark/>
          </w:tcPr>
          <w:p w14:paraId="3F95B5A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8,126</w:t>
            </w:r>
          </w:p>
        </w:tc>
        <w:tc>
          <w:tcPr>
            <w:tcW w:w="846" w:type="dxa"/>
            <w:vAlign w:val="center"/>
          </w:tcPr>
          <w:p w14:paraId="6D66552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433,983</w:t>
            </w:r>
          </w:p>
        </w:tc>
        <w:tc>
          <w:tcPr>
            <w:tcW w:w="801" w:type="dxa"/>
            <w:shd w:val="clear" w:color="auto" w:fill="auto"/>
            <w:vAlign w:val="bottom"/>
          </w:tcPr>
          <w:p w14:paraId="09DDADAF" w14:textId="7B9855B6" w:rsidR="006C3629" w:rsidRPr="006C3629" w:rsidRDefault="006C3629" w:rsidP="006C3629">
            <w:pPr>
              <w:spacing w:after="0"/>
              <w:jc w:val="center"/>
              <w:rPr>
                <w:sz w:val="18"/>
                <w:szCs w:val="18"/>
              </w:rPr>
            </w:pPr>
            <w:r w:rsidRPr="006C3629">
              <w:rPr>
                <w:color w:val="000000"/>
                <w:sz w:val="18"/>
                <w:szCs w:val="18"/>
              </w:rPr>
              <w:t>110,310</w:t>
            </w:r>
          </w:p>
        </w:tc>
        <w:tc>
          <w:tcPr>
            <w:tcW w:w="1062" w:type="dxa"/>
            <w:shd w:val="clear" w:color="auto" w:fill="auto"/>
            <w:vAlign w:val="bottom"/>
          </w:tcPr>
          <w:p w14:paraId="185CD770" w14:textId="60603C30" w:rsidR="006C3629" w:rsidRPr="006C3629" w:rsidRDefault="006C3629" w:rsidP="006C3629">
            <w:pPr>
              <w:spacing w:after="0"/>
              <w:jc w:val="center"/>
              <w:rPr>
                <w:sz w:val="18"/>
                <w:szCs w:val="18"/>
              </w:rPr>
            </w:pPr>
            <w:r w:rsidRPr="006C3629">
              <w:rPr>
                <w:color w:val="000000"/>
                <w:sz w:val="18"/>
                <w:szCs w:val="18"/>
              </w:rPr>
              <w:t>11,073</w:t>
            </w:r>
          </w:p>
        </w:tc>
        <w:tc>
          <w:tcPr>
            <w:tcW w:w="817" w:type="dxa"/>
            <w:vAlign w:val="bottom"/>
          </w:tcPr>
          <w:p w14:paraId="3CC19464" w14:textId="6A2C8A50" w:rsidR="006C3629" w:rsidRPr="006C3629" w:rsidRDefault="006C3629" w:rsidP="006C3629">
            <w:pPr>
              <w:spacing w:after="0"/>
              <w:jc w:val="center"/>
              <w:rPr>
                <w:color w:val="000000" w:themeColor="text1"/>
                <w:sz w:val="18"/>
                <w:szCs w:val="18"/>
              </w:rPr>
            </w:pPr>
            <w:r w:rsidRPr="006C3629">
              <w:rPr>
                <w:color w:val="000000"/>
                <w:sz w:val="18"/>
                <w:szCs w:val="18"/>
              </w:rPr>
              <w:t>414,288</w:t>
            </w:r>
          </w:p>
        </w:tc>
      </w:tr>
      <w:tr w:rsidR="006C3629" w:rsidRPr="005362B1" w14:paraId="53EF8698" w14:textId="77777777" w:rsidTr="006C3629">
        <w:trPr>
          <w:cantSplit/>
          <w:trHeight w:val="197"/>
          <w:jc w:val="center"/>
        </w:trPr>
        <w:tc>
          <w:tcPr>
            <w:tcW w:w="0" w:type="auto"/>
            <w:shd w:val="clear" w:color="auto" w:fill="auto"/>
            <w:noWrap/>
            <w:vAlign w:val="center"/>
            <w:hideMark/>
          </w:tcPr>
          <w:p w14:paraId="2096F0E6" w14:textId="77777777" w:rsidR="006C3629" w:rsidRPr="005362B1" w:rsidRDefault="006C3629" w:rsidP="006C3629">
            <w:pPr>
              <w:spacing w:after="0"/>
              <w:jc w:val="center"/>
              <w:rPr>
                <w:sz w:val="18"/>
                <w:szCs w:val="18"/>
              </w:rPr>
            </w:pPr>
            <w:r w:rsidRPr="005362B1">
              <w:rPr>
                <w:color w:val="000000"/>
                <w:sz w:val="18"/>
                <w:szCs w:val="18"/>
              </w:rPr>
              <w:t>2014</w:t>
            </w:r>
          </w:p>
        </w:tc>
        <w:tc>
          <w:tcPr>
            <w:tcW w:w="846" w:type="dxa"/>
            <w:shd w:val="clear" w:color="auto" w:fill="auto"/>
            <w:vAlign w:val="center"/>
            <w:hideMark/>
          </w:tcPr>
          <w:p w14:paraId="59A467E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118,695</w:t>
            </w:r>
          </w:p>
        </w:tc>
        <w:tc>
          <w:tcPr>
            <w:tcW w:w="1062" w:type="dxa"/>
            <w:shd w:val="clear" w:color="auto" w:fill="auto"/>
            <w:noWrap/>
            <w:vAlign w:val="center"/>
            <w:hideMark/>
          </w:tcPr>
          <w:p w14:paraId="13337D5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9,489</w:t>
            </w:r>
          </w:p>
        </w:tc>
        <w:tc>
          <w:tcPr>
            <w:tcW w:w="846" w:type="dxa"/>
            <w:vAlign w:val="center"/>
          </w:tcPr>
          <w:p w14:paraId="395C135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500,671</w:t>
            </w:r>
          </w:p>
        </w:tc>
        <w:tc>
          <w:tcPr>
            <w:tcW w:w="801" w:type="dxa"/>
            <w:shd w:val="clear" w:color="auto" w:fill="auto"/>
            <w:vAlign w:val="bottom"/>
          </w:tcPr>
          <w:p w14:paraId="1C5F25A2" w14:textId="598B53CD" w:rsidR="006C3629" w:rsidRPr="006C3629" w:rsidRDefault="006C3629" w:rsidP="006C3629">
            <w:pPr>
              <w:spacing w:after="0"/>
              <w:jc w:val="center"/>
              <w:rPr>
                <w:sz w:val="18"/>
                <w:szCs w:val="18"/>
              </w:rPr>
            </w:pPr>
            <w:r w:rsidRPr="006C3629">
              <w:rPr>
                <w:color w:val="000000"/>
                <w:sz w:val="18"/>
                <w:szCs w:val="18"/>
              </w:rPr>
              <w:t>111,288</w:t>
            </w:r>
          </w:p>
        </w:tc>
        <w:tc>
          <w:tcPr>
            <w:tcW w:w="1062" w:type="dxa"/>
            <w:shd w:val="clear" w:color="auto" w:fill="auto"/>
            <w:vAlign w:val="bottom"/>
          </w:tcPr>
          <w:p w14:paraId="09338BB3" w14:textId="0C717F23" w:rsidR="006C3629" w:rsidRPr="006C3629" w:rsidRDefault="006C3629" w:rsidP="006C3629">
            <w:pPr>
              <w:spacing w:after="0"/>
              <w:jc w:val="center"/>
              <w:rPr>
                <w:sz w:val="18"/>
                <w:szCs w:val="18"/>
              </w:rPr>
            </w:pPr>
            <w:r w:rsidRPr="006C3629">
              <w:rPr>
                <w:color w:val="000000"/>
                <w:sz w:val="18"/>
                <w:szCs w:val="18"/>
              </w:rPr>
              <w:t>11,831</w:t>
            </w:r>
          </w:p>
        </w:tc>
        <w:tc>
          <w:tcPr>
            <w:tcW w:w="817" w:type="dxa"/>
            <w:vAlign w:val="bottom"/>
          </w:tcPr>
          <w:p w14:paraId="19830F52" w14:textId="6EC6038B" w:rsidR="006C3629" w:rsidRPr="006C3629" w:rsidRDefault="006C3629" w:rsidP="006C3629">
            <w:pPr>
              <w:spacing w:after="0"/>
              <w:jc w:val="center"/>
              <w:rPr>
                <w:color w:val="000000" w:themeColor="text1"/>
                <w:sz w:val="18"/>
                <w:szCs w:val="18"/>
              </w:rPr>
            </w:pPr>
            <w:r w:rsidRPr="006C3629">
              <w:rPr>
                <w:color w:val="000000"/>
                <w:sz w:val="18"/>
                <w:szCs w:val="18"/>
              </w:rPr>
              <w:t>463,262</w:t>
            </w:r>
          </w:p>
        </w:tc>
      </w:tr>
      <w:tr w:rsidR="006C3629" w:rsidRPr="005362B1" w14:paraId="6B62EDAE" w14:textId="77777777" w:rsidTr="006C3629">
        <w:trPr>
          <w:cantSplit/>
          <w:trHeight w:val="197"/>
          <w:jc w:val="center"/>
        </w:trPr>
        <w:tc>
          <w:tcPr>
            <w:tcW w:w="0" w:type="auto"/>
            <w:shd w:val="clear" w:color="auto" w:fill="auto"/>
            <w:noWrap/>
            <w:vAlign w:val="center"/>
            <w:hideMark/>
          </w:tcPr>
          <w:p w14:paraId="270B4BD6" w14:textId="77777777" w:rsidR="006C3629" w:rsidRPr="005362B1" w:rsidRDefault="006C3629" w:rsidP="006C3629">
            <w:pPr>
              <w:spacing w:after="0"/>
              <w:jc w:val="center"/>
              <w:rPr>
                <w:sz w:val="18"/>
                <w:szCs w:val="18"/>
              </w:rPr>
            </w:pPr>
            <w:r w:rsidRPr="005362B1">
              <w:rPr>
                <w:color w:val="000000"/>
                <w:sz w:val="18"/>
                <w:szCs w:val="18"/>
              </w:rPr>
              <w:t>2015</w:t>
            </w:r>
          </w:p>
        </w:tc>
        <w:tc>
          <w:tcPr>
            <w:tcW w:w="846" w:type="dxa"/>
            <w:shd w:val="clear" w:color="auto" w:fill="auto"/>
            <w:vAlign w:val="center"/>
            <w:hideMark/>
          </w:tcPr>
          <w:p w14:paraId="776929A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86,062</w:t>
            </w:r>
          </w:p>
        </w:tc>
        <w:tc>
          <w:tcPr>
            <w:tcW w:w="1062" w:type="dxa"/>
            <w:shd w:val="clear" w:color="auto" w:fill="auto"/>
            <w:noWrap/>
            <w:vAlign w:val="center"/>
            <w:hideMark/>
          </w:tcPr>
          <w:p w14:paraId="1870E95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5,895</w:t>
            </w:r>
          </w:p>
        </w:tc>
        <w:tc>
          <w:tcPr>
            <w:tcW w:w="846" w:type="dxa"/>
            <w:vAlign w:val="center"/>
          </w:tcPr>
          <w:p w14:paraId="3EB5065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394,061</w:t>
            </w:r>
          </w:p>
        </w:tc>
        <w:tc>
          <w:tcPr>
            <w:tcW w:w="801" w:type="dxa"/>
            <w:shd w:val="clear" w:color="auto" w:fill="auto"/>
            <w:vAlign w:val="bottom"/>
          </w:tcPr>
          <w:p w14:paraId="41C075D2" w14:textId="609F1A89" w:rsidR="006C3629" w:rsidRPr="006C3629" w:rsidRDefault="006C3629" w:rsidP="006C3629">
            <w:pPr>
              <w:spacing w:after="0"/>
              <w:jc w:val="center"/>
              <w:rPr>
                <w:sz w:val="18"/>
                <w:szCs w:val="18"/>
              </w:rPr>
            </w:pPr>
            <w:r w:rsidRPr="006C3629">
              <w:rPr>
                <w:color w:val="000000"/>
                <w:sz w:val="18"/>
                <w:szCs w:val="18"/>
              </w:rPr>
              <w:t>79,084</w:t>
            </w:r>
          </w:p>
        </w:tc>
        <w:tc>
          <w:tcPr>
            <w:tcW w:w="1062" w:type="dxa"/>
            <w:shd w:val="clear" w:color="auto" w:fill="auto"/>
            <w:vAlign w:val="bottom"/>
          </w:tcPr>
          <w:p w14:paraId="0F74C0B3" w14:textId="2437F44D" w:rsidR="006C3629" w:rsidRPr="006C3629" w:rsidRDefault="006C3629" w:rsidP="006C3629">
            <w:pPr>
              <w:spacing w:after="0"/>
              <w:jc w:val="center"/>
              <w:rPr>
                <w:sz w:val="18"/>
                <w:szCs w:val="18"/>
              </w:rPr>
            </w:pPr>
            <w:r w:rsidRPr="006C3629">
              <w:rPr>
                <w:color w:val="000000"/>
                <w:sz w:val="18"/>
                <w:szCs w:val="18"/>
              </w:rPr>
              <w:t>7,540</w:t>
            </w:r>
          </w:p>
        </w:tc>
        <w:tc>
          <w:tcPr>
            <w:tcW w:w="817" w:type="dxa"/>
            <w:vAlign w:val="bottom"/>
          </w:tcPr>
          <w:p w14:paraId="0D114A7A" w14:textId="5BA4758E" w:rsidR="006C3629" w:rsidRPr="006C3629" w:rsidRDefault="006C3629" w:rsidP="006C3629">
            <w:pPr>
              <w:spacing w:after="0"/>
              <w:jc w:val="center"/>
              <w:rPr>
                <w:color w:val="000000" w:themeColor="text1"/>
                <w:sz w:val="18"/>
                <w:szCs w:val="18"/>
              </w:rPr>
            </w:pPr>
            <w:r w:rsidRPr="006C3629">
              <w:rPr>
                <w:color w:val="000000"/>
                <w:sz w:val="18"/>
                <w:szCs w:val="18"/>
              </w:rPr>
              <w:t>362,383</w:t>
            </w:r>
          </w:p>
        </w:tc>
      </w:tr>
      <w:tr w:rsidR="006C3629" w:rsidRPr="005362B1" w14:paraId="62A1DDE8" w14:textId="77777777" w:rsidTr="006C3629">
        <w:trPr>
          <w:cantSplit/>
          <w:trHeight w:val="210"/>
          <w:jc w:val="center"/>
        </w:trPr>
        <w:tc>
          <w:tcPr>
            <w:tcW w:w="0" w:type="auto"/>
            <w:shd w:val="clear" w:color="auto" w:fill="auto"/>
            <w:noWrap/>
            <w:vAlign w:val="center"/>
            <w:hideMark/>
          </w:tcPr>
          <w:p w14:paraId="4D45115D" w14:textId="77777777" w:rsidR="006C3629" w:rsidRPr="005362B1" w:rsidRDefault="006C3629" w:rsidP="006C3629">
            <w:pPr>
              <w:spacing w:after="0"/>
              <w:jc w:val="center"/>
              <w:rPr>
                <w:sz w:val="18"/>
                <w:szCs w:val="18"/>
              </w:rPr>
            </w:pPr>
            <w:r w:rsidRPr="005362B1">
              <w:rPr>
                <w:color w:val="000000"/>
                <w:sz w:val="18"/>
                <w:szCs w:val="18"/>
              </w:rPr>
              <w:t>2016</w:t>
            </w:r>
          </w:p>
        </w:tc>
        <w:tc>
          <w:tcPr>
            <w:tcW w:w="846" w:type="dxa"/>
            <w:shd w:val="clear" w:color="auto" w:fill="auto"/>
            <w:vAlign w:val="center"/>
            <w:hideMark/>
          </w:tcPr>
          <w:p w14:paraId="6DB7FF0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70,066</w:t>
            </w:r>
          </w:p>
        </w:tc>
        <w:tc>
          <w:tcPr>
            <w:tcW w:w="1062" w:type="dxa"/>
            <w:shd w:val="clear" w:color="auto" w:fill="auto"/>
            <w:noWrap/>
            <w:vAlign w:val="center"/>
            <w:hideMark/>
          </w:tcPr>
          <w:p w14:paraId="46BF1B5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4,279</w:t>
            </w:r>
          </w:p>
        </w:tc>
        <w:tc>
          <w:tcPr>
            <w:tcW w:w="846" w:type="dxa"/>
            <w:vAlign w:val="center"/>
          </w:tcPr>
          <w:p w14:paraId="2C87A46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277,065</w:t>
            </w:r>
          </w:p>
        </w:tc>
        <w:tc>
          <w:tcPr>
            <w:tcW w:w="801" w:type="dxa"/>
            <w:shd w:val="clear" w:color="auto" w:fill="auto"/>
            <w:vAlign w:val="bottom"/>
          </w:tcPr>
          <w:p w14:paraId="6ABAE32D" w14:textId="31379DC7" w:rsidR="006C3629" w:rsidRPr="006C3629" w:rsidRDefault="006C3629" w:rsidP="006C3629">
            <w:pPr>
              <w:spacing w:after="0"/>
              <w:jc w:val="center"/>
              <w:rPr>
                <w:sz w:val="18"/>
                <w:szCs w:val="18"/>
              </w:rPr>
            </w:pPr>
            <w:r w:rsidRPr="006C3629">
              <w:rPr>
                <w:color w:val="000000"/>
                <w:sz w:val="18"/>
                <w:szCs w:val="18"/>
              </w:rPr>
              <w:t>62,598</w:t>
            </w:r>
          </w:p>
        </w:tc>
        <w:tc>
          <w:tcPr>
            <w:tcW w:w="1062" w:type="dxa"/>
            <w:shd w:val="clear" w:color="auto" w:fill="auto"/>
            <w:vAlign w:val="bottom"/>
          </w:tcPr>
          <w:p w14:paraId="1EAA146F" w14:textId="262F0535" w:rsidR="006C3629" w:rsidRPr="006C3629" w:rsidRDefault="006C3629" w:rsidP="006C3629">
            <w:pPr>
              <w:spacing w:after="0"/>
              <w:jc w:val="center"/>
              <w:rPr>
                <w:sz w:val="18"/>
                <w:szCs w:val="18"/>
              </w:rPr>
            </w:pPr>
            <w:r w:rsidRPr="006C3629">
              <w:rPr>
                <w:color w:val="000000"/>
                <w:sz w:val="18"/>
                <w:szCs w:val="18"/>
              </w:rPr>
              <w:t>5,599</w:t>
            </w:r>
          </w:p>
        </w:tc>
        <w:tc>
          <w:tcPr>
            <w:tcW w:w="817" w:type="dxa"/>
            <w:vAlign w:val="bottom"/>
          </w:tcPr>
          <w:p w14:paraId="7DDEAD0E" w14:textId="6F7F6E63" w:rsidR="006C3629" w:rsidRPr="006C3629" w:rsidRDefault="006C3629" w:rsidP="006C3629">
            <w:pPr>
              <w:spacing w:after="0"/>
              <w:jc w:val="center"/>
              <w:rPr>
                <w:color w:val="000000" w:themeColor="text1"/>
                <w:sz w:val="18"/>
                <w:szCs w:val="18"/>
              </w:rPr>
            </w:pPr>
            <w:r w:rsidRPr="006C3629">
              <w:rPr>
                <w:color w:val="000000"/>
                <w:sz w:val="18"/>
                <w:szCs w:val="18"/>
              </w:rPr>
              <w:t>255,983</w:t>
            </w:r>
          </w:p>
        </w:tc>
      </w:tr>
      <w:tr w:rsidR="006C3629" w:rsidRPr="005362B1" w14:paraId="45349EB1" w14:textId="77777777" w:rsidTr="006C3629">
        <w:trPr>
          <w:cantSplit/>
          <w:trHeight w:val="197"/>
          <w:jc w:val="center"/>
        </w:trPr>
        <w:tc>
          <w:tcPr>
            <w:tcW w:w="0" w:type="auto"/>
            <w:shd w:val="clear" w:color="auto" w:fill="auto"/>
            <w:noWrap/>
            <w:vAlign w:val="center"/>
            <w:hideMark/>
          </w:tcPr>
          <w:p w14:paraId="76CAF5CE" w14:textId="77777777" w:rsidR="006C3629" w:rsidRPr="005362B1" w:rsidRDefault="006C3629" w:rsidP="006C3629">
            <w:pPr>
              <w:spacing w:after="0"/>
              <w:jc w:val="center"/>
              <w:rPr>
                <w:sz w:val="18"/>
                <w:szCs w:val="18"/>
              </w:rPr>
            </w:pPr>
            <w:r w:rsidRPr="005362B1">
              <w:rPr>
                <w:color w:val="000000"/>
                <w:sz w:val="18"/>
                <w:szCs w:val="18"/>
              </w:rPr>
              <w:t>2017</w:t>
            </w:r>
          </w:p>
        </w:tc>
        <w:tc>
          <w:tcPr>
            <w:tcW w:w="846" w:type="dxa"/>
            <w:shd w:val="clear" w:color="auto" w:fill="auto"/>
            <w:vAlign w:val="center"/>
            <w:hideMark/>
          </w:tcPr>
          <w:p w14:paraId="6344C89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53,898</w:t>
            </w:r>
          </w:p>
        </w:tc>
        <w:tc>
          <w:tcPr>
            <w:tcW w:w="1062" w:type="dxa"/>
            <w:shd w:val="clear" w:color="auto" w:fill="auto"/>
            <w:noWrap/>
            <w:vAlign w:val="center"/>
            <w:hideMark/>
          </w:tcPr>
          <w:p w14:paraId="60CFF9E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3,435</w:t>
            </w:r>
          </w:p>
        </w:tc>
        <w:tc>
          <w:tcPr>
            <w:tcW w:w="846" w:type="dxa"/>
            <w:vAlign w:val="center"/>
          </w:tcPr>
          <w:p w14:paraId="25B41EB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177,128</w:t>
            </w:r>
          </w:p>
        </w:tc>
        <w:tc>
          <w:tcPr>
            <w:tcW w:w="801" w:type="dxa"/>
            <w:shd w:val="clear" w:color="auto" w:fill="auto"/>
            <w:vAlign w:val="bottom"/>
          </w:tcPr>
          <w:p w14:paraId="0A0A301D" w14:textId="445D4037" w:rsidR="006C3629" w:rsidRPr="006C3629" w:rsidRDefault="006C3629" w:rsidP="006C3629">
            <w:pPr>
              <w:spacing w:after="0"/>
              <w:jc w:val="center"/>
              <w:rPr>
                <w:sz w:val="18"/>
                <w:szCs w:val="18"/>
              </w:rPr>
            </w:pPr>
            <w:r w:rsidRPr="006C3629">
              <w:rPr>
                <w:color w:val="000000"/>
                <w:sz w:val="18"/>
                <w:szCs w:val="18"/>
              </w:rPr>
              <w:t>48,276</w:t>
            </w:r>
          </w:p>
        </w:tc>
        <w:tc>
          <w:tcPr>
            <w:tcW w:w="1062" w:type="dxa"/>
            <w:shd w:val="clear" w:color="auto" w:fill="auto"/>
            <w:vAlign w:val="bottom"/>
          </w:tcPr>
          <w:p w14:paraId="43E48AC6" w14:textId="5B54A6D4" w:rsidR="006C3629" w:rsidRPr="006C3629" w:rsidRDefault="006C3629" w:rsidP="006C3629">
            <w:pPr>
              <w:spacing w:after="0"/>
              <w:jc w:val="center"/>
              <w:rPr>
                <w:sz w:val="18"/>
                <w:szCs w:val="18"/>
              </w:rPr>
            </w:pPr>
            <w:r w:rsidRPr="006C3629">
              <w:rPr>
                <w:color w:val="000000"/>
                <w:sz w:val="18"/>
                <w:szCs w:val="18"/>
              </w:rPr>
              <w:t>4,390</w:t>
            </w:r>
          </w:p>
        </w:tc>
        <w:tc>
          <w:tcPr>
            <w:tcW w:w="817" w:type="dxa"/>
            <w:vAlign w:val="bottom"/>
          </w:tcPr>
          <w:p w14:paraId="31AC9749" w14:textId="279F01F3" w:rsidR="006C3629" w:rsidRPr="006C3629" w:rsidRDefault="006C3629" w:rsidP="006C3629">
            <w:pPr>
              <w:spacing w:after="0"/>
              <w:jc w:val="center"/>
              <w:rPr>
                <w:color w:val="000000" w:themeColor="text1"/>
                <w:sz w:val="18"/>
                <w:szCs w:val="18"/>
              </w:rPr>
            </w:pPr>
            <w:r w:rsidRPr="006C3629">
              <w:rPr>
                <w:color w:val="000000"/>
                <w:sz w:val="18"/>
                <w:szCs w:val="18"/>
              </w:rPr>
              <w:t>161,564</w:t>
            </w:r>
          </w:p>
        </w:tc>
      </w:tr>
      <w:tr w:rsidR="006C3629" w:rsidRPr="005362B1" w14:paraId="76A2E92A" w14:textId="77777777" w:rsidTr="006C3629">
        <w:trPr>
          <w:cantSplit/>
          <w:trHeight w:val="197"/>
          <w:jc w:val="center"/>
        </w:trPr>
        <w:tc>
          <w:tcPr>
            <w:tcW w:w="0" w:type="auto"/>
            <w:shd w:val="clear" w:color="auto" w:fill="auto"/>
            <w:noWrap/>
            <w:vAlign w:val="center"/>
            <w:hideMark/>
          </w:tcPr>
          <w:p w14:paraId="0EB8B79B" w14:textId="77777777" w:rsidR="006C3629" w:rsidRPr="005362B1" w:rsidRDefault="006C3629" w:rsidP="006C3629">
            <w:pPr>
              <w:spacing w:after="0"/>
              <w:jc w:val="center"/>
              <w:rPr>
                <w:sz w:val="18"/>
                <w:szCs w:val="18"/>
              </w:rPr>
            </w:pPr>
            <w:r w:rsidRPr="005362B1">
              <w:rPr>
                <w:color w:val="000000"/>
                <w:sz w:val="18"/>
                <w:szCs w:val="18"/>
              </w:rPr>
              <w:t>2018</w:t>
            </w:r>
          </w:p>
        </w:tc>
        <w:tc>
          <w:tcPr>
            <w:tcW w:w="846" w:type="dxa"/>
            <w:shd w:val="clear" w:color="auto" w:fill="auto"/>
            <w:vAlign w:val="center"/>
          </w:tcPr>
          <w:p w14:paraId="5F687DD6" w14:textId="77777777" w:rsidR="006C3629" w:rsidRPr="005362B1" w:rsidRDefault="006C3629" w:rsidP="006C3629">
            <w:pPr>
              <w:spacing w:after="0"/>
              <w:jc w:val="center"/>
              <w:rPr>
                <w:i/>
                <w:iCs/>
                <w:color w:val="A6A6A6" w:themeColor="background1" w:themeShade="A6"/>
                <w:sz w:val="18"/>
                <w:szCs w:val="18"/>
              </w:rPr>
            </w:pPr>
            <w:r w:rsidRPr="005362B1">
              <w:rPr>
                <w:color w:val="A6A6A6" w:themeColor="background1" w:themeShade="A6"/>
                <w:sz w:val="18"/>
                <w:szCs w:val="18"/>
              </w:rPr>
              <w:t>47,454</w:t>
            </w:r>
          </w:p>
        </w:tc>
        <w:tc>
          <w:tcPr>
            <w:tcW w:w="1062" w:type="dxa"/>
            <w:shd w:val="clear" w:color="auto" w:fill="auto"/>
            <w:noWrap/>
            <w:vAlign w:val="center"/>
          </w:tcPr>
          <w:p w14:paraId="46B0745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3,547</w:t>
            </w:r>
          </w:p>
        </w:tc>
        <w:tc>
          <w:tcPr>
            <w:tcW w:w="846" w:type="dxa"/>
            <w:vAlign w:val="center"/>
          </w:tcPr>
          <w:p w14:paraId="7A6C72F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156,630</w:t>
            </w:r>
          </w:p>
        </w:tc>
        <w:tc>
          <w:tcPr>
            <w:tcW w:w="801" w:type="dxa"/>
            <w:shd w:val="clear" w:color="auto" w:fill="auto"/>
            <w:vAlign w:val="bottom"/>
          </w:tcPr>
          <w:p w14:paraId="2D835881" w14:textId="064B5FA0" w:rsidR="006C3629" w:rsidRPr="006C3629" w:rsidRDefault="006C3629" w:rsidP="006C3629">
            <w:pPr>
              <w:spacing w:after="0"/>
              <w:jc w:val="center"/>
              <w:rPr>
                <w:b/>
                <w:sz w:val="18"/>
                <w:szCs w:val="18"/>
              </w:rPr>
            </w:pPr>
            <w:r w:rsidRPr="006C3629">
              <w:rPr>
                <w:color w:val="000000"/>
                <w:sz w:val="18"/>
                <w:szCs w:val="18"/>
              </w:rPr>
              <w:t>42,448</w:t>
            </w:r>
          </w:p>
        </w:tc>
        <w:tc>
          <w:tcPr>
            <w:tcW w:w="1062" w:type="dxa"/>
            <w:shd w:val="clear" w:color="auto" w:fill="auto"/>
            <w:vAlign w:val="bottom"/>
          </w:tcPr>
          <w:p w14:paraId="22E7208F" w14:textId="5DEE92B7" w:rsidR="006C3629" w:rsidRPr="006C3629" w:rsidRDefault="006C3629" w:rsidP="006C3629">
            <w:pPr>
              <w:spacing w:after="0"/>
              <w:jc w:val="center"/>
              <w:rPr>
                <w:sz w:val="18"/>
                <w:szCs w:val="18"/>
              </w:rPr>
            </w:pPr>
            <w:r w:rsidRPr="006C3629">
              <w:rPr>
                <w:color w:val="000000"/>
                <w:sz w:val="18"/>
                <w:szCs w:val="18"/>
              </w:rPr>
              <w:t>4,549</w:t>
            </w:r>
          </w:p>
        </w:tc>
        <w:tc>
          <w:tcPr>
            <w:tcW w:w="817" w:type="dxa"/>
            <w:vAlign w:val="bottom"/>
          </w:tcPr>
          <w:p w14:paraId="17D8E3AC" w14:textId="442200FC" w:rsidR="006C3629" w:rsidRPr="006C3629" w:rsidRDefault="006C3629" w:rsidP="006C3629">
            <w:pPr>
              <w:spacing w:after="0"/>
              <w:jc w:val="center"/>
              <w:rPr>
                <w:color w:val="000000" w:themeColor="text1"/>
                <w:sz w:val="18"/>
                <w:szCs w:val="18"/>
              </w:rPr>
            </w:pPr>
            <w:r w:rsidRPr="006C3629">
              <w:rPr>
                <w:color w:val="000000"/>
                <w:sz w:val="18"/>
                <w:szCs w:val="18"/>
              </w:rPr>
              <w:t>137,613</w:t>
            </w:r>
          </w:p>
        </w:tc>
      </w:tr>
      <w:tr w:rsidR="006C3629" w:rsidRPr="005362B1" w14:paraId="25C60479" w14:textId="77777777" w:rsidTr="006C3629">
        <w:trPr>
          <w:cantSplit/>
          <w:trHeight w:val="210"/>
          <w:jc w:val="center"/>
        </w:trPr>
        <w:tc>
          <w:tcPr>
            <w:tcW w:w="0" w:type="auto"/>
            <w:shd w:val="clear" w:color="auto" w:fill="auto"/>
            <w:noWrap/>
            <w:vAlign w:val="center"/>
          </w:tcPr>
          <w:p w14:paraId="62D7EC7D" w14:textId="77777777" w:rsidR="006C3629" w:rsidRPr="005362B1" w:rsidRDefault="006C3629" w:rsidP="006C3629">
            <w:pPr>
              <w:spacing w:after="0"/>
              <w:jc w:val="center"/>
              <w:rPr>
                <w:sz w:val="18"/>
                <w:szCs w:val="18"/>
              </w:rPr>
            </w:pPr>
            <w:r w:rsidRPr="005362B1">
              <w:rPr>
                <w:color w:val="000000"/>
                <w:sz w:val="18"/>
                <w:szCs w:val="18"/>
              </w:rPr>
              <w:t>2019</w:t>
            </w:r>
          </w:p>
        </w:tc>
        <w:tc>
          <w:tcPr>
            <w:tcW w:w="846" w:type="dxa"/>
            <w:shd w:val="clear" w:color="auto" w:fill="auto"/>
            <w:vAlign w:val="center"/>
          </w:tcPr>
          <w:p w14:paraId="1098578C" w14:textId="77777777" w:rsidR="006C3629" w:rsidRPr="005362B1" w:rsidRDefault="006C3629" w:rsidP="006C3629">
            <w:pPr>
              <w:spacing w:after="0"/>
              <w:jc w:val="center"/>
              <w:rPr>
                <w:i/>
                <w:iCs/>
                <w:color w:val="A6A6A6" w:themeColor="background1" w:themeShade="A6"/>
                <w:sz w:val="18"/>
                <w:szCs w:val="18"/>
              </w:rPr>
            </w:pPr>
            <w:r w:rsidRPr="005362B1">
              <w:rPr>
                <w:color w:val="A6A6A6" w:themeColor="background1" w:themeShade="A6"/>
                <w:sz w:val="18"/>
                <w:szCs w:val="18"/>
              </w:rPr>
              <w:t>48,468</w:t>
            </w:r>
          </w:p>
        </w:tc>
        <w:tc>
          <w:tcPr>
            <w:tcW w:w="1062" w:type="dxa"/>
            <w:shd w:val="clear" w:color="auto" w:fill="auto"/>
            <w:noWrap/>
            <w:vAlign w:val="center"/>
          </w:tcPr>
          <w:p w14:paraId="3F634B0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3,492</w:t>
            </w:r>
          </w:p>
        </w:tc>
        <w:tc>
          <w:tcPr>
            <w:tcW w:w="846" w:type="dxa"/>
            <w:vAlign w:val="center"/>
          </w:tcPr>
          <w:p w14:paraId="5F4356F0"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168,218</w:t>
            </w:r>
          </w:p>
        </w:tc>
        <w:tc>
          <w:tcPr>
            <w:tcW w:w="801" w:type="dxa"/>
            <w:shd w:val="clear" w:color="auto" w:fill="auto"/>
            <w:vAlign w:val="bottom"/>
          </w:tcPr>
          <w:p w14:paraId="356B22E2" w14:textId="1A253DA1" w:rsidR="006C3629" w:rsidRPr="006C3629" w:rsidRDefault="006C3629" w:rsidP="006C3629">
            <w:pPr>
              <w:spacing w:after="0"/>
              <w:jc w:val="center"/>
              <w:rPr>
                <w:b/>
                <w:sz w:val="18"/>
                <w:szCs w:val="18"/>
              </w:rPr>
            </w:pPr>
            <w:r w:rsidRPr="006C3629">
              <w:rPr>
                <w:color w:val="000000"/>
                <w:sz w:val="18"/>
                <w:szCs w:val="18"/>
              </w:rPr>
              <w:t>41,786</w:t>
            </w:r>
          </w:p>
        </w:tc>
        <w:tc>
          <w:tcPr>
            <w:tcW w:w="1062" w:type="dxa"/>
            <w:shd w:val="clear" w:color="auto" w:fill="auto"/>
            <w:vAlign w:val="bottom"/>
          </w:tcPr>
          <w:p w14:paraId="6A260EF1" w14:textId="784CB456" w:rsidR="006C3629" w:rsidRPr="006C3629" w:rsidRDefault="006C3629" w:rsidP="006C3629">
            <w:pPr>
              <w:spacing w:after="0"/>
              <w:jc w:val="center"/>
              <w:rPr>
                <w:sz w:val="18"/>
                <w:szCs w:val="18"/>
              </w:rPr>
            </w:pPr>
            <w:r w:rsidRPr="006C3629">
              <w:rPr>
                <w:color w:val="000000"/>
                <w:sz w:val="18"/>
                <w:szCs w:val="18"/>
              </w:rPr>
              <w:t>4,293</w:t>
            </w:r>
          </w:p>
        </w:tc>
        <w:tc>
          <w:tcPr>
            <w:tcW w:w="817" w:type="dxa"/>
            <w:vAlign w:val="bottom"/>
          </w:tcPr>
          <w:p w14:paraId="51182165" w14:textId="2D20C90E" w:rsidR="006C3629" w:rsidRPr="006C3629" w:rsidRDefault="006C3629" w:rsidP="006C3629">
            <w:pPr>
              <w:spacing w:after="0"/>
              <w:jc w:val="center"/>
              <w:rPr>
                <w:color w:val="000000" w:themeColor="text1"/>
                <w:sz w:val="18"/>
                <w:szCs w:val="18"/>
              </w:rPr>
            </w:pPr>
            <w:r w:rsidRPr="006C3629">
              <w:rPr>
                <w:color w:val="000000"/>
                <w:sz w:val="18"/>
                <w:szCs w:val="18"/>
              </w:rPr>
              <w:t>146,791</w:t>
            </w:r>
          </w:p>
        </w:tc>
      </w:tr>
      <w:tr w:rsidR="006C3629" w:rsidRPr="005362B1" w14:paraId="575A8196" w14:textId="77777777" w:rsidTr="006C3629">
        <w:trPr>
          <w:cantSplit/>
          <w:trHeight w:val="197"/>
          <w:jc w:val="center"/>
        </w:trPr>
        <w:tc>
          <w:tcPr>
            <w:tcW w:w="0" w:type="auto"/>
            <w:shd w:val="clear" w:color="auto" w:fill="auto"/>
            <w:noWrap/>
            <w:vAlign w:val="center"/>
          </w:tcPr>
          <w:p w14:paraId="38A65533" w14:textId="77777777" w:rsidR="006C3629" w:rsidRPr="005362B1" w:rsidRDefault="006C3629" w:rsidP="006C3629">
            <w:pPr>
              <w:spacing w:after="0"/>
              <w:jc w:val="center"/>
              <w:rPr>
                <w:sz w:val="18"/>
                <w:szCs w:val="18"/>
              </w:rPr>
            </w:pPr>
            <w:r w:rsidRPr="005362B1">
              <w:rPr>
                <w:color w:val="000000"/>
                <w:sz w:val="18"/>
                <w:szCs w:val="18"/>
              </w:rPr>
              <w:t>2020</w:t>
            </w:r>
          </w:p>
        </w:tc>
        <w:tc>
          <w:tcPr>
            <w:tcW w:w="846" w:type="dxa"/>
            <w:shd w:val="clear" w:color="auto" w:fill="auto"/>
            <w:vAlign w:val="center"/>
          </w:tcPr>
          <w:p w14:paraId="601F44B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51,108</w:t>
            </w:r>
          </w:p>
        </w:tc>
        <w:tc>
          <w:tcPr>
            <w:tcW w:w="1062" w:type="dxa"/>
            <w:shd w:val="clear" w:color="auto" w:fill="auto"/>
            <w:noWrap/>
            <w:vAlign w:val="center"/>
          </w:tcPr>
          <w:p w14:paraId="2A9B18D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3,576</w:t>
            </w:r>
          </w:p>
        </w:tc>
        <w:tc>
          <w:tcPr>
            <w:tcW w:w="846" w:type="dxa"/>
            <w:vAlign w:val="center"/>
          </w:tcPr>
          <w:p w14:paraId="1B15929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176,942</w:t>
            </w:r>
          </w:p>
        </w:tc>
        <w:tc>
          <w:tcPr>
            <w:tcW w:w="801" w:type="dxa"/>
            <w:shd w:val="clear" w:color="auto" w:fill="auto"/>
            <w:vAlign w:val="bottom"/>
          </w:tcPr>
          <w:p w14:paraId="25A60041" w14:textId="4017C301" w:rsidR="006C3629" w:rsidRPr="006C3629" w:rsidDel="00496B0C" w:rsidRDefault="006C3629" w:rsidP="006C3629">
            <w:pPr>
              <w:spacing w:after="0"/>
              <w:jc w:val="center"/>
              <w:rPr>
                <w:b/>
                <w:sz w:val="18"/>
                <w:szCs w:val="18"/>
              </w:rPr>
            </w:pPr>
            <w:r w:rsidRPr="006C3629">
              <w:rPr>
                <w:color w:val="000000"/>
                <w:sz w:val="18"/>
                <w:szCs w:val="18"/>
              </w:rPr>
              <w:t>41,907</w:t>
            </w:r>
          </w:p>
        </w:tc>
        <w:tc>
          <w:tcPr>
            <w:tcW w:w="1062" w:type="dxa"/>
            <w:shd w:val="clear" w:color="auto" w:fill="auto"/>
            <w:vAlign w:val="bottom"/>
          </w:tcPr>
          <w:p w14:paraId="6C647D13" w14:textId="38330EA4" w:rsidR="006C3629" w:rsidRPr="006C3629" w:rsidDel="00496B0C" w:rsidRDefault="006C3629" w:rsidP="006C3629">
            <w:pPr>
              <w:spacing w:after="0"/>
              <w:jc w:val="center"/>
              <w:rPr>
                <w:sz w:val="18"/>
                <w:szCs w:val="18"/>
              </w:rPr>
            </w:pPr>
            <w:r w:rsidRPr="006C3629">
              <w:rPr>
                <w:color w:val="000000"/>
                <w:sz w:val="18"/>
                <w:szCs w:val="18"/>
              </w:rPr>
              <w:t>4,216</w:t>
            </w:r>
          </w:p>
        </w:tc>
        <w:tc>
          <w:tcPr>
            <w:tcW w:w="817" w:type="dxa"/>
            <w:vAlign w:val="bottom"/>
          </w:tcPr>
          <w:p w14:paraId="661F3C55" w14:textId="46DFAD9B" w:rsidR="006C3629" w:rsidRPr="006C3629" w:rsidDel="00496B0C" w:rsidRDefault="006C3629" w:rsidP="006C3629">
            <w:pPr>
              <w:spacing w:after="0"/>
              <w:jc w:val="center"/>
              <w:rPr>
                <w:color w:val="000000" w:themeColor="text1"/>
                <w:sz w:val="18"/>
                <w:szCs w:val="18"/>
              </w:rPr>
            </w:pPr>
            <w:r w:rsidRPr="006C3629">
              <w:rPr>
                <w:color w:val="000000"/>
                <w:sz w:val="18"/>
                <w:szCs w:val="18"/>
              </w:rPr>
              <w:t>159,919</w:t>
            </w:r>
          </w:p>
        </w:tc>
      </w:tr>
      <w:tr w:rsidR="006C3629" w:rsidRPr="005362B1" w14:paraId="623D88D0" w14:textId="77777777" w:rsidTr="006C3629">
        <w:trPr>
          <w:cantSplit/>
          <w:trHeight w:val="197"/>
          <w:jc w:val="center"/>
        </w:trPr>
        <w:tc>
          <w:tcPr>
            <w:tcW w:w="0" w:type="auto"/>
            <w:shd w:val="clear" w:color="auto" w:fill="auto"/>
            <w:noWrap/>
            <w:vAlign w:val="center"/>
          </w:tcPr>
          <w:p w14:paraId="462A493C" w14:textId="77777777" w:rsidR="006C3629" w:rsidRPr="005362B1" w:rsidRDefault="006C3629" w:rsidP="006C3629">
            <w:pPr>
              <w:spacing w:after="0"/>
              <w:jc w:val="center"/>
              <w:rPr>
                <w:sz w:val="18"/>
                <w:szCs w:val="18"/>
              </w:rPr>
            </w:pPr>
            <w:r w:rsidRPr="005362B1">
              <w:rPr>
                <w:color w:val="000000"/>
                <w:sz w:val="18"/>
                <w:szCs w:val="18"/>
              </w:rPr>
              <w:t>2021</w:t>
            </w:r>
          </w:p>
        </w:tc>
        <w:tc>
          <w:tcPr>
            <w:tcW w:w="846" w:type="dxa"/>
            <w:shd w:val="clear" w:color="auto" w:fill="auto"/>
            <w:vAlign w:val="center"/>
          </w:tcPr>
          <w:p w14:paraId="5F48524B"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59,590</w:t>
            </w:r>
          </w:p>
        </w:tc>
        <w:tc>
          <w:tcPr>
            <w:tcW w:w="1062" w:type="dxa"/>
            <w:shd w:val="clear" w:color="auto" w:fill="auto"/>
            <w:noWrap/>
            <w:vAlign w:val="center"/>
          </w:tcPr>
          <w:p w14:paraId="7489FCB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3,794</w:t>
            </w:r>
          </w:p>
        </w:tc>
        <w:tc>
          <w:tcPr>
            <w:tcW w:w="846" w:type="dxa"/>
            <w:vAlign w:val="center"/>
          </w:tcPr>
          <w:p w14:paraId="6CB18AF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186,120</w:t>
            </w:r>
          </w:p>
        </w:tc>
        <w:tc>
          <w:tcPr>
            <w:tcW w:w="801" w:type="dxa"/>
            <w:shd w:val="clear" w:color="auto" w:fill="auto"/>
            <w:vAlign w:val="bottom"/>
          </w:tcPr>
          <w:p w14:paraId="722C26E0" w14:textId="2F3568B1" w:rsidR="006C3629" w:rsidRPr="006C3629" w:rsidRDefault="006C3629" w:rsidP="006C3629">
            <w:pPr>
              <w:spacing w:after="0"/>
              <w:jc w:val="center"/>
              <w:rPr>
                <w:b/>
                <w:sz w:val="18"/>
                <w:szCs w:val="18"/>
              </w:rPr>
            </w:pPr>
            <w:r w:rsidRPr="006C3629">
              <w:rPr>
                <w:color w:val="000000"/>
                <w:sz w:val="18"/>
                <w:szCs w:val="18"/>
              </w:rPr>
              <w:t>50,256</w:t>
            </w:r>
          </w:p>
        </w:tc>
        <w:tc>
          <w:tcPr>
            <w:tcW w:w="1062" w:type="dxa"/>
            <w:shd w:val="clear" w:color="auto" w:fill="auto"/>
            <w:vAlign w:val="bottom"/>
          </w:tcPr>
          <w:p w14:paraId="22DC4BCC" w14:textId="64C47C5D" w:rsidR="006C3629" w:rsidRPr="006C3629" w:rsidDel="00496B0C" w:rsidRDefault="006C3629" w:rsidP="006C3629">
            <w:pPr>
              <w:spacing w:after="0"/>
              <w:jc w:val="center"/>
              <w:rPr>
                <w:sz w:val="18"/>
                <w:szCs w:val="18"/>
              </w:rPr>
            </w:pPr>
            <w:r w:rsidRPr="006C3629">
              <w:rPr>
                <w:color w:val="000000"/>
                <w:sz w:val="18"/>
                <w:szCs w:val="18"/>
              </w:rPr>
              <w:t>4,537</w:t>
            </w:r>
          </w:p>
        </w:tc>
        <w:tc>
          <w:tcPr>
            <w:tcW w:w="817" w:type="dxa"/>
            <w:vAlign w:val="bottom"/>
          </w:tcPr>
          <w:p w14:paraId="7854A4A7" w14:textId="22E865DF" w:rsidR="006C3629" w:rsidRPr="006C3629" w:rsidRDefault="006C3629" w:rsidP="006C3629">
            <w:pPr>
              <w:spacing w:after="0"/>
              <w:jc w:val="center"/>
              <w:rPr>
                <w:sz w:val="18"/>
                <w:szCs w:val="18"/>
              </w:rPr>
            </w:pPr>
            <w:r w:rsidRPr="006C3629">
              <w:rPr>
                <w:color w:val="000000"/>
                <w:sz w:val="18"/>
                <w:szCs w:val="18"/>
              </w:rPr>
              <w:t>178,117</w:t>
            </w:r>
          </w:p>
        </w:tc>
      </w:tr>
      <w:tr w:rsidR="006C3629" w:rsidRPr="005362B1" w14:paraId="4173DD0E" w14:textId="77777777" w:rsidTr="006C3629">
        <w:trPr>
          <w:cantSplit/>
          <w:trHeight w:val="210"/>
          <w:jc w:val="center"/>
        </w:trPr>
        <w:tc>
          <w:tcPr>
            <w:tcW w:w="0" w:type="auto"/>
            <w:shd w:val="clear" w:color="auto" w:fill="auto"/>
            <w:noWrap/>
            <w:vAlign w:val="center"/>
          </w:tcPr>
          <w:p w14:paraId="6DB66E00" w14:textId="77777777" w:rsidR="006C3629" w:rsidRPr="005362B1" w:rsidRDefault="006C3629" w:rsidP="006C3629">
            <w:pPr>
              <w:spacing w:after="0"/>
              <w:jc w:val="center"/>
              <w:rPr>
                <w:sz w:val="18"/>
                <w:szCs w:val="18"/>
              </w:rPr>
            </w:pPr>
            <w:r w:rsidRPr="005362B1">
              <w:rPr>
                <w:color w:val="000000"/>
                <w:sz w:val="18"/>
                <w:szCs w:val="18"/>
              </w:rPr>
              <w:t>2022</w:t>
            </w:r>
          </w:p>
        </w:tc>
        <w:tc>
          <w:tcPr>
            <w:tcW w:w="846" w:type="dxa"/>
            <w:shd w:val="clear" w:color="auto" w:fill="auto"/>
            <w:vAlign w:val="center"/>
          </w:tcPr>
          <w:p w14:paraId="0AA6D90F"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61,228</w:t>
            </w:r>
          </w:p>
        </w:tc>
        <w:tc>
          <w:tcPr>
            <w:tcW w:w="1062" w:type="dxa"/>
            <w:shd w:val="clear" w:color="auto" w:fill="auto"/>
            <w:noWrap/>
            <w:vAlign w:val="center"/>
          </w:tcPr>
          <w:p w14:paraId="3DE1CD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3,989</w:t>
            </w:r>
          </w:p>
        </w:tc>
        <w:tc>
          <w:tcPr>
            <w:tcW w:w="846" w:type="dxa"/>
            <w:vAlign w:val="center"/>
          </w:tcPr>
          <w:p w14:paraId="1A8317FA"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180,883</w:t>
            </w:r>
          </w:p>
        </w:tc>
        <w:tc>
          <w:tcPr>
            <w:tcW w:w="801" w:type="dxa"/>
            <w:shd w:val="clear" w:color="auto" w:fill="auto"/>
            <w:vAlign w:val="bottom"/>
          </w:tcPr>
          <w:p w14:paraId="323B9F86" w14:textId="2D1FB4C2" w:rsidR="006C3629" w:rsidRPr="006C3629" w:rsidRDefault="006C3629" w:rsidP="006C3629">
            <w:pPr>
              <w:spacing w:after="0"/>
              <w:jc w:val="center"/>
              <w:rPr>
                <w:b/>
                <w:sz w:val="18"/>
                <w:szCs w:val="18"/>
              </w:rPr>
            </w:pPr>
            <w:r w:rsidRPr="006C3629">
              <w:rPr>
                <w:color w:val="000000"/>
                <w:sz w:val="18"/>
                <w:szCs w:val="18"/>
              </w:rPr>
              <w:t>55,452</w:t>
            </w:r>
          </w:p>
        </w:tc>
        <w:tc>
          <w:tcPr>
            <w:tcW w:w="1062" w:type="dxa"/>
            <w:shd w:val="clear" w:color="auto" w:fill="auto"/>
            <w:vAlign w:val="bottom"/>
          </w:tcPr>
          <w:p w14:paraId="34639905" w14:textId="5426E4F8" w:rsidR="006C3629" w:rsidRPr="006C3629" w:rsidDel="00496B0C" w:rsidRDefault="006C3629" w:rsidP="006C3629">
            <w:pPr>
              <w:spacing w:after="0"/>
              <w:jc w:val="center"/>
              <w:rPr>
                <w:sz w:val="18"/>
                <w:szCs w:val="18"/>
              </w:rPr>
            </w:pPr>
            <w:r w:rsidRPr="006C3629">
              <w:rPr>
                <w:color w:val="000000"/>
                <w:sz w:val="18"/>
                <w:szCs w:val="18"/>
              </w:rPr>
              <w:t>4,940</w:t>
            </w:r>
          </w:p>
        </w:tc>
        <w:tc>
          <w:tcPr>
            <w:tcW w:w="817" w:type="dxa"/>
            <w:vAlign w:val="bottom"/>
          </w:tcPr>
          <w:p w14:paraId="6BF21747" w14:textId="4CFB6562" w:rsidR="006C3629" w:rsidRPr="006C3629" w:rsidRDefault="006C3629" w:rsidP="006C3629">
            <w:pPr>
              <w:spacing w:after="0"/>
              <w:jc w:val="center"/>
              <w:rPr>
                <w:sz w:val="18"/>
                <w:szCs w:val="18"/>
              </w:rPr>
            </w:pPr>
            <w:r w:rsidRPr="006C3629">
              <w:rPr>
                <w:color w:val="000000"/>
                <w:sz w:val="18"/>
                <w:szCs w:val="18"/>
              </w:rPr>
              <w:t>180,403</w:t>
            </w:r>
          </w:p>
        </w:tc>
      </w:tr>
      <w:tr w:rsidR="006C3629" w:rsidRPr="005362B1" w14:paraId="7F29D997" w14:textId="77777777" w:rsidTr="006C3629">
        <w:trPr>
          <w:cantSplit/>
          <w:trHeight w:val="197"/>
          <w:jc w:val="center"/>
        </w:trPr>
        <w:tc>
          <w:tcPr>
            <w:tcW w:w="0" w:type="auto"/>
            <w:shd w:val="clear" w:color="auto" w:fill="auto"/>
            <w:noWrap/>
            <w:vAlign w:val="center"/>
          </w:tcPr>
          <w:p w14:paraId="14F4290C" w14:textId="77777777" w:rsidR="006C3629" w:rsidRPr="005362B1" w:rsidRDefault="006C3629" w:rsidP="006C3629">
            <w:pPr>
              <w:spacing w:after="0"/>
              <w:jc w:val="center"/>
              <w:rPr>
                <w:color w:val="000000"/>
                <w:sz w:val="18"/>
                <w:szCs w:val="18"/>
              </w:rPr>
            </w:pPr>
            <w:r w:rsidRPr="005362B1">
              <w:rPr>
                <w:color w:val="000000"/>
                <w:sz w:val="18"/>
                <w:szCs w:val="18"/>
              </w:rPr>
              <w:t>2023</w:t>
            </w:r>
          </w:p>
        </w:tc>
        <w:tc>
          <w:tcPr>
            <w:tcW w:w="846" w:type="dxa"/>
            <w:shd w:val="clear" w:color="auto" w:fill="auto"/>
            <w:vAlign w:val="center"/>
          </w:tcPr>
          <w:p w14:paraId="75D7655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55,170</w:t>
            </w:r>
          </w:p>
        </w:tc>
        <w:tc>
          <w:tcPr>
            <w:tcW w:w="1062" w:type="dxa"/>
            <w:shd w:val="clear" w:color="auto" w:fill="auto"/>
            <w:noWrap/>
            <w:vAlign w:val="center"/>
          </w:tcPr>
          <w:p w14:paraId="6358568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4,034</w:t>
            </w:r>
          </w:p>
        </w:tc>
        <w:tc>
          <w:tcPr>
            <w:tcW w:w="846" w:type="dxa"/>
            <w:vAlign w:val="center"/>
          </w:tcPr>
          <w:p w14:paraId="4EFB9C3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173,300</w:t>
            </w:r>
          </w:p>
        </w:tc>
        <w:tc>
          <w:tcPr>
            <w:tcW w:w="801" w:type="dxa"/>
            <w:shd w:val="clear" w:color="auto" w:fill="auto"/>
            <w:vAlign w:val="bottom"/>
          </w:tcPr>
          <w:p w14:paraId="25A47512" w14:textId="7386EEC4" w:rsidR="006C3629" w:rsidRPr="006C3629" w:rsidRDefault="006C3629" w:rsidP="006C3629">
            <w:pPr>
              <w:spacing w:after="0"/>
              <w:jc w:val="center"/>
              <w:rPr>
                <w:color w:val="000000"/>
                <w:sz w:val="18"/>
                <w:szCs w:val="18"/>
              </w:rPr>
            </w:pPr>
            <w:r w:rsidRPr="006C3629">
              <w:rPr>
                <w:color w:val="000000"/>
                <w:sz w:val="18"/>
                <w:szCs w:val="18"/>
              </w:rPr>
              <w:t>54,246</w:t>
            </w:r>
          </w:p>
        </w:tc>
        <w:tc>
          <w:tcPr>
            <w:tcW w:w="1062" w:type="dxa"/>
            <w:shd w:val="clear" w:color="auto" w:fill="auto"/>
            <w:vAlign w:val="bottom"/>
          </w:tcPr>
          <w:p w14:paraId="312C08E2" w14:textId="28F9C041" w:rsidR="006C3629" w:rsidRPr="006C3629" w:rsidRDefault="006C3629" w:rsidP="006C3629">
            <w:pPr>
              <w:spacing w:after="0"/>
              <w:jc w:val="center"/>
              <w:rPr>
                <w:color w:val="000000"/>
                <w:sz w:val="18"/>
                <w:szCs w:val="18"/>
              </w:rPr>
            </w:pPr>
            <w:r w:rsidRPr="006C3629">
              <w:rPr>
                <w:color w:val="000000"/>
                <w:sz w:val="18"/>
                <w:szCs w:val="18"/>
              </w:rPr>
              <w:t>5,070</w:t>
            </w:r>
          </w:p>
        </w:tc>
        <w:tc>
          <w:tcPr>
            <w:tcW w:w="817" w:type="dxa"/>
            <w:vAlign w:val="bottom"/>
          </w:tcPr>
          <w:p w14:paraId="015D9BAC" w14:textId="17871D80" w:rsidR="006C3629" w:rsidRPr="006C3629" w:rsidRDefault="006C3629" w:rsidP="006C3629">
            <w:pPr>
              <w:spacing w:after="0"/>
              <w:jc w:val="center"/>
              <w:rPr>
                <w:color w:val="000000"/>
                <w:sz w:val="18"/>
                <w:szCs w:val="18"/>
              </w:rPr>
            </w:pPr>
            <w:r w:rsidRPr="006C3629">
              <w:rPr>
                <w:color w:val="000000"/>
                <w:sz w:val="18"/>
                <w:szCs w:val="18"/>
              </w:rPr>
              <w:t>174,394</w:t>
            </w:r>
          </w:p>
        </w:tc>
      </w:tr>
      <w:tr w:rsidR="006C3629" w:rsidRPr="005362B1" w14:paraId="00782265" w14:textId="77777777" w:rsidTr="006C3629">
        <w:trPr>
          <w:cantSplit/>
          <w:trHeight w:val="197"/>
          <w:jc w:val="center"/>
        </w:trPr>
        <w:tc>
          <w:tcPr>
            <w:tcW w:w="0" w:type="auto"/>
            <w:shd w:val="clear" w:color="auto" w:fill="auto"/>
            <w:noWrap/>
            <w:vAlign w:val="center"/>
          </w:tcPr>
          <w:p w14:paraId="038D7A55" w14:textId="77777777" w:rsidR="006C3629" w:rsidRPr="005362B1" w:rsidRDefault="006C3629" w:rsidP="006C3629">
            <w:pPr>
              <w:spacing w:after="0"/>
              <w:jc w:val="center"/>
              <w:rPr>
                <w:sz w:val="18"/>
                <w:szCs w:val="18"/>
              </w:rPr>
            </w:pPr>
            <w:r w:rsidRPr="005362B1">
              <w:rPr>
                <w:color w:val="000000"/>
                <w:sz w:val="18"/>
                <w:szCs w:val="18"/>
              </w:rPr>
              <w:t>2024</w:t>
            </w:r>
          </w:p>
        </w:tc>
        <w:tc>
          <w:tcPr>
            <w:tcW w:w="846" w:type="dxa"/>
            <w:shd w:val="clear" w:color="auto" w:fill="auto"/>
            <w:vAlign w:val="center"/>
          </w:tcPr>
          <w:p w14:paraId="659AD349"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51,959</w:t>
            </w:r>
          </w:p>
        </w:tc>
        <w:tc>
          <w:tcPr>
            <w:tcW w:w="1062" w:type="dxa"/>
            <w:shd w:val="clear" w:color="auto" w:fill="auto"/>
            <w:noWrap/>
            <w:vAlign w:val="center"/>
          </w:tcPr>
          <w:p w14:paraId="7FA8918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4,225</w:t>
            </w:r>
          </w:p>
        </w:tc>
        <w:tc>
          <w:tcPr>
            <w:tcW w:w="846" w:type="dxa"/>
            <w:vAlign w:val="center"/>
          </w:tcPr>
          <w:p w14:paraId="00E2D09E"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184,242</w:t>
            </w:r>
          </w:p>
        </w:tc>
        <w:tc>
          <w:tcPr>
            <w:tcW w:w="801" w:type="dxa"/>
            <w:shd w:val="clear" w:color="auto" w:fill="auto"/>
            <w:vAlign w:val="bottom"/>
          </w:tcPr>
          <w:p w14:paraId="1869ED48" w14:textId="121577AC" w:rsidR="006C3629" w:rsidRPr="006C3629" w:rsidRDefault="006C3629" w:rsidP="006C3629">
            <w:pPr>
              <w:spacing w:after="0"/>
              <w:jc w:val="center"/>
              <w:rPr>
                <w:color w:val="000000"/>
                <w:sz w:val="18"/>
                <w:szCs w:val="18"/>
              </w:rPr>
            </w:pPr>
            <w:r w:rsidRPr="006C3629">
              <w:rPr>
                <w:color w:val="000000"/>
                <w:sz w:val="18"/>
                <w:szCs w:val="18"/>
              </w:rPr>
              <w:t>52,034</w:t>
            </w:r>
          </w:p>
        </w:tc>
        <w:tc>
          <w:tcPr>
            <w:tcW w:w="1062" w:type="dxa"/>
            <w:shd w:val="clear" w:color="auto" w:fill="auto"/>
            <w:vAlign w:val="bottom"/>
          </w:tcPr>
          <w:p w14:paraId="32C09942" w14:textId="0186C22D" w:rsidR="006C3629" w:rsidRPr="006C3629" w:rsidRDefault="006C3629" w:rsidP="006C3629">
            <w:pPr>
              <w:spacing w:after="0"/>
              <w:jc w:val="center"/>
              <w:rPr>
                <w:color w:val="000000"/>
                <w:sz w:val="18"/>
                <w:szCs w:val="18"/>
              </w:rPr>
            </w:pPr>
            <w:r w:rsidRPr="006C3629">
              <w:rPr>
                <w:color w:val="000000"/>
                <w:sz w:val="18"/>
                <w:szCs w:val="18"/>
              </w:rPr>
              <w:t>5,160</w:t>
            </w:r>
          </w:p>
        </w:tc>
        <w:tc>
          <w:tcPr>
            <w:tcW w:w="817" w:type="dxa"/>
            <w:vAlign w:val="bottom"/>
          </w:tcPr>
          <w:p w14:paraId="21C43D80" w14:textId="3F7E4CAF" w:rsidR="006C3629" w:rsidRPr="006C3629" w:rsidRDefault="006C3629" w:rsidP="006C3629">
            <w:pPr>
              <w:spacing w:after="0"/>
              <w:jc w:val="center"/>
              <w:rPr>
                <w:color w:val="000000"/>
                <w:sz w:val="18"/>
                <w:szCs w:val="18"/>
              </w:rPr>
            </w:pPr>
            <w:r w:rsidRPr="006C3629">
              <w:rPr>
                <w:color w:val="000000"/>
                <w:sz w:val="18"/>
                <w:szCs w:val="18"/>
              </w:rPr>
              <w:t>174,445</w:t>
            </w:r>
          </w:p>
        </w:tc>
      </w:tr>
      <w:tr w:rsidR="006C3629" w:rsidRPr="005362B1" w14:paraId="406E3D9C" w14:textId="77777777" w:rsidTr="006C3629">
        <w:trPr>
          <w:cantSplit/>
          <w:trHeight w:val="80"/>
          <w:jc w:val="center"/>
        </w:trPr>
        <w:tc>
          <w:tcPr>
            <w:tcW w:w="0" w:type="auto"/>
            <w:tcBorders>
              <w:bottom w:val="single" w:sz="4" w:space="0" w:color="auto"/>
            </w:tcBorders>
            <w:shd w:val="clear" w:color="auto" w:fill="auto"/>
            <w:noWrap/>
            <w:vAlign w:val="center"/>
          </w:tcPr>
          <w:p w14:paraId="1BCC3215" w14:textId="77777777" w:rsidR="006C3629" w:rsidRPr="005362B1" w:rsidRDefault="006C3629" w:rsidP="006C3629">
            <w:pPr>
              <w:spacing w:after="0"/>
              <w:jc w:val="center"/>
              <w:rPr>
                <w:color w:val="000000"/>
                <w:sz w:val="18"/>
                <w:szCs w:val="18"/>
              </w:rPr>
            </w:pPr>
            <w:r w:rsidRPr="005362B1">
              <w:rPr>
                <w:color w:val="000000"/>
                <w:sz w:val="18"/>
                <w:szCs w:val="18"/>
              </w:rPr>
              <w:t>2025</w:t>
            </w:r>
          </w:p>
        </w:tc>
        <w:tc>
          <w:tcPr>
            <w:tcW w:w="846" w:type="dxa"/>
            <w:tcBorders>
              <w:bottom w:val="single" w:sz="4" w:space="0" w:color="auto"/>
            </w:tcBorders>
            <w:shd w:val="clear" w:color="auto" w:fill="auto"/>
            <w:vAlign w:val="center"/>
          </w:tcPr>
          <w:p w14:paraId="03AA0000"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w:t>
            </w:r>
          </w:p>
        </w:tc>
        <w:tc>
          <w:tcPr>
            <w:tcW w:w="1062" w:type="dxa"/>
            <w:tcBorders>
              <w:bottom w:val="single" w:sz="4" w:space="0" w:color="auto"/>
            </w:tcBorders>
            <w:shd w:val="clear" w:color="auto" w:fill="auto"/>
            <w:noWrap/>
            <w:vAlign w:val="center"/>
          </w:tcPr>
          <w:p w14:paraId="2BCEB55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w:t>
            </w:r>
          </w:p>
        </w:tc>
        <w:tc>
          <w:tcPr>
            <w:tcW w:w="846" w:type="dxa"/>
            <w:tcBorders>
              <w:bottom w:val="single" w:sz="4" w:space="0" w:color="auto"/>
            </w:tcBorders>
            <w:vAlign w:val="center"/>
          </w:tcPr>
          <w:p w14:paraId="340FFDC3" w14:textId="77777777" w:rsidR="006C3629" w:rsidRPr="005362B1" w:rsidRDefault="006C3629" w:rsidP="006C3629">
            <w:pPr>
              <w:spacing w:after="0"/>
              <w:jc w:val="center"/>
              <w:rPr>
                <w:b/>
                <w:color w:val="A6A6A6" w:themeColor="background1" w:themeShade="A6"/>
                <w:sz w:val="18"/>
                <w:szCs w:val="18"/>
              </w:rPr>
            </w:pPr>
            <w:r w:rsidRPr="005362B1">
              <w:rPr>
                <w:color w:val="A6A6A6" w:themeColor="background1" w:themeShade="A6"/>
                <w:sz w:val="18"/>
                <w:szCs w:val="18"/>
              </w:rPr>
              <w:t>-</w:t>
            </w:r>
          </w:p>
        </w:tc>
        <w:tc>
          <w:tcPr>
            <w:tcW w:w="801" w:type="dxa"/>
            <w:tcBorders>
              <w:bottom w:val="single" w:sz="4" w:space="0" w:color="auto"/>
            </w:tcBorders>
            <w:shd w:val="clear" w:color="auto" w:fill="auto"/>
            <w:vAlign w:val="bottom"/>
          </w:tcPr>
          <w:p w14:paraId="6486E0ED" w14:textId="0F84CCCF" w:rsidR="006C3629" w:rsidRPr="006C3629" w:rsidRDefault="006C3629" w:rsidP="006C3629">
            <w:pPr>
              <w:spacing w:after="0"/>
              <w:jc w:val="center"/>
              <w:rPr>
                <w:color w:val="000000"/>
                <w:sz w:val="18"/>
                <w:szCs w:val="18"/>
              </w:rPr>
            </w:pPr>
            <w:r w:rsidRPr="006C3629">
              <w:rPr>
                <w:color w:val="000000"/>
                <w:sz w:val="18"/>
                <w:szCs w:val="18"/>
              </w:rPr>
              <w:t>46,920</w:t>
            </w:r>
          </w:p>
        </w:tc>
        <w:tc>
          <w:tcPr>
            <w:tcW w:w="1062" w:type="dxa"/>
            <w:tcBorders>
              <w:bottom w:val="single" w:sz="4" w:space="0" w:color="auto"/>
            </w:tcBorders>
            <w:shd w:val="clear" w:color="auto" w:fill="auto"/>
            <w:vAlign w:val="bottom"/>
          </w:tcPr>
          <w:p w14:paraId="256FE20E" w14:textId="6497C9C3" w:rsidR="006C3629" w:rsidRPr="006C3629" w:rsidRDefault="006C3629" w:rsidP="006C3629">
            <w:pPr>
              <w:spacing w:after="0"/>
              <w:jc w:val="center"/>
              <w:rPr>
                <w:color w:val="000000"/>
                <w:sz w:val="18"/>
                <w:szCs w:val="18"/>
              </w:rPr>
            </w:pPr>
            <w:r w:rsidRPr="006C3629">
              <w:rPr>
                <w:color w:val="000000"/>
                <w:sz w:val="18"/>
                <w:szCs w:val="18"/>
              </w:rPr>
              <w:t>5,643</w:t>
            </w:r>
          </w:p>
        </w:tc>
        <w:tc>
          <w:tcPr>
            <w:tcW w:w="817" w:type="dxa"/>
            <w:tcBorders>
              <w:bottom w:val="single" w:sz="4" w:space="0" w:color="auto"/>
            </w:tcBorders>
            <w:vAlign w:val="bottom"/>
          </w:tcPr>
          <w:p w14:paraId="503FF386" w14:textId="39B8BF5E" w:rsidR="006C3629" w:rsidRPr="006C3629" w:rsidRDefault="006C3629" w:rsidP="006C3629">
            <w:pPr>
              <w:spacing w:after="0"/>
              <w:jc w:val="center"/>
              <w:rPr>
                <w:color w:val="000000"/>
                <w:sz w:val="18"/>
                <w:szCs w:val="18"/>
              </w:rPr>
            </w:pPr>
            <w:r w:rsidRPr="006C3629">
              <w:rPr>
                <w:color w:val="000000"/>
                <w:sz w:val="18"/>
                <w:szCs w:val="18"/>
              </w:rPr>
              <w:t>177,497</w:t>
            </w:r>
          </w:p>
        </w:tc>
      </w:tr>
    </w:tbl>
    <w:p w14:paraId="603E7305" w14:textId="77777777" w:rsidR="0088536F" w:rsidRPr="005362B1" w:rsidRDefault="0088536F" w:rsidP="0088536F">
      <w:pPr>
        <w:spacing w:line="259" w:lineRule="auto"/>
      </w:pPr>
      <w:r w:rsidRPr="005362B1">
        <w:br w:type="page"/>
      </w:r>
    </w:p>
    <w:p w14:paraId="56CF6F7D" w14:textId="77777777" w:rsidR="0088536F" w:rsidRPr="005362B1" w:rsidRDefault="0088536F" w:rsidP="0088536F">
      <w:pPr>
        <w:pStyle w:val="Heading5"/>
        <w:rPr>
          <w:rStyle w:val="Heading5Char"/>
        </w:rPr>
      </w:pPr>
      <w:r w:rsidRPr="006C3629">
        <w:lastRenderedPageBreak/>
        <w:t>Table 2.</w:t>
      </w:r>
      <w:r w:rsidRPr="006C3629">
        <w:rPr>
          <w:noProof/>
        </w:rPr>
        <w:t>15.</w:t>
      </w:r>
      <w:r w:rsidRPr="005362B1">
        <w:t xml:space="preserve"> Age-0 recruitment (millions) and standard deviation of age-0 recruits by year from the 2023 accepted assessment (denoted as ‘Previous’) and the author’s recommended model (denoted as ‘Current’)</w:t>
      </w:r>
      <w:r w:rsidRPr="005362B1">
        <w:rPr>
          <w:rStyle w:val="Heading5Char"/>
        </w:rPr>
        <w:t>. Highlighted are the 1977 and 2012 year classes.</w:t>
      </w:r>
    </w:p>
    <w:tbl>
      <w:tblPr>
        <w:tblW w:w="0" w:type="auto"/>
        <w:jc w:val="center"/>
        <w:tblLook w:val="04A0" w:firstRow="1" w:lastRow="0" w:firstColumn="1" w:lastColumn="0" w:noHBand="0" w:noVBand="1"/>
      </w:tblPr>
      <w:tblGrid>
        <w:gridCol w:w="2266"/>
        <w:gridCol w:w="1781"/>
        <w:gridCol w:w="1521"/>
        <w:gridCol w:w="1701"/>
        <w:gridCol w:w="1441"/>
      </w:tblGrid>
      <w:tr w:rsidR="0088536F" w:rsidRPr="005362B1" w14:paraId="713CE76F" w14:textId="77777777" w:rsidTr="00D9550E">
        <w:trPr>
          <w:jc w:val="center"/>
        </w:trPr>
        <w:tc>
          <w:tcPr>
            <w:tcW w:w="0" w:type="auto"/>
            <w:tcBorders>
              <w:top w:val="nil"/>
              <w:left w:val="nil"/>
              <w:bottom w:val="single" w:sz="4" w:space="0" w:color="auto"/>
              <w:right w:val="nil"/>
            </w:tcBorders>
            <w:shd w:val="clear" w:color="auto" w:fill="auto"/>
            <w:noWrap/>
            <w:vAlign w:val="center"/>
            <w:hideMark/>
          </w:tcPr>
          <w:p w14:paraId="6EF50518" w14:textId="77777777" w:rsidR="0088536F" w:rsidRPr="005362B1" w:rsidRDefault="0088536F" w:rsidP="00D9550E">
            <w:pPr>
              <w:spacing w:after="0"/>
              <w:jc w:val="center"/>
              <w:rPr>
                <w:b/>
                <w:bCs/>
                <w:sz w:val="18"/>
                <w:szCs w:val="18"/>
              </w:rPr>
            </w:pPr>
            <w:r w:rsidRPr="005362B1">
              <w:rPr>
                <w:color w:val="000000"/>
                <w:sz w:val="18"/>
                <w:szCs w:val="18"/>
              </w:rPr>
              <w:t>Year</w:t>
            </w:r>
          </w:p>
        </w:tc>
        <w:tc>
          <w:tcPr>
            <w:tcW w:w="0" w:type="auto"/>
            <w:tcBorders>
              <w:top w:val="nil"/>
              <w:left w:val="nil"/>
              <w:bottom w:val="single" w:sz="4" w:space="0" w:color="auto"/>
              <w:right w:val="nil"/>
            </w:tcBorders>
            <w:shd w:val="clear" w:color="auto" w:fill="auto"/>
            <w:noWrap/>
            <w:vAlign w:val="center"/>
            <w:hideMark/>
          </w:tcPr>
          <w:p w14:paraId="48D15F22" w14:textId="77777777" w:rsidR="0088536F" w:rsidRPr="005362B1" w:rsidRDefault="0088536F" w:rsidP="00D9550E">
            <w:pPr>
              <w:spacing w:after="0"/>
              <w:jc w:val="center"/>
              <w:rPr>
                <w:b/>
                <w:bCs/>
                <w:color w:val="A6A6A6" w:themeColor="background1" w:themeShade="A6"/>
                <w:sz w:val="18"/>
                <w:szCs w:val="18"/>
              </w:rPr>
            </w:pPr>
            <w:r w:rsidRPr="005362B1">
              <w:rPr>
                <w:color w:val="A6A6A6" w:themeColor="background1" w:themeShade="A6"/>
                <w:sz w:val="18"/>
                <w:szCs w:val="18"/>
              </w:rPr>
              <w:t>Previous Recruitment</w:t>
            </w:r>
          </w:p>
        </w:tc>
        <w:tc>
          <w:tcPr>
            <w:tcW w:w="0" w:type="auto"/>
            <w:tcBorders>
              <w:top w:val="nil"/>
              <w:left w:val="nil"/>
              <w:bottom w:val="single" w:sz="4" w:space="0" w:color="auto"/>
              <w:right w:val="nil"/>
            </w:tcBorders>
            <w:shd w:val="clear" w:color="auto" w:fill="auto"/>
            <w:noWrap/>
            <w:vAlign w:val="center"/>
            <w:hideMark/>
          </w:tcPr>
          <w:p w14:paraId="233B671B" w14:textId="77777777" w:rsidR="0088536F" w:rsidRPr="005362B1" w:rsidRDefault="0088536F" w:rsidP="00D9550E">
            <w:pPr>
              <w:spacing w:after="0"/>
              <w:jc w:val="center"/>
              <w:rPr>
                <w:b/>
                <w:bCs/>
                <w:color w:val="A6A6A6" w:themeColor="background1" w:themeShade="A6"/>
                <w:sz w:val="18"/>
                <w:szCs w:val="18"/>
              </w:rPr>
            </w:pPr>
            <w:r w:rsidRPr="005362B1">
              <w:rPr>
                <w:color w:val="A6A6A6" w:themeColor="background1" w:themeShade="A6"/>
                <w:sz w:val="18"/>
                <w:szCs w:val="18"/>
              </w:rPr>
              <w:t>Previous SD[Rec]</w:t>
            </w:r>
          </w:p>
        </w:tc>
        <w:tc>
          <w:tcPr>
            <w:tcW w:w="0" w:type="auto"/>
            <w:tcBorders>
              <w:bottom w:val="single" w:sz="4" w:space="0" w:color="auto"/>
            </w:tcBorders>
            <w:shd w:val="clear" w:color="auto" w:fill="auto"/>
            <w:vAlign w:val="center"/>
          </w:tcPr>
          <w:p w14:paraId="38EF42C9" w14:textId="77777777" w:rsidR="0088536F" w:rsidRPr="005362B1" w:rsidRDefault="0088536F" w:rsidP="00D9550E">
            <w:pPr>
              <w:spacing w:after="0"/>
              <w:jc w:val="center"/>
              <w:rPr>
                <w:b/>
                <w:bCs/>
                <w:sz w:val="18"/>
                <w:szCs w:val="18"/>
              </w:rPr>
            </w:pPr>
            <w:r w:rsidRPr="005362B1">
              <w:rPr>
                <w:color w:val="000000"/>
                <w:sz w:val="18"/>
                <w:szCs w:val="18"/>
              </w:rPr>
              <w:t>Current Recruitment</w:t>
            </w:r>
          </w:p>
        </w:tc>
        <w:tc>
          <w:tcPr>
            <w:tcW w:w="0" w:type="auto"/>
            <w:tcBorders>
              <w:bottom w:val="single" w:sz="4" w:space="0" w:color="auto"/>
            </w:tcBorders>
            <w:shd w:val="clear" w:color="auto" w:fill="auto"/>
            <w:vAlign w:val="center"/>
          </w:tcPr>
          <w:p w14:paraId="4DE1F9E7" w14:textId="77777777" w:rsidR="0088536F" w:rsidRPr="005362B1" w:rsidRDefault="0088536F" w:rsidP="00D9550E">
            <w:pPr>
              <w:spacing w:after="0"/>
              <w:jc w:val="center"/>
              <w:rPr>
                <w:b/>
                <w:bCs/>
                <w:sz w:val="18"/>
                <w:szCs w:val="18"/>
              </w:rPr>
            </w:pPr>
            <w:r w:rsidRPr="005362B1">
              <w:rPr>
                <w:color w:val="000000"/>
                <w:sz w:val="18"/>
                <w:szCs w:val="18"/>
              </w:rPr>
              <w:t>Current SD[Rec]</w:t>
            </w:r>
          </w:p>
        </w:tc>
      </w:tr>
      <w:tr w:rsidR="006C3629" w:rsidRPr="005362B1" w14:paraId="37D03377" w14:textId="77777777" w:rsidTr="006C3629">
        <w:trPr>
          <w:jc w:val="center"/>
        </w:trPr>
        <w:tc>
          <w:tcPr>
            <w:tcW w:w="0" w:type="auto"/>
            <w:tcBorders>
              <w:top w:val="nil"/>
              <w:left w:val="nil"/>
              <w:bottom w:val="nil"/>
              <w:right w:val="nil"/>
            </w:tcBorders>
            <w:shd w:val="clear" w:color="auto" w:fill="E5B8B7" w:themeFill="accent2" w:themeFillTint="66"/>
            <w:noWrap/>
            <w:vAlign w:val="center"/>
            <w:hideMark/>
          </w:tcPr>
          <w:p w14:paraId="48878955" w14:textId="77777777" w:rsidR="006C3629" w:rsidRPr="005362B1" w:rsidRDefault="006C3629" w:rsidP="006C3629">
            <w:pPr>
              <w:spacing w:after="0"/>
              <w:jc w:val="center"/>
              <w:rPr>
                <w:sz w:val="18"/>
                <w:szCs w:val="18"/>
              </w:rPr>
            </w:pPr>
            <w:r w:rsidRPr="005362B1">
              <w:rPr>
                <w:color w:val="000000"/>
                <w:sz w:val="18"/>
                <w:szCs w:val="18"/>
              </w:rPr>
              <w:t>1977</w:t>
            </w:r>
          </w:p>
        </w:tc>
        <w:tc>
          <w:tcPr>
            <w:tcW w:w="0" w:type="auto"/>
            <w:tcBorders>
              <w:top w:val="nil"/>
              <w:left w:val="nil"/>
              <w:bottom w:val="nil"/>
              <w:right w:val="nil"/>
            </w:tcBorders>
            <w:shd w:val="clear" w:color="auto" w:fill="E5B8B7" w:themeFill="accent2" w:themeFillTint="66"/>
            <w:noWrap/>
            <w:vAlign w:val="center"/>
            <w:hideMark/>
          </w:tcPr>
          <w:p w14:paraId="12AC4D0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0.79</w:t>
            </w:r>
          </w:p>
        </w:tc>
        <w:tc>
          <w:tcPr>
            <w:tcW w:w="0" w:type="auto"/>
            <w:tcBorders>
              <w:top w:val="nil"/>
              <w:left w:val="nil"/>
              <w:bottom w:val="nil"/>
              <w:right w:val="nil"/>
            </w:tcBorders>
            <w:shd w:val="clear" w:color="auto" w:fill="E5B8B7" w:themeFill="accent2" w:themeFillTint="66"/>
            <w:noWrap/>
            <w:vAlign w:val="center"/>
            <w:hideMark/>
          </w:tcPr>
          <w:p w14:paraId="77140CD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top w:val="single" w:sz="4" w:space="0" w:color="auto"/>
            </w:tcBorders>
            <w:shd w:val="clear" w:color="auto" w:fill="E5B8B7" w:themeFill="accent2" w:themeFillTint="66"/>
            <w:vAlign w:val="bottom"/>
          </w:tcPr>
          <w:p w14:paraId="573E55C6" w14:textId="5219838D" w:rsidR="006C3629" w:rsidRPr="006C3629" w:rsidRDefault="006C3629" w:rsidP="006C3629">
            <w:pPr>
              <w:spacing w:after="0"/>
              <w:jc w:val="center"/>
              <w:rPr>
                <w:color w:val="000000"/>
                <w:sz w:val="18"/>
                <w:szCs w:val="18"/>
              </w:rPr>
            </w:pPr>
            <w:r w:rsidRPr="006C3629">
              <w:rPr>
                <w:color w:val="000000"/>
                <w:sz w:val="18"/>
                <w:szCs w:val="18"/>
              </w:rPr>
              <w:t>1.18</w:t>
            </w:r>
          </w:p>
        </w:tc>
        <w:tc>
          <w:tcPr>
            <w:tcW w:w="0" w:type="auto"/>
            <w:tcBorders>
              <w:top w:val="single" w:sz="4" w:space="0" w:color="auto"/>
            </w:tcBorders>
            <w:shd w:val="clear" w:color="auto" w:fill="E5B8B7" w:themeFill="accent2" w:themeFillTint="66"/>
            <w:vAlign w:val="bottom"/>
          </w:tcPr>
          <w:p w14:paraId="0D6D5E88" w14:textId="0AE3DBED" w:rsidR="006C3629" w:rsidRPr="006C3629" w:rsidRDefault="006C3629" w:rsidP="006C3629">
            <w:pPr>
              <w:spacing w:after="0"/>
              <w:jc w:val="center"/>
              <w:rPr>
                <w:color w:val="000000"/>
                <w:sz w:val="18"/>
                <w:szCs w:val="18"/>
              </w:rPr>
            </w:pPr>
            <w:r w:rsidRPr="006C3629">
              <w:rPr>
                <w:color w:val="000000"/>
                <w:sz w:val="18"/>
                <w:szCs w:val="18"/>
              </w:rPr>
              <w:t>0.36</w:t>
            </w:r>
          </w:p>
        </w:tc>
      </w:tr>
      <w:tr w:rsidR="006C3629" w:rsidRPr="005362B1" w14:paraId="65641906" w14:textId="77777777" w:rsidTr="006C3629">
        <w:trPr>
          <w:jc w:val="center"/>
        </w:trPr>
        <w:tc>
          <w:tcPr>
            <w:tcW w:w="0" w:type="auto"/>
            <w:tcBorders>
              <w:top w:val="nil"/>
              <w:left w:val="nil"/>
              <w:bottom w:val="nil"/>
              <w:right w:val="nil"/>
            </w:tcBorders>
            <w:shd w:val="clear" w:color="auto" w:fill="auto"/>
            <w:noWrap/>
            <w:vAlign w:val="center"/>
            <w:hideMark/>
          </w:tcPr>
          <w:p w14:paraId="49532E94" w14:textId="77777777" w:rsidR="006C3629" w:rsidRPr="005362B1" w:rsidRDefault="006C3629" w:rsidP="006C3629">
            <w:pPr>
              <w:spacing w:after="0"/>
              <w:jc w:val="center"/>
              <w:rPr>
                <w:sz w:val="18"/>
                <w:szCs w:val="18"/>
              </w:rPr>
            </w:pPr>
            <w:r w:rsidRPr="005362B1">
              <w:rPr>
                <w:color w:val="000000"/>
                <w:sz w:val="18"/>
                <w:szCs w:val="18"/>
              </w:rPr>
              <w:t>1978</w:t>
            </w:r>
          </w:p>
        </w:tc>
        <w:tc>
          <w:tcPr>
            <w:tcW w:w="0" w:type="auto"/>
            <w:tcBorders>
              <w:top w:val="nil"/>
              <w:left w:val="nil"/>
              <w:bottom w:val="nil"/>
              <w:right w:val="nil"/>
            </w:tcBorders>
            <w:shd w:val="clear" w:color="auto" w:fill="auto"/>
            <w:noWrap/>
            <w:vAlign w:val="center"/>
            <w:hideMark/>
          </w:tcPr>
          <w:p w14:paraId="172EAF2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w:t>
            </w:r>
          </w:p>
        </w:tc>
        <w:tc>
          <w:tcPr>
            <w:tcW w:w="0" w:type="auto"/>
            <w:tcBorders>
              <w:top w:val="nil"/>
              <w:left w:val="nil"/>
              <w:bottom w:val="nil"/>
              <w:right w:val="nil"/>
            </w:tcBorders>
            <w:shd w:val="clear" w:color="auto" w:fill="auto"/>
            <w:noWrap/>
            <w:vAlign w:val="center"/>
            <w:hideMark/>
          </w:tcPr>
          <w:p w14:paraId="7501EDF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661205AC" w14:textId="50860EA2" w:rsidR="006C3629" w:rsidRPr="006C3629" w:rsidRDefault="006C3629" w:rsidP="006C3629">
            <w:pPr>
              <w:spacing w:after="0"/>
              <w:jc w:val="center"/>
              <w:rPr>
                <w:color w:val="000000"/>
                <w:sz w:val="18"/>
                <w:szCs w:val="18"/>
              </w:rPr>
            </w:pPr>
            <w:r w:rsidRPr="006C3629">
              <w:rPr>
                <w:color w:val="000000"/>
                <w:sz w:val="18"/>
                <w:szCs w:val="18"/>
              </w:rPr>
              <w:t>0.39</w:t>
            </w:r>
          </w:p>
        </w:tc>
        <w:tc>
          <w:tcPr>
            <w:tcW w:w="0" w:type="auto"/>
            <w:shd w:val="clear" w:color="auto" w:fill="auto"/>
            <w:vAlign w:val="bottom"/>
          </w:tcPr>
          <w:p w14:paraId="5C70907E" w14:textId="1C2C2ACC" w:rsidR="006C3629" w:rsidRPr="006C3629" w:rsidRDefault="006C3629" w:rsidP="006C3629">
            <w:pPr>
              <w:spacing w:after="0"/>
              <w:jc w:val="center"/>
              <w:rPr>
                <w:color w:val="000000"/>
                <w:sz w:val="18"/>
                <w:szCs w:val="18"/>
              </w:rPr>
            </w:pPr>
            <w:r w:rsidRPr="006C3629">
              <w:rPr>
                <w:color w:val="000000"/>
                <w:sz w:val="18"/>
                <w:szCs w:val="18"/>
              </w:rPr>
              <w:t>0.14</w:t>
            </w:r>
          </w:p>
        </w:tc>
      </w:tr>
      <w:tr w:rsidR="006C3629" w:rsidRPr="005362B1" w14:paraId="101B163B" w14:textId="77777777" w:rsidTr="006C3629">
        <w:trPr>
          <w:jc w:val="center"/>
        </w:trPr>
        <w:tc>
          <w:tcPr>
            <w:tcW w:w="0" w:type="auto"/>
            <w:tcBorders>
              <w:top w:val="nil"/>
              <w:left w:val="nil"/>
              <w:bottom w:val="nil"/>
              <w:right w:val="nil"/>
            </w:tcBorders>
            <w:shd w:val="clear" w:color="auto" w:fill="auto"/>
            <w:noWrap/>
            <w:vAlign w:val="center"/>
            <w:hideMark/>
          </w:tcPr>
          <w:p w14:paraId="4C20E08F" w14:textId="77777777" w:rsidR="006C3629" w:rsidRPr="005362B1" w:rsidRDefault="006C3629" w:rsidP="006C3629">
            <w:pPr>
              <w:spacing w:after="0"/>
              <w:jc w:val="center"/>
              <w:rPr>
                <w:sz w:val="18"/>
                <w:szCs w:val="18"/>
              </w:rPr>
            </w:pPr>
            <w:r w:rsidRPr="005362B1">
              <w:rPr>
                <w:color w:val="000000"/>
                <w:sz w:val="18"/>
                <w:szCs w:val="18"/>
              </w:rPr>
              <w:t>1979</w:t>
            </w:r>
          </w:p>
        </w:tc>
        <w:tc>
          <w:tcPr>
            <w:tcW w:w="0" w:type="auto"/>
            <w:tcBorders>
              <w:top w:val="nil"/>
              <w:left w:val="nil"/>
              <w:bottom w:val="nil"/>
              <w:right w:val="nil"/>
            </w:tcBorders>
            <w:shd w:val="clear" w:color="auto" w:fill="auto"/>
            <w:noWrap/>
            <w:vAlign w:val="center"/>
            <w:hideMark/>
          </w:tcPr>
          <w:p w14:paraId="24539E9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0.34</w:t>
            </w:r>
          </w:p>
        </w:tc>
        <w:tc>
          <w:tcPr>
            <w:tcW w:w="0" w:type="auto"/>
            <w:tcBorders>
              <w:top w:val="nil"/>
              <w:left w:val="nil"/>
              <w:bottom w:val="nil"/>
              <w:right w:val="nil"/>
            </w:tcBorders>
            <w:shd w:val="clear" w:color="auto" w:fill="auto"/>
            <w:noWrap/>
            <w:vAlign w:val="center"/>
            <w:hideMark/>
          </w:tcPr>
          <w:p w14:paraId="36F731F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shd w:val="clear" w:color="auto" w:fill="auto"/>
            <w:vAlign w:val="bottom"/>
          </w:tcPr>
          <w:p w14:paraId="44448BED" w14:textId="77692469" w:rsidR="006C3629" w:rsidRPr="006C3629" w:rsidRDefault="006C3629" w:rsidP="006C3629">
            <w:pPr>
              <w:spacing w:after="0"/>
              <w:jc w:val="center"/>
              <w:rPr>
                <w:color w:val="000000"/>
                <w:sz w:val="18"/>
                <w:szCs w:val="18"/>
              </w:rPr>
            </w:pPr>
            <w:r w:rsidRPr="006C3629">
              <w:rPr>
                <w:color w:val="000000"/>
                <w:sz w:val="18"/>
                <w:szCs w:val="18"/>
              </w:rPr>
              <w:t>0.37</w:t>
            </w:r>
          </w:p>
        </w:tc>
        <w:tc>
          <w:tcPr>
            <w:tcW w:w="0" w:type="auto"/>
            <w:shd w:val="clear" w:color="auto" w:fill="auto"/>
            <w:vAlign w:val="bottom"/>
          </w:tcPr>
          <w:p w14:paraId="14B8C99C" w14:textId="72327F14" w:rsidR="006C3629" w:rsidRPr="006C3629" w:rsidRDefault="006C3629" w:rsidP="006C3629">
            <w:pPr>
              <w:spacing w:after="0"/>
              <w:jc w:val="center"/>
              <w:rPr>
                <w:color w:val="000000"/>
                <w:sz w:val="18"/>
                <w:szCs w:val="18"/>
              </w:rPr>
            </w:pPr>
            <w:r w:rsidRPr="006C3629">
              <w:rPr>
                <w:color w:val="000000"/>
                <w:sz w:val="18"/>
                <w:szCs w:val="18"/>
              </w:rPr>
              <w:t>0.13</w:t>
            </w:r>
          </w:p>
        </w:tc>
      </w:tr>
      <w:tr w:rsidR="006C3629" w:rsidRPr="005362B1" w14:paraId="6214B769" w14:textId="77777777" w:rsidTr="006C3629">
        <w:trPr>
          <w:jc w:val="center"/>
        </w:trPr>
        <w:tc>
          <w:tcPr>
            <w:tcW w:w="0" w:type="auto"/>
            <w:tcBorders>
              <w:top w:val="nil"/>
              <w:left w:val="nil"/>
              <w:bottom w:val="nil"/>
              <w:right w:val="nil"/>
            </w:tcBorders>
            <w:shd w:val="clear" w:color="auto" w:fill="auto"/>
            <w:noWrap/>
            <w:vAlign w:val="center"/>
            <w:hideMark/>
          </w:tcPr>
          <w:p w14:paraId="7A307D84" w14:textId="77777777" w:rsidR="006C3629" w:rsidRPr="005362B1" w:rsidRDefault="006C3629" w:rsidP="006C3629">
            <w:pPr>
              <w:spacing w:after="0"/>
              <w:jc w:val="center"/>
              <w:rPr>
                <w:sz w:val="18"/>
                <w:szCs w:val="18"/>
              </w:rPr>
            </w:pPr>
            <w:r w:rsidRPr="005362B1">
              <w:rPr>
                <w:color w:val="000000"/>
                <w:sz w:val="18"/>
                <w:szCs w:val="18"/>
              </w:rPr>
              <w:t>1980</w:t>
            </w:r>
          </w:p>
        </w:tc>
        <w:tc>
          <w:tcPr>
            <w:tcW w:w="0" w:type="auto"/>
            <w:tcBorders>
              <w:top w:val="nil"/>
              <w:left w:val="nil"/>
              <w:bottom w:val="nil"/>
              <w:right w:val="nil"/>
            </w:tcBorders>
            <w:shd w:val="clear" w:color="auto" w:fill="auto"/>
            <w:noWrap/>
            <w:vAlign w:val="center"/>
            <w:hideMark/>
          </w:tcPr>
          <w:p w14:paraId="314C37F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nil"/>
              <w:left w:val="nil"/>
              <w:bottom w:val="nil"/>
              <w:right w:val="nil"/>
            </w:tcBorders>
            <w:shd w:val="clear" w:color="auto" w:fill="auto"/>
            <w:noWrap/>
            <w:vAlign w:val="center"/>
            <w:hideMark/>
          </w:tcPr>
          <w:p w14:paraId="540C319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shd w:val="clear" w:color="auto" w:fill="auto"/>
            <w:vAlign w:val="bottom"/>
          </w:tcPr>
          <w:p w14:paraId="72D71112" w14:textId="00625C3E" w:rsidR="006C3629" w:rsidRPr="006C3629" w:rsidRDefault="006C3629" w:rsidP="006C3629">
            <w:pPr>
              <w:spacing w:after="0"/>
              <w:jc w:val="center"/>
              <w:rPr>
                <w:color w:val="000000"/>
                <w:sz w:val="18"/>
                <w:szCs w:val="18"/>
              </w:rPr>
            </w:pPr>
            <w:r w:rsidRPr="006C3629">
              <w:rPr>
                <w:color w:val="000000"/>
                <w:sz w:val="18"/>
                <w:szCs w:val="18"/>
              </w:rPr>
              <w:t>0.65</w:t>
            </w:r>
          </w:p>
        </w:tc>
        <w:tc>
          <w:tcPr>
            <w:tcW w:w="0" w:type="auto"/>
            <w:shd w:val="clear" w:color="auto" w:fill="auto"/>
            <w:vAlign w:val="bottom"/>
          </w:tcPr>
          <w:p w14:paraId="3FB6C79D" w14:textId="42DC0B15" w:rsidR="006C3629" w:rsidRPr="006C3629" w:rsidRDefault="006C3629" w:rsidP="006C3629">
            <w:pPr>
              <w:spacing w:after="0"/>
              <w:jc w:val="center"/>
              <w:rPr>
                <w:color w:val="000000"/>
                <w:sz w:val="18"/>
                <w:szCs w:val="18"/>
              </w:rPr>
            </w:pPr>
            <w:r w:rsidRPr="006C3629">
              <w:rPr>
                <w:color w:val="000000"/>
                <w:sz w:val="18"/>
                <w:szCs w:val="18"/>
              </w:rPr>
              <w:t>0.21</w:t>
            </w:r>
          </w:p>
        </w:tc>
      </w:tr>
      <w:tr w:rsidR="006C3629" w:rsidRPr="005362B1" w14:paraId="615968E8" w14:textId="77777777" w:rsidTr="006C3629">
        <w:trPr>
          <w:jc w:val="center"/>
        </w:trPr>
        <w:tc>
          <w:tcPr>
            <w:tcW w:w="0" w:type="auto"/>
            <w:tcBorders>
              <w:top w:val="nil"/>
              <w:left w:val="nil"/>
              <w:bottom w:val="nil"/>
              <w:right w:val="nil"/>
            </w:tcBorders>
            <w:shd w:val="clear" w:color="auto" w:fill="auto"/>
            <w:noWrap/>
            <w:vAlign w:val="center"/>
            <w:hideMark/>
          </w:tcPr>
          <w:p w14:paraId="4FCD2E21" w14:textId="77777777" w:rsidR="006C3629" w:rsidRPr="005362B1" w:rsidRDefault="006C3629" w:rsidP="006C3629">
            <w:pPr>
              <w:spacing w:after="0"/>
              <w:jc w:val="center"/>
              <w:rPr>
                <w:sz w:val="18"/>
                <w:szCs w:val="18"/>
              </w:rPr>
            </w:pPr>
            <w:r w:rsidRPr="005362B1">
              <w:rPr>
                <w:color w:val="000000"/>
                <w:sz w:val="18"/>
                <w:szCs w:val="18"/>
              </w:rPr>
              <w:t>1981</w:t>
            </w:r>
          </w:p>
        </w:tc>
        <w:tc>
          <w:tcPr>
            <w:tcW w:w="0" w:type="auto"/>
            <w:tcBorders>
              <w:top w:val="nil"/>
              <w:left w:val="nil"/>
              <w:bottom w:val="nil"/>
              <w:right w:val="nil"/>
            </w:tcBorders>
            <w:shd w:val="clear" w:color="auto" w:fill="auto"/>
            <w:noWrap/>
            <w:vAlign w:val="center"/>
            <w:hideMark/>
          </w:tcPr>
          <w:p w14:paraId="0D6F92E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0.62</w:t>
            </w:r>
          </w:p>
        </w:tc>
        <w:tc>
          <w:tcPr>
            <w:tcW w:w="0" w:type="auto"/>
            <w:tcBorders>
              <w:top w:val="nil"/>
              <w:left w:val="nil"/>
              <w:bottom w:val="nil"/>
              <w:right w:val="nil"/>
            </w:tcBorders>
            <w:shd w:val="clear" w:color="auto" w:fill="auto"/>
            <w:noWrap/>
            <w:vAlign w:val="center"/>
            <w:hideMark/>
          </w:tcPr>
          <w:p w14:paraId="0C63D63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0.14</w:t>
            </w:r>
          </w:p>
        </w:tc>
        <w:tc>
          <w:tcPr>
            <w:tcW w:w="0" w:type="auto"/>
            <w:shd w:val="clear" w:color="auto" w:fill="auto"/>
            <w:vAlign w:val="bottom"/>
          </w:tcPr>
          <w:p w14:paraId="6D1D4F65" w14:textId="768F8011" w:rsidR="006C3629" w:rsidRPr="006C3629" w:rsidRDefault="006C3629" w:rsidP="006C3629">
            <w:pPr>
              <w:spacing w:after="0"/>
              <w:jc w:val="center"/>
              <w:rPr>
                <w:color w:val="000000"/>
                <w:sz w:val="18"/>
                <w:szCs w:val="18"/>
              </w:rPr>
            </w:pPr>
            <w:r w:rsidRPr="006C3629">
              <w:rPr>
                <w:color w:val="000000"/>
                <w:sz w:val="18"/>
                <w:szCs w:val="18"/>
              </w:rPr>
              <w:t>0.7</w:t>
            </w:r>
          </w:p>
        </w:tc>
        <w:tc>
          <w:tcPr>
            <w:tcW w:w="0" w:type="auto"/>
            <w:shd w:val="clear" w:color="auto" w:fill="auto"/>
            <w:vAlign w:val="bottom"/>
          </w:tcPr>
          <w:p w14:paraId="187BD2F9" w14:textId="4489F005" w:rsidR="006C3629" w:rsidRPr="006C3629" w:rsidRDefault="006C3629" w:rsidP="006C3629">
            <w:pPr>
              <w:spacing w:after="0"/>
              <w:jc w:val="center"/>
              <w:rPr>
                <w:color w:val="000000"/>
                <w:sz w:val="18"/>
                <w:szCs w:val="18"/>
              </w:rPr>
            </w:pPr>
            <w:r w:rsidRPr="006C3629">
              <w:rPr>
                <w:color w:val="000000"/>
                <w:sz w:val="18"/>
                <w:szCs w:val="18"/>
              </w:rPr>
              <w:t>0.23</w:t>
            </w:r>
          </w:p>
        </w:tc>
      </w:tr>
      <w:tr w:rsidR="006C3629" w:rsidRPr="005362B1" w14:paraId="43370C57" w14:textId="77777777" w:rsidTr="006C3629">
        <w:trPr>
          <w:jc w:val="center"/>
        </w:trPr>
        <w:tc>
          <w:tcPr>
            <w:tcW w:w="0" w:type="auto"/>
            <w:tcBorders>
              <w:top w:val="nil"/>
              <w:left w:val="nil"/>
              <w:bottom w:val="nil"/>
              <w:right w:val="nil"/>
            </w:tcBorders>
            <w:shd w:val="clear" w:color="auto" w:fill="auto"/>
            <w:noWrap/>
            <w:vAlign w:val="center"/>
            <w:hideMark/>
          </w:tcPr>
          <w:p w14:paraId="3E1A6CF0" w14:textId="77777777" w:rsidR="006C3629" w:rsidRPr="005362B1" w:rsidRDefault="006C3629" w:rsidP="006C3629">
            <w:pPr>
              <w:spacing w:after="0"/>
              <w:jc w:val="center"/>
              <w:rPr>
                <w:sz w:val="18"/>
                <w:szCs w:val="18"/>
              </w:rPr>
            </w:pPr>
            <w:r w:rsidRPr="005362B1">
              <w:rPr>
                <w:color w:val="000000"/>
                <w:sz w:val="18"/>
                <w:szCs w:val="18"/>
              </w:rPr>
              <w:t>1982</w:t>
            </w:r>
          </w:p>
        </w:tc>
        <w:tc>
          <w:tcPr>
            <w:tcW w:w="0" w:type="auto"/>
            <w:tcBorders>
              <w:top w:val="nil"/>
              <w:left w:val="nil"/>
              <w:bottom w:val="nil"/>
              <w:right w:val="nil"/>
            </w:tcBorders>
            <w:shd w:val="clear" w:color="auto" w:fill="auto"/>
            <w:noWrap/>
            <w:vAlign w:val="center"/>
            <w:hideMark/>
          </w:tcPr>
          <w:p w14:paraId="16D2192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0.63</w:t>
            </w:r>
          </w:p>
        </w:tc>
        <w:tc>
          <w:tcPr>
            <w:tcW w:w="0" w:type="auto"/>
            <w:tcBorders>
              <w:top w:val="nil"/>
              <w:left w:val="nil"/>
              <w:bottom w:val="nil"/>
              <w:right w:val="nil"/>
            </w:tcBorders>
            <w:shd w:val="clear" w:color="auto" w:fill="auto"/>
            <w:noWrap/>
            <w:vAlign w:val="center"/>
            <w:hideMark/>
          </w:tcPr>
          <w:p w14:paraId="151C424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bottom w:val="nil"/>
              <w:right w:val="nil"/>
            </w:tcBorders>
            <w:shd w:val="clear" w:color="auto" w:fill="auto"/>
            <w:vAlign w:val="bottom"/>
          </w:tcPr>
          <w:p w14:paraId="7826F4A7" w14:textId="2AC87E04" w:rsidR="006C3629" w:rsidRPr="006C3629" w:rsidRDefault="006C3629" w:rsidP="006C3629">
            <w:pPr>
              <w:spacing w:after="0"/>
              <w:jc w:val="center"/>
              <w:rPr>
                <w:color w:val="000000"/>
                <w:sz w:val="18"/>
                <w:szCs w:val="18"/>
              </w:rPr>
            </w:pPr>
            <w:r w:rsidRPr="006C3629">
              <w:rPr>
                <w:color w:val="000000"/>
                <w:sz w:val="18"/>
                <w:szCs w:val="18"/>
              </w:rPr>
              <w:t>0.94</w:t>
            </w:r>
          </w:p>
        </w:tc>
        <w:tc>
          <w:tcPr>
            <w:tcW w:w="0" w:type="auto"/>
            <w:tcBorders>
              <w:left w:val="nil"/>
              <w:bottom w:val="nil"/>
              <w:right w:val="nil"/>
            </w:tcBorders>
            <w:shd w:val="clear" w:color="auto" w:fill="auto"/>
            <w:vAlign w:val="bottom"/>
          </w:tcPr>
          <w:p w14:paraId="0984B597" w14:textId="0844F48C" w:rsidR="006C3629" w:rsidRPr="006C3629" w:rsidRDefault="006C3629" w:rsidP="006C3629">
            <w:pPr>
              <w:spacing w:after="0"/>
              <w:jc w:val="center"/>
              <w:rPr>
                <w:color w:val="000000"/>
                <w:sz w:val="18"/>
                <w:szCs w:val="18"/>
              </w:rPr>
            </w:pPr>
            <w:r w:rsidRPr="006C3629">
              <w:rPr>
                <w:color w:val="000000"/>
                <w:sz w:val="18"/>
                <w:szCs w:val="18"/>
              </w:rPr>
              <w:t>0.3</w:t>
            </w:r>
          </w:p>
        </w:tc>
      </w:tr>
      <w:tr w:rsidR="006C3629" w:rsidRPr="005362B1" w14:paraId="1CF81B04" w14:textId="77777777" w:rsidTr="006C3629">
        <w:trPr>
          <w:jc w:val="center"/>
        </w:trPr>
        <w:tc>
          <w:tcPr>
            <w:tcW w:w="0" w:type="auto"/>
            <w:tcBorders>
              <w:top w:val="nil"/>
              <w:left w:val="nil"/>
              <w:bottom w:val="nil"/>
              <w:right w:val="nil"/>
            </w:tcBorders>
            <w:shd w:val="clear" w:color="auto" w:fill="auto"/>
            <w:noWrap/>
            <w:vAlign w:val="center"/>
            <w:hideMark/>
          </w:tcPr>
          <w:p w14:paraId="31E13F12" w14:textId="77777777" w:rsidR="006C3629" w:rsidRPr="005362B1" w:rsidRDefault="006C3629" w:rsidP="006C3629">
            <w:pPr>
              <w:spacing w:after="0"/>
              <w:jc w:val="center"/>
              <w:rPr>
                <w:sz w:val="18"/>
                <w:szCs w:val="18"/>
              </w:rPr>
            </w:pPr>
            <w:r w:rsidRPr="005362B1">
              <w:rPr>
                <w:color w:val="000000"/>
                <w:sz w:val="18"/>
                <w:szCs w:val="18"/>
              </w:rPr>
              <w:t>1983</w:t>
            </w:r>
          </w:p>
        </w:tc>
        <w:tc>
          <w:tcPr>
            <w:tcW w:w="0" w:type="auto"/>
            <w:tcBorders>
              <w:top w:val="nil"/>
              <w:left w:val="nil"/>
              <w:bottom w:val="nil"/>
              <w:right w:val="nil"/>
            </w:tcBorders>
            <w:shd w:val="clear" w:color="auto" w:fill="auto"/>
            <w:noWrap/>
            <w:vAlign w:val="center"/>
            <w:hideMark/>
          </w:tcPr>
          <w:p w14:paraId="293D6AB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0.56</w:t>
            </w:r>
          </w:p>
        </w:tc>
        <w:tc>
          <w:tcPr>
            <w:tcW w:w="0" w:type="auto"/>
            <w:tcBorders>
              <w:top w:val="nil"/>
              <w:left w:val="nil"/>
              <w:bottom w:val="nil"/>
              <w:right w:val="nil"/>
            </w:tcBorders>
            <w:shd w:val="clear" w:color="auto" w:fill="auto"/>
            <w:noWrap/>
            <w:vAlign w:val="center"/>
            <w:hideMark/>
          </w:tcPr>
          <w:p w14:paraId="343475E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top w:val="nil"/>
              <w:left w:val="nil"/>
              <w:bottom w:val="nil"/>
              <w:right w:val="nil"/>
            </w:tcBorders>
            <w:shd w:val="clear" w:color="auto" w:fill="auto"/>
            <w:vAlign w:val="bottom"/>
          </w:tcPr>
          <w:p w14:paraId="5B9CF7D0" w14:textId="6A9F25D3" w:rsidR="006C3629" w:rsidRPr="006C3629" w:rsidRDefault="006C3629" w:rsidP="006C3629">
            <w:pPr>
              <w:spacing w:after="0"/>
              <w:jc w:val="center"/>
              <w:rPr>
                <w:color w:val="000000"/>
                <w:sz w:val="18"/>
                <w:szCs w:val="18"/>
              </w:rPr>
            </w:pPr>
            <w:r w:rsidRPr="006C3629">
              <w:rPr>
                <w:color w:val="000000"/>
                <w:sz w:val="18"/>
                <w:szCs w:val="18"/>
              </w:rPr>
              <w:t>0.68</w:t>
            </w:r>
          </w:p>
        </w:tc>
        <w:tc>
          <w:tcPr>
            <w:tcW w:w="0" w:type="auto"/>
            <w:tcBorders>
              <w:top w:val="nil"/>
              <w:left w:val="nil"/>
              <w:bottom w:val="nil"/>
              <w:right w:val="nil"/>
            </w:tcBorders>
            <w:shd w:val="clear" w:color="auto" w:fill="auto"/>
            <w:vAlign w:val="bottom"/>
          </w:tcPr>
          <w:p w14:paraId="2FDBC3ED" w14:textId="6536CE9D" w:rsidR="006C3629" w:rsidRPr="006C3629" w:rsidRDefault="006C3629" w:rsidP="006C3629">
            <w:pPr>
              <w:spacing w:after="0"/>
              <w:jc w:val="center"/>
              <w:rPr>
                <w:color w:val="000000"/>
                <w:sz w:val="18"/>
                <w:szCs w:val="18"/>
              </w:rPr>
            </w:pPr>
            <w:r w:rsidRPr="006C3629">
              <w:rPr>
                <w:color w:val="000000"/>
                <w:sz w:val="18"/>
                <w:szCs w:val="18"/>
              </w:rPr>
              <w:t>0.27</w:t>
            </w:r>
          </w:p>
        </w:tc>
      </w:tr>
      <w:tr w:rsidR="006C3629" w:rsidRPr="005362B1" w14:paraId="034A3857" w14:textId="77777777" w:rsidTr="006C3629">
        <w:trPr>
          <w:jc w:val="center"/>
        </w:trPr>
        <w:tc>
          <w:tcPr>
            <w:tcW w:w="0" w:type="auto"/>
            <w:tcBorders>
              <w:top w:val="nil"/>
              <w:left w:val="nil"/>
              <w:bottom w:val="nil"/>
              <w:right w:val="nil"/>
            </w:tcBorders>
            <w:shd w:val="clear" w:color="auto" w:fill="auto"/>
            <w:noWrap/>
            <w:vAlign w:val="center"/>
            <w:hideMark/>
          </w:tcPr>
          <w:p w14:paraId="7531199A" w14:textId="77777777" w:rsidR="006C3629" w:rsidRPr="005362B1" w:rsidRDefault="006C3629" w:rsidP="006C3629">
            <w:pPr>
              <w:spacing w:after="0"/>
              <w:jc w:val="center"/>
              <w:rPr>
                <w:sz w:val="18"/>
                <w:szCs w:val="18"/>
              </w:rPr>
            </w:pPr>
            <w:r w:rsidRPr="005362B1">
              <w:rPr>
                <w:color w:val="000000"/>
                <w:sz w:val="18"/>
                <w:szCs w:val="18"/>
              </w:rPr>
              <w:t>1984</w:t>
            </w:r>
          </w:p>
        </w:tc>
        <w:tc>
          <w:tcPr>
            <w:tcW w:w="0" w:type="auto"/>
            <w:tcBorders>
              <w:top w:val="nil"/>
              <w:left w:val="nil"/>
              <w:bottom w:val="nil"/>
              <w:right w:val="nil"/>
            </w:tcBorders>
            <w:shd w:val="clear" w:color="auto" w:fill="auto"/>
            <w:noWrap/>
            <w:vAlign w:val="center"/>
            <w:hideMark/>
          </w:tcPr>
          <w:p w14:paraId="77B02F2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3D0D5E3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44E3E0E9" w14:textId="0285CA37" w:rsidR="006C3629" w:rsidRPr="006C3629" w:rsidRDefault="006C3629" w:rsidP="006C3629">
            <w:pPr>
              <w:spacing w:after="0"/>
              <w:jc w:val="center"/>
              <w:rPr>
                <w:color w:val="000000"/>
                <w:sz w:val="18"/>
                <w:szCs w:val="18"/>
              </w:rPr>
            </w:pPr>
            <w:r w:rsidRPr="006C3629">
              <w:rPr>
                <w:color w:val="000000"/>
                <w:sz w:val="18"/>
                <w:szCs w:val="18"/>
              </w:rPr>
              <w:t>0.9</w:t>
            </w:r>
          </w:p>
        </w:tc>
        <w:tc>
          <w:tcPr>
            <w:tcW w:w="0" w:type="auto"/>
            <w:tcBorders>
              <w:top w:val="nil"/>
              <w:left w:val="nil"/>
              <w:bottom w:val="nil"/>
              <w:right w:val="nil"/>
            </w:tcBorders>
            <w:shd w:val="clear" w:color="auto" w:fill="auto"/>
            <w:vAlign w:val="bottom"/>
          </w:tcPr>
          <w:p w14:paraId="75381352" w14:textId="07373AF3" w:rsidR="006C3629" w:rsidRPr="006C3629" w:rsidRDefault="006C3629" w:rsidP="006C3629">
            <w:pPr>
              <w:spacing w:after="0"/>
              <w:jc w:val="center"/>
              <w:rPr>
                <w:color w:val="000000"/>
                <w:sz w:val="18"/>
                <w:szCs w:val="18"/>
              </w:rPr>
            </w:pPr>
            <w:r w:rsidRPr="006C3629">
              <w:rPr>
                <w:color w:val="000000"/>
                <w:sz w:val="18"/>
                <w:szCs w:val="18"/>
              </w:rPr>
              <w:t>0.3</w:t>
            </w:r>
          </w:p>
        </w:tc>
      </w:tr>
      <w:tr w:rsidR="006C3629" w:rsidRPr="005362B1" w14:paraId="593F051F" w14:textId="77777777" w:rsidTr="006C3629">
        <w:trPr>
          <w:jc w:val="center"/>
        </w:trPr>
        <w:tc>
          <w:tcPr>
            <w:tcW w:w="0" w:type="auto"/>
            <w:tcBorders>
              <w:top w:val="nil"/>
              <w:left w:val="nil"/>
              <w:bottom w:val="nil"/>
              <w:right w:val="nil"/>
            </w:tcBorders>
            <w:shd w:val="clear" w:color="auto" w:fill="auto"/>
            <w:noWrap/>
            <w:vAlign w:val="center"/>
            <w:hideMark/>
          </w:tcPr>
          <w:p w14:paraId="51600558" w14:textId="77777777" w:rsidR="006C3629" w:rsidRPr="005362B1" w:rsidRDefault="006C3629" w:rsidP="006C3629">
            <w:pPr>
              <w:spacing w:after="0"/>
              <w:jc w:val="center"/>
              <w:rPr>
                <w:sz w:val="18"/>
                <w:szCs w:val="18"/>
              </w:rPr>
            </w:pPr>
            <w:r w:rsidRPr="005362B1">
              <w:rPr>
                <w:color w:val="000000"/>
                <w:sz w:val="18"/>
                <w:szCs w:val="18"/>
              </w:rPr>
              <w:t>1985</w:t>
            </w:r>
          </w:p>
        </w:tc>
        <w:tc>
          <w:tcPr>
            <w:tcW w:w="0" w:type="auto"/>
            <w:tcBorders>
              <w:top w:val="nil"/>
              <w:left w:val="nil"/>
              <w:bottom w:val="nil"/>
              <w:right w:val="nil"/>
            </w:tcBorders>
            <w:shd w:val="clear" w:color="auto" w:fill="auto"/>
            <w:noWrap/>
            <w:vAlign w:val="center"/>
            <w:hideMark/>
          </w:tcPr>
          <w:p w14:paraId="6BB9F37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0.73</w:t>
            </w:r>
          </w:p>
        </w:tc>
        <w:tc>
          <w:tcPr>
            <w:tcW w:w="0" w:type="auto"/>
            <w:tcBorders>
              <w:top w:val="nil"/>
              <w:left w:val="nil"/>
              <w:bottom w:val="nil"/>
              <w:right w:val="nil"/>
            </w:tcBorders>
            <w:shd w:val="clear" w:color="auto" w:fill="auto"/>
            <w:noWrap/>
            <w:vAlign w:val="center"/>
            <w:hideMark/>
          </w:tcPr>
          <w:p w14:paraId="57BDD55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top w:val="nil"/>
              <w:left w:val="nil"/>
              <w:bottom w:val="nil"/>
              <w:right w:val="nil"/>
            </w:tcBorders>
            <w:shd w:val="clear" w:color="auto" w:fill="auto"/>
            <w:vAlign w:val="bottom"/>
          </w:tcPr>
          <w:p w14:paraId="28ADBAE1" w14:textId="7E131E8C" w:rsidR="006C3629" w:rsidRPr="006C3629" w:rsidRDefault="006C3629" w:rsidP="006C3629">
            <w:pPr>
              <w:spacing w:after="0"/>
              <w:jc w:val="center"/>
              <w:rPr>
                <w:color w:val="000000"/>
                <w:sz w:val="18"/>
                <w:szCs w:val="18"/>
              </w:rPr>
            </w:pPr>
            <w:r w:rsidRPr="006C3629">
              <w:rPr>
                <w:color w:val="000000"/>
                <w:sz w:val="18"/>
                <w:szCs w:val="18"/>
              </w:rPr>
              <w:t>0.88</w:t>
            </w:r>
          </w:p>
        </w:tc>
        <w:tc>
          <w:tcPr>
            <w:tcW w:w="0" w:type="auto"/>
            <w:tcBorders>
              <w:top w:val="nil"/>
              <w:left w:val="nil"/>
              <w:bottom w:val="nil"/>
              <w:right w:val="nil"/>
            </w:tcBorders>
            <w:shd w:val="clear" w:color="auto" w:fill="auto"/>
            <w:vAlign w:val="bottom"/>
          </w:tcPr>
          <w:p w14:paraId="2BE70888" w14:textId="7CEBFEE7" w:rsidR="006C3629" w:rsidRPr="006C3629" w:rsidRDefault="006C3629" w:rsidP="006C3629">
            <w:pPr>
              <w:spacing w:after="0"/>
              <w:jc w:val="center"/>
              <w:rPr>
                <w:color w:val="000000"/>
                <w:sz w:val="18"/>
                <w:szCs w:val="18"/>
              </w:rPr>
            </w:pPr>
            <w:r w:rsidRPr="006C3629">
              <w:rPr>
                <w:color w:val="000000"/>
                <w:sz w:val="18"/>
                <w:szCs w:val="18"/>
              </w:rPr>
              <w:t>0.25</w:t>
            </w:r>
          </w:p>
        </w:tc>
      </w:tr>
      <w:tr w:rsidR="006C3629" w:rsidRPr="005362B1" w14:paraId="6CC5EB4E" w14:textId="77777777" w:rsidTr="006C3629">
        <w:trPr>
          <w:jc w:val="center"/>
        </w:trPr>
        <w:tc>
          <w:tcPr>
            <w:tcW w:w="0" w:type="auto"/>
            <w:tcBorders>
              <w:top w:val="nil"/>
              <w:left w:val="nil"/>
              <w:bottom w:val="nil"/>
              <w:right w:val="nil"/>
            </w:tcBorders>
            <w:shd w:val="clear" w:color="auto" w:fill="auto"/>
            <w:noWrap/>
            <w:vAlign w:val="center"/>
            <w:hideMark/>
          </w:tcPr>
          <w:p w14:paraId="61B46D8C" w14:textId="77777777" w:rsidR="006C3629" w:rsidRPr="005362B1" w:rsidRDefault="006C3629" w:rsidP="006C3629">
            <w:pPr>
              <w:spacing w:after="0"/>
              <w:jc w:val="center"/>
              <w:rPr>
                <w:sz w:val="18"/>
                <w:szCs w:val="18"/>
              </w:rPr>
            </w:pPr>
            <w:r w:rsidRPr="005362B1">
              <w:rPr>
                <w:color w:val="000000"/>
                <w:sz w:val="18"/>
                <w:szCs w:val="18"/>
              </w:rPr>
              <w:t>1986</w:t>
            </w:r>
          </w:p>
        </w:tc>
        <w:tc>
          <w:tcPr>
            <w:tcW w:w="0" w:type="auto"/>
            <w:tcBorders>
              <w:top w:val="nil"/>
              <w:left w:val="nil"/>
              <w:bottom w:val="nil"/>
              <w:right w:val="nil"/>
            </w:tcBorders>
            <w:shd w:val="clear" w:color="auto" w:fill="auto"/>
            <w:noWrap/>
            <w:vAlign w:val="center"/>
            <w:hideMark/>
          </w:tcPr>
          <w:p w14:paraId="61DB744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0.52</w:t>
            </w:r>
          </w:p>
        </w:tc>
        <w:tc>
          <w:tcPr>
            <w:tcW w:w="0" w:type="auto"/>
            <w:tcBorders>
              <w:top w:val="nil"/>
              <w:left w:val="nil"/>
              <w:bottom w:val="nil"/>
              <w:right w:val="nil"/>
            </w:tcBorders>
            <w:shd w:val="clear" w:color="auto" w:fill="auto"/>
            <w:noWrap/>
            <w:vAlign w:val="center"/>
            <w:hideMark/>
          </w:tcPr>
          <w:p w14:paraId="3B09325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6ADC3BCB" w14:textId="5D467ABB" w:rsidR="006C3629" w:rsidRPr="006C3629" w:rsidRDefault="006C3629" w:rsidP="006C3629">
            <w:pPr>
              <w:spacing w:after="0"/>
              <w:jc w:val="center"/>
              <w:rPr>
                <w:color w:val="000000"/>
                <w:sz w:val="18"/>
                <w:szCs w:val="18"/>
              </w:rPr>
            </w:pPr>
            <w:r w:rsidRPr="006C3629">
              <w:rPr>
                <w:color w:val="000000"/>
                <w:sz w:val="18"/>
                <w:szCs w:val="18"/>
              </w:rPr>
              <w:t>0.61</w:t>
            </w:r>
          </w:p>
        </w:tc>
        <w:tc>
          <w:tcPr>
            <w:tcW w:w="0" w:type="auto"/>
            <w:tcBorders>
              <w:top w:val="nil"/>
              <w:left w:val="nil"/>
              <w:bottom w:val="nil"/>
              <w:right w:val="nil"/>
            </w:tcBorders>
            <w:shd w:val="clear" w:color="auto" w:fill="auto"/>
            <w:vAlign w:val="bottom"/>
          </w:tcPr>
          <w:p w14:paraId="1DEEC9F1" w14:textId="5687D373" w:rsidR="006C3629" w:rsidRPr="006C3629" w:rsidRDefault="006C3629" w:rsidP="006C3629">
            <w:pPr>
              <w:spacing w:after="0"/>
              <w:jc w:val="center"/>
              <w:rPr>
                <w:color w:val="000000"/>
                <w:sz w:val="18"/>
                <w:szCs w:val="18"/>
              </w:rPr>
            </w:pPr>
            <w:r w:rsidRPr="006C3629">
              <w:rPr>
                <w:color w:val="000000"/>
                <w:sz w:val="18"/>
                <w:szCs w:val="18"/>
              </w:rPr>
              <w:t>0.17</w:t>
            </w:r>
          </w:p>
        </w:tc>
      </w:tr>
      <w:tr w:rsidR="006C3629" w:rsidRPr="005362B1" w14:paraId="588733A0" w14:textId="77777777" w:rsidTr="006C3629">
        <w:trPr>
          <w:jc w:val="center"/>
        </w:trPr>
        <w:tc>
          <w:tcPr>
            <w:tcW w:w="0" w:type="auto"/>
            <w:tcBorders>
              <w:top w:val="nil"/>
              <w:left w:val="nil"/>
              <w:bottom w:val="nil"/>
              <w:right w:val="nil"/>
            </w:tcBorders>
            <w:shd w:val="clear" w:color="auto" w:fill="auto"/>
            <w:noWrap/>
            <w:vAlign w:val="center"/>
            <w:hideMark/>
          </w:tcPr>
          <w:p w14:paraId="7FE0F77C" w14:textId="77777777" w:rsidR="006C3629" w:rsidRPr="005362B1" w:rsidRDefault="006C3629" w:rsidP="006C3629">
            <w:pPr>
              <w:spacing w:after="0"/>
              <w:jc w:val="center"/>
              <w:rPr>
                <w:sz w:val="18"/>
                <w:szCs w:val="18"/>
              </w:rPr>
            </w:pPr>
            <w:r w:rsidRPr="005362B1">
              <w:rPr>
                <w:color w:val="000000"/>
                <w:sz w:val="18"/>
                <w:szCs w:val="18"/>
              </w:rPr>
              <w:t>1987</w:t>
            </w:r>
          </w:p>
        </w:tc>
        <w:tc>
          <w:tcPr>
            <w:tcW w:w="0" w:type="auto"/>
            <w:tcBorders>
              <w:top w:val="nil"/>
              <w:left w:val="nil"/>
              <w:bottom w:val="nil"/>
              <w:right w:val="nil"/>
            </w:tcBorders>
            <w:shd w:val="clear" w:color="auto" w:fill="auto"/>
            <w:noWrap/>
            <w:vAlign w:val="center"/>
            <w:hideMark/>
          </w:tcPr>
          <w:p w14:paraId="74833C7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0.51</w:t>
            </w:r>
          </w:p>
        </w:tc>
        <w:tc>
          <w:tcPr>
            <w:tcW w:w="0" w:type="auto"/>
            <w:tcBorders>
              <w:top w:val="nil"/>
              <w:left w:val="nil"/>
              <w:bottom w:val="nil"/>
              <w:right w:val="nil"/>
            </w:tcBorders>
            <w:shd w:val="clear" w:color="auto" w:fill="auto"/>
            <w:noWrap/>
            <w:vAlign w:val="center"/>
            <w:hideMark/>
          </w:tcPr>
          <w:p w14:paraId="69B39B2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2A537BF0" w14:textId="14FCD8A3" w:rsidR="006C3629" w:rsidRPr="006C3629" w:rsidRDefault="006C3629" w:rsidP="006C3629">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5FC66114" w14:textId="48EB89C4" w:rsidR="006C3629" w:rsidRPr="006C3629" w:rsidRDefault="006C3629" w:rsidP="006C3629">
            <w:pPr>
              <w:spacing w:after="0"/>
              <w:jc w:val="center"/>
              <w:rPr>
                <w:color w:val="000000"/>
                <w:sz w:val="18"/>
                <w:szCs w:val="18"/>
              </w:rPr>
            </w:pPr>
            <w:r w:rsidRPr="006C3629">
              <w:rPr>
                <w:color w:val="000000"/>
                <w:sz w:val="18"/>
                <w:szCs w:val="18"/>
              </w:rPr>
              <w:t>0.16</w:t>
            </w:r>
          </w:p>
        </w:tc>
      </w:tr>
      <w:tr w:rsidR="006C3629" w:rsidRPr="005362B1" w14:paraId="00F0DDBE" w14:textId="77777777" w:rsidTr="006C3629">
        <w:trPr>
          <w:jc w:val="center"/>
        </w:trPr>
        <w:tc>
          <w:tcPr>
            <w:tcW w:w="0" w:type="auto"/>
            <w:tcBorders>
              <w:top w:val="nil"/>
              <w:left w:val="nil"/>
              <w:bottom w:val="nil"/>
              <w:right w:val="nil"/>
            </w:tcBorders>
            <w:shd w:val="clear" w:color="auto" w:fill="auto"/>
            <w:noWrap/>
            <w:vAlign w:val="center"/>
            <w:hideMark/>
          </w:tcPr>
          <w:p w14:paraId="55D46886" w14:textId="77777777" w:rsidR="006C3629" w:rsidRPr="005362B1" w:rsidRDefault="006C3629" w:rsidP="006C3629">
            <w:pPr>
              <w:spacing w:after="0"/>
              <w:jc w:val="center"/>
              <w:rPr>
                <w:sz w:val="18"/>
                <w:szCs w:val="18"/>
              </w:rPr>
            </w:pPr>
            <w:r w:rsidRPr="005362B1">
              <w:rPr>
                <w:color w:val="000000"/>
                <w:sz w:val="18"/>
                <w:szCs w:val="18"/>
              </w:rPr>
              <w:t>1988</w:t>
            </w:r>
          </w:p>
        </w:tc>
        <w:tc>
          <w:tcPr>
            <w:tcW w:w="0" w:type="auto"/>
            <w:tcBorders>
              <w:top w:val="nil"/>
              <w:left w:val="nil"/>
              <w:bottom w:val="nil"/>
              <w:right w:val="nil"/>
            </w:tcBorders>
            <w:shd w:val="clear" w:color="auto" w:fill="auto"/>
            <w:noWrap/>
            <w:vAlign w:val="center"/>
            <w:hideMark/>
          </w:tcPr>
          <w:p w14:paraId="50BACFF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0.55</w:t>
            </w:r>
          </w:p>
        </w:tc>
        <w:tc>
          <w:tcPr>
            <w:tcW w:w="0" w:type="auto"/>
            <w:tcBorders>
              <w:top w:val="nil"/>
              <w:left w:val="nil"/>
              <w:bottom w:val="nil"/>
              <w:right w:val="nil"/>
            </w:tcBorders>
            <w:shd w:val="clear" w:color="auto" w:fill="auto"/>
            <w:noWrap/>
            <w:vAlign w:val="center"/>
            <w:hideMark/>
          </w:tcPr>
          <w:p w14:paraId="29CA32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4CEDAF20" w14:textId="18F788CB" w:rsidR="006C3629" w:rsidRPr="006C3629" w:rsidRDefault="006C3629" w:rsidP="006C3629">
            <w:pPr>
              <w:spacing w:after="0"/>
              <w:jc w:val="center"/>
              <w:rPr>
                <w:color w:val="000000"/>
                <w:sz w:val="18"/>
                <w:szCs w:val="18"/>
              </w:rPr>
            </w:pPr>
            <w:r w:rsidRPr="006C3629">
              <w:rPr>
                <w:color w:val="000000"/>
                <w:sz w:val="18"/>
                <w:szCs w:val="18"/>
              </w:rPr>
              <w:t>0.66</w:t>
            </w:r>
          </w:p>
        </w:tc>
        <w:tc>
          <w:tcPr>
            <w:tcW w:w="0" w:type="auto"/>
            <w:tcBorders>
              <w:top w:val="nil"/>
              <w:left w:val="nil"/>
              <w:bottom w:val="nil"/>
              <w:right w:val="nil"/>
            </w:tcBorders>
            <w:shd w:val="clear" w:color="auto" w:fill="auto"/>
            <w:vAlign w:val="bottom"/>
          </w:tcPr>
          <w:p w14:paraId="55643923" w14:textId="3368D861" w:rsidR="006C3629" w:rsidRPr="006C3629" w:rsidRDefault="006C3629" w:rsidP="006C3629">
            <w:pPr>
              <w:spacing w:after="0"/>
              <w:jc w:val="center"/>
              <w:rPr>
                <w:color w:val="000000"/>
                <w:sz w:val="18"/>
                <w:szCs w:val="18"/>
              </w:rPr>
            </w:pPr>
            <w:r w:rsidRPr="006C3629">
              <w:rPr>
                <w:color w:val="000000"/>
                <w:sz w:val="18"/>
                <w:szCs w:val="18"/>
              </w:rPr>
              <w:t>0.16</w:t>
            </w:r>
          </w:p>
        </w:tc>
      </w:tr>
      <w:tr w:rsidR="006C3629" w:rsidRPr="005362B1" w14:paraId="70E62388" w14:textId="77777777" w:rsidTr="006C3629">
        <w:trPr>
          <w:jc w:val="center"/>
        </w:trPr>
        <w:tc>
          <w:tcPr>
            <w:tcW w:w="0" w:type="auto"/>
            <w:tcBorders>
              <w:top w:val="nil"/>
              <w:left w:val="nil"/>
              <w:bottom w:val="nil"/>
              <w:right w:val="nil"/>
            </w:tcBorders>
            <w:shd w:val="clear" w:color="auto" w:fill="auto"/>
            <w:noWrap/>
            <w:vAlign w:val="center"/>
            <w:hideMark/>
          </w:tcPr>
          <w:p w14:paraId="33777653" w14:textId="77777777" w:rsidR="006C3629" w:rsidRPr="005362B1" w:rsidRDefault="006C3629" w:rsidP="006C3629">
            <w:pPr>
              <w:spacing w:after="0"/>
              <w:jc w:val="center"/>
              <w:rPr>
                <w:sz w:val="18"/>
                <w:szCs w:val="18"/>
              </w:rPr>
            </w:pPr>
            <w:r w:rsidRPr="005362B1">
              <w:rPr>
                <w:color w:val="000000"/>
                <w:sz w:val="18"/>
                <w:szCs w:val="18"/>
              </w:rPr>
              <w:t>1989</w:t>
            </w:r>
          </w:p>
        </w:tc>
        <w:tc>
          <w:tcPr>
            <w:tcW w:w="0" w:type="auto"/>
            <w:tcBorders>
              <w:top w:val="nil"/>
              <w:left w:val="nil"/>
              <w:bottom w:val="nil"/>
              <w:right w:val="nil"/>
            </w:tcBorders>
            <w:shd w:val="clear" w:color="auto" w:fill="auto"/>
            <w:noWrap/>
            <w:vAlign w:val="center"/>
            <w:hideMark/>
          </w:tcPr>
          <w:p w14:paraId="09031FC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top w:val="nil"/>
              <w:left w:val="nil"/>
              <w:bottom w:val="nil"/>
              <w:right w:val="nil"/>
            </w:tcBorders>
            <w:shd w:val="clear" w:color="auto" w:fill="auto"/>
            <w:noWrap/>
            <w:vAlign w:val="center"/>
            <w:hideMark/>
          </w:tcPr>
          <w:p w14:paraId="57E5E6A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top w:val="nil"/>
              <w:left w:val="nil"/>
              <w:bottom w:val="nil"/>
              <w:right w:val="nil"/>
            </w:tcBorders>
            <w:shd w:val="clear" w:color="auto" w:fill="auto"/>
            <w:vAlign w:val="bottom"/>
          </w:tcPr>
          <w:p w14:paraId="29CF357B" w14:textId="6ECC7EF9" w:rsidR="006C3629" w:rsidRPr="006C3629" w:rsidRDefault="006C3629" w:rsidP="006C3629">
            <w:pPr>
              <w:spacing w:after="0"/>
              <w:jc w:val="center"/>
              <w:rPr>
                <w:color w:val="000000"/>
                <w:sz w:val="18"/>
                <w:szCs w:val="18"/>
              </w:rPr>
            </w:pPr>
            <w:r w:rsidRPr="006C3629">
              <w:rPr>
                <w:color w:val="000000"/>
                <w:sz w:val="18"/>
                <w:szCs w:val="18"/>
              </w:rPr>
              <w:t>0.69</w:t>
            </w:r>
          </w:p>
        </w:tc>
        <w:tc>
          <w:tcPr>
            <w:tcW w:w="0" w:type="auto"/>
            <w:tcBorders>
              <w:top w:val="nil"/>
              <w:left w:val="nil"/>
              <w:bottom w:val="nil"/>
              <w:right w:val="nil"/>
            </w:tcBorders>
            <w:shd w:val="clear" w:color="auto" w:fill="auto"/>
            <w:vAlign w:val="bottom"/>
          </w:tcPr>
          <w:p w14:paraId="0D437B84" w14:textId="6C8EF266" w:rsidR="006C3629" w:rsidRPr="006C3629" w:rsidRDefault="006C3629" w:rsidP="006C3629">
            <w:pPr>
              <w:spacing w:after="0"/>
              <w:jc w:val="center"/>
              <w:rPr>
                <w:color w:val="000000"/>
                <w:sz w:val="18"/>
                <w:szCs w:val="18"/>
              </w:rPr>
            </w:pPr>
            <w:r w:rsidRPr="006C3629">
              <w:rPr>
                <w:color w:val="000000"/>
                <w:sz w:val="18"/>
                <w:szCs w:val="18"/>
              </w:rPr>
              <w:t>0.16</w:t>
            </w:r>
          </w:p>
        </w:tc>
      </w:tr>
      <w:tr w:rsidR="006C3629" w:rsidRPr="005362B1" w14:paraId="39B92D84" w14:textId="77777777" w:rsidTr="006C3629">
        <w:trPr>
          <w:jc w:val="center"/>
        </w:trPr>
        <w:tc>
          <w:tcPr>
            <w:tcW w:w="0" w:type="auto"/>
            <w:tcBorders>
              <w:top w:val="nil"/>
              <w:left w:val="nil"/>
              <w:bottom w:val="nil"/>
              <w:right w:val="nil"/>
            </w:tcBorders>
            <w:shd w:val="clear" w:color="auto" w:fill="auto"/>
            <w:noWrap/>
            <w:vAlign w:val="center"/>
            <w:hideMark/>
          </w:tcPr>
          <w:p w14:paraId="47EE1B88" w14:textId="77777777" w:rsidR="006C3629" w:rsidRPr="005362B1" w:rsidRDefault="006C3629" w:rsidP="006C3629">
            <w:pPr>
              <w:spacing w:after="0"/>
              <w:jc w:val="center"/>
              <w:rPr>
                <w:sz w:val="18"/>
                <w:szCs w:val="18"/>
              </w:rPr>
            </w:pPr>
            <w:r w:rsidRPr="005362B1">
              <w:rPr>
                <w:color w:val="000000"/>
                <w:sz w:val="18"/>
                <w:szCs w:val="18"/>
              </w:rPr>
              <w:t>1990</w:t>
            </w:r>
          </w:p>
        </w:tc>
        <w:tc>
          <w:tcPr>
            <w:tcW w:w="0" w:type="auto"/>
            <w:tcBorders>
              <w:top w:val="nil"/>
              <w:left w:val="nil"/>
              <w:bottom w:val="nil"/>
              <w:right w:val="nil"/>
            </w:tcBorders>
            <w:shd w:val="clear" w:color="auto" w:fill="auto"/>
            <w:noWrap/>
            <w:vAlign w:val="center"/>
            <w:hideMark/>
          </w:tcPr>
          <w:p w14:paraId="14A3057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0.7</w:t>
            </w:r>
          </w:p>
        </w:tc>
        <w:tc>
          <w:tcPr>
            <w:tcW w:w="0" w:type="auto"/>
            <w:tcBorders>
              <w:top w:val="nil"/>
              <w:left w:val="nil"/>
              <w:bottom w:val="nil"/>
              <w:right w:val="nil"/>
            </w:tcBorders>
            <w:shd w:val="clear" w:color="auto" w:fill="auto"/>
            <w:noWrap/>
            <w:vAlign w:val="center"/>
            <w:hideMark/>
          </w:tcPr>
          <w:p w14:paraId="4D14ECD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0.11</w:t>
            </w:r>
          </w:p>
        </w:tc>
        <w:tc>
          <w:tcPr>
            <w:tcW w:w="0" w:type="auto"/>
            <w:tcBorders>
              <w:top w:val="nil"/>
              <w:left w:val="nil"/>
              <w:bottom w:val="nil"/>
              <w:right w:val="nil"/>
            </w:tcBorders>
            <w:shd w:val="clear" w:color="auto" w:fill="auto"/>
            <w:vAlign w:val="bottom"/>
          </w:tcPr>
          <w:p w14:paraId="36CEA256" w14:textId="793626DD" w:rsidR="006C3629" w:rsidRPr="006C3629" w:rsidRDefault="006C3629" w:rsidP="006C3629">
            <w:pPr>
              <w:spacing w:after="0"/>
              <w:jc w:val="center"/>
              <w:rPr>
                <w:color w:val="000000"/>
                <w:sz w:val="18"/>
                <w:szCs w:val="18"/>
              </w:rPr>
            </w:pPr>
            <w:r w:rsidRPr="006C3629">
              <w:rPr>
                <w:color w:val="000000"/>
                <w:sz w:val="18"/>
                <w:szCs w:val="18"/>
              </w:rPr>
              <w:t>0.78</w:t>
            </w:r>
          </w:p>
        </w:tc>
        <w:tc>
          <w:tcPr>
            <w:tcW w:w="0" w:type="auto"/>
            <w:tcBorders>
              <w:top w:val="nil"/>
              <w:left w:val="nil"/>
              <w:bottom w:val="nil"/>
              <w:right w:val="nil"/>
            </w:tcBorders>
            <w:shd w:val="clear" w:color="auto" w:fill="auto"/>
            <w:vAlign w:val="bottom"/>
          </w:tcPr>
          <w:p w14:paraId="303699DB" w14:textId="4FE10C05" w:rsidR="006C3629" w:rsidRPr="006C3629" w:rsidRDefault="006C3629" w:rsidP="006C3629">
            <w:pPr>
              <w:spacing w:after="0"/>
              <w:jc w:val="center"/>
              <w:rPr>
                <w:color w:val="000000"/>
                <w:sz w:val="18"/>
                <w:szCs w:val="18"/>
              </w:rPr>
            </w:pPr>
            <w:r w:rsidRPr="006C3629">
              <w:rPr>
                <w:color w:val="000000"/>
                <w:sz w:val="18"/>
                <w:szCs w:val="18"/>
              </w:rPr>
              <w:t>0.17</w:t>
            </w:r>
          </w:p>
        </w:tc>
      </w:tr>
      <w:tr w:rsidR="006C3629" w:rsidRPr="005362B1" w14:paraId="67CE0B48" w14:textId="77777777" w:rsidTr="006C3629">
        <w:trPr>
          <w:jc w:val="center"/>
        </w:trPr>
        <w:tc>
          <w:tcPr>
            <w:tcW w:w="0" w:type="auto"/>
            <w:tcBorders>
              <w:top w:val="nil"/>
              <w:left w:val="nil"/>
              <w:bottom w:val="nil"/>
              <w:right w:val="nil"/>
            </w:tcBorders>
            <w:shd w:val="clear" w:color="auto" w:fill="auto"/>
            <w:noWrap/>
            <w:vAlign w:val="center"/>
            <w:hideMark/>
          </w:tcPr>
          <w:p w14:paraId="1013FB52" w14:textId="77777777" w:rsidR="006C3629" w:rsidRPr="005362B1" w:rsidRDefault="006C3629" w:rsidP="006C3629">
            <w:pPr>
              <w:spacing w:after="0"/>
              <w:jc w:val="center"/>
              <w:rPr>
                <w:sz w:val="18"/>
                <w:szCs w:val="18"/>
              </w:rPr>
            </w:pPr>
            <w:r w:rsidRPr="005362B1">
              <w:rPr>
                <w:color w:val="000000"/>
                <w:sz w:val="18"/>
                <w:szCs w:val="18"/>
              </w:rPr>
              <w:t>1991</w:t>
            </w:r>
          </w:p>
        </w:tc>
        <w:tc>
          <w:tcPr>
            <w:tcW w:w="0" w:type="auto"/>
            <w:tcBorders>
              <w:top w:val="nil"/>
              <w:left w:val="nil"/>
              <w:bottom w:val="nil"/>
              <w:right w:val="nil"/>
            </w:tcBorders>
            <w:shd w:val="clear" w:color="auto" w:fill="auto"/>
            <w:noWrap/>
            <w:vAlign w:val="center"/>
            <w:hideMark/>
          </w:tcPr>
          <w:p w14:paraId="699D2E8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top w:val="nil"/>
              <w:left w:val="nil"/>
              <w:bottom w:val="nil"/>
              <w:right w:val="nil"/>
            </w:tcBorders>
            <w:shd w:val="clear" w:color="auto" w:fill="auto"/>
            <w:noWrap/>
            <w:vAlign w:val="center"/>
            <w:hideMark/>
          </w:tcPr>
          <w:p w14:paraId="4E0E3A7F"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0.08</w:t>
            </w:r>
          </w:p>
        </w:tc>
        <w:tc>
          <w:tcPr>
            <w:tcW w:w="0" w:type="auto"/>
            <w:tcBorders>
              <w:top w:val="nil"/>
              <w:left w:val="nil"/>
              <w:bottom w:val="nil"/>
              <w:right w:val="nil"/>
            </w:tcBorders>
            <w:shd w:val="clear" w:color="auto" w:fill="auto"/>
            <w:vAlign w:val="bottom"/>
          </w:tcPr>
          <w:p w14:paraId="12E6EAFD" w14:textId="46C80F47" w:rsidR="006C3629" w:rsidRPr="006C3629" w:rsidRDefault="006C3629" w:rsidP="006C3629">
            <w:pPr>
              <w:spacing w:after="0"/>
              <w:jc w:val="center"/>
              <w:rPr>
                <w:color w:val="000000"/>
                <w:sz w:val="18"/>
                <w:szCs w:val="18"/>
              </w:rPr>
            </w:pPr>
            <w:r w:rsidRPr="006C3629">
              <w:rPr>
                <w:color w:val="000000"/>
                <w:sz w:val="18"/>
                <w:szCs w:val="18"/>
              </w:rPr>
              <w:t>0.57</w:t>
            </w:r>
          </w:p>
        </w:tc>
        <w:tc>
          <w:tcPr>
            <w:tcW w:w="0" w:type="auto"/>
            <w:tcBorders>
              <w:top w:val="nil"/>
              <w:left w:val="nil"/>
              <w:bottom w:val="nil"/>
              <w:right w:val="nil"/>
            </w:tcBorders>
            <w:shd w:val="clear" w:color="auto" w:fill="auto"/>
            <w:vAlign w:val="bottom"/>
          </w:tcPr>
          <w:p w14:paraId="3FD19F03" w14:textId="685F11A1" w:rsidR="006C3629" w:rsidRPr="006C3629" w:rsidRDefault="006C3629" w:rsidP="006C3629">
            <w:pPr>
              <w:spacing w:after="0"/>
              <w:jc w:val="center"/>
              <w:rPr>
                <w:color w:val="000000"/>
                <w:sz w:val="18"/>
                <w:szCs w:val="18"/>
              </w:rPr>
            </w:pPr>
            <w:r w:rsidRPr="006C3629">
              <w:rPr>
                <w:color w:val="000000"/>
                <w:sz w:val="18"/>
                <w:szCs w:val="18"/>
              </w:rPr>
              <w:t>0.13</w:t>
            </w:r>
          </w:p>
        </w:tc>
      </w:tr>
      <w:tr w:rsidR="006C3629" w:rsidRPr="005362B1" w14:paraId="5B836CE9" w14:textId="77777777" w:rsidTr="006C3629">
        <w:trPr>
          <w:jc w:val="center"/>
        </w:trPr>
        <w:tc>
          <w:tcPr>
            <w:tcW w:w="0" w:type="auto"/>
            <w:tcBorders>
              <w:top w:val="nil"/>
              <w:left w:val="nil"/>
              <w:bottom w:val="nil"/>
              <w:right w:val="nil"/>
            </w:tcBorders>
            <w:shd w:val="clear" w:color="auto" w:fill="auto"/>
            <w:noWrap/>
            <w:vAlign w:val="center"/>
            <w:hideMark/>
          </w:tcPr>
          <w:p w14:paraId="6693B726" w14:textId="77777777" w:rsidR="006C3629" w:rsidRPr="005362B1" w:rsidRDefault="006C3629" w:rsidP="006C3629">
            <w:pPr>
              <w:spacing w:after="0"/>
              <w:jc w:val="center"/>
              <w:rPr>
                <w:sz w:val="18"/>
                <w:szCs w:val="18"/>
              </w:rPr>
            </w:pPr>
            <w:r w:rsidRPr="005362B1">
              <w:rPr>
                <w:color w:val="000000"/>
                <w:sz w:val="18"/>
                <w:szCs w:val="18"/>
              </w:rPr>
              <w:t>1992</w:t>
            </w:r>
          </w:p>
        </w:tc>
        <w:tc>
          <w:tcPr>
            <w:tcW w:w="0" w:type="auto"/>
            <w:tcBorders>
              <w:top w:val="nil"/>
              <w:left w:val="nil"/>
              <w:bottom w:val="nil"/>
              <w:right w:val="nil"/>
            </w:tcBorders>
            <w:shd w:val="clear" w:color="auto" w:fill="auto"/>
            <w:noWrap/>
            <w:vAlign w:val="center"/>
            <w:hideMark/>
          </w:tcPr>
          <w:p w14:paraId="4BE61F8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0.41</w:t>
            </w:r>
          </w:p>
        </w:tc>
        <w:tc>
          <w:tcPr>
            <w:tcW w:w="0" w:type="auto"/>
            <w:tcBorders>
              <w:top w:val="nil"/>
              <w:left w:val="nil"/>
              <w:bottom w:val="nil"/>
              <w:right w:val="nil"/>
            </w:tcBorders>
            <w:shd w:val="clear" w:color="auto" w:fill="auto"/>
            <w:noWrap/>
            <w:vAlign w:val="center"/>
            <w:hideMark/>
          </w:tcPr>
          <w:p w14:paraId="56540EA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top w:val="nil"/>
              <w:left w:val="nil"/>
              <w:bottom w:val="nil"/>
              <w:right w:val="nil"/>
            </w:tcBorders>
            <w:shd w:val="clear" w:color="auto" w:fill="auto"/>
            <w:vAlign w:val="bottom"/>
          </w:tcPr>
          <w:p w14:paraId="71C3E91F" w14:textId="4B6FF2A7" w:rsidR="006C3629" w:rsidRPr="006C3629" w:rsidRDefault="006C3629" w:rsidP="006C3629">
            <w:pPr>
              <w:spacing w:after="0"/>
              <w:jc w:val="center"/>
              <w:rPr>
                <w:color w:val="000000"/>
                <w:sz w:val="18"/>
                <w:szCs w:val="18"/>
              </w:rPr>
            </w:pPr>
            <w:r w:rsidRPr="006C3629">
              <w:rPr>
                <w:color w:val="000000"/>
                <w:sz w:val="18"/>
                <w:szCs w:val="18"/>
              </w:rPr>
              <w:t>0.43</w:t>
            </w:r>
          </w:p>
        </w:tc>
        <w:tc>
          <w:tcPr>
            <w:tcW w:w="0" w:type="auto"/>
            <w:tcBorders>
              <w:top w:val="nil"/>
              <w:left w:val="nil"/>
              <w:bottom w:val="nil"/>
              <w:right w:val="nil"/>
            </w:tcBorders>
            <w:shd w:val="clear" w:color="auto" w:fill="auto"/>
            <w:vAlign w:val="bottom"/>
          </w:tcPr>
          <w:p w14:paraId="03D34825" w14:textId="07E7F56D"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11DA118E" w14:textId="77777777" w:rsidTr="006C3629">
        <w:trPr>
          <w:jc w:val="center"/>
        </w:trPr>
        <w:tc>
          <w:tcPr>
            <w:tcW w:w="0" w:type="auto"/>
            <w:tcBorders>
              <w:top w:val="nil"/>
              <w:left w:val="nil"/>
              <w:bottom w:val="nil"/>
              <w:right w:val="nil"/>
            </w:tcBorders>
            <w:shd w:val="clear" w:color="auto" w:fill="auto"/>
            <w:noWrap/>
            <w:vAlign w:val="center"/>
            <w:hideMark/>
          </w:tcPr>
          <w:p w14:paraId="5BF60CB2" w14:textId="77777777" w:rsidR="006C3629" w:rsidRPr="005362B1" w:rsidRDefault="006C3629" w:rsidP="006C3629">
            <w:pPr>
              <w:spacing w:after="0"/>
              <w:jc w:val="center"/>
              <w:rPr>
                <w:sz w:val="18"/>
                <w:szCs w:val="18"/>
              </w:rPr>
            </w:pPr>
            <w:r w:rsidRPr="005362B1">
              <w:rPr>
                <w:color w:val="000000"/>
                <w:sz w:val="18"/>
                <w:szCs w:val="18"/>
              </w:rPr>
              <w:t>1993</w:t>
            </w:r>
          </w:p>
        </w:tc>
        <w:tc>
          <w:tcPr>
            <w:tcW w:w="0" w:type="auto"/>
            <w:tcBorders>
              <w:top w:val="nil"/>
              <w:left w:val="nil"/>
              <w:bottom w:val="nil"/>
              <w:right w:val="nil"/>
            </w:tcBorders>
            <w:shd w:val="clear" w:color="auto" w:fill="auto"/>
            <w:noWrap/>
            <w:vAlign w:val="center"/>
            <w:hideMark/>
          </w:tcPr>
          <w:p w14:paraId="0951F1A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bottom w:val="nil"/>
              <w:right w:val="nil"/>
            </w:tcBorders>
            <w:shd w:val="clear" w:color="auto" w:fill="auto"/>
            <w:noWrap/>
            <w:vAlign w:val="center"/>
            <w:hideMark/>
          </w:tcPr>
          <w:p w14:paraId="27AFE66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22272F13" w14:textId="02F27817" w:rsidR="006C3629" w:rsidRPr="006C3629" w:rsidRDefault="006C3629" w:rsidP="006C3629">
            <w:pPr>
              <w:spacing w:after="0"/>
              <w:jc w:val="center"/>
              <w:rPr>
                <w:color w:val="000000"/>
                <w:sz w:val="18"/>
                <w:szCs w:val="18"/>
              </w:rPr>
            </w:pPr>
            <w:r w:rsidRPr="006C3629">
              <w:rPr>
                <w:color w:val="000000"/>
                <w:sz w:val="18"/>
                <w:szCs w:val="18"/>
              </w:rPr>
              <w:t>0.36</w:t>
            </w:r>
          </w:p>
        </w:tc>
        <w:tc>
          <w:tcPr>
            <w:tcW w:w="0" w:type="auto"/>
            <w:tcBorders>
              <w:top w:val="nil"/>
              <w:left w:val="nil"/>
              <w:bottom w:val="nil"/>
              <w:right w:val="nil"/>
            </w:tcBorders>
            <w:shd w:val="clear" w:color="auto" w:fill="auto"/>
            <w:vAlign w:val="bottom"/>
          </w:tcPr>
          <w:p w14:paraId="5445B914" w14:textId="2DE863EE" w:rsidR="006C3629" w:rsidRPr="006C3629" w:rsidRDefault="006C3629" w:rsidP="006C3629">
            <w:pPr>
              <w:spacing w:after="0"/>
              <w:jc w:val="center"/>
              <w:rPr>
                <w:color w:val="000000"/>
                <w:sz w:val="18"/>
                <w:szCs w:val="18"/>
              </w:rPr>
            </w:pPr>
            <w:r w:rsidRPr="006C3629">
              <w:rPr>
                <w:color w:val="000000"/>
                <w:sz w:val="18"/>
                <w:szCs w:val="18"/>
              </w:rPr>
              <w:t>0.08</w:t>
            </w:r>
          </w:p>
        </w:tc>
      </w:tr>
      <w:tr w:rsidR="006C3629" w:rsidRPr="005362B1" w14:paraId="0EA23045" w14:textId="77777777" w:rsidTr="006C3629">
        <w:trPr>
          <w:jc w:val="center"/>
        </w:trPr>
        <w:tc>
          <w:tcPr>
            <w:tcW w:w="0" w:type="auto"/>
            <w:tcBorders>
              <w:top w:val="nil"/>
              <w:left w:val="nil"/>
              <w:bottom w:val="nil"/>
              <w:right w:val="nil"/>
            </w:tcBorders>
            <w:shd w:val="clear" w:color="auto" w:fill="auto"/>
            <w:noWrap/>
            <w:vAlign w:val="center"/>
            <w:hideMark/>
          </w:tcPr>
          <w:p w14:paraId="75E02D87" w14:textId="77777777" w:rsidR="006C3629" w:rsidRPr="005362B1" w:rsidRDefault="006C3629" w:rsidP="006C3629">
            <w:pPr>
              <w:spacing w:after="0"/>
              <w:jc w:val="center"/>
              <w:rPr>
                <w:sz w:val="18"/>
                <w:szCs w:val="18"/>
              </w:rPr>
            </w:pPr>
            <w:r w:rsidRPr="005362B1">
              <w:rPr>
                <w:color w:val="000000"/>
                <w:sz w:val="18"/>
                <w:szCs w:val="18"/>
              </w:rPr>
              <w:t>1994</w:t>
            </w:r>
          </w:p>
        </w:tc>
        <w:tc>
          <w:tcPr>
            <w:tcW w:w="0" w:type="auto"/>
            <w:tcBorders>
              <w:top w:val="nil"/>
              <w:left w:val="nil"/>
              <w:bottom w:val="nil"/>
              <w:right w:val="nil"/>
            </w:tcBorders>
            <w:shd w:val="clear" w:color="auto" w:fill="auto"/>
            <w:noWrap/>
            <w:vAlign w:val="center"/>
            <w:hideMark/>
          </w:tcPr>
          <w:p w14:paraId="343F960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top w:val="nil"/>
              <w:left w:val="nil"/>
              <w:bottom w:val="nil"/>
              <w:right w:val="nil"/>
            </w:tcBorders>
            <w:shd w:val="clear" w:color="auto" w:fill="auto"/>
            <w:noWrap/>
            <w:vAlign w:val="center"/>
            <w:hideMark/>
          </w:tcPr>
          <w:p w14:paraId="066C038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top w:val="nil"/>
              <w:left w:val="nil"/>
              <w:bottom w:val="nil"/>
              <w:right w:val="nil"/>
            </w:tcBorders>
            <w:shd w:val="clear" w:color="auto" w:fill="auto"/>
            <w:vAlign w:val="bottom"/>
          </w:tcPr>
          <w:p w14:paraId="78D04295" w14:textId="256D7238" w:rsidR="006C3629" w:rsidRPr="006C3629" w:rsidRDefault="006C3629" w:rsidP="006C3629">
            <w:pPr>
              <w:spacing w:after="0"/>
              <w:jc w:val="center"/>
              <w:rPr>
                <w:color w:val="000000"/>
                <w:sz w:val="18"/>
                <w:szCs w:val="18"/>
              </w:rPr>
            </w:pPr>
            <w:r w:rsidRPr="006C3629">
              <w:rPr>
                <w:color w:val="000000"/>
                <w:sz w:val="18"/>
                <w:szCs w:val="18"/>
              </w:rPr>
              <w:t>0.42</w:t>
            </w:r>
          </w:p>
        </w:tc>
        <w:tc>
          <w:tcPr>
            <w:tcW w:w="0" w:type="auto"/>
            <w:tcBorders>
              <w:top w:val="nil"/>
              <w:left w:val="nil"/>
              <w:bottom w:val="nil"/>
              <w:right w:val="nil"/>
            </w:tcBorders>
            <w:shd w:val="clear" w:color="auto" w:fill="auto"/>
            <w:vAlign w:val="bottom"/>
          </w:tcPr>
          <w:p w14:paraId="68974796" w14:textId="5648EE0E" w:rsidR="006C3629" w:rsidRPr="006C3629" w:rsidRDefault="006C3629" w:rsidP="006C3629">
            <w:pPr>
              <w:spacing w:after="0"/>
              <w:jc w:val="center"/>
              <w:rPr>
                <w:color w:val="000000"/>
                <w:sz w:val="18"/>
                <w:szCs w:val="18"/>
              </w:rPr>
            </w:pPr>
            <w:r w:rsidRPr="006C3629">
              <w:rPr>
                <w:color w:val="000000"/>
                <w:sz w:val="18"/>
                <w:szCs w:val="18"/>
              </w:rPr>
              <w:t>0.09</w:t>
            </w:r>
          </w:p>
        </w:tc>
      </w:tr>
      <w:tr w:rsidR="006C3629" w:rsidRPr="005362B1" w14:paraId="01E4290C" w14:textId="77777777" w:rsidTr="006C3629">
        <w:trPr>
          <w:jc w:val="center"/>
        </w:trPr>
        <w:tc>
          <w:tcPr>
            <w:tcW w:w="0" w:type="auto"/>
            <w:tcBorders>
              <w:top w:val="nil"/>
              <w:left w:val="nil"/>
              <w:bottom w:val="nil"/>
              <w:right w:val="nil"/>
            </w:tcBorders>
            <w:shd w:val="clear" w:color="auto" w:fill="auto"/>
            <w:noWrap/>
            <w:vAlign w:val="center"/>
            <w:hideMark/>
          </w:tcPr>
          <w:p w14:paraId="7F227452" w14:textId="77777777" w:rsidR="006C3629" w:rsidRPr="005362B1" w:rsidRDefault="006C3629" w:rsidP="006C3629">
            <w:pPr>
              <w:spacing w:after="0"/>
              <w:jc w:val="center"/>
              <w:rPr>
                <w:sz w:val="18"/>
                <w:szCs w:val="18"/>
              </w:rPr>
            </w:pPr>
            <w:r w:rsidRPr="005362B1">
              <w:rPr>
                <w:color w:val="000000"/>
                <w:sz w:val="18"/>
                <w:szCs w:val="18"/>
              </w:rPr>
              <w:t>1995</w:t>
            </w:r>
          </w:p>
        </w:tc>
        <w:tc>
          <w:tcPr>
            <w:tcW w:w="0" w:type="auto"/>
            <w:tcBorders>
              <w:top w:val="nil"/>
              <w:left w:val="nil"/>
              <w:bottom w:val="nil"/>
              <w:right w:val="nil"/>
            </w:tcBorders>
            <w:shd w:val="clear" w:color="auto" w:fill="auto"/>
            <w:noWrap/>
            <w:vAlign w:val="center"/>
            <w:hideMark/>
          </w:tcPr>
          <w:p w14:paraId="67D562E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0.44</w:t>
            </w:r>
          </w:p>
        </w:tc>
        <w:tc>
          <w:tcPr>
            <w:tcW w:w="0" w:type="auto"/>
            <w:tcBorders>
              <w:top w:val="nil"/>
              <w:left w:val="nil"/>
              <w:bottom w:val="nil"/>
              <w:right w:val="nil"/>
            </w:tcBorders>
            <w:shd w:val="clear" w:color="auto" w:fill="auto"/>
            <w:noWrap/>
            <w:vAlign w:val="center"/>
            <w:hideMark/>
          </w:tcPr>
          <w:p w14:paraId="00400E2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top w:val="nil"/>
              <w:left w:val="nil"/>
              <w:bottom w:val="nil"/>
              <w:right w:val="nil"/>
            </w:tcBorders>
            <w:shd w:val="clear" w:color="auto" w:fill="auto"/>
            <w:vAlign w:val="bottom"/>
          </w:tcPr>
          <w:p w14:paraId="346C175B" w14:textId="54B06DA9" w:rsidR="006C3629" w:rsidRPr="006C3629" w:rsidRDefault="006C3629" w:rsidP="006C3629">
            <w:pPr>
              <w:spacing w:after="0"/>
              <w:jc w:val="center"/>
              <w:rPr>
                <w:color w:val="000000"/>
                <w:sz w:val="18"/>
                <w:szCs w:val="18"/>
              </w:rPr>
            </w:pPr>
            <w:r w:rsidRPr="006C3629">
              <w:rPr>
                <w:color w:val="000000"/>
                <w:sz w:val="18"/>
                <w:szCs w:val="18"/>
              </w:rPr>
              <w:t>0.54</w:t>
            </w:r>
          </w:p>
        </w:tc>
        <w:tc>
          <w:tcPr>
            <w:tcW w:w="0" w:type="auto"/>
            <w:tcBorders>
              <w:top w:val="nil"/>
              <w:left w:val="nil"/>
              <w:bottom w:val="nil"/>
              <w:right w:val="nil"/>
            </w:tcBorders>
            <w:shd w:val="clear" w:color="auto" w:fill="auto"/>
            <w:vAlign w:val="bottom"/>
          </w:tcPr>
          <w:p w14:paraId="31C8DD72" w14:textId="34C8FBA9" w:rsidR="006C3629" w:rsidRPr="006C3629" w:rsidRDefault="006C3629" w:rsidP="006C3629">
            <w:pPr>
              <w:spacing w:after="0"/>
              <w:jc w:val="center"/>
              <w:rPr>
                <w:color w:val="000000"/>
                <w:sz w:val="18"/>
                <w:szCs w:val="18"/>
              </w:rPr>
            </w:pPr>
            <w:r w:rsidRPr="006C3629">
              <w:rPr>
                <w:color w:val="000000"/>
                <w:sz w:val="18"/>
                <w:szCs w:val="18"/>
              </w:rPr>
              <w:t>0.11</w:t>
            </w:r>
          </w:p>
        </w:tc>
      </w:tr>
      <w:tr w:rsidR="006C3629" w:rsidRPr="005362B1" w14:paraId="29A9055C" w14:textId="77777777" w:rsidTr="006C3629">
        <w:trPr>
          <w:jc w:val="center"/>
        </w:trPr>
        <w:tc>
          <w:tcPr>
            <w:tcW w:w="0" w:type="auto"/>
            <w:tcBorders>
              <w:top w:val="nil"/>
              <w:left w:val="nil"/>
              <w:right w:val="nil"/>
            </w:tcBorders>
            <w:shd w:val="clear" w:color="auto" w:fill="auto"/>
            <w:noWrap/>
            <w:vAlign w:val="center"/>
            <w:hideMark/>
          </w:tcPr>
          <w:p w14:paraId="2907618A" w14:textId="77777777" w:rsidR="006C3629" w:rsidRPr="005362B1" w:rsidRDefault="006C3629" w:rsidP="006C3629">
            <w:pPr>
              <w:spacing w:after="0"/>
              <w:jc w:val="center"/>
              <w:rPr>
                <w:sz w:val="18"/>
                <w:szCs w:val="18"/>
              </w:rPr>
            </w:pPr>
            <w:r w:rsidRPr="005362B1">
              <w:rPr>
                <w:color w:val="000000"/>
                <w:sz w:val="18"/>
                <w:szCs w:val="18"/>
              </w:rPr>
              <w:t>1996</w:t>
            </w:r>
          </w:p>
        </w:tc>
        <w:tc>
          <w:tcPr>
            <w:tcW w:w="0" w:type="auto"/>
            <w:tcBorders>
              <w:top w:val="nil"/>
              <w:left w:val="nil"/>
              <w:right w:val="nil"/>
            </w:tcBorders>
            <w:shd w:val="clear" w:color="auto" w:fill="auto"/>
            <w:noWrap/>
            <w:vAlign w:val="center"/>
            <w:hideMark/>
          </w:tcPr>
          <w:p w14:paraId="1B35BD1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0.29</w:t>
            </w:r>
          </w:p>
        </w:tc>
        <w:tc>
          <w:tcPr>
            <w:tcW w:w="0" w:type="auto"/>
            <w:tcBorders>
              <w:top w:val="nil"/>
              <w:left w:val="nil"/>
              <w:right w:val="nil"/>
            </w:tcBorders>
            <w:shd w:val="clear" w:color="auto" w:fill="auto"/>
            <w:noWrap/>
            <w:vAlign w:val="center"/>
            <w:hideMark/>
          </w:tcPr>
          <w:p w14:paraId="77A49AB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top w:val="nil"/>
              <w:left w:val="nil"/>
              <w:right w:val="nil"/>
            </w:tcBorders>
            <w:shd w:val="clear" w:color="auto" w:fill="auto"/>
            <w:vAlign w:val="bottom"/>
          </w:tcPr>
          <w:p w14:paraId="00D01329" w14:textId="37C75D9D" w:rsidR="006C3629" w:rsidRPr="006C3629" w:rsidRDefault="006C3629" w:rsidP="006C3629">
            <w:pPr>
              <w:spacing w:after="0"/>
              <w:jc w:val="center"/>
              <w:rPr>
                <w:color w:val="000000"/>
                <w:sz w:val="18"/>
                <w:szCs w:val="18"/>
              </w:rPr>
            </w:pPr>
            <w:r w:rsidRPr="006C3629">
              <w:rPr>
                <w:color w:val="000000"/>
                <w:sz w:val="18"/>
                <w:szCs w:val="18"/>
              </w:rPr>
              <w:t>0.4</w:t>
            </w:r>
          </w:p>
        </w:tc>
        <w:tc>
          <w:tcPr>
            <w:tcW w:w="0" w:type="auto"/>
            <w:tcBorders>
              <w:top w:val="nil"/>
              <w:left w:val="nil"/>
              <w:right w:val="nil"/>
            </w:tcBorders>
            <w:shd w:val="clear" w:color="auto" w:fill="auto"/>
            <w:vAlign w:val="bottom"/>
          </w:tcPr>
          <w:p w14:paraId="497BB3AE" w14:textId="3816333E" w:rsidR="006C3629" w:rsidRPr="006C3629" w:rsidRDefault="006C3629" w:rsidP="006C3629">
            <w:pPr>
              <w:spacing w:after="0"/>
              <w:jc w:val="center"/>
              <w:rPr>
                <w:color w:val="000000"/>
                <w:sz w:val="18"/>
                <w:szCs w:val="18"/>
              </w:rPr>
            </w:pPr>
            <w:r w:rsidRPr="006C3629">
              <w:rPr>
                <w:color w:val="000000"/>
                <w:sz w:val="18"/>
                <w:szCs w:val="18"/>
              </w:rPr>
              <w:t>0.08</w:t>
            </w:r>
          </w:p>
        </w:tc>
      </w:tr>
      <w:tr w:rsidR="006C3629" w:rsidRPr="005362B1" w14:paraId="7F35CDE0" w14:textId="77777777" w:rsidTr="006C3629">
        <w:trPr>
          <w:jc w:val="center"/>
        </w:trPr>
        <w:tc>
          <w:tcPr>
            <w:tcW w:w="0" w:type="auto"/>
            <w:tcBorders>
              <w:left w:val="nil"/>
              <w:right w:val="nil"/>
            </w:tcBorders>
            <w:shd w:val="clear" w:color="auto" w:fill="auto"/>
            <w:noWrap/>
            <w:vAlign w:val="center"/>
          </w:tcPr>
          <w:p w14:paraId="543F75FC" w14:textId="77777777" w:rsidR="006C3629" w:rsidRPr="005362B1" w:rsidRDefault="006C3629" w:rsidP="006C3629">
            <w:pPr>
              <w:spacing w:after="0"/>
              <w:jc w:val="center"/>
              <w:rPr>
                <w:sz w:val="18"/>
                <w:szCs w:val="18"/>
              </w:rPr>
            </w:pPr>
            <w:r w:rsidRPr="005362B1">
              <w:rPr>
                <w:color w:val="000000"/>
                <w:sz w:val="18"/>
                <w:szCs w:val="18"/>
              </w:rPr>
              <w:t>1997</w:t>
            </w:r>
          </w:p>
        </w:tc>
        <w:tc>
          <w:tcPr>
            <w:tcW w:w="0" w:type="auto"/>
            <w:tcBorders>
              <w:left w:val="nil"/>
              <w:right w:val="nil"/>
            </w:tcBorders>
            <w:shd w:val="clear" w:color="auto" w:fill="auto"/>
            <w:noWrap/>
            <w:vAlign w:val="center"/>
          </w:tcPr>
          <w:p w14:paraId="219E1D0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w:t>
            </w:r>
          </w:p>
        </w:tc>
        <w:tc>
          <w:tcPr>
            <w:tcW w:w="0" w:type="auto"/>
            <w:tcBorders>
              <w:left w:val="nil"/>
              <w:right w:val="nil"/>
            </w:tcBorders>
            <w:shd w:val="clear" w:color="auto" w:fill="auto"/>
            <w:noWrap/>
            <w:vAlign w:val="center"/>
          </w:tcPr>
          <w:p w14:paraId="49CCCFF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51530D92" w14:textId="34CF6941" w:rsidR="006C3629" w:rsidRPr="006C3629" w:rsidRDefault="006C3629" w:rsidP="006C3629">
            <w:pPr>
              <w:spacing w:after="0"/>
              <w:jc w:val="center"/>
              <w:rPr>
                <w:color w:val="000000"/>
                <w:sz w:val="18"/>
                <w:szCs w:val="18"/>
              </w:rPr>
            </w:pPr>
            <w:r w:rsidRPr="006C3629">
              <w:rPr>
                <w:color w:val="000000"/>
                <w:sz w:val="18"/>
                <w:szCs w:val="18"/>
              </w:rPr>
              <w:t>0.36</w:t>
            </w:r>
          </w:p>
        </w:tc>
        <w:tc>
          <w:tcPr>
            <w:tcW w:w="0" w:type="auto"/>
            <w:tcBorders>
              <w:left w:val="nil"/>
              <w:right w:val="nil"/>
            </w:tcBorders>
            <w:shd w:val="clear" w:color="auto" w:fill="auto"/>
            <w:vAlign w:val="bottom"/>
          </w:tcPr>
          <w:p w14:paraId="7A3C87E1" w14:textId="370AEEA1"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1A88929C" w14:textId="77777777" w:rsidTr="006C3629">
        <w:trPr>
          <w:jc w:val="center"/>
        </w:trPr>
        <w:tc>
          <w:tcPr>
            <w:tcW w:w="0" w:type="auto"/>
            <w:tcBorders>
              <w:left w:val="nil"/>
              <w:right w:val="nil"/>
            </w:tcBorders>
            <w:shd w:val="clear" w:color="auto" w:fill="auto"/>
            <w:noWrap/>
            <w:vAlign w:val="center"/>
          </w:tcPr>
          <w:p w14:paraId="4E28166A" w14:textId="77777777" w:rsidR="006C3629" w:rsidRPr="005362B1" w:rsidRDefault="006C3629" w:rsidP="006C3629">
            <w:pPr>
              <w:spacing w:after="0"/>
              <w:jc w:val="center"/>
              <w:rPr>
                <w:sz w:val="18"/>
                <w:szCs w:val="18"/>
              </w:rPr>
            </w:pPr>
            <w:r w:rsidRPr="005362B1">
              <w:rPr>
                <w:color w:val="000000"/>
                <w:sz w:val="18"/>
                <w:szCs w:val="18"/>
              </w:rPr>
              <w:t>1998</w:t>
            </w:r>
          </w:p>
        </w:tc>
        <w:tc>
          <w:tcPr>
            <w:tcW w:w="0" w:type="auto"/>
            <w:tcBorders>
              <w:left w:val="nil"/>
              <w:right w:val="nil"/>
            </w:tcBorders>
            <w:shd w:val="clear" w:color="auto" w:fill="auto"/>
            <w:noWrap/>
            <w:vAlign w:val="center"/>
          </w:tcPr>
          <w:p w14:paraId="72F0CD1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1AF859A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4494FA6B" w14:textId="4F372077" w:rsidR="006C3629" w:rsidRPr="006C3629" w:rsidRDefault="006C3629" w:rsidP="006C3629">
            <w:pPr>
              <w:spacing w:after="0"/>
              <w:jc w:val="center"/>
              <w:rPr>
                <w:color w:val="000000"/>
                <w:sz w:val="18"/>
                <w:szCs w:val="18"/>
              </w:rPr>
            </w:pPr>
            <w:r w:rsidRPr="006C3629">
              <w:rPr>
                <w:color w:val="000000"/>
                <w:sz w:val="18"/>
                <w:szCs w:val="18"/>
              </w:rPr>
              <w:t>0.34</w:t>
            </w:r>
          </w:p>
        </w:tc>
        <w:tc>
          <w:tcPr>
            <w:tcW w:w="0" w:type="auto"/>
            <w:tcBorders>
              <w:left w:val="nil"/>
              <w:right w:val="nil"/>
            </w:tcBorders>
            <w:shd w:val="clear" w:color="auto" w:fill="auto"/>
            <w:vAlign w:val="bottom"/>
          </w:tcPr>
          <w:p w14:paraId="2257BA08" w14:textId="474E0043"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6ACBF3A8" w14:textId="77777777" w:rsidTr="006C3629">
        <w:trPr>
          <w:jc w:val="center"/>
        </w:trPr>
        <w:tc>
          <w:tcPr>
            <w:tcW w:w="0" w:type="auto"/>
            <w:tcBorders>
              <w:left w:val="nil"/>
              <w:right w:val="nil"/>
            </w:tcBorders>
            <w:shd w:val="clear" w:color="auto" w:fill="auto"/>
            <w:noWrap/>
            <w:vAlign w:val="center"/>
          </w:tcPr>
          <w:p w14:paraId="046D2C03" w14:textId="77777777" w:rsidR="006C3629" w:rsidRPr="005362B1" w:rsidRDefault="006C3629" w:rsidP="006C3629">
            <w:pPr>
              <w:spacing w:after="0"/>
              <w:jc w:val="center"/>
              <w:rPr>
                <w:sz w:val="18"/>
                <w:szCs w:val="18"/>
              </w:rPr>
            </w:pPr>
            <w:r w:rsidRPr="005362B1">
              <w:rPr>
                <w:color w:val="000000"/>
                <w:sz w:val="18"/>
                <w:szCs w:val="18"/>
              </w:rPr>
              <w:t>1999</w:t>
            </w:r>
          </w:p>
        </w:tc>
        <w:tc>
          <w:tcPr>
            <w:tcW w:w="0" w:type="auto"/>
            <w:tcBorders>
              <w:left w:val="nil"/>
              <w:right w:val="nil"/>
            </w:tcBorders>
            <w:shd w:val="clear" w:color="auto" w:fill="auto"/>
            <w:noWrap/>
            <w:vAlign w:val="center"/>
          </w:tcPr>
          <w:p w14:paraId="6B3E318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0.33</w:t>
            </w:r>
          </w:p>
        </w:tc>
        <w:tc>
          <w:tcPr>
            <w:tcW w:w="0" w:type="auto"/>
            <w:tcBorders>
              <w:left w:val="nil"/>
              <w:right w:val="nil"/>
            </w:tcBorders>
            <w:shd w:val="clear" w:color="auto" w:fill="auto"/>
            <w:noWrap/>
            <w:vAlign w:val="center"/>
          </w:tcPr>
          <w:p w14:paraId="4BFFCC7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2F547801" w14:textId="6D65E8C1" w:rsidR="006C3629" w:rsidRPr="006C3629" w:rsidRDefault="006C3629" w:rsidP="006C3629">
            <w:pPr>
              <w:spacing w:after="0"/>
              <w:jc w:val="center"/>
              <w:rPr>
                <w:color w:val="000000"/>
                <w:sz w:val="18"/>
                <w:szCs w:val="18"/>
              </w:rPr>
            </w:pPr>
            <w:r w:rsidRPr="006C3629">
              <w:rPr>
                <w:color w:val="000000"/>
                <w:sz w:val="18"/>
                <w:szCs w:val="18"/>
              </w:rPr>
              <w:t>0.51</w:t>
            </w:r>
          </w:p>
        </w:tc>
        <w:tc>
          <w:tcPr>
            <w:tcW w:w="0" w:type="auto"/>
            <w:tcBorders>
              <w:left w:val="nil"/>
              <w:right w:val="nil"/>
            </w:tcBorders>
            <w:shd w:val="clear" w:color="auto" w:fill="auto"/>
            <w:vAlign w:val="bottom"/>
          </w:tcPr>
          <w:p w14:paraId="568C98BA" w14:textId="6BFD154A"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51DE7022" w14:textId="77777777" w:rsidTr="006C3629">
        <w:trPr>
          <w:jc w:val="center"/>
        </w:trPr>
        <w:tc>
          <w:tcPr>
            <w:tcW w:w="0" w:type="auto"/>
            <w:tcBorders>
              <w:left w:val="nil"/>
              <w:right w:val="nil"/>
            </w:tcBorders>
            <w:shd w:val="clear" w:color="auto" w:fill="auto"/>
            <w:noWrap/>
            <w:vAlign w:val="center"/>
          </w:tcPr>
          <w:p w14:paraId="2D4F56F0" w14:textId="77777777" w:rsidR="006C3629" w:rsidRPr="005362B1" w:rsidRDefault="006C3629" w:rsidP="006C3629">
            <w:pPr>
              <w:spacing w:after="0"/>
              <w:jc w:val="center"/>
              <w:rPr>
                <w:sz w:val="18"/>
                <w:szCs w:val="18"/>
              </w:rPr>
            </w:pPr>
            <w:r w:rsidRPr="005362B1">
              <w:rPr>
                <w:color w:val="000000"/>
                <w:sz w:val="18"/>
                <w:szCs w:val="18"/>
              </w:rPr>
              <w:t>2000</w:t>
            </w:r>
          </w:p>
        </w:tc>
        <w:tc>
          <w:tcPr>
            <w:tcW w:w="0" w:type="auto"/>
            <w:tcBorders>
              <w:left w:val="nil"/>
              <w:right w:val="nil"/>
            </w:tcBorders>
            <w:shd w:val="clear" w:color="auto" w:fill="auto"/>
            <w:noWrap/>
            <w:vAlign w:val="center"/>
          </w:tcPr>
          <w:p w14:paraId="57C7060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093F60B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5F6EE17D" w14:textId="5326391A" w:rsidR="006C3629" w:rsidRPr="006C3629" w:rsidRDefault="006C3629" w:rsidP="006C3629">
            <w:pPr>
              <w:spacing w:after="0"/>
              <w:jc w:val="center"/>
              <w:rPr>
                <w:color w:val="000000"/>
                <w:sz w:val="18"/>
                <w:szCs w:val="18"/>
              </w:rPr>
            </w:pPr>
            <w:r w:rsidRPr="006C3629">
              <w:rPr>
                <w:color w:val="000000"/>
                <w:sz w:val="18"/>
                <w:szCs w:val="18"/>
              </w:rPr>
              <w:t>0.5</w:t>
            </w:r>
          </w:p>
        </w:tc>
        <w:tc>
          <w:tcPr>
            <w:tcW w:w="0" w:type="auto"/>
            <w:tcBorders>
              <w:left w:val="nil"/>
              <w:right w:val="nil"/>
            </w:tcBorders>
            <w:shd w:val="clear" w:color="auto" w:fill="auto"/>
            <w:vAlign w:val="bottom"/>
          </w:tcPr>
          <w:p w14:paraId="3BCD6668" w14:textId="746848A5"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5DA540D7" w14:textId="77777777" w:rsidTr="006C3629">
        <w:trPr>
          <w:jc w:val="center"/>
        </w:trPr>
        <w:tc>
          <w:tcPr>
            <w:tcW w:w="0" w:type="auto"/>
            <w:tcBorders>
              <w:left w:val="nil"/>
              <w:right w:val="nil"/>
            </w:tcBorders>
            <w:shd w:val="clear" w:color="auto" w:fill="auto"/>
            <w:noWrap/>
            <w:vAlign w:val="center"/>
          </w:tcPr>
          <w:p w14:paraId="5D80A5B6" w14:textId="77777777" w:rsidR="006C3629" w:rsidRPr="005362B1" w:rsidRDefault="006C3629" w:rsidP="006C3629">
            <w:pPr>
              <w:spacing w:after="0"/>
              <w:jc w:val="center"/>
              <w:rPr>
                <w:sz w:val="18"/>
                <w:szCs w:val="18"/>
              </w:rPr>
            </w:pPr>
            <w:r w:rsidRPr="005362B1">
              <w:rPr>
                <w:color w:val="000000"/>
                <w:sz w:val="18"/>
                <w:szCs w:val="18"/>
              </w:rPr>
              <w:t>2001</w:t>
            </w:r>
          </w:p>
        </w:tc>
        <w:tc>
          <w:tcPr>
            <w:tcW w:w="0" w:type="auto"/>
            <w:tcBorders>
              <w:left w:val="nil"/>
              <w:right w:val="nil"/>
            </w:tcBorders>
            <w:shd w:val="clear" w:color="auto" w:fill="auto"/>
            <w:noWrap/>
            <w:vAlign w:val="center"/>
          </w:tcPr>
          <w:p w14:paraId="2B621D6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6E0E833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3DCC6816" w14:textId="2C99751F" w:rsidR="006C3629" w:rsidRPr="006C3629" w:rsidRDefault="006C3629" w:rsidP="006C36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65C1FA1E" w14:textId="20FBFB76"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170E9C29" w14:textId="77777777" w:rsidTr="006C3629">
        <w:trPr>
          <w:jc w:val="center"/>
        </w:trPr>
        <w:tc>
          <w:tcPr>
            <w:tcW w:w="0" w:type="auto"/>
            <w:tcBorders>
              <w:left w:val="nil"/>
              <w:right w:val="nil"/>
            </w:tcBorders>
            <w:shd w:val="clear" w:color="auto" w:fill="auto"/>
            <w:noWrap/>
            <w:vAlign w:val="center"/>
          </w:tcPr>
          <w:p w14:paraId="27B5602F" w14:textId="77777777" w:rsidR="006C3629" w:rsidRPr="005362B1" w:rsidRDefault="006C3629" w:rsidP="006C3629">
            <w:pPr>
              <w:spacing w:after="0"/>
              <w:jc w:val="center"/>
              <w:rPr>
                <w:sz w:val="18"/>
                <w:szCs w:val="18"/>
              </w:rPr>
            </w:pPr>
            <w:r w:rsidRPr="005362B1">
              <w:rPr>
                <w:color w:val="000000"/>
                <w:sz w:val="18"/>
                <w:szCs w:val="18"/>
              </w:rPr>
              <w:t>2002</w:t>
            </w:r>
          </w:p>
        </w:tc>
        <w:tc>
          <w:tcPr>
            <w:tcW w:w="0" w:type="auto"/>
            <w:tcBorders>
              <w:left w:val="nil"/>
              <w:right w:val="nil"/>
            </w:tcBorders>
            <w:shd w:val="clear" w:color="auto" w:fill="auto"/>
            <w:noWrap/>
            <w:vAlign w:val="center"/>
          </w:tcPr>
          <w:p w14:paraId="7437AA0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1682251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9D66BEE" w14:textId="2BD68322" w:rsidR="006C3629" w:rsidRPr="006C3629" w:rsidRDefault="006C3629" w:rsidP="006C3629">
            <w:pPr>
              <w:spacing w:after="0"/>
              <w:jc w:val="center"/>
              <w:rPr>
                <w:color w:val="000000"/>
                <w:sz w:val="18"/>
                <w:szCs w:val="18"/>
              </w:rPr>
            </w:pPr>
            <w:r w:rsidRPr="006C3629">
              <w:rPr>
                <w:color w:val="000000"/>
                <w:sz w:val="18"/>
                <w:szCs w:val="18"/>
              </w:rPr>
              <w:t>0.26</w:t>
            </w:r>
          </w:p>
        </w:tc>
        <w:tc>
          <w:tcPr>
            <w:tcW w:w="0" w:type="auto"/>
            <w:tcBorders>
              <w:left w:val="nil"/>
              <w:right w:val="nil"/>
            </w:tcBorders>
            <w:shd w:val="clear" w:color="auto" w:fill="auto"/>
            <w:vAlign w:val="bottom"/>
          </w:tcPr>
          <w:p w14:paraId="51F74B3F" w14:textId="1E61943D" w:rsidR="006C3629" w:rsidRPr="006C3629" w:rsidRDefault="006C3629" w:rsidP="006C3629">
            <w:pPr>
              <w:spacing w:after="0"/>
              <w:jc w:val="center"/>
              <w:rPr>
                <w:color w:val="000000"/>
                <w:sz w:val="18"/>
                <w:szCs w:val="18"/>
              </w:rPr>
            </w:pPr>
            <w:r w:rsidRPr="006C3629">
              <w:rPr>
                <w:color w:val="000000"/>
                <w:sz w:val="18"/>
                <w:szCs w:val="18"/>
              </w:rPr>
              <w:t>0.05</w:t>
            </w:r>
          </w:p>
        </w:tc>
      </w:tr>
      <w:tr w:rsidR="006C3629" w:rsidRPr="005362B1" w14:paraId="47B84168" w14:textId="77777777" w:rsidTr="006C3629">
        <w:trPr>
          <w:jc w:val="center"/>
        </w:trPr>
        <w:tc>
          <w:tcPr>
            <w:tcW w:w="0" w:type="auto"/>
            <w:tcBorders>
              <w:left w:val="nil"/>
              <w:right w:val="nil"/>
            </w:tcBorders>
            <w:shd w:val="clear" w:color="auto" w:fill="auto"/>
            <w:noWrap/>
            <w:vAlign w:val="center"/>
          </w:tcPr>
          <w:p w14:paraId="2689966E" w14:textId="77777777" w:rsidR="006C3629" w:rsidRPr="005362B1" w:rsidRDefault="006C3629" w:rsidP="006C3629">
            <w:pPr>
              <w:spacing w:after="0"/>
              <w:jc w:val="center"/>
              <w:rPr>
                <w:sz w:val="18"/>
                <w:szCs w:val="18"/>
              </w:rPr>
            </w:pPr>
            <w:r w:rsidRPr="005362B1">
              <w:rPr>
                <w:color w:val="000000"/>
                <w:sz w:val="18"/>
                <w:szCs w:val="18"/>
              </w:rPr>
              <w:t>2003</w:t>
            </w:r>
          </w:p>
        </w:tc>
        <w:tc>
          <w:tcPr>
            <w:tcW w:w="0" w:type="auto"/>
            <w:tcBorders>
              <w:left w:val="nil"/>
              <w:right w:val="nil"/>
            </w:tcBorders>
            <w:shd w:val="clear" w:color="auto" w:fill="auto"/>
            <w:noWrap/>
            <w:vAlign w:val="center"/>
          </w:tcPr>
          <w:p w14:paraId="075CC3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0.22</w:t>
            </w:r>
          </w:p>
        </w:tc>
        <w:tc>
          <w:tcPr>
            <w:tcW w:w="0" w:type="auto"/>
            <w:tcBorders>
              <w:left w:val="nil"/>
              <w:right w:val="nil"/>
            </w:tcBorders>
            <w:shd w:val="clear" w:color="auto" w:fill="auto"/>
            <w:noWrap/>
            <w:vAlign w:val="center"/>
          </w:tcPr>
          <w:p w14:paraId="0CB24E1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2F6B8A53" w14:textId="02EAB65A" w:rsidR="006C3629" w:rsidRPr="006C3629" w:rsidRDefault="006C3629" w:rsidP="006C36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4BA6592F" w14:textId="35E1A2B1"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3617EB62" w14:textId="77777777" w:rsidTr="006C3629">
        <w:trPr>
          <w:jc w:val="center"/>
        </w:trPr>
        <w:tc>
          <w:tcPr>
            <w:tcW w:w="0" w:type="auto"/>
            <w:tcBorders>
              <w:left w:val="nil"/>
              <w:right w:val="nil"/>
            </w:tcBorders>
            <w:shd w:val="clear" w:color="auto" w:fill="auto"/>
            <w:noWrap/>
            <w:vAlign w:val="center"/>
          </w:tcPr>
          <w:p w14:paraId="02B20AC0" w14:textId="77777777" w:rsidR="006C3629" w:rsidRPr="005362B1" w:rsidRDefault="006C3629" w:rsidP="006C3629">
            <w:pPr>
              <w:spacing w:after="0"/>
              <w:jc w:val="center"/>
              <w:rPr>
                <w:sz w:val="18"/>
                <w:szCs w:val="18"/>
              </w:rPr>
            </w:pPr>
            <w:r w:rsidRPr="005362B1">
              <w:rPr>
                <w:color w:val="000000"/>
                <w:sz w:val="18"/>
                <w:szCs w:val="18"/>
              </w:rPr>
              <w:t>2004</w:t>
            </w:r>
          </w:p>
        </w:tc>
        <w:tc>
          <w:tcPr>
            <w:tcW w:w="0" w:type="auto"/>
            <w:tcBorders>
              <w:left w:val="nil"/>
              <w:right w:val="nil"/>
            </w:tcBorders>
            <w:shd w:val="clear" w:color="auto" w:fill="auto"/>
            <w:noWrap/>
            <w:vAlign w:val="center"/>
          </w:tcPr>
          <w:p w14:paraId="035324AC"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27B2817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061CF4A3" w14:textId="0EA78EB6" w:rsidR="006C3629" w:rsidRPr="006C3629" w:rsidRDefault="006C3629" w:rsidP="006C36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1FE1D793" w14:textId="0DB61AE5"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3A3DB2BE" w14:textId="77777777" w:rsidTr="006C3629">
        <w:trPr>
          <w:jc w:val="center"/>
        </w:trPr>
        <w:tc>
          <w:tcPr>
            <w:tcW w:w="0" w:type="auto"/>
            <w:tcBorders>
              <w:left w:val="nil"/>
              <w:right w:val="nil"/>
            </w:tcBorders>
            <w:shd w:val="clear" w:color="auto" w:fill="auto"/>
            <w:noWrap/>
            <w:vAlign w:val="center"/>
          </w:tcPr>
          <w:p w14:paraId="4EADE54B" w14:textId="77777777" w:rsidR="006C3629" w:rsidRPr="005362B1" w:rsidRDefault="006C3629" w:rsidP="006C3629">
            <w:pPr>
              <w:spacing w:after="0"/>
              <w:jc w:val="center"/>
              <w:rPr>
                <w:sz w:val="18"/>
                <w:szCs w:val="18"/>
              </w:rPr>
            </w:pPr>
            <w:r w:rsidRPr="005362B1">
              <w:rPr>
                <w:color w:val="000000"/>
                <w:sz w:val="18"/>
                <w:szCs w:val="18"/>
              </w:rPr>
              <w:t>2005</w:t>
            </w:r>
          </w:p>
        </w:tc>
        <w:tc>
          <w:tcPr>
            <w:tcW w:w="0" w:type="auto"/>
            <w:tcBorders>
              <w:left w:val="nil"/>
              <w:right w:val="nil"/>
            </w:tcBorders>
            <w:shd w:val="clear" w:color="auto" w:fill="auto"/>
            <w:noWrap/>
            <w:vAlign w:val="center"/>
          </w:tcPr>
          <w:p w14:paraId="00424E2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0.39</w:t>
            </w:r>
          </w:p>
        </w:tc>
        <w:tc>
          <w:tcPr>
            <w:tcW w:w="0" w:type="auto"/>
            <w:tcBorders>
              <w:left w:val="nil"/>
              <w:right w:val="nil"/>
            </w:tcBorders>
            <w:shd w:val="clear" w:color="auto" w:fill="auto"/>
            <w:noWrap/>
            <w:vAlign w:val="center"/>
          </w:tcPr>
          <w:p w14:paraId="0ABD1B3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13C8E54C" w14:textId="1394720D" w:rsidR="006C3629" w:rsidRPr="006C3629" w:rsidRDefault="006C3629" w:rsidP="006C3629">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1D1142D5" w14:textId="23603394"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75996FB7" w14:textId="77777777" w:rsidTr="006C3629">
        <w:trPr>
          <w:jc w:val="center"/>
        </w:trPr>
        <w:tc>
          <w:tcPr>
            <w:tcW w:w="0" w:type="auto"/>
            <w:tcBorders>
              <w:left w:val="nil"/>
              <w:right w:val="nil"/>
            </w:tcBorders>
            <w:shd w:val="clear" w:color="auto" w:fill="auto"/>
            <w:noWrap/>
            <w:vAlign w:val="center"/>
          </w:tcPr>
          <w:p w14:paraId="6BFEFE8C" w14:textId="77777777" w:rsidR="006C3629" w:rsidRPr="005362B1" w:rsidRDefault="006C3629" w:rsidP="006C3629">
            <w:pPr>
              <w:spacing w:after="0"/>
              <w:jc w:val="center"/>
              <w:rPr>
                <w:sz w:val="18"/>
                <w:szCs w:val="18"/>
              </w:rPr>
            </w:pPr>
            <w:r w:rsidRPr="005362B1">
              <w:rPr>
                <w:color w:val="000000"/>
                <w:sz w:val="18"/>
                <w:szCs w:val="18"/>
              </w:rPr>
              <w:t>2006</w:t>
            </w:r>
          </w:p>
        </w:tc>
        <w:tc>
          <w:tcPr>
            <w:tcW w:w="0" w:type="auto"/>
            <w:tcBorders>
              <w:left w:val="nil"/>
              <w:right w:val="nil"/>
            </w:tcBorders>
            <w:shd w:val="clear" w:color="auto" w:fill="auto"/>
            <w:noWrap/>
            <w:vAlign w:val="center"/>
          </w:tcPr>
          <w:p w14:paraId="3078290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0.58</w:t>
            </w:r>
          </w:p>
        </w:tc>
        <w:tc>
          <w:tcPr>
            <w:tcW w:w="0" w:type="auto"/>
            <w:tcBorders>
              <w:left w:val="nil"/>
              <w:right w:val="nil"/>
            </w:tcBorders>
            <w:shd w:val="clear" w:color="auto" w:fill="auto"/>
            <w:noWrap/>
            <w:vAlign w:val="center"/>
          </w:tcPr>
          <w:p w14:paraId="0CCA1E2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40F36B46" w14:textId="005381CC" w:rsidR="006C3629" w:rsidRPr="006C3629" w:rsidRDefault="006C3629" w:rsidP="006C3629">
            <w:pPr>
              <w:spacing w:after="0"/>
              <w:jc w:val="center"/>
              <w:rPr>
                <w:color w:val="000000"/>
                <w:sz w:val="18"/>
                <w:szCs w:val="18"/>
              </w:rPr>
            </w:pPr>
            <w:r w:rsidRPr="006C3629">
              <w:rPr>
                <w:color w:val="000000"/>
                <w:sz w:val="18"/>
                <w:szCs w:val="18"/>
              </w:rPr>
              <w:t>0.74</w:t>
            </w:r>
          </w:p>
        </w:tc>
        <w:tc>
          <w:tcPr>
            <w:tcW w:w="0" w:type="auto"/>
            <w:tcBorders>
              <w:left w:val="nil"/>
              <w:right w:val="nil"/>
            </w:tcBorders>
            <w:shd w:val="clear" w:color="auto" w:fill="auto"/>
            <w:vAlign w:val="bottom"/>
          </w:tcPr>
          <w:p w14:paraId="5567439B" w14:textId="0F480AC0" w:rsidR="006C3629" w:rsidRPr="006C3629" w:rsidRDefault="006C3629" w:rsidP="006C3629">
            <w:pPr>
              <w:spacing w:after="0"/>
              <w:jc w:val="center"/>
              <w:rPr>
                <w:color w:val="000000"/>
                <w:sz w:val="18"/>
                <w:szCs w:val="18"/>
              </w:rPr>
            </w:pPr>
            <w:r w:rsidRPr="006C3629">
              <w:rPr>
                <w:color w:val="000000"/>
                <w:sz w:val="18"/>
                <w:szCs w:val="18"/>
              </w:rPr>
              <w:t>0.13</w:t>
            </w:r>
          </w:p>
        </w:tc>
      </w:tr>
      <w:tr w:rsidR="006C3629" w:rsidRPr="005362B1" w14:paraId="1C2DFFC0" w14:textId="77777777" w:rsidTr="006C3629">
        <w:trPr>
          <w:jc w:val="center"/>
        </w:trPr>
        <w:tc>
          <w:tcPr>
            <w:tcW w:w="0" w:type="auto"/>
            <w:tcBorders>
              <w:left w:val="nil"/>
              <w:right w:val="nil"/>
            </w:tcBorders>
            <w:shd w:val="clear" w:color="auto" w:fill="auto"/>
            <w:noWrap/>
            <w:vAlign w:val="center"/>
          </w:tcPr>
          <w:p w14:paraId="1A5FBA97" w14:textId="77777777" w:rsidR="006C3629" w:rsidRPr="005362B1" w:rsidRDefault="006C3629" w:rsidP="006C3629">
            <w:pPr>
              <w:spacing w:after="0"/>
              <w:jc w:val="center"/>
              <w:rPr>
                <w:sz w:val="18"/>
                <w:szCs w:val="18"/>
              </w:rPr>
            </w:pPr>
            <w:r w:rsidRPr="005362B1">
              <w:rPr>
                <w:color w:val="000000"/>
                <w:sz w:val="18"/>
                <w:szCs w:val="18"/>
              </w:rPr>
              <w:t>2007</w:t>
            </w:r>
          </w:p>
        </w:tc>
        <w:tc>
          <w:tcPr>
            <w:tcW w:w="0" w:type="auto"/>
            <w:tcBorders>
              <w:left w:val="nil"/>
              <w:right w:val="nil"/>
            </w:tcBorders>
            <w:shd w:val="clear" w:color="auto" w:fill="auto"/>
            <w:noWrap/>
            <w:vAlign w:val="center"/>
          </w:tcPr>
          <w:p w14:paraId="6585F71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0.45</w:t>
            </w:r>
          </w:p>
        </w:tc>
        <w:tc>
          <w:tcPr>
            <w:tcW w:w="0" w:type="auto"/>
            <w:tcBorders>
              <w:left w:val="nil"/>
              <w:right w:val="nil"/>
            </w:tcBorders>
            <w:shd w:val="clear" w:color="auto" w:fill="auto"/>
            <w:noWrap/>
            <w:vAlign w:val="center"/>
          </w:tcPr>
          <w:p w14:paraId="5F65FF9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670ACE1E" w14:textId="49726AAF" w:rsidR="006C3629" w:rsidRPr="006C3629" w:rsidRDefault="006C3629" w:rsidP="006C3629">
            <w:pPr>
              <w:spacing w:after="0"/>
              <w:jc w:val="center"/>
              <w:rPr>
                <w:color w:val="000000"/>
                <w:sz w:val="18"/>
                <w:szCs w:val="18"/>
              </w:rPr>
            </w:pPr>
            <w:r w:rsidRPr="006C3629">
              <w:rPr>
                <w:color w:val="000000"/>
                <w:sz w:val="18"/>
                <w:szCs w:val="18"/>
              </w:rPr>
              <w:t>0.54</w:t>
            </w:r>
          </w:p>
        </w:tc>
        <w:tc>
          <w:tcPr>
            <w:tcW w:w="0" w:type="auto"/>
            <w:tcBorders>
              <w:left w:val="nil"/>
              <w:right w:val="nil"/>
            </w:tcBorders>
            <w:shd w:val="clear" w:color="auto" w:fill="auto"/>
            <w:vAlign w:val="bottom"/>
          </w:tcPr>
          <w:p w14:paraId="249250AF" w14:textId="015CB0F9" w:rsidR="006C3629" w:rsidRPr="006C3629" w:rsidRDefault="006C3629" w:rsidP="006C3629">
            <w:pPr>
              <w:spacing w:after="0"/>
              <w:jc w:val="center"/>
              <w:rPr>
                <w:color w:val="000000"/>
                <w:sz w:val="18"/>
                <w:szCs w:val="18"/>
              </w:rPr>
            </w:pPr>
            <w:r w:rsidRPr="006C3629">
              <w:rPr>
                <w:color w:val="000000"/>
                <w:sz w:val="18"/>
                <w:szCs w:val="18"/>
              </w:rPr>
              <w:t>0.1</w:t>
            </w:r>
          </w:p>
        </w:tc>
      </w:tr>
      <w:tr w:rsidR="006C3629" w:rsidRPr="005362B1" w14:paraId="6C9A3405" w14:textId="77777777" w:rsidTr="006C3629">
        <w:trPr>
          <w:jc w:val="center"/>
        </w:trPr>
        <w:tc>
          <w:tcPr>
            <w:tcW w:w="0" w:type="auto"/>
            <w:tcBorders>
              <w:left w:val="nil"/>
              <w:right w:val="nil"/>
            </w:tcBorders>
            <w:shd w:val="clear" w:color="auto" w:fill="auto"/>
            <w:noWrap/>
            <w:vAlign w:val="center"/>
          </w:tcPr>
          <w:p w14:paraId="2BB928BE" w14:textId="77777777" w:rsidR="006C3629" w:rsidRPr="005362B1" w:rsidRDefault="006C3629" w:rsidP="006C3629">
            <w:pPr>
              <w:spacing w:after="0"/>
              <w:jc w:val="center"/>
              <w:rPr>
                <w:sz w:val="18"/>
                <w:szCs w:val="18"/>
              </w:rPr>
            </w:pPr>
            <w:r w:rsidRPr="005362B1">
              <w:rPr>
                <w:color w:val="000000"/>
                <w:sz w:val="18"/>
                <w:szCs w:val="18"/>
              </w:rPr>
              <w:t>2008</w:t>
            </w:r>
          </w:p>
        </w:tc>
        <w:tc>
          <w:tcPr>
            <w:tcW w:w="0" w:type="auto"/>
            <w:tcBorders>
              <w:left w:val="nil"/>
              <w:right w:val="nil"/>
            </w:tcBorders>
            <w:shd w:val="clear" w:color="auto" w:fill="auto"/>
            <w:noWrap/>
            <w:vAlign w:val="center"/>
          </w:tcPr>
          <w:p w14:paraId="795CB92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0.57</w:t>
            </w:r>
          </w:p>
        </w:tc>
        <w:tc>
          <w:tcPr>
            <w:tcW w:w="0" w:type="auto"/>
            <w:tcBorders>
              <w:left w:val="nil"/>
              <w:right w:val="nil"/>
            </w:tcBorders>
            <w:shd w:val="clear" w:color="auto" w:fill="auto"/>
            <w:noWrap/>
            <w:vAlign w:val="center"/>
          </w:tcPr>
          <w:p w14:paraId="75379C2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0.07</w:t>
            </w:r>
          </w:p>
        </w:tc>
        <w:tc>
          <w:tcPr>
            <w:tcW w:w="0" w:type="auto"/>
            <w:tcBorders>
              <w:left w:val="nil"/>
              <w:right w:val="nil"/>
            </w:tcBorders>
            <w:shd w:val="clear" w:color="auto" w:fill="auto"/>
            <w:vAlign w:val="bottom"/>
          </w:tcPr>
          <w:p w14:paraId="716E6A98" w14:textId="37FFAF72" w:rsidR="006C3629" w:rsidRPr="006C3629" w:rsidRDefault="006C3629" w:rsidP="006C3629">
            <w:pPr>
              <w:spacing w:after="0"/>
              <w:jc w:val="center"/>
              <w:rPr>
                <w:color w:val="000000"/>
                <w:sz w:val="18"/>
                <w:szCs w:val="18"/>
              </w:rPr>
            </w:pPr>
            <w:r w:rsidRPr="006C3629">
              <w:rPr>
                <w:color w:val="000000"/>
                <w:sz w:val="18"/>
                <w:szCs w:val="18"/>
              </w:rPr>
              <w:t>0.79</w:t>
            </w:r>
          </w:p>
        </w:tc>
        <w:tc>
          <w:tcPr>
            <w:tcW w:w="0" w:type="auto"/>
            <w:tcBorders>
              <w:left w:val="nil"/>
              <w:right w:val="nil"/>
            </w:tcBorders>
            <w:shd w:val="clear" w:color="auto" w:fill="auto"/>
            <w:vAlign w:val="bottom"/>
          </w:tcPr>
          <w:p w14:paraId="33FC2EBF" w14:textId="34B41A28" w:rsidR="006C3629" w:rsidRPr="006C3629" w:rsidRDefault="006C3629" w:rsidP="006C3629">
            <w:pPr>
              <w:spacing w:after="0"/>
              <w:jc w:val="center"/>
              <w:rPr>
                <w:color w:val="000000"/>
                <w:sz w:val="18"/>
                <w:szCs w:val="18"/>
              </w:rPr>
            </w:pPr>
            <w:r w:rsidRPr="006C3629">
              <w:rPr>
                <w:color w:val="000000"/>
                <w:sz w:val="18"/>
                <w:szCs w:val="18"/>
              </w:rPr>
              <w:t>0.15</w:t>
            </w:r>
          </w:p>
        </w:tc>
      </w:tr>
      <w:tr w:rsidR="006C3629" w:rsidRPr="005362B1" w14:paraId="2420CDBD" w14:textId="77777777" w:rsidTr="006C3629">
        <w:trPr>
          <w:jc w:val="center"/>
        </w:trPr>
        <w:tc>
          <w:tcPr>
            <w:tcW w:w="0" w:type="auto"/>
            <w:tcBorders>
              <w:left w:val="nil"/>
              <w:right w:val="nil"/>
            </w:tcBorders>
            <w:shd w:val="clear" w:color="auto" w:fill="auto"/>
            <w:noWrap/>
            <w:vAlign w:val="center"/>
          </w:tcPr>
          <w:p w14:paraId="72CA8D76" w14:textId="77777777" w:rsidR="006C3629" w:rsidRPr="005362B1" w:rsidRDefault="006C3629" w:rsidP="006C3629">
            <w:pPr>
              <w:spacing w:after="0"/>
              <w:jc w:val="center"/>
              <w:rPr>
                <w:sz w:val="18"/>
                <w:szCs w:val="18"/>
              </w:rPr>
            </w:pPr>
            <w:r w:rsidRPr="005362B1">
              <w:rPr>
                <w:color w:val="000000"/>
                <w:sz w:val="18"/>
                <w:szCs w:val="18"/>
              </w:rPr>
              <w:t>2009</w:t>
            </w:r>
          </w:p>
        </w:tc>
        <w:tc>
          <w:tcPr>
            <w:tcW w:w="0" w:type="auto"/>
            <w:tcBorders>
              <w:left w:val="nil"/>
              <w:right w:val="nil"/>
            </w:tcBorders>
            <w:shd w:val="clear" w:color="auto" w:fill="auto"/>
            <w:noWrap/>
            <w:vAlign w:val="center"/>
          </w:tcPr>
          <w:p w14:paraId="5FA1EC9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0.43</w:t>
            </w:r>
          </w:p>
        </w:tc>
        <w:tc>
          <w:tcPr>
            <w:tcW w:w="0" w:type="auto"/>
            <w:tcBorders>
              <w:left w:val="nil"/>
              <w:right w:val="nil"/>
            </w:tcBorders>
            <w:shd w:val="clear" w:color="auto" w:fill="auto"/>
            <w:noWrap/>
            <w:vAlign w:val="center"/>
          </w:tcPr>
          <w:p w14:paraId="61FD448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4C3ABE51" w14:textId="78483697" w:rsidR="006C3629" w:rsidRPr="006C3629" w:rsidRDefault="006C3629" w:rsidP="006C3629">
            <w:pPr>
              <w:spacing w:after="0"/>
              <w:jc w:val="center"/>
              <w:rPr>
                <w:color w:val="000000"/>
                <w:sz w:val="18"/>
                <w:szCs w:val="18"/>
              </w:rPr>
            </w:pPr>
            <w:r w:rsidRPr="006C3629">
              <w:rPr>
                <w:color w:val="000000"/>
                <w:sz w:val="18"/>
                <w:szCs w:val="18"/>
              </w:rPr>
              <w:t>0.43</w:t>
            </w:r>
          </w:p>
        </w:tc>
        <w:tc>
          <w:tcPr>
            <w:tcW w:w="0" w:type="auto"/>
            <w:tcBorders>
              <w:left w:val="nil"/>
              <w:right w:val="nil"/>
            </w:tcBorders>
            <w:shd w:val="clear" w:color="auto" w:fill="auto"/>
            <w:vAlign w:val="bottom"/>
          </w:tcPr>
          <w:p w14:paraId="04A40A03" w14:textId="4ADBBB2E" w:rsidR="006C3629" w:rsidRPr="006C3629" w:rsidRDefault="006C3629" w:rsidP="006C3629">
            <w:pPr>
              <w:spacing w:after="0"/>
              <w:jc w:val="center"/>
              <w:rPr>
                <w:color w:val="000000"/>
                <w:sz w:val="18"/>
                <w:szCs w:val="18"/>
              </w:rPr>
            </w:pPr>
            <w:r w:rsidRPr="006C3629">
              <w:rPr>
                <w:color w:val="000000"/>
                <w:sz w:val="18"/>
                <w:szCs w:val="18"/>
              </w:rPr>
              <w:t>0.09</w:t>
            </w:r>
          </w:p>
        </w:tc>
      </w:tr>
      <w:tr w:rsidR="006C3629" w:rsidRPr="005362B1" w14:paraId="41E93910" w14:textId="77777777" w:rsidTr="006C3629">
        <w:trPr>
          <w:jc w:val="center"/>
        </w:trPr>
        <w:tc>
          <w:tcPr>
            <w:tcW w:w="0" w:type="auto"/>
            <w:tcBorders>
              <w:left w:val="nil"/>
              <w:right w:val="nil"/>
            </w:tcBorders>
            <w:shd w:val="clear" w:color="auto" w:fill="auto"/>
            <w:noWrap/>
            <w:vAlign w:val="center"/>
          </w:tcPr>
          <w:p w14:paraId="19818B6D" w14:textId="77777777" w:rsidR="006C3629" w:rsidRPr="005362B1" w:rsidRDefault="006C3629" w:rsidP="006C3629">
            <w:pPr>
              <w:spacing w:after="0"/>
              <w:jc w:val="center"/>
              <w:rPr>
                <w:sz w:val="18"/>
                <w:szCs w:val="18"/>
              </w:rPr>
            </w:pPr>
            <w:r w:rsidRPr="005362B1">
              <w:rPr>
                <w:color w:val="000000"/>
                <w:sz w:val="18"/>
                <w:szCs w:val="18"/>
              </w:rPr>
              <w:t>2010</w:t>
            </w:r>
          </w:p>
        </w:tc>
        <w:tc>
          <w:tcPr>
            <w:tcW w:w="0" w:type="auto"/>
            <w:tcBorders>
              <w:left w:val="nil"/>
              <w:right w:val="nil"/>
            </w:tcBorders>
            <w:shd w:val="clear" w:color="auto" w:fill="auto"/>
            <w:noWrap/>
            <w:vAlign w:val="center"/>
          </w:tcPr>
          <w:p w14:paraId="19CE9E2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left w:val="nil"/>
              <w:right w:val="nil"/>
            </w:tcBorders>
            <w:shd w:val="clear" w:color="auto" w:fill="auto"/>
            <w:noWrap/>
            <w:vAlign w:val="center"/>
          </w:tcPr>
          <w:p w14:paraId="26970C6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BC4708A" w14:textId="63EBADD5" w:rsidR="006C3629" w:rsidRPr="006C3629" w:rsidRDefault="006C3629" w:rsidP="006C3629">
            <w:pPr>
              <w:spacing w:after="0"/>
              <w:jc w:val="center"/>
              <w:rPr>
                <w:color w:val="000000"/>
                <w:sz w:val="18"/>
                <w:szCs w:val="18"/>
              </w:rPr>
            </w:pPr>
            <w:r w:rsidRPr="006C3629">
              <w:rPr>
                <w:color w:val="000000"/>
                <w:sz w:val="18"/>
                <w:szCs w:val="18"/>
              </w:rPr>
              <w:t>0.52</w:t>
            </w:r>
          </w:p>
        </w:tc>
        <w:tc>
          <w:tcPr>
            <w:tcW w:w="0" w:type="auto"/>
            <w:tcBorders>
              <w:left w:val="nil"/>
              <w:right w:val="nil"/>
            </w:tcBorders>
            <w:shd w:val="clear" w:color="auto" w:fill="auto"/>
            <w:vAlign w:val="bottom"/>
          </w:tcPr>
          <w:p w14:paraId="0A1E27CA" w14:textId="28CD1450" w:rsidR="006C3629" w:rsidRPr="006C3629" w:rsidRDefault="006C3629" w:rsidP="006C3629">
            <w:pPr>
              <w:spacing w:after="0"/>
              <w:jc w:val="center"/>
              <w:rPr>
                <w:color w:val="000000"/>
                <w:sz w:val="18"/>
                <w:szCs w:val="18"/>
              </w:rPr>
            </w:pPr>
            <w:r w:rsidRPr="006C3629">
              <w:rPr>
                <w:color w:val="000000"/>
                <w:sz w:val="18"/>
                <w:szCs w:val="18"/>
              </w:rPr>
              <w:t>0.11</w:t>
            </w:r>
          </w:p>
        </w:tc>
      </w:tr>
      <w:tr w:rsidR="006C3629" w:rsidRPr="005362B1" w14:paraId="09F6B472" w14:textId="77777777" w:rsidTr="006C3629">
        <w:trPr>
          <w:jc w:val="center"/>
        </w:trPr>
        <w:tc>
          <w:tcPr>
            <w:tcW w:w="0" w:type="auto"/>
            <w:tcBorders>
              <w:left w:val="nil"/>
              <w:right w:val="nil"/>
            </w:tcBorders>
            <w:shd w:val="clear" w:color="auto" w:fill="auto"/>
            <w:noWrap/>
            <w:vAlign w:val="center"/>
          </w:tcPr>
          <w:p w14:paraId="2B3EFBFF" w14:textId="77777777" w:rsidR="006C3629" w:rsidRPr="005362B1" w:rsidRDefault="006C3629" w:rsidP="006C3629">
            <w:pPr>
              <w:spacing w:after="0"/>
              <w:jc w:val="center"/>
              <w:rPr>
                <w:sz w:val="18"/>
                <w:szCs w:val="18"/>
              </w:rPr>
            </w:pPr>
            <w:r w:rsidRPr="005362B1">
              <w:rPr>
                <w:color w:val="000000"/>
                <w:sz w:val="18"/>
                <w:szCs w:val="18"/>
              </w:rPr>
              <w:t>2011</w:t>
            </w:r>
          </w:p>
        </w:tc>
        <w:tc>
          <w:tcPr>
            <w:tcW w:w="0" w:type="auto"/>
            <w:tcBorders>
              <w:left w:val="nil"/>
              <w:right w:val="nil"/>
            </w:tcBorders>
            <w:shd w:val="clear" w:color="auto" w:fill="auto"/>
            <w:noWrap/>
            <w:vAlign w:val="center"/>
          </w:tcPr>
          <w:p w14:paraId="2A562FA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0.54</w:t>
            </w:r>
          </w:p>
        </w:tc>
        <w:tc>
          <w:tcPr>
            <w:tcW w:w="0" w:type="auto"/>
            <w:tcBorders>
              <w:left w:val="nil"/>
              <w:right w:val="nil"/>
            </w:tcBorders>
            <w:shd w:val="clear" w:color="auto" w:fill="auto"/>
            <w:noWrap/>
            <w:vAlign w:val="center"/>
          </w:tcPr>
          <w:p w14:paraId="476F784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vAlign w:val="bottom"/>
          </w:tcPr>
          <w:p w14:paraId="1A662EBC" w14:textId="7FD040F1" w:rsidR="006C3629" w:rsidRPr="006C3629" w:rsidRDefault="006C3629" w:rsidP="006C3629">
            <w:pPr>
              <w:spacing w:after="0"/>
              <w:jc w:val="center"/>
              <w:rPr>
                <w:color w:val="000000"/>
                <w:sz w:val="18"/>
                <w:szCs w:val="18"/>
              </w:rPr>
            </w:pPr>
            <w:r w:rsidRPr="006C3629">
              <w:rPr>
                <w:color w:val="000000"/>
                <w:sz w:val="18"/>
                <w:szCs w:val="18"/>
              </w:rPr>
              <w:t>0.81</w:t>
            </w:r>
          </w:p>
        </w:tc>
        <w:tc>
          <w:tcPr>
            <w:tcW w:w="0" w:type="auto"/>
            <w:tcBorders>
              <w:left w:val="nil"/>
              <w:right w:val="nil"/>
            </w:tcBorders>
            <w:shd w:val="clear" w:color="auto" w:fill="auto"/>
            <w:vAlign w:val="bottom"/>
          </w:tcPr>
          <w:p w14:paraId="5D1BAE33" w14:textId="1CE9CB47" w:rsidR="006C3629" w:rsidRPr="006C3629" w:rsidRDefault="006C3629" w:rsidP="006C3629">
            <w:pPr>
              <w:spacing w:after="0"/>
              <w:jc w:val="center"/>
              <w:rPr>
                <w:color w:val="000000"/>
                <w:sz w:val="18"/>
                <w:szCs w:val="18"/>
              </w:rPr>
            </w:pPr>
            <w:r w:rsidRPr="006C3629">
              <w:rPr>
                <w:color w:val="000000"/>
                <w:sz w:val="18"/>
                <w:szCs w:val="18"/>
              </w:rPr>
              <w:t>0.17</w:t>
            </w:r>
          </w:p>
        </w:tc>
      </w:tr>
      <w:tr w:rsidR="006C3629" w:rsidRPr="005362B1" w14:paraId="2F61C595" w14:textId="77777777" w:rsidTr="006C3629">
        <w:trPr>
          <w:jc w:val="center"/>
        </w:trPr>
        <w:tc>
          <w:tcPr>
            <w:tcW w:w="0" w:type="auto"/>
            <w:tcBorders>
              <w:left w:val="nil"/>
              <w:right w:val="nil"/>
            </w:tcBorders>
            <w:shd w:val="clear" w:color="auto" w:fill="E5DFEC" w:themeFill="accent4" w:themeFillTint="33"/>
            <w:noWrap/>
            <w:vAlign w:val="center"/>
          </w:tcPr>
          <w:p w14:paraId="58752BB1" w14:textId="77777777" w:rsidR="006C3629" w:rsidRPr="005362B1" w:rsidRDefault="006C3629" w:rsidP="006C3629">
            <w:pPr>
              <w:spacing w:after="0"/>
              <w:jc w:val="center"/>
              <w:rPr>
                <w:sz w:val="18"/>
                <w:szCs w:val="18"/>
              </w:rPr>
            </w:pPr>
            <w:r w:rsidRPr="005362B1">
              <w:rPr>
                <w:color w:val="000000"/>
                <w:sz w:val="18"/>
                <w:szCs w:val="18"/>
              </w:rPr>
              <w:t>2012</w:t>
            </w:r>
          </w:p>
        </w:tc>
        <w:tc>
          <w:tcPr>
            <w:tcW w:w="0" w:type="auto"/>
            <w:tcBorders>
              <w:left w:val="nil"/>
              <w:right w:val="nil"/>
            </w:tcBorders>
            <w:shd w:val="clear" w:color="auto" w:fill="E5DFEC" w:themeFill="accent4" w:themeFillTint="33"/>
            <w:noWrap/>
            <w:vAlign w:val="center"/>
          </w:tcPr>
          <w:p w14:paraId="2219FA9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1.05</w:t>
            </w:r>
          </w:p>
        </w:tc>
        <w:tc>
          <w:tcPr>
            <w:tcW w:w="0" w:type="auto"/>
            <w:tcBorders>
              <w:left w:val="nil"/>
              <w:right w:val="nil"/>
            </w:tcBorders>
            <w:shd w:val="clear" w:color="auto" w:fill="E5DFEC" w:themeFill="accent4" w:themeFillTint="33"/>
            <w:noWrap/>
            <w:vAlign w:val="center"/>
          </w:tcPr>
          <w:p w14:paraId="59AE81A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0.17</w:t>
            </w:r>
          </w:p>
        </w:tc>
        <w:tc>
          <w:tcPr>
            <w:tcW w:w="0" w:type="auto"/>
            <w:tcBorders>
              <w:left w:val="nil"/>
              <w:right w:val="nil"/>
            </w:tcBorders>
            <w:shd w:val="clear" w:color="auto" w:fill="E5DFEC" w:themeFill="accent4" w:themeFillTint="33"/>
            <w:vAlign w:val="bottom"/>
          </w:tcPr>
          <w:p w14:paraId="16B038D0" w14:textId="3004830C" w:rsidR="006C3629" w:rsidRPr="006C3629" w:rsidRDefault="006C3629" w:rsidP="006C3629">
            <w:pPr>
              <w:spacing w:after="0"/>
              <w:jc w:val="center"/>
              <w:rPr>
                <w:color w:val="000000"/>
                <w:sz w:val="18"/>
                <w:szCs w:val="18"/>
              </w:rPr>
            </w:pPr>
            <w:r w:rsidRPr="006C3629">
              <w:rPr>
                <w:color w:val="000000"/>
                <w:sz w:val="18"/>
                <w:szCs w:val="18"/>
              </w:rPr>
              <w:t>1.18</w:t>
            </w:r>
          </w:p>
        </w:tc>
        <w:tc>
          <w:tcPr>
            <w:tcW w:w="0" w:type="auto"/>
            <w:tcBorders>
              <w:left w:val="nil"/>
              <w:right w:val="nil"/>
            </w:tcBorders>
            <w:shd w:val="clear" w:color="auto" w:fill="E5DFEC" w:themeFill="accent4" w:themeFillTint="33"/>
            <w:vAlign w:val="bottom"/>
          </w:tcPr>
          <w:p w14:paraId="01803AF0" w14:textId="5D810AE9" w:rsidR="006C3629" w:rsidRPr="006C3629" w:rsidRDefault="006C3629" w:rsidP="006C3629">
            <w:pPr>
              <w:spacing w:after="0"/>
              <w:jc w:val="center"/>
              <w:rPr>
                <w:color w:val="000000"/>
                <w:sz w:val="18"/>
                <w:szCs w:val="18"/>
              </w:rPr>
            </w:pPr>
            <w:r w:rsidRPr="006C3629">
              <w:rPr>
                <w:color w:val="000000"/>
                <w:sz w:val="18"/>
                <w:szCs w:val="18"/>
              </w:rPr>
              <w:t>0.27</w:t>
            </w:r>
          </w:p>
        </w:tc>
      </w:tr>
      <w:tr w:rsidR="006C3629" w:rsidRPr="005362B1" w14:paraId="206AE245" w14:textId="77777777" w:rsidTr="006C3629">
        <w:trPr>
          <w:jc w:val="center"/>
        </w:trPr>
        <w:tc>
          <w:tcPr>
            <w:tcW w:w="0" w:type="auto"/>
            <w:tcBorders>
              <w:left w:val="nil"/>
              <w:right w:val="nil"/>
            </w:tcBorders>
            <w:shd w:val="clear" w:color="auto" w:fill="auto"/>
            <w:noWrap/>
            <w:vAlign w:val="center"/>
          </w:tcPr>
          <w:p w14:paraId="54E5A80A" w14:textId="77777777" w:rsidR="006C3629" w:rsidRPr="005362B1" w:rsidRDefault="006C3629" w:rsidP="006C3629">
            <w:pPr>
              <w:spacing w:after="0"/>
              <w:jc w:val="center"/>
              <w:rPr>
                <w:sz w:val="18"/>
                <w:szCs w:val="18"/>
              </w:rPr>
            </w:pPr>
            <w:r w:rsidRPr="005362B1">
              <w:rPr>
                <w:color w:val="000000"/>
                <w:sz w:val="18"/>
                <w:szCs w:val="18"/>
              </w:rPr>
              <w:t>2013</w:t>
            </w:r>
          </w:p>
        </w:tc>
        <w:tc>
          <w:tcPr>
            <w:tcW w:w="0" w:type="auto"/>
            <w:tcBorders>
              <w:left w:val="nil"/>
              <w:right w:val="nil"/>
            </w:tcBorders>
            <w:shd w:val="clear" w:color="auto" w:fill="auto"/>
            <w:noWrap/>
            <w:vAlign w:val="center"/>
          </w:tcPr>
          <w:p w14:paraId="096C74D8"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0.69</w:t>
            </w:r>
          </w:p>
        </w:tc>
        <w:tc>
          <w:tcPr>
            <w:tcW w:w="0" w:type="auto"/>
            <w:tcBorders>
              <w:left w:val="nil"/>
              <w:right w:val="nil"/>
            </w:tcBorders>
            <w:shd w:val="clear" w:color="auto" w:fill="auto"/>
            <w:noWrap/>
            <w:vAlign w:val="center"/>
          </w:tcPr>
          <w:p w14:paraId="20CB3F2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0.13</w:t>
            </w:r>
          </w:p>
        </w:tc>
        <w:tc>
          <w:tcPr>
            <w:tcW w:w="0" w:type="auto"/>
            <w:tcBorders>
              <w:left w:val="nil"/>
              <w:right w:val="nil"/>
            </w:tcBorders>
            <w:shd w:val="clear" w:color="auto" w:fill="auto"/>
            <w:vAlign w:val="bottom"/>
          </w:tcPr>
          <w:p w14:paraId="3042E6AE" w14:textId="38F96110" w:rsidR="006C3629" w:rsidRPr="006C3629" w:rsidRDefault="006C3629" w:rsidP="006C3629">
            <w:pPr>
              <w:spacing w:after="0"/>
              <w:jc w:val="center"/>
              <w:rPr>
                <w:color w:val="000000"/>
                <w:sz w:val="18"/>
                <w:szCs w:val="18"/>
              </w:rPr>
            </w:pPr>
            <w:r w:rsidRPr="006C3629">
              <w:rPr>
                <w:color w:val="000000"/>
                <w:sz w:val="18"/>
                <w:szCs w:val="18"/>
              </w:rPr>
              <w:t>0.72</w:t>
            </w:r>
          </w:p>
        </w:tc>
        <w:tc>
          <w:tcPr>
            <w:tcW w:w="0" w:type="auto"/>
            <w:tcBorders>
              <w:left w:val="nil"/>
              <w:right w:val="nil"/>
            </w:tcBorders>
            <w:shd w:val="clear" w:color="auto" w:fill="auto"/>
            <w:vAlign w:val="bottom"/>
          </w:tcPr>
          <w:p w14:paraId="11987270" w14:textId="687FBAD7" w:rsidR="006C3629" w:rsidRPr="006C3629" w:rsidRDefault="006C3629" w:rsidP="006C3629">
            <w:pPr>
              <w:spacing w:after="0"/>
              <w:jc w:val="center"/>
              <w:rPr>
                <w:color w:val="000000"/>
                <w:sz w:val="18"/>
                <w:szCs w:val="18"/>
              </w:rPr>
            </w:pPr>
            <w:r w:rsidRPr="006C3629">
              <w:rPr>
                <w:color w:val="000000"/>
                <w:sz w:val="18"/>
                <w:szCs w:val="18"/>
              </w:rPr>
              <w:t>0.19</w:t>
            </w:r>
          </w:p>
        </w:tc>
      </w:tr>
      <w:tr w:rsidR="006C3629" w:rsidRPr="005362B1" w14:paraId="3CE37A30" w14:textId="77777777" w:rsidTr="006C3629">
        <w:trPr>
          <w:jc w:val="center"/>
        </w:trPr>
        <w:tc>
          <w:tcPr>
            <w:tcW w:w="0" w:type="auto"/>
            <w:tcBorders>
              <w:left w:val="nil"/>
              <w:right w:val="nil"/>
            </w:tcBorders>
            <w:shd w:val="clear" w:color="auto" w:fill="auto"/>
            <w:noWrap/>
            <w:vAlign w:val="center"/>
          </w:tcPr>
          <w:p w14:paraId="3F7731A8" w14:textId="77777777" w:rsidR="006C3629" w:rsidRPr="005362B1" w:rsidRDefault="006C3629" w:rsidP="006C3629">
            <w:pPr>
              <w:spacing w:after="0"/>
              <w:jc w:val="center"/>
              <w:rPr>
                <w:sz w:val="18"/>
                <w:szCs w:val="18"/>
              </w:rPr>
            </w:pPr>
            <w:r w:rsidRPr="005362B1">
              <w:rPr>
                <w:color w:val="000000"/>
                <w:sz w:val="18"/>
                <w:szCs w:val="18"/>
              </w:rPr>
              <w:t>2014</w:t>
            </w:r>
          </w:p>
        </w:tc>
        <w:tc>
          <w:tcPr>
            <w:tcW w:w="0" w:type="auto"/>
            <w:tcBorders>
              <w:left w:val="nil"/>
              <w:right w:val="nil"/>
            </w:tcBorders>
            <w:shd w:val="clear" w:color="auto" w:fill="auto"/>
            <w:noWrap/>
            <w:vAlign w:val="center"/>
          </w:tcPr>
          <w:p w14:paraId="5AB8C389"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0.27</w:t>
            </w:r>
          </w:p>
        </w:tc>
        <w:tc>
          <w:tcPr>
            <w:tcW w:w="0" w:type="auto"/>
            <w:tcBorders>
              <w:left w:val="nil"/>
              <w:right w:val="nil"/>
            </w:tcBorders>
            <w:shd w:val="clear" w:color="auto" w:fill="auto"/>
            <w:noWrap/>
            <w:vAlign w:val="center"/>
          </w:tcPr>
          <w:p w14:paraId="7D323FE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0BC95DCD" w14:textId="4D999F94" w:rsidR="006C3629" w:rsidRPr="006C3629" w:rsidRDefault="006C3629" w:rsidP="006C3629">
            <w:pPr>
              <w:spacing w:after="0"/>
              <w:jc w:val="center"/>
              <w:rPr>
                <w:color w:val="000000"/>
                <w:sz w:val="18"/>
                <w:szCs w:val="18"/>
              </w:rPr>
            </w:pPr>
            <w:r w:rsidRPr="006C3629">
              <w:rPr>
                <w:color w:val="000000"/>
                <w:sz w:val="18"/>
                <w:szCs w:val="18"/>
              </w:rPr>
              <w:t>0.24</w:t>
            </w:r>
          </w:p>
        </w:tc>
        <w:tc>
          <w:tcPr>
            <w:tcW w:w="0" w:type="auto"/>
            <w:tcBorders>
              <w:left w:val="nil"/>
              <w:right w:val="nil"/>
            </w:tcBorders>
            <w:shd w:val="clear" w:color="auto" w:fill="auto"/>
            <w:vAlign w:val="bottom"/>
          </w:tcPr>
          <w:p w14:paraId="47204AD4" w14:textId="266385E4"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224CBFE3" w14:textId="77777777" w:rsidTr="006C3629">
        <w:trPr>
          <w:jc w:val="center"/>
        </w:trPr>
        <w:tc>
          <w:tcPr>
            <w:tcW w:w="0" w:type="auto"/>
            <w:tcBorders>
              <w:left w:val="nil"/>
              <w:right w:val="nil"/>
            </w:tcBorders>
            <w:shd w:val="clear" w:color="auto" w:fill="auto"/>
            <w:noWrap/>
            <w:vAlign w:val="center"/>
          </w:tcPr>
          <w:p w14:paraId="7DD34EBD" w14:textId="77777777" w:rsidR="006C3629" w:rsidRPr="005362B1" w:rsidRDefault="006C3629" w:rsidP="006C3629">
            <w:pPr>
              <w:spacing w:after="0"/>
              <w:jc w:val="center"/>
              <w:rPr>
                <w:sz w:val="18"/>
                <w:szCs w:val="18"/>
              </w:rPr>
            </w:pPr>
            <w:r w:rsidRPr="005362B1">
              <w:rPr>
                <w:color w:val="000000"/>
                <w:sz w:val="18"/>
                <w:szCs w:val="18"/>
              </w:rPr>
              <w:t>2015</w:t>
            </w:r>
          </w:p>
        </w:tc>
        <w:tc>
          <w:tcPr>
            <w:tcW w:w="0" w:type="auto"/>
            <w:tcBorders>
              <w:left w:val="nil"/>
              <w:right w:val="nil"/>
            </w:tcBorders>
            <w:shd w:val="clear" w:color="auto" w:fill="auto"/>
            <w:noWrap/>
            <w:vAlign w:val="center"/>
          </w:tcPr>
          <w:p w14:paraId="2E80978E"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1642F5D6"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0.05</w:t>
            </w:r>
          </w:p>
        </w:tc>
        <w:tc>
          <w:tcPr>
            <w:tcW w:w="0" w:type="auto"/>
            <w:tcBorders>
              <w:left w:val="nil"/>
              <w:right w:val="nil"/>
            </w:tcBorders>
            <w:shd w:val="clear" w:color="auto" w:fill="auto"/>
            <w:vAlign w:val="bottom"/>
          </w:tcPr>
          <w:p w14:paraId="21DDBEA7" w14:textId="4C5B677C" w:rsidR="006C3629" w:rsidRPr="006C3629" w:rsidRDefault="006C3629" w:rsidP="006C3629">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52E7D114" w14:textId="68BF5F7F"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75336435" w14:textId="77777777" w:rsidTr="006C3629">
        <w:trPr>
          <w:jc w:val="center"/>
        </w:trPr>
        <w:tc>
          <w:tcPr>
            <w:tcW w:w="0" w:type="auto"/>
            <w:tcBorders>
              <w:left w:val="nil"/>
              <w:right w:val="nil"/>
            </w:tcBorders>
            <w:shd w:val="clear" w:color="auto" w:fill="auto"/>
            <w:noWrap/>
            <w:vAlign w:val="center"/>
          </w:tcPr>
          <w:p w14:paraId="756A3636" w14:textId="77777777" w:rsidR="006C3629" w:rsidRPr="005362B1" w:rsidRDefault="006C3629" w:rsidP="006C3629">
            <w:pPr>
              <w:spacing w:after="0"/>
              <w:jc w:val="center"/>
              <w:rPr>
                <w:sz w:val="18"/>
                <w:szCs w:val="18"/>
              </w:rPr>
            </w:pPr>
            <w:r w:rsidRPr="005362B1">
              <w:rPr>
                <w:color w:val="000000"/>
                <w:sz w:val="18"/>
                <w:szCs w:val="18"/>
              </w:rPr>
              <w:t>2016</w:t>
            </w:r>
          </w:p>
        </w:tc>
        <w:tc>
          <w:tcPr>
            <w:tcW w:w="0" w:type="auto"/>
            <w:tcBorders>
              <w:left w:val="nil"/>
              <w:right w:val="nil"/>
            </w:tcBorders>
            <w:shd w:val="clear" w:color="auto" w:fill="auto"/>
            <w:noWrap/>
            <w:vAlign w:val="center"/>
          </w:tcPr>
          <w:p w14:paraId="06AEB22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0.26</w:t>
            </w:r>
          </w:p>
        </w:tc>
        <w:tc>
          <w:tcPr>
            <w:tcW w:w="0" w:type="auto"/>
            <w:tcBorders>
              <w:left w:val="nil"/>
              <w:right w:val="nil"/>
            </w:tcBorders>
            <w:shd w:val="clear" w:color="auto" w:fill="auto"/>
            <w:noWrap/>
            <w:vAlign w:val="center"/>
          </w:tcPr>
          <w:p w14:paraId="76F5317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3776D3DB" w14:textId="1B690749" w:rsidR="006C3629" w:rsidRPr="006C3629" w:rsidRDefault="006C3629" w:rsidP="006C3629">
            <w:pPr>
              <w:spacing w:after="0"/>
              <w:jc w:val="center"/>
              <w:rPr>
                <w:color w:val="000000"/>
                <w:sz w:val="18"/>
                <w:szCs w:val="18"/>
              </w:rPr>
            </w:pPr>
            <w:r w:rsidRPr="006C3629">
              <w:rPr>
                <w:color w:val="000000"/>
                <w:sz w:val="18"/>
                <w:szCs w:val="18"/>
              </w:rPr>
              <w:t>0.28</w:t>
            </w:r>
          </w:p>
        </w:tc>
        <w:tc>
          <w:tcPr>
            <w:tcW w:w="0" w:type="auto"/>
            <w:tcBorders>
              <w:left w:val="nil"/>
              <w:right w:val="nil"/>
            </w:tcBorders>
            <w:shd w:val="clear" w:color="auto" w:fill="auto"/>
            <w:vAlign w:val="bottom"/>
          </w:tcPr>
          <w:p w14:paraId="64AA52B2" w14:textId="3FBEE5BD"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67360055" w14:textId="77777777" w:rsidTr="006C3629">
        <w:trPr>
          <w:jc w:val="center"/>
        </w:trPr>
        <w:tc>
          <w:tcPr>
            <w:tcW w:w="0" w:type="auto"/>
            <w:tcBorders>
              <w:left w:val="nil"/>
              <w:right w:val="nil"/>
            </w:tcBorders>
            <w:shd w:val="clear" w:color="auto" w:fill="auto"/>
            <w:noWrap/>
            <w:vAlign w:val="center"/>
          </w:tcPr>
          <w:p w14:paraId="4F983486" w14:textId="77777777" w:rsidR="006C3629" w:rsidRPr="005362B1" w:rsidRDefault="006C3629" w:rsidP="006C3629">
            <w:pPr>
              <w:spacing w:after="0"/>
              <w:jc w:val="center"/>
              <w:rPr>
                <w:sz w:val="18"/>
                <w:szCs w:val="18"/>
              </w:rPr>
            </w:pPr>
            <w:r w:rsidRPr="005362B1">
              <w:rPr>
                <w:color w:val="000000"/>
                <w:sz w:val="18"/>
                <w:szCs w:val="18"/>
              </w:rPr>
              <w:t>2017</w:t>
            </w:r>
          </w:p>
        </w:tc>
        <w:tc>
          <w:tcPr>
            <w:tcW w:w="0" w:type="auto"/>
            <w:tcBorders>
              <w:left w:val="nil"/>
              <w:right w:val="nil"/>
            </w:tcBorders>
            <w:shd w:val="clear" w:color="auto" w:fill="auto"/>
            <w:noWrap/>
            <w:vAlign w:val="center"/>
          </w:tcPr>
          <w:p w14:paraId="1D23C87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w:t>
            </w:r>
          </w:p>
        </w:tc>
        <w:tc>
          <w:tcPr>
            <w:tcW w:w="0" w:type="auto"/>
            <w:tcBorders>
              <w:left w:val="nil"/>
              <w:right w:val="nil"/>
            </w:tcBorders>
            <w:shd w:val="clear" w:color="auto" w:fill="auto"/>
            <w:noWrap/>
            <w:vAlign w:val="center"/>
          </w:tcPr>
          <w:p w14:paraId="00CEDB5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1AC09AF4" w14:textId="6A22E51B" w:rsidR="006C3629" w:rsidRPr="006C3629" w:rsidRDefault="006C3629" w:rsidP="006C3629">
            <w:pPr>
              <w:spacing w:after="0"/>
              <w:jc w:val="center"/>
              <w:rPr>
                <w:color w:val="000000"/>
                <w:sz w:val="18"/>
                <w:szCs w:val="18"/>
              </w:rPr>
            </w:pPr>
            <w:r w:rsidRPr="006C3629">
              <w:rPr>
                <w:color w:val="000000"/>
                <w:sz w:val="18"/>
                <w:szCs w:val="18"/>
              </w:rPr>
              <w:t>0.3</w:t>
            </w:r>
          </w:p>
        </w:tc>
        <w:tc>
          <w:tcPr>
            <w:tcW w:w="0" w:type="auto"/>
            <w:tcBorders>
              <w:left w:val="nil"/>
              <w:right w:val="nil"/>
            </w:tcBorders>
            <w:shd w:val="clear" w:color="auto" w:fill="auto"/>
            <w:vAlign w:val="bottom"/>
          </w:tcPr>
          <w:p w14:paraId="6A054507" w14:textId="66D7634D" w:rsidR="006C3629" w:rsidRPr="006C3629" w:rsidRDefault="006C3629" w:rsidP="006C3629">
            <w:pPr>
              <w:spacing w:after="0"/>
              <w:jc w:val="center"/>
              <w:rPr>
                <w:color w:val="000000"/>
                <w:sz w:val="18"/>
                <w:szCs w:val="18"/>
              </w:rPr>
            </w:pPr>
            <w:r w:rsidRPr="006C3629">
              <w:rPr>
                <w:color w:val="000000"/>
                <w:sz w:val="18"/>
                <w:szCs w:val="18"/>
              </w:rPr>
              <w:t>0.06</w:t>
            </w:r>
          </w:p>
        </w:tc>
      </w:tr>
      <w:tr w:rsidR="006C3629" w:rsidRPr="005362B1" w14:paraId="4F64BBBB" w14:textId="77777777" w:rsidTr="006C3629">
        <w:trPr>
          <w:jc w:val="center"/>
        </w:trPr>
        <w:tc>
          <w:tcPr>
            <w:tcW w:w="0" w:type="auto"/>
            <w:tcBorders>
              <w:left w:val="nil"/>
              <w:right w:val="nil"/>
            </w:tcBorders>
            <w:shd w:val="clear" w:color="auto" w:fill="auto"/>
            <w:noWrap/>
            <w:vAlign w:val="center"/>
          </w:tcPr>
          <w:p w14:paraId="1DB7BCDC" w14:textId="77777777" w:rsidR="006C3629" w:rsidRPr="005362B1" w:rsidRDefault="006C3629" w:rsidP="006C3629">
            <w:pPr>
              <w:spacing w:after="0"/>
              <w:jc w:val="center"/>
              <w:rPr>
                <w:sz w:val="18"/>
                <w:szCs w:val="18"/>
              </w:rPr>
            </w:pPr>
            <w:r w:rsidRPr="005362B1">
              <w:rPr>
                <w:color w:val="000000"/>
                <w:sz w:val="18"/>
                <w:szCs w:val="18"/>
              </w:rPr>
              <w:t>2018</w:t>
            </w:r>
          </w:p>
        </w:tc>
        <w:tc>
          <w:tcPr>
            <w:tcW w:w="0" w:type="auto"/>
            <w:tcBorders>
              <w:left w:val="nil"/>
              <w:right w:val="nil"/>
            </w:tcBorders>
            <w:shd w:val="clear" w:color="auto" w:fill="auto"/>
            <w:noWrap/>
            <w:vAlign w:val="center"/>
          </w:tcPr>
          <w:p w14:paraId="2CD500B1"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0.16</w:t>
            </w:r>
          </w:p>
        </w:tc>
        <w:tc>
          <w:tcPr>
            <w:tcW w:w="0" w:type="auto"/>
            <w:tcBorders>
              <w:left w:val="nil"/>
              <w:right w:val="nil"/>
            </w:tcBorders>
            <w:shd w:val="clear" w:color="auto" w:fill="auto"/>
            <w:noWrap/>
            <w:vAlign w:val="center"/>
          </w:tcPr>
          <w:p w14:paraId="028845B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40E66467" w14:textId="349410B7" w:rsidR="006C3629" w:rsidRPr="006C3629" w:rsidRDefault="006C3629" w:rsidP="006C3629">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61A699BC" w14:textId="791E3141" w:rsidR="006C3629" w:rsidRPr="006C3629" w:rsidRDefault="006C3629" w:rsidP="006C3629">
            <w:pPr>
              <w:spacing w:after="0"/>
              <w:jc w:val="center"/>
              <w:rPr>
                <w:color w:val="000000"/>
                <w:sz w:val="18"/>
                <w:szCs w:val="18"/>
              </w:rPr>
            </w:pPr>
            <w:r w:rsidRPr="006C3629">
              <w:rPr>
                <w:color w:val="000000"/>
                <w:sz w:val="18"/>
                <w:szCs w:val="18"/>
              </w:rPr>
              <w:t>0.04</w:t>
            </w:r>
          </w:p>
        </w:tc>
      </w:tr>
      <w:tr w:rsidR="006C3629" w:rsidRPr="005362B1" w14:paraId="4C2421ED" w14:textId="77777777" w:rsidTr="006C3629">
        <w:trPr>
          <w:jc w:val="center"/>
        </w:trPr>
        <w:tc>
          <w:tcPr>
            <w:tcW w:w="0" w:type="auto"/>
            <w:tcBorders>
              <w:left w:val="nil"/>
              <w:right w:val="nil"/>
            </w:tcBorders>
            <w:shd w:val="clear" w:color="auto" w:fill="auto"/>
            <w:noWrap/>
            <w:vAlign w:val="center"/>
          </w:tcPr>
          <w:p w14:paraId="6682C721" w14:textId="77777777" w:rsidR="006C3629" w:rsidRPr="005362B1" w:rsidRDefault="006C3629" w:rsidP="006C3629">
            <w:pPr>
              <w:spacing w:after="0"/>
              <w:jc w:val="center"/>
              <w:rPr>
                <w:sz w:val="18"/>
                <w:szCs w:val="18"/>
              </w:rPr>
            </w:pPr>
            <w:r w:rsidRPr="005362B1">
              <w:rPr>
                <w:color w:val="000000"/>
                <w:sz w:val="18"/>
                <w:szCs w:val="18"/>
              </w:rPr>
              <w:t>2019</w:t>
            </w:r>
          </w:p>
        </w:tc>
        <w:tc>
          <w:tcPr>
            <w:tcW w:w="0" w:type="auto"/>
            <w:tcBorders>
              <w:left w:val="nil"/>
              <w:right w:val="nil"/>
            </w:tcBorders>
            <w:shd w:val="clear" w:color="auto" w:fill="auto"/>
            <w:noWrap/>
            <w:vAlign w:val="center"/>
          </w:tcPr>
          <w:p w14:paraId="421E20CB"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0.09</w:t>
            </w:r>
          </w:p>
        </w:tc>
        <w:tc>
          <w:tcPr>
            <w:tcW w:w="0" w:type="auto"/>
            <w:tcBorders>
              <w:left w:val="nil"/>
              <w:right w:val="nil"/>
            </w:tcBorders>
            <w:shd w:val="clear" w:color="auto" w:fill="auto"/>
            <w:noWrap/>
            <w:vAlign w:val="center"/>
          </w:tcPr>
          <w:p w14:paraId="18DCE37D"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0.02</w:t>
            </w:r>
          </w:p>
        </w:tc>
        <w:tc>
          <w:tcPr>
            <w:tcW w:w="0" w:type="auto"/>
            <w:tcBorders>
              <w:left w:val="nil"/>
              <w:right w:val="nil"/>
            </w:tcBorders>
            <w:shd w:val="clear" w:color="auto" w:fill="auto"/>
            <w:vAlign w:val="bottom"/>
          </w:tcPr>
          <w:p w14:paraId="6D1000C8" w14:textId="42F415F8" w:rsidR="006C3629" w:rsidRPr="006C3629" w:rsidRDefault="006C3629" w:rsidP="006C3629">
            <w:pPr>
              <w:spacing w:after="0"/>
              <w:jc w:val="center"/>
              <w:rPr>
                <w:color w:val="000000"/>
                <w:sz w:val="18"/>
                <w:szCs w:val="18"/>
              </w:rPr>
            </w:pPr>
            <w:r w:rsidRPr="006C3629">
              <w:rPr>
                <w:color w:val="000000"/>
                <w:sz w:val="18"/>
                <w:szCs w:val="18"/>
              </w:rPr>
              <w:t>0.18</w:t>
            </w:r>
          </w:p>
        </w:tc>
        <w:tc>
          <w:tcPr>
            <w:tcW w:w="0" w:type="auto"/>
            <w:tcBorders>
              <w:left w:val="nil"/>
              <w:right w:val="nil"/>
            </w:tcBorders>
            <w:shd w:val="clear" w:color="auto" w:fill="auto"/>
            <w:vAlign w:val="bottom"/>
          </w:tcPr>
          <w:p w14:paraId="19FAF8B6" w14:textId="57412A06" w:rsidR="006C3629" w:rsidRPr="006C3629" w:rsidRDefault="006C3629" w:rsidP="006C3629">
            <w:pPr>
              <w:spacing w:after="0"/>
              <w:jc w:val="center"/>
              <w:rPr>
                <w:color w:val="000000"/>
                <w:sz w:val="18"/>
                <w:szCs w:val="18"/>
              </w:rPr>
            </w:pPr>
            <w:r w:rsidRPr="006C3629">
              <w:rPr>
                <w:color w:val="000000"/>
                <w:sz w:val="18"/>
                <w:szCs w:val="18"/>
              </w:rPr>
              <w:t>0.04</w:t>
            </w:r>
          </w:p>
        </w:tc>
      </w:tr>
      <w:tr w:rsidR="006C3629" w:rsidRPr="005362B1" w14:paraId="7D4AC1A1" w14:textId="77777777" w:rsidTr="006C3629">
        <w:trPr>
          <w:jc w:val="center"/>
        </w:trPr>
        <w:tc>
          <w:tcPr>
            <w:tcW w:w="0" w:type="auto"/>
            <w:tcBorders>
              <w:left w:val="nil"/>
              <w:right w:val="nil"/>
            </w:tcBorders>
            <w:shd w:val="clear" w:color="auto" w:fill="auto"/>
            <w:noWrap/>
            <w:vAlign w:val="center"/>
          </w:tcPr>
          <w:p w14:paraId="213669B3" w14:textId="77777777" w:rsidR="006C3629" w:rsidRPr="005362B1" w:rsidRDefault="006C3629" w:rsidP="006C3629">
            <w:pPr>
              <w:spacing w:after="0"/>
              <w:jc w:val="center"/>
              <w:rPr>
                <w:sz w:val="18"/>
                <w:szCs w:val="18"/>
              </w:rPr>
            </w:pPr>
            <w:r w:rsidRPr="005362B1">
              <w:rPr>
                <w:color w:val="000000"/>
                <w:sz w:val="18"/>
                <w:szCs w:val="18"/>
              </w:rPr>
              <w:t>2020</w:t>
            </w:r>
          </w:p>
        </w:tc>
        <w:tc>
          <w:tcPr>
            <w:tcW w:w="0" w:type="auto"/>
            <w:tcBorders>
              <w:left w:val="nil"/>
              <w:right w:val="nil"/>
            </w:tcBorders>
            <w:shd w:val="clear" w:color="auto" w:fill="auto"/>
            <w:noWrap/>
            <w:vAlign w:val="center"/>
          </w:tcPr>
          <w:p w14:paraId="3F81C162"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0.15</w:t>
            </w:r>
          </w:p>
        </w:tc>
        <w:tc>
          <w:tcPr>
            <w:tcW w:w="0" w:type="auto"/>
            <w:tcBorders>
              <w:left w:val="nil"/>
              <w:right w:val="nil"/>
            </w:tcBorders>
            <w:shd w:val="clear" w:color="auto" w:fill="auto"/>
            <w:noWrap/>
            <w:vAlign w:val="center"/>
          </w:tcPr>
          <w:p w14:paraId="6FE49FC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0.03</w:t>
            </w:r>
          </w:p>
        </w:tc>
        <w:tc>
          <w:tcPr>
            <w:tcW w:w="0" w:type="auto"/>
            <w:tcBorders>
              <w:left w:val="nil"/>
              <w:right w:val="nil"/>
            </w:tcBorders>
            <w:shd w:val="clear" w:color="auto" w:fill="auto"/>
            <w:vAlign w:val="bottom"/>
          </w:tcPr>
          <w:p w14:paraId="30D23A3C" w14:textId="6EEBDDA6" w:rsidR="006C3629" w:rsidRPr="006C3629" w:rsidRDefault="006C3629" w:rsidP="006C3629">
            <w:pPr>
              <w:spacing w:after="0"/>
              <w:jc w:val="center"/>
              <w:rPr>
                <w:color w:val="000000"/>
                <w:sz w:val="18"/>
                <w:szCs w:val="18"/>
              </w:rPr>
            </w:pPr>
            <w:r w:rsidRPr="006C3629">
              <w:rPr>
                <w:color w:val="000000"/>
                <w:sz w:val="18"/>
                <w:szCs w:val="18"/>
              </w:rPr>
              <w:t>0.19</w:t>
            </w:r>
          </w:p>
        </w:tc>
        <w:tc>
          <w:tcPr>
            <w:tcW w:w="0" w:type="auto"/>
            <w:tcBorders>
              <w:left w:val="nil"/>
              <w:right w:val="nil"/>
            </w:tcBorders>
            <w:shd w:val="clear" w:color="auto" w:fill="auto"/>
            <w:vAlign w:val="bottom"/>
          </w:tcPr>
          <w:p w14:paraId="0C10D868" w14:textId="30969357" w:rsidR="006C3629" w:rsidRPr="006C3629" w:rsidRDefault="006C3629" w:rsidP="006C3629">
            <w:pPr>
              <w:spacing w:after="0"/>
              <w:jc w:val="center"/>
              <w:rPr>
                <w:color w:val="000000"/>
                <w:sz w:val="18"/>
                <w:szCs w:val="18"/>
              </w:rPr>
            </w:pPr>
            <w:r w:rsidRPr="006C3629">
              <w:rPr>
                <w:color w:val="000000"/>
                <w:sz w:val="18"/>
                <w:szCs w:val="18"/>
              </w:rPr>
              <w:t>0.04</w:t>
            </w:r>
          </w:p>
        </w:tc>
      </w:tr>
      <w:tr w:rsidR="006C3629" w:rsidRPr="005362B1" w14:paraId="12781FD6" w14:textId="77777777" w:rsidTr="006C3629">
        <w:trPr>
          <w:jc w:val="center"/>
        </w:trPr>
        <w:tc>
          <w:tcPr>
            <w:tcW w:w="0" w:type="auto"/>
            <w:tcBorders>
              <w:left w:val="nil"/>
              <w:right w:val="nil"/>
            </w:tcBorders>
            <w:shd w:val="clear" w:color="auto" w:fill="auto"/>
            <w:noWrap/>
            <w:vAlign w:val="center"/>
          </w:tcPr>
          <w:p w14:paraId="37F33201" w14:textId="77777777" w:rsidR="006C3629" w:rsidRPr="005362B1" w:rsidRDefault="006C3629" w:rsidP="006C3629">
            <w:pPr>
              <w:spacing w:after="0"/>
              <w:jc w:val="center"/>
              <w:rPr>
                <w:sz w:val="18"/>
                <w:szCs w:val="18"/>
              </w:rPr>
            </w:pPr>
            <w:r w:rsidRPr="005362B1">
              <w:rPr>
                <w:color w:val="000000"/>
                <w:sz w:val="18"/>
                <w:szCs w:val="18"/>
              </w:rPr>
              <w:t>2021</w:t>
            </w:r>
          </w:p>
        </w:tc>
        <w:tc>
          <w:tcPr>
            <w:tcW w:w="0" w:type="auto"/>
            <w:tcBorders>
              <w:left w:val="nil"/>
              <w:right w:val="nil"/>
            </w:tcBorders>
            <w:shd w:val="clear" w:color="auto" w:fill="auto"/>
            <w:noWrap/>
            <w:vAlign w:val="center"/>
          </w:tcPr>
          <w:p w14:paraId="07D2153A"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noWrap/>
            <w:vAlign w:val="center"/>
          </w:tcPr>
          <w:p w14:paraId="218502C7"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0.04</w:t>
            </w:r>
          </w:p>
        </w:tc>
        <w:tc>
          <w:tcPr>
            <w:tcW w:w="0" w:type="auto"/>
            <w:tcBorders>
              <w:left w:val="nil"/>
              <w:right w:val="nil"/>
            </w:tcBorders>
            <w:shd w:val="clear" w:color="auto" w:fill="auto"/>
            <w:vAlign w:val="bottom"/>
          </w:tcPr>
          <w:p w14:paraId="06C84252" w14:textId="484E30B7" w:rsidR="006C3629" w:rsidRPr="006C3629" w:rsidRDefault="006C3629" w:rsidP="006C3629">
            <w:pPr>
              <w:spacing w:after="0"/>
              <w:jc w:val="center"/>
              <w:rPr>
                <w:color w:val="000000"/>
                <w:sz w:val="18"/>
                <w:szCs w:val="18"/>
              </w:rPr>
            </w:pPr>
            <w:r w:rsidRPr="006C3629">
              <w:rPr>
                <w:color w:val="000000"/>
                <w:sz w:val="18"/>
                <w:szCs w:val="18"/>
              </w:rPr>
              <w:t>0.22</w:t>
            </w:r>
          </w:p>
        </w:tc>
        <w:tc>
          <w:tcPr>
            <w:tcW w:w="0" w:type="auto"/>
            <w:tcBorders>
              <w:left w:val="nil"/>
              <w:right w:val="nil"/>
            </w:tcBorders>
            <w:shd w:val="clear" w:color="auto" w:fill="auto"/>
            <w:vAlign w:val="bottom"/>
          </w:tcPr>
          <w:p w14:paraId="4BA4F5D7" w14:textId="43D243DD" w:rsidR="006C3629" w:rsidRPr="006C3629" w:rsidRDefault="006C3629" w:rsidP="006C3629">
            <w:pPr>
              <w:spacing w:after="0"/>
              <w:jc w:val="center"/>
              <w:rPr>
                <w:color w:val="000000"/>
                <w:sz w:val="18"/>
                <w:szCs w:val="18"/>
              </w:rPr>
            </w:pPr>
            <w:r w:rsidRPr="006C3629">
              <w:rPr>
                <w:color w:val="000000"/>
                <w:sz w:val="18"/>
                <w:szCs w:val="18"/>
              </w:rPr>
              <w:t>0.05</w:t>
            </w:r>
          </w:p>
        </w:tc>
      </w:tr>
      <w:tr w:rsidR="006C3629" w:rsidRPr="005362B1" w14:paraId="6A9C9C98" w14:textId="77777777" w:rsidTr="006C3629">
        <w:trPr>
          <w:jc w:val="center"/>
        </w:trPr>
        <w:tc>
          <w:tcPr>
            <w:tcW w:w="0" w:type="auto"/>
            <w:tcBorders>
              <w:left w:val="nil"/>
              <w:right w:val="nil"/>
            </w:tcBorders>
            <w:shd w:val="clear" w:color="auto" w:fill="auto"/>
            <w:noWrap/>
            <w:vAlign w:val="center"/>
          </w:tcPr>
          <w:p w14:paraId="256A0958" w14:textId="77777777" w:rsidR="006C3629" w:rsidRPr="005362B1" w:rsidRDefault="006C3629" w:rsidP="006C3629">
            <w:pPr>
              <w:spacing w:after="0"/>
              <w:jc w:val="center"/>
              <w:rPr>
                <w:sz w:val="18"/>
                <w:szCs w:val="18"/>
              </w:rPr>
            </w:pPr>
            <w:r w:rsidRPr="005362B1">
              <w:rPr>
                <w:color w:val="000000"/>
                <w:sz w:val="18"/>
                <w:szCs w:val="18"/>
              </w:rPr>
              <w:t>2022</w:t>
            </w:r>
          </w:p>
        </w:tc>
        <w:tc>
          <w:tcPr>
            <w:tcW w:w="0" w:type="auto"/>
            <w:tcBorders>
              <w:left w:val="nil"/>
              <w:right w:val="nil"/>
            </w:tcBorders>
            <w:shd w:val="clear" w:color="auto" w:fill="auto"/>
            <w:noWrap/>
            <w:vAlign w:val="center"/>
          </w:tcPr>
          <w:p w14:paraId="6FF53C1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0.24</w:t>
            </w:r>
          </w:p>
        </w:tc>
        <w:tc>
          <w:tcPr>
            <w:tcW w:w="0" w:type="auto"/>
            <w:tcBorders>
              <w:left w:val="nil"/>
              <w:right w:val="nil"/>
            </w:tcBorders>
            <w:shd w:val="clear" w:color="auto" w:fill="auto"/>
            <w:noWrap/>
            <w:vAlign w:val="center"/>
          </w:tcPr>
          <w:p w14:paraId="2E0E8D3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0.06</w:t>
            </w:r>
          </w:p>
        </w:tc>
        <w:tc>
          <w:tcPr>
            <w:tcW w:w="0" w:type="auto"/>
            <w:tcBorders>
              <w:left w:val="nil"/>
              <w:right w:val="nil"/>
            </w:tcBorders>
            <w:shd w:val="clear" w:color="auto" w:fill="auto"/>
            <w:vAlign w:val="bottom"/>
          </w:tcPr>
          <w:p w14:paraId="7F4BD7BB" w14:textId="466D0CEF" w:rsidR="006C3629" w:rsidRPr="006C3629" w:rsidRDefault="006C3629" w:rsidP="006C3629">
            <w:pPr>
              <w:spacing w:after="0"/>
              <w:jc w:val="center"/>
              <w:rPr>
                <w:color w:val="000000"/>
                <w:sz w:val="18"/>
                <w:szCs w:val="18"/>
              </w:rPr>
            </w:pPr>
            <w:r w:rsidRPr="006C3629">
              <w:rPr>
                <w:color w:val="000000"/>
                <w:sz w:val="18"/>
                <w:szCs w:val="18"/>
              </w:rPr>
              <w:t>0.21</w:t>
            </w:r>
          </w:p>
        </w:tc>
        <w:tc>
          <w:tcPr>
            <w:tcW w:w="0" w:type="auto"/>
            <w:tcBorders>
              <w:left w:val="nil"/>
              <w:right w:val="nil"/>
            </w:tcBorders>
            <w:shd w:val="clear" w:color="auto" w:fill="auto"/>
            <w:vAlign w:val="bottom"/>
          </w:tcPr>
          <w:p w14:paraId="1BA02AF4" w14:textId="77A9EC7E" w:rsidR="006C3629" w:rsidRPr="006C3629" w:rsidRDefault="006C3629" w:rsidP="006C3629">
            <w:pPr>
              <w:spacing w:after="0"/>
              <w:jc w:val="center"/>
              <w:rPr>
                <w:color w:val="000000"/>
                <w:sz w:val="18"/>
                <w:szCs w:val="18"/>
              </w:rPr>
            </w:pPr>
            <w:r w:rsidRPr="006C3629">
              <w:rPr>
                <w:color w:val="000000"/>
                <w:sz w:val="18"/>
                <w:szCs w:val="18"/>
              </w:rPr>
              <w:t>0.07</w:t>
            </w:r>
          </w:p>
        </w:tc>
      </w:tr>
      <w:tr w:rsidR="006C3629" w:rsidRPr="005362B1" w14:paraId="13FBAF84" w14:textId="77777777" w:rsidTr="006C3629">
        <w:trPr>
          <w:jc w:val="center"/>
        </w:trPr>
        <w:tc>
          <w:tcPr>
            <w:tcW w:w="0" w:type="auto"/>
            <w:tcBorders>
              <w:left w:val="nil"/>
              <w:right w:val="nil"/>
            </w:tcBorders>
            <w:shd w:val="clear" w:color="auto" w:fill="auto"/>
            <w:noWrap/>
            <w:vAlign w:val="center"/>
          </w:tcPr>
          <w:p w14:paraId="153057C7" w14:textId="77777777" w:rsidR="006C3629" w:rsidRPr="005362B1" w:rsidRDefault="006C3629" w:rsidP="006C3629">
            <w:pPr>
              <w:spacing w:after="0"/>
              <w:jc w:val="center"/>
              <w:rPr>
                <w:sz w:val="18"/>
                <w:szCs w:val="18"/>
              </w:rPr>
            </w:pPr>
            <w:r w:rsidRPr="005362B1">
              <w:rPr>
                <w:color w:val="000000"/>
                <w:sz w:val="18"/>
                <w:szCs w:val="18"/>
              </w:rPr>
              <w:t>2023</w:t>
            </w:r>
          </w:p>
        </w:tc>
        <w:tc>
          <w:tcPr>
            <w:tcW w:w="0" w:type="auto"/>
            <w:tcBorders>
              <w:left w:val="nil"/>
              <w:right w:val="nil"/>
            </w:tcBorders>
            <w:shd w:val="clear" w:color="auto" w:fill="auto"/>
            <w:noWrap/>
            <w:vAlign w:val="center"/>
          </w:tcPr>
          <w:p w14:paraId="7AA417A0"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0.38</w:t>
            </w:r>
          </w:p>
        </w:tc>
        <w:tc>
          <w:tcPr>
            <w:tcW w:w="0" w:type="auto"/>
            <w:tcBorders>
              <w:left w:val="nil"/>
              <w:right w:val="nil"/>
            </w:tcBorders>
            <w:shd w:val="clear" w:color="auto" w:fill="auto"/>
            <w:noWrap/>
            <w:vAlign w:val="center"/>
          </w:tcPr>
          <w:p w14:paraId="042B4705"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0.18</w:t>
            </w:r>
          </w:p>
        </w:tc>
        <w:tc>
          <w:tcPr>
            <w:tcW w:w="0" w:type="auto"/>
            <w:tcBorders>
              <w:left w:val="nil"/>
              <w:right w:val="nil"/>
            </w:tcBorders>
            <w:shd w:val="clear" w:color="auto" w:fill="auto"/>
            <w:vAlign w:val="bottom"/>
          </w:tcPr>
          <w:p w14:paraId="0B5041E4" w14:textId="2E3D8146" w:rsidR="006C3629" w:rsidRPr="006C3629" w:rsidRDefault="006C3629" w:rsidP="006C3629">
            <w:pPr>
              <w:spacing w:after="0"/>
              <w:jc w:val="center"/>
              <w:rPr>
                <w:color w:val="000000"/>
                <w:sz w:val="18"/>
                <w:szCs w:val="18"/>
              </w:rPr>
            </w:pPr>
            <w:r w:rsidRPr="006C3629">
              <w:rPr>
                <w:color w:val="000000"/>
                <w:sz w:val="18"/>
                <w:szCs w:val="18"/>
              </w:rPr>
              <w:t>0.41</w:t>
            </w:r>
          </w:p>
        </w:tc>
        <w:tc>
          <w:tcPr>
            <w:tcW w:w="0" w:type="auto"/>
            <w:tcBorders>
              <w:left w:val="nil"/>
              <w:right w:val="nil"/>
            </w:tcBorders>
            <w:shd w:val="clear" w:color="auto" w:fill="auto"/>
            <w:vAlign w:val="bottom"/>
          </w:tcPr>
          <w:p w14:paraId="20FC8EB6" w14:textId="5CE984EC" w:rsidR="006C3629" w:rsidRPr="006C3629" w:rsidRDefault="006C3629" w:rsidP="006C3629">
            <w:pPr>
              <w:spacing w:after="0"/>
              <w:jc w:val="center"/>
              <w:rPr>
                <w:color w:val="000000"/>
                <w:sz w:val="18"/>
                <w:szCs w:val="18"/>
              </w:rPr>
            </w:pPr>
            <w:r w:rsidRPr="006C3629">
              <w:rPr>
                <w:color w:val="000000"/>
                <w:sz w:val="18"/>
                <w:szCs w:val="18"/>
              </w:rPr>
              <w:t>0.19</w:t>
            </w:r>
          </w:p>
        </w:tc>
      </w:tr>
      <w:tr w:rsidR="006C3629" w:rsidRPr="005362B1" w14:paraId="0E8F4FE4" w14:textId="77777777" w:rsidTr="006C3629">
        <w:trPr>
          <w:jc w:val="center"/>
        </w:trPr>
        <w:tc>
          <w:tcPr>
            <w:tcW w:w="0" w:type="auto"/>
            <w:tcBorders>
              <w:left w:val="nil"/>
              <w:bottom w:val="single" w:sz="4" w:space="0" w:color="auto"/>
              <w:right w:val="nil"/>
            </w:tcBorders>
            <w:shd w:val="clear" w:color="auto" w:fill="auto"/>
            <w:noWrap/>
            <w:vAlign w:val="center"/>
          </w:tcPr>
          <w:p w14:paraId="398914CC" w14:textId="77777777" w:rsidR="006C3629" w:rsidRPr="005362B1" w:rsidRDefault="006C3629" w:rsidP="006C3629">
            <w:pPr>
              <w:spacing w:after="0"/>
              <w:jc w:val="center"/>
              <w:rPr>
                <w:sz w:val="18"/>
                <w:szCs w:val="18"/>
              </w:rPr>
            </w:pPr>
            <w:r w:rsidRPr="005362B1">
              <w:rPr>
                <w:color w:val="000000"/>
                <w:sz w:val="18"/>
                <w:szCs w:val="18"/>
              </w:rPr>
              <w:t>2024</w:t>
            </w:r>
          </w:p>
        </w:tc>
        <w:tc>
          <w:tcPr>
            <w:tcW w:w="0" w:type="auto"/>
            <w:tcBorders>
              <w:left w:val="nil"/>
              <w:bottom w:val="single" w:sz="4" w:space="0" w:color="auto"/>
              <w:right w:val="nil"/>
            </w:tcBorders>
            <w:shd w:val="clear" w:color="auto" w:fill="auto"/>
            <w:noWrap/>
            <w:vAlign w:val="center"/>
          </w:tcPr>
          <w:p w14:paraId="5AEFB8A4"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noWrap/>
            <w:vAlign w:val="center"/>
          </w:tcPr>
          <w:p w14:paraId="398B3FF3" w14:textId="77777777" w:rsidR="006C3629" w:rsidRPr="005362B1" w:rsidRDefault="006C3629" w:rsidP="006C3629">
            <w:pPr>
              <w:spacing w:after="0"/>
              <w:jc w:val="center"/>
              <w:rPr>
                <w:color w:val="A6A6A6" w:themeColor="background1" w:themeShade="A6"/>
                <w:sz w:val="18"/>
                <w:szCs w:val="18"/>
              </w:rPr>
            </w:pPr>
            <w:r w:rsidRPr="005362B1">
              <w:rPr>
                <w:color w:val="A6A6A6" w:themeColor="background1" w:themeShade="A6"/>
                <w:sz w:val="18"/>
                <w:szCs w:val="18"/>
              </w:rPr>
              <w:t>-</w:t>
            </w:r>
          </w:p>
        </w:tc>
        <w:tc>
          <w:tcPr>
            <w:tcW w:w="0" w:type="auto"/>
            <w:tcBorders>
              <w:left w:val="nil"/>
              <w:bottom w:val="single" w:sz="4" w:space="0" w:color="auto"/>
              <w:right w:val="nil"/>
            </w:tcBorders>
            <w:shd w:val="clear" w:color="auto" w:fill="auto"/>
            <w:vAlign w:val="bottom"/>
          </w:tcPr>
          <w:p w14:paraId="2E2114FC" w14:textId="7A0D9307" w:rsidR="006C3629" w:rsidRPr="006C3629" w:rsidRDefault="006C3629" w:rsidP="006C3629">
            <w:pPr>
              <w:spacing w:after="0"/>
              <w:jc w:val="center"/>
              <w:rPr>
                <w:sz w:val="18"/>
                <w:szCs w:val="18"/>
              </w:rPr>
            </w:pPr>
            <w:r w:rsidRPr="006C3629">
              <w:rPr>
                <w:color w:val="000000"/>
                <w:sz w:val="18"/>
                <w:szCs w:val="18"/>
              </w:rPr>
              <w:t>0.49</w:t>
            </w:r>
          </w:p>
        </w:tc>
        <w:tc>
          <w:tcPr>
            <w:tcW w:w="0" w:type="auto"/>
            <w:tcBorders>
              <w:left w:val="nil"/>
              <w:bottom w:val="single" w:sz="4" w:space="0" w:color="auto"/>
              <w:right w:val="nil"/>
            </w:tcBorders>
            <w:shd w:val="clear" w:color="auto" w:fill="auto"/>
            <w:vAlign w:val="bottom"/>
          </w:tcPr>
          <w:p w14:paraId="462EDADE" w14:textId="0B132562" w:rsidR="006C3629" w:rsidRPr="006C3629" w:rsidRDefault="006C3629" w:rsidP="006C3629">
            <w:pPr>
              <w:spacing w:after="0"/>
              <w:jc w:val="center"/>
              <w:rPr>
                <w:sz w:val="18"/>
                <w:szCs w:val="18"/>
              </w:rPr>
            </w:pPr>
            <w:r w:rsidRPr="006C3629">
              <w:rPr>
                <w:color w:val="000000"/>
                <w:sz w:val="18"/>
                <w:szCs w:val="18"/>
              </w:rPr>
              <w:t>0.24</w:t>
            </w:r>
          </w:p>
        </w:tc>
      </w:tr>
      <w:tr w:rsidR="0088536F" w:rsidRPr="005362B1" w14:paraId="1D82735F" w14:textId="77777777" w:rsidTr="00D9550E">
        <w:trPr>
          <w:jc w:val="center"/>
        </w:trPr>
        <w:tc>
          <w:tcPr>
            <w:tcW w:w="0" w:type="auto"/>
            <w:tcBorders>
              <w:top w:val="single" w:sz="4" w:space="0" w:color="auto"/>
              <w:left w:val="nil"/>
              <w:bottom w:val="single" w:sz="4" w:space="0" w:color="auto"/>
              <w:right w:val="nil"/>
            </w:tcBorders>
            <w:shd w:val="clear" w:color="auto" w:fill="auto"/>
            <w:noWrap/>
            <w:vAlign w:val="center"/>
            <w:hideMark/>
          </w:tcPr>
          <w:p w14:paraId="2AF89E1E" w14:textId="77777777" w:rsidR="0088536F" w:rsidRPr="005362B1" w:rsidRDefault="0088536F" w:rsidP="00D9550E">
            <w:pPr>
              <w:spacing w:after="0"/>
              <w:jc w:val="center"/>
              <w:rPr>
                <w:color w:val="808080" w:themeColor="background1" w:themeShade="80"/>
                <w:sz w:val="18"/>
                <w:szCs w:val="18"/>
              </w:rPr>
            </w:pPr>
            <w:r w:rsidRPr="005362B1">
              <w:rPr>
                <w:color w:val="000000"/>
                <w:sz w:val="18"/>
                <w:szCs w:val="18"/>
              </w:rPr>
              <w:t>Mean 1977 - (Final year - 2)</w:t>
            </w:r>
          </w:p>
        </w:tc>
        <w:tc>
          <w:tcPr>
            <w:tcW w:w="0" w:type="auto"/>
            <w:tcBorders>
              <w:top w:val="single" w:sz="4" w:space="0" w:color="auto"/>
              <w:left w:val="nil"/>
              <w:bottom w:val="single" w:sz="4" w:space="0" w:color="auto"/>
              <w:right w:val="nil"/>
            </w:tcBorders>
            <w:shd w:val="clear" w:color="auto" w:fill="auto"/>
            <w:noWrap/>
            <w:vAlign w:val="center"/>
          </w:tcPr>
          <w:p w14:paraId="1ED6B8E5" w14:textId="77777777" w:rsidR="0088536F" w:rsidRPr="005362B1" w:rsidRDefault="0088536F" w:rsidP="00D9550E">
            <w:pPr>
              <w:spacing w:after="0"/>
              <w:jc w:val="center"/>
              <w:rPr>
                <w:color w:val="A6A6A6" w:themeColor="background1" w:themeShade="A6"/>
                <w:sz w:val="18"/>
                <w:szCs w:val="18"/>
              </w:rPr>
            </w:pPr>
            <w:r w:rsidRPr="005362B1">
              <w:rPr>
                <w:color w:val="A6A6A6" w:themeColor="background1" w:themeShade="A6"/>
                <w:sz w:val="18"/>
                <w:szCs w:val="18"/>
              </w:rPr>
              <w:t>0.42</w:t>
            </w:r>
          </w:p>
        </w:tc>
        <w:tc>
          <w:tcPr>
            <w:tcW w:w="0" w:type="auto"/>
            <w:tcBorders>
              <w:top w:val="single" w:sz="4" w:space="0" w:color="auto"/>
              <w:left w:val="nil"/>
              <w:bottom w:val="single" w:sz="4" w:space="0" w:color="auto"/>
              <w:right w:val="nil"/>
            </w:tcBorders>
            <w:shd w:val="clear" w:color="auto" w:fill="auto"/>
            <w:noWrap/>
            <w:vAlign w:val="center"/>
          </w:tcPr>
          <w:p w14:paraId="2E7FF46C" w14:textId="77777777" w:rsidR="0088536F" w:rsidRPr="005362B1" w:rsidRDefault="0088536F" w:rsidP="00D9550E">
            <w:pPr>
              <w:spacing w:after="0"/>
              <w:jc w:val="center"/>
              <w:rPr>
                <w:color w:val="A6A6A6" w:themeColor="background1" w:themeShade="A6"/>
                <w:sz w:val="18"/>
                <w:szCs w:val="18"/>
              </w:rPr>
            </w:pPr>
          </w:p>
        </w:tc>
        <w:tc>
          <w:tcPr>
            <w:tcW w:w="0" w:type="auto"/>
            <w:tcBorders>
              <w:top w:val="single" w:sz="4" w:space="0" w:color="auto"/>
              <w:left w:val="nil"/>
              <w:bottom w:val="single" w:sz="4" w:space="0" w:color="auto"/>
              <w:right w:val="nil"/>
            </w:tcBorders>
            <w:shd w:val="clear" w:color="auto" w:fill="auto"/>
            <w:vAlign w:val="center"/>
          </w:tcPr>
          <w:p w14:paraId="7DD094CB" w14:textId="77777777" w:rsidR="0088536F" w:rsidRPr="005362B1" w:rsidRDefault="0088536F" w:rsidP="00D9550E">
            <w:pPr>
              <w:spacing w:after="0"/>
              <w:jc w:val="center"/>
              <w:rPr>
                <w:sz w:val="18"/>
                <w:szCs w:val="18"/>
              </w:rPr>
            </w:pPr>
            <w:r w:rsidRPr="005362B1">
              <w:rPr>
                <w:color w:val="000000"/>
                <w:sz w:val="18"/>
                <w:szCs w:val="18"/>
              </w:rPr>
              <w:t>0.52</w:t>
            </w:r>
          </w:p>
        </w:tc>
        <w:tc>
          <w:tcPr>
            <w:tcW w:w="0" w:type="auto"/>
            <w:tcBorders>
              <w:top w:val="single" w:sz="4" w:space="0" w:color="auto"/>
              <w:left w:val="nil"/>
              <w:bottom w:val="single" w:sz="4" w:space="0" w:color="auto"/>
              <w:right w:val="nil"/>
            </w:tcBorders>
            <w:shd w:val="clear" w:color="auto" w:fill="auto"/>
            <w:vAlign w:val="center"/>
          </w:tcPr>
          <w:p w14:paraId="45E92D7A" w14:textId="77777777" w:rsidR="0088536F" w:rsidRPr="005362B1" w:rsidRDefault="0088536F" w:rsidP="00D9550E">
            <w:pPr>
              <w:spacing w:after="0"/>
              <w:jc w:val="center"/>
              <w:rPr>
                <w:sz w:val="18"/>
                <w:szCs w:val="18"/>
              </w:rPr>
            </w:pPr>
          </w:p>
        </w:tc>
      </w:tr>
    </w:tbl>
    <w:p w14:paraId="3090B304" w14:textId="77777777" w:rsidR="0088536F" w:rsidRPr="005362B1" w:rsidRDefault="0088536F" w:rsidP="0088536F">
      <w:pPr>
        <w:spacing w:line="259" w:lineRule="auto"/>
      </w:pPr>
      <w:r w:rsidRPr="005362B1">
        <w:br w:type="page"/>
      </w:r>
    </w:p>
    <w:p w14:paraId="3A308070" w14:textId="77777777" w:rsidR="0088536F" w:rsidRPr="005362B1" w:rsidRDefault="0088536F" w:rsidP="0088536F">
      <w:pPr>
        <w:pStyle w:val="Heading5"/>
      </w:pPr>
      <w:r w:rsidRPr="008C745D">
        <w:lastRenderedPageBreak/>
        <w:t>Table 2.</w:t>
      </w:r>
      <w:r w:rsidRPr="008C745D">
        <w:rPr>
          <w:noProof/>
        </w:rPr>
        <w:t>16.</w:t>
      </w:r>
      <w:r w:rsidRPr="005362B1">
        <w:t xml:space="preserve"> Estimated fishing mortality in terms of apical F and total exploitation for the author’s recommended model.</w:t>
      </w:r>
    </w:p>
    <w:tbl>
      <w:tblPr>
        <w:tblW w:w="6166" w:type="dxa"/>
        <w:tblLook w:val="04A0" w:firstRow="1" w:lastRow="0" w:firstColumn="1" w:lastColumn="0" w:noHBand="0" w:noVBand="1"/>
      </w:tblPr>
      <w:tblGrid>
        <w:gridCol w:w="1485"/>
        <w:gridCol w:w="1485"/>
        <w:gridCol w:w="1485"/>
        <w:gridCol w:w="1711"/>
      </w:tblGrid>
      <w:tr w:rsidR="0088536F" w:rsidRPr="005362B1" w14:paraId="1F0E18A9" w14:textId="77777777" w:rsidTr="00D9550E">
        <w:trPr>
          <w:trHeight w:val="217"/>
        </w:trPr>
        <w:tc>
          <w:tcPr>
            <w:tcW w:w="1485" w:type="dxa"/>
            <w:tcBorders>
              <w:top w:val="nil"/>
              <w:left w:val="nil"/>
              <w:bottom w:val="single" w:sz="4" w:space="0" w:color="auto"/>
              <w:right w:val="nil"/>
            </w:tcBorders>
            <w:shd w:val="clear" w:color="auto" w:fill="auto"/>
            <w:noWrap/>
            <w:vAlign w:val="center"/>
            <w:hideMark/>
          </w:tcPr>
          <w:p w14:paraId="71BC164F" w14:textId="77777777" w:rsidR="0088536F" w:rsidRPr="005362B1" w:rsidRDefault="0088536F" w:rsidP="00D9550E">
            <w:pPr>
              <w:spacing w:after="0"/>
              <w:jc w:val="center"/>
              <w:rPr>
                <w:color w:val="000000"/>
                <w:sz w:val="18"/>
                <w:szCs w:val="18"/>
              </w:rPr>
            </w:pPr>
            <w:r w:rsidRPr="005362B1">
              <w:rPr>
                <w:color w:val="000000"/>
                <w:sz w:val="18"/>
                <w:szCs w:val="18"/>
              </w:rPr>
              <w:t>Year</w:t>
            </w:r>
          </w:p>
        </w:tc>
        <w:tc>
          <w:tcPr>
            <w:tcW w:w="1485" w:type="dxa"/>
            <w:tcBorders>
              <w:top w:val="nil"/>
              <w:left w:val="nil"/>
              <w:bottom w:val="single" w:sz="4" w:space="0" w:color="auto"/>
              <w:right w:val="nil"/>
            </w:tcBorders>
            <w:shd w:val="clear" w:color="auto" w:fill="auto"/>
            <w:noWrap/>
            <w:vAlign w:val="center"/>
            <w:hideMark/>
          </w:tcPr>
          <w:p w14:paraId="57B0DBCB" w14:textId="77777777" w:rsidR="0088536F" w:rsidRPr="005362B1" w:rsidRDefault="0088536F" w:rsidP="00D9550E">
            <w:pPr>
              <w:spacing w:after="0"/>
              <w:jc w:val="center"/>
              <w:rPr>
                <w:color w:val="000000"/>
                <w:sz w:val="18"/>
                <w:szCs w:val="18"/>
              </w:rPr>
            </w:pPr>
            <w:r w:rsidRPr="005362B1">
              <w:rPr>
                <w:color w:val="000000"/>
                <w:sz w:val="18"/>
                <w:szCs w:val="18"/>
              </w:rPr>
              <w:t>Sum Apical F</w:t>
            </w:r>
          </w:p>
        </w:tc>
        <w:tc>
          <w:tcPr>
            <w:tcW w:w="1485" w:type="dxa"/>
            <w:tcBorders>
              <w:top w:val="nil"/>
              <w:left w:val="nil"/>
              <w:bottom w:val="single" w:sz="4" w:space="0" w:color="auto"/>
              <w:right w:val="nil"/>
            </w:tcBorders>
            <w:shd w:val="clear" w:color="auto" w:fill="auto"/>
            <w:noWrap/>
            <w:vAlign w:val="center"/>
            <w:hideMark/>
          </w:tcPr>
          <w:p w14:paraId="36ECE7C5" w14:textId="77777777" w:rsidR="0088536F" w:rsidRPr="005362B1" w:rsidRDefault="0088536F" w:rsidP="00D9550E">
            <w:pPr>
              <w:spacing w:after="0"/>
              <w:jc w:val="center"/>
              <w:rPr>
                <w:color w:val="000000"/>
                <w:sz w:val="18"/>
                <w:szCs w:val="18"/>
              </w:rPr>
            </w:pPr>
            <w:r w:rsidRPr="005362B1">
              <w:rPr>
                <w:color w:val="000000"/>
                <w:sz w:val="18"/>
                <w:szCs w:val="18"/>
              </w:rPr>
              <w:t>SD[F]</w:t>
            </w:r>
          </w:p>
        </w:tc>
        <w:tc>
          <w:tcPr>
            <w:tcW w:w="1711" w:type="dxa"/>
            <w:tcBorders>
              <w:top w:val="nil"/>
              <w:left w:val="nil"/>
              <w:bottom w:val="single" w:sz="4" w:space="0" w:color="auto"/>
              <w:right w:val="nil"/>
            </w:tcBorders>
            <w:shd w:val="clear" w:color="auto" w:fill="auto"/>
            <w:noWrap/>
            <w:vAlign w:val="center"/>
            <w:hideMark/>
          </w:tcPr>
          <w:p w14:paraId="39842F0F" w14:textId="77777777" w:rsidR="0088536F" w:rsidRPr="005362B1" w:rsidRDefault="0088536F" w:rsidP="00D9550E">
            <w:pPr>
              <w:spacing w:after="0"/>
              <w:jc w:val="center"/>
              <w:rPr>
                <w:color w:val="000000"/>
                <w:sz w:val="18"/>
                <w:szCs w:val="18"/>
              </w:rPr>
            </w:pPr>
            <w:r w:rsidRPr="005362B1">
              <w:rPr>
                <w:color w:val="000000"/>
                <w:sz w:val="18"/>
                <w:szCs w:val="18"/>
              </w:rPr>
              <w:t>Total Exploitation</w:t>
            </w:r>
          </w:p>
        </w:tc>
      </w:tr>
      <w:tr w:rsidR="008C745D" w:rsidRPr="005362B1" w14:paraId="3FEB3DEA" w14:textId="77777777" w:rsidTr="008C745D">
        <w:trPr>
          <w:trHeight w:val="217"/>
        </w:trPr>
        <w:tc>
          <w:tcPr>
            <w:tcW w:w="1485" w:type="dxa"/>
            <w:tcBorders>
              <w:top w:val="single" w:sz="4" w:space="0" w:color="auto"/>
              <w:left w:val="nil"/>
              <w:bottom w:val="nil"/>
              <w:right w:val="nil"/>
            </w:tcBorders>
            <w:shd w:val="clear" w:color="auto" w:fill="auto"/>
            <w:noWrap/>
            <w:vAlign w:val="center"/>
            <w:hideMark/>
          </w:tcPr>
          <w:p w14:paraId="7AD4C66F" w14:textId="6C5CAB45" w:rsidR="008C745D" w:rsidRPr="008C745D" w:rsidRDefault="008C745D" w:rsidP="008C745D">
            <w:pPr>
              <w:spacing w:after="0"/>
              <w:jc w:val="center"/>
              <w:rPr>
                <w:color w:val="000000"/>
                <w:sz w:val="18"/>
                <w:szCs w:val="18"/>
              </w:rPr>
            </w:pPr>
            <w:r w:rsidRPr="008C745D">
              <w:rPr>
                <w:color w:val="000000"/>
                <w:sz w:val="18"/>
                <w:szCs w:val="18"/>
              </w:rPr>
              <w:t>1977</w:t>
            </w:r>
          </w:p>
        </w:tc>
        <w:tc>
          <w:tcPr>
            <w:tcW w:w="1485" w:type="dxa"/>
            <w:tcBorders>
              <w:top w:val="single" w:sz="4" w:space="0" w:color="auto"/>
              <w:left w:val="nil"/>
              <w:bottom w:val="nil"/>
              <w:right w:val="nil"/>
            </w:tcBorders>
            <w:shd w:val="clear" w:color="auto" w:fill="auto"/>
            <w:noWrap/>
            <w:vAlign w:val="center"/>
            <w:hideMark/>
          </w:tcPr>
          <w:p w14:paraId="4FCD959F" w14:textId="7E0140DC" w:rsidR="008C745D" w:rsidRPr="008C745D" w:rsidRDefault="008C745D" w:rsidP="008C745D">
            <w:pPr>
              <w:spacing w:after="0"/>
              <w:jc w:val="center"/>
              <w:rPr>
                <w:color w:val="000000"/>
                <w:sz w:val="18"/>
                <w:szCs w:val="18"/>
              </w:rPr>
            </w:pPr>
            <w:r w:rsidRPr="008C745D">
              <w:rPr>
                <w:color w:val="000000"/>
                <w:sz w:val="18"/>
                <w:szCs w:val="18"/>
              </w:rPr>
              <w:t>0.012</w:t>
            </w:r>
          </w:p>
        </w:tc>
        <w:tc>
          <w:tcPr>
            <w:tcW w:w="1485" w:type="dxa"/>
            <w:tcBorders>
              <w:top w:val="single" w:sz="4" w:space="0" w:color="auto"/>
              <w:left w:val="nil"/>
              <w:bottom w:val="nil"/>
              <w:right w:val="nil"/>
            </w:tcBorders>
            <w:shd w:val="clear" w:color="auto" w:fill="auto"/>
            <w:noWrap/>
            <w:vAlign w:val="center"/>
            <w:hideMark/>
          </w:tcPr>
          <w:p w14:paraId="1CF1D3FF" w14:textId="6A20462A" w:rsidR="008C745D" w:rsidRPr="008C745D" w:rsidRDefault="008C745D" w:rsidP="008C745D">
            <w:pPr>
              <w:spacing w:after="0"/>
              <w:jc w:val="center"/>
              <w:rPr>
                <w:color w:val="000000"/>
                <w:sz w:val="18"/>
                <w:szCs w:val="18"/>
              </w:rPr>
            </w:pPr>
            <w:r w:rsidRPr="008C745D">
              <w:rPr>
                <w:color w:val="000000"/>
                <w:sz w:val="18"/>
                <w:szCs w:val="18"/>
              </w:rPr>
              <w:t>0.003</w:t>
            </w:r>
          </w:p>
        </w:tc>
        <w:tc>
          <w:tcPr>
            <w:tcW w:w="1711" w:type="dxa"/>
            <w:tcBorders>
              <w:top w:val="single" w:sz="4" w:space="0" w:color="auto"/>
              <w:left w:val="nil"/>
              <w:bottom w:val="nil"/>
              <w:right w:val="nil"/>
            </w:tcBorders>
            <w:shd w:val="clear" w:color="auto" w:fill="auto"/>
            <w:noWrap/>
            <w:vAlign w:val="center"/>
            <w:hideMark/>
          </w:tcPr>
          <w:p w14:paraId="045EB24F" w14:textId="2BF1FBF3" w:rsidR="008C745D" w:rsidRPr="008C745D" w:rsidRDefault="008C745D" w:rsidP="008C745D">
            <w:pPr>
              <w:spacing w:after="0"/>
              <w:jc w:val="center"/>
              <w:rPr>
                <w:color w:val="000000"/>
                <w:sz w:val="18"/>
                <w:szCs w:val="18"/>
              </w:rPr>
            </w:pPr>
            <w:r w:rsidRPr="008C745D">
              <w:rPr>
                <w:color w:val="000000"/>
                <w:sz w:val="18"/>
                <w:szCs w:val="18"/>
              </w:rPr>
              <w:t>0.009</w:t>
            </w:r>
          </w:p>
        </w:tc>
      </w:tr>
      <w:tr w:rsidR="008C745D" w:rsidRPr="005362B1" w14:paraId="6BF6083E" w14:textId="77777777" w:rsidTr="008C745D">
        <w:trPr>
          <w:trHeight w:val="217"/>
        </w:trPr>
        <w:tc>
          <w:tcPr>
            <w:tcW w:w="1485" w:type="dxa"/>
            <w:tcBorders>
              <w:top w:val="nil"/>
              <w:left w:val="nil"/>
              <w:bottom w:val="nil"/>
              <w:right w:val="nil"/>
            </w:tcBorders>
            <w:shd w:val="clear" w:color="auto" w:fill="auto"/>
            <w:noWrap/>
            <w:vAlign w:val="center"/>
            <w:hideMark/>
          </w:tcPr>
          <w:p w14:paraId="3EB32335" w14:textId="37C0DE8E" w:rsidR="008C745D" w:rsidRPr="008C745D" w:rsidRDefault="008C745D" w:rsidP="008C745D">
            <w:pPr>
              <w:spacing w:after="0"/>
              <w:jc w:val="center"/>
              <w:rPr>
                <w:color w:val="000000"/>
                <w:sz w:val="18"/>
                <w:szCs w:val="18"/>
              </w:rPr>
            </w:pPr>
            <w:r w:rsidRPr="008C745D">
              <w:rPr>
                <w:color w:val="000000"/>
                <w:sz w:val="18"/>
                <w:szCs w:val="18"/>
              </w:rPr>
              <w:t>1978</w:t>
            </w:r>
          </w:p>
        </w:tc>
        <w:tc>
          <w:tcPr>
            <w:tcW w:w="1485" w:type="dxa"/>
            <w:tcBorders>
              <w:top w:val="nil"/>
              <w:left w:val="nil"/>
              <w:bottom w:val="nil"/>
              <w:right w:val="nil"/>
            </w:tcBorders>
            <w:shd w:val="clear" w:color="auto" w:fill="auto"/>
            <w:noWrap/>
            <w:vAlign w:val="center"/>
            <w:hideMark/>
          </w:tcPr>
          <w:p w14:paraId="795A82FD" w14:textId="5287003C" w:rsidR="008C745D" w:rsidRPr="008C745D" w:rsidRDefault="008C745D" w:rsidP="008C745D">
            <w:pPr>
              <w:spacing w:after="0"/>
              <w:jc w:val="center"/>
              <w:rPr>
                <w:color w:val="000000"/>
                <w:sz w:val="18"/>
                <w:szCs w:val="18"/>
              </w:rPr>
            </w:pPr>
            <w:r w:rsidRPr="008C745D">
              <w:rPr>
                <w:color w:val="000000"/>
                <w:sz w:val="18"/>
                <w:szCs w:val="18"/>
              </w:rPr>
              <w:t>0.058</w:t>
            </w:r>
          </w:p>
        </w:tc>
        <w:tc>
          <w:tcPr>
            <w:tcW w:w="1485" w:type="dxa"/>
            <w:tcBorders>
              <w:top w:val="nil"/>
              <w:left w:val="nil"/>
              <w:bottom w:val="nil"/>
              <w:right w:val="nil"/>
            </w:tcBorders>
            <w:shd w:val="clear" w:color="auto" w:fill="auto"/>
            <w:noWrap/>
            <w:vAlign w:val="center"/>
            <w:hideMark/>
          </w:tcPr>
          <w:p w14:paraId="206022D7" w14:textId="2A673293" w:rsidR="008C745D" w:rsidRPr="008C745D" w:rsidRDefault="008C745D" w:rsidP="008C745D">
            <w:pPr>
              <w:spacing w:after="0"/>
              <w:jc w:val="center"/>
              <w:rPr>
                <w:color w:val="000000"/>
                <w:sz w:val="18"/>
                <w:szCs w:val="18"/>
              </w:rPr>
            </w:pPr>
            <w:r w:rsidRPr="008C745D">
              <w:rPr>
                <w:color w:val="000000"/>
                <w:sz w:val="18"/>
                <w:szCs w:val="18"/>
              </w:rPr>
              <w:t>0.013</w:t>
            </w:r>
          </w:p>
        </w:tc>
        <w:tc>
          <w:tcPr>
            <w:tcW w:w="1711" w:type="dxa"/>
            <w:tcBorders>
              <w:top w:val="nil"/>
              <w:left w:val="nil"/>
              <w:bottom w:val="nil"/>
              <w:right w:val="nil"/>
            </w:tcBorders>
            <w:shd w:val="clear" w:color="auto" w:fill="auto"/>
            <w:noWrap/>
            <w:vAlign w:val="center"/>
            <w:hideMark/>
          </w:tcPr>
          <w:p w14:paraId="2325608F" w14:textId="6941076C" w:rsidR="008C745D" w:rsidRPr="008C745D" w:rsidRDefault="008C745D" w:rsidP="008C745D">
            <w:pPr>
              <w:spacing w:after="0"/>
              <w:jc w:val="center"/>
              <w:rPr>
                <w:color w:val="000000"/>
                <w:sz w:val="18"/>
                <w:szCs w:val="18"/>
              </w:rPr>
            </w:pPr>
            <w:r w:rsidRPr="008C745D">
              <w:rPr>
                <w:color w:val="000000"/>
                <w:sz w:val="18"/>
                <w:szCs w:val="18"/>
              </w:rPr>
              <w:t>0.044</w:t>
            </w:r>
          </w:p>
        </w:tc>
      </w:tr>
      <w:tr w:rsidR="008C745D" w:rsidRPr="005362B1" w14:paraId="5DE36B9A" w14:textId="77777777" w:rsidTr="008C745D">
        <w:trPr>
          <w:trHeight w:val="217"/>
        </w:trPr>
        <w:tc>
          <w:tcPr>
            <w:tcW w:w="1485" w:type="dxa"/>
            <w:tcBorders>
              <w:top w:val="nil"/>
              <w:left w:val="nil"/>
              <w:bottom w:val="nil"/>
              <w:right w:val="nil"/>
            </w:tcBorders>
            <w:shd w:val="clear" w:color="auto" w:fill="auto"/>
            <w:noWrap/>
            <w:vAlign w:val="center"/>
            <w:hideMark/>
          </w:tcPr>
          <w:p w14:paraId="58A71880" w14:textId="2758BE78" w:rsidR="008C745D" w:rsidRPr="008C745D" w:rsidRDefault="008C745D" w:rsidP="008C745D">
            <w:pPr>
              <w:spacing w:after="0"/>
              <w:jc w:val="center"/>
              <w:rPr>
                <w:color w:val="000000"/>
                <w:sz w:val="18"/>
                <w:szCs w:val="18"/>
              </w:rPr>
            </w:pPr>
            <w:r w:rsidRPr="008C745D">
              <w:rPr>
                <w:color w:val="000000"/>
                <w:sz w:val="18"/>
                <w:szCs w:val="18"/>
              </w:rPr>
              <w:t>1979</w:t>
            </w:r>
          </w:p>
        </w:tc>
        <w:tc>
          <w:tcPr>
            <w:tcW w:w="1485" w:type="dxa"/>
            <w:tcBorders>
              <w:top w:val="nil"/>
              <w:left w:val="nil"/>
              <w:bottom w:val="nil"/>
              <w:right w:val="nil"/>
            </w:tcBorders>
            <w:shd w:val="clear" w:color="auto" w:fill="auto"/>
            <w:noWrap/>
            <w:vAlign w:val="center"/>
            <w:hideMark/>
          </w:tcPr>
          <w:p w14:paraId="1D63C895" w14:textId="2E504325" w:rsidR="008C745D" w:rsidRPr="008C745D" w:rsidRDefault="008C745D" w:rsidP="008C745D">
            <w:pPr>
              <w:spacing w:after="0"/>
              <w:jc w:val="center"/>
              <w:rPr>
                <w:color w:val="000000"/>
                <w:sz w:val="18"/>
                <w:szCs w:val="18"/>
              </w:rPr>
            </w:pPr>
            <w:r w:rsidRPr="008C745D">
              <w:rPr>
                <w:color w:val="000000"/>
                <w:sz w:val="18"/>
                <w:szCs w:val="18"/>
              </w:rPr>
              <w:t>0.077</w:t>
            </w:r>
          </w:p>
        </w:tc>
        <w:tc>
          <w:tcPr>
            <w:tcW w:w="1485" w:type="dxa"/>
            <w:tcBorders>
              <w:top w:val="nil"/>
              <w:left w:val="nil"/>
              <w:bottom w:val="nil"/>
              <w:right w:val="nil"/>
            </w:tcBorders>
            <w:shd w:val="clear" w:color="auto" w:fill="auto"/>
            <w:noWrap/>
            <w:vAlign w:val="center"/>
            <w:hideMark/>
          </w:tcPr>
          <w:p w14:paraId="1812CD0E" w14:textId="430CD832" w:rsidR="008C745D" w:rsidRPr="008C745D" w:rsidRDefault="008C745D" w:rsidP="008C745D">
            <w:pPr>
              <w:spacing w:after="0"/>
              <w:jc w:val="center"/>
              <w:rPr>
                <w:color w:val="000000"/>
                <w:sz w:val="18"/>
                <w:szCs w:val="18"/>
              </w:rPr>
            </w:pPr>
            <w:r w:rsidRPr="008C745D">
              <w:rPr>
                <w:color w:val="000000"/>
                <w:sz w:val="18"/>
                <w:szCs w:val="18"/>
              </w:rPr>
              <w:t>0.018</w:t>
            </w:r>
          </w:p>
        </w:tc>
        <w:tc>
          <w:tcPr>
            <w:tcW w:w="1711" w:type="dxa"/>
            <w:tcBorders>
              <w:top w:val="nil"/>
              <w:left w:val="nil"/>
              <w:bottom w:val="nil"/>
              <w:right w:val="nil"/>
            </w:tcBorders>
            <w:shd w:val="clear" w:color="auto" w:fill="auto"/>
            <w:noWrap/>
            <w:vAlign w:val="center"/>
            <w:hideMark/>
          </w:tcPr>
          <w:p w14:paraId="24514C28" w14:textId="3FFFFD2C" w:rsidR="008C745D" w:rsidRPr="008C745D" w:rsidRDefault="008C745D" w:rsidP="008C745D">
            <w:pPr>
              <w:spacing w:after="0"/>
              <w:jc w:val="center"/>
              <w:rPr>
                <w:color w:val="000000"/>
                <w:sz w:val="18"/>
                <w:szCs w:val="18"/>
              </w:rPr>
            </w:pPr>
            <w:r w:rsidRPr="008C745D">
              <w:rPr>
                <w:color w:val="000000"/>
                <w:sz w:val="18"/>
                <w:szCs w:val="18"/>
              </w:rPr>
              <w:t>0.049</w:t>
            </w:r>
          </w:p>
        </w:tc>
      </w:tr>
      <w:tr w:rsidR="008C745D" w:rsidRPr="005362B1" w14:paraId="7339E0E6" w14:textId="77777777" w:rsidTr="008C745D">
        <w:trPr>
          <w:trHeight w:val="217"/>
        </w:trPr>
        <w:tc>
          <w:tcPr>
            <w:tcW w:w="1485" w:type="dxa"/>
            <w:tcBorders>
              <w:top w:val="nil"/>
              <w:left w:val="nil"/>
              <w:bottom w:val="nil"/>
              <w:right w:val="nil"/>
            </w:tcBorders>
            <w:shd w:val="clear" w:color="auto" w:fill="auto"/>
            <w:noWrap/>
            <w:vAlign w:val="center"/>
            <w:hideMark/>
          </w:tcPr>
          <w:p w14:paraId="78A3E150" w14:textId="549564A7" w:rsidR="008C745D" w:rsidRPr="008C745D" w:rsidRDefault="008C745D" w:rsidP="008C745D">
            <w:pPr>
              <w:spacing w:after="0"/>
              <w:jc w:val="center"/>
              <w:rPr>
                <w:color w:val="000000"/>
                <w:sz w:val="18"/>
                <w:szCs w:val="18"/>
              </w:rPr>
            </w:pPr>
            <w:r w:rsidRPr="008C745D">
              <w:rPr>
                <w:color w:val="000000"/>
                <w:sz w:val="18"/>
                <w:szCs w:val="18"/>
              </w:rPr>
              <w:t>1980</w:t>
            </w:r>
          </w:p>
        </w:tc>
        <w:tc>
          <w:tcPr>
            <w:tcW w:w="1485" w:type="dxa"/>
            <w:tcBorders>
              <w:top w:val="nil"/>
              <w:left w:val="nil"/>
              <w:bottom w:val="nil"/>
              <w:right w:val="nil"/>
            </w:tcBorders>
            <w:shd w:val="clear" w:color="auto" w:fill="auto"/>
            <w:noWrap/>
            <w:vAlign w:val="center"/>
            <w:hideMark/>
          </w:tcPr>
          <w:p w14:paraId="4207A942" w14:textId="66CF3612" w:rsidR="008C745D" w:rsidRPr="008C745D" w:rsidRDefault="008C745D" w:rsidP="008C745D">
            <w:pPr>
              <w:spacing w:after="0"/>
              <w:jc w:val="center"/>
              <w:rPr>
                <w:color w:val="000000"/>
                <w:sz w:val="18"/>
                <w:szCs w:val="18"/>
              </w:rPr>
            </w:pPr>
            <w:r w:rsidRPr="008C745D">
              <w:rPr>
                <w:color w:val="000000"/>
                <w:sz w:val="18"/>
                <w:szCs w:val="18"/>
              </w:rPr>
              <w:t>0.191</w:t>
            </w:r>
          </w:p>
        </w:tc>
        <w:tc>
          <w:tcPr>
            <w:tcW w:w="1485" w:type="dxa"/>
            <w:tcBorders>
              <w:top w:val="nil"/>
              <w:left w:val="nil"/>
              <w:bottom w:val="nil"/>
              <w:right w:val="nil"/>
            </w:tcBorders>
            <w:shd w:val="clear" w:color="auto" w:fill="auto"/>
            <w:noWrap/>
            <w:vAlign w:val="center"/>
            <w:hideMark/>
          </w:tcPr>
          <w:p w14:paraId="3AF511BC" w14:textId="3DBC6108" w:rsidR="008C745D" w:rsidRPr="008C745D" w:rsidRDefault="008C745D" w:rsidP="008C745D">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66B61B15" w14:textId="70F59188" w:rsidR="008C745D" w:rsidRPr="008C745D" w:rsidRDefault="008C745D" w:rsidP="008C745D">
            <w:pPr>
              <w:spacing w:after="0"/>
              <w:jc w:val="center"/>
              <w:rPr>
                <w:color w:val="000000"/>
                <w:sz w:val="18"/>
                <w:szCs w:val="18"/>
              </w:rPr>
            </w:pPr>
            <w:r w:rsidRPr="008C745D">
              <w:rPr>
                <w:color w:val="000000"/>
                <w:sz w:val="18"/>
                <w:szCs w:val="18"/>
              </w:rPr>
              <w:t>0.096</w:t>
            </w:r>
          </w:p>
        </w:tc>
      </w:tr>
      <w:tr w:rsidR="008C745D" w:rsidRPr="005362B1" w14:paraId="5D548515" w14:textId="77777777" w:rsidTr="008C745D">
        <w:trPr>
          <w:trHeight w:val="217"/>
        </w:trPr>
        <w:tc>
          <w:tcPr>
            <w:tcW w:w="1485" w:type="dxa"/>
            <w:tcBorders>
              <w:top w:val="nil"/>
              <w:left w:val="nil"/>
              <w:bottom w:val="nil"/>
              <w:right w:val="nil"/>
            </w:tcBorders>
            <w:shd w:val="clear" w:color="auto" w:fill="auto"/>
            <w:noWrap/>
            <w:vAlign w:val="center"/>
            <w:hideMark/>
          </w:tcPr>
          <w:p w14:paraId="0E75C374" w14:textId="1219BB60" w:rsidR="008C745D" w:rsidRPr="008C745D" w:rsidRDefault="008C745D" w:rsidP="008C745D">
            <w:pPr>
              <w:spacing w:after="0"/>
              <w:jc w:val="center"/>
              <w:rPr>
                <w:color w:val="000000"/>
                <w:sz w:val="18"/>
                <w:szCs w:val="18"/>
              </w:rPr>
            </w:pPr>
            <w:r w:rsidRPr="008C745D">
              <w:rPr>
                <w:color w:val="000000"/>
                <w:sz w:val="18"/>
                <w:szCs w:val="18"/>
              </w:rPr>
              <w:t>1981</w:t>
            </w:r>
          </w:p>
        </w:tc>
        <w:tc>
          <w:tcPr>
            <w:tcW w:w="1485" w:type="dxa"/>
            <w:tcBorders>
              <w:top w:val="nil"/>
              <w:left w:val="nil"/>
              <w:bottom w:val="nil"/>
              <w:right w:val="nil"/>
            </w:tcBorders>
            <w:shd w:val="clear" w:color="auto" w:fill="auto"/>
            <w:noWrap/>
            <w:vAlign w:val="center"/>
            <w:hideMark/>
          </w:tcPr>
          <w:p w14:paraId="56D80232" w14:textId="364F5EA6" w:rsidR="008C745D" w:rsidRPr="008C745D" w:rsidRDefault="008C745D" w:rsidP="008C745D">
            <w:pPr>
              <w:spacing w:after="0"/>
              <w:jc w:val="center"/>
              <w:rPr>
                <w:color w:val="000000"/>
                <w:sz w:val="18"/>
                <w:szCs w:val="18"/>
              </w:rPr>
            </w:pPr>
            <w:r w:rsidRPr="008C745D">
              <w:rPr>
                <w:color w:val="000000"/>
                <w:sz w:val="18"/>
                <w:szCs w:val="18"/>
              </w:rPr>
              <w:t>0.123</w:t>
            </w:r>
          </w:p>
        </w:tc>
        <w:tc>
          <w:tcPr>
            <w:tcW w:w="1485" w:type="dxa"/>
            <w:tcBorders>
              <w:top w:val="nil"/>
              <w:left w:val="nil"/>
              <w:bottom w:val="nil"/>
              <w:right w:val="nil"/>
            </w:tcBorders>
            <w:shd w:val="clear" w:color="auto" w:fill="auto"/>
            <w:noWrap/>
            <w:vAlign w:val="center"/>
            <w:hideMark/>
          </w:tcPr>
          <w:p w14:paraId="37D915D3" w14:textId="6F02F80B" w:rsidR="008C745D" w:rsidRPr="008C745D" w:rsidRDefault="008C745D" w:rsidP="008C745D">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1E271B71" w14:textId="7A588BA9" w:rsidR="008C745D" w:rsidRPr="008C745D" w:rsidRDefault="008C745D" w:rsidP="008C745D">
            <w:pPr>
              <w:spacing w:after="0"/>
              <w:jc w:val="center"/>
              <w:rPr>
                <w:color w:val="000000"/>
                <w:sz w:val="18"/>
                <w:szCs w:val="18"/>
              </w:rPr>
            </w:pPr>
            <w:r w:rsidRPr="008C745D">
              <w:rPr>
                <w:color w:val="000000"/>
                <w:sz w:val="18"/>
                <w:szCs w:val="18"/>
              </w:rPr>
              <w:t>0.089</w:t>
            </w:r>
          </w:p>
        </w:tc>
      </w:tr>
      <w:tr w:rsidR="008C745D" w:rsidRPr="005362B1" w14:paraId="08EC6992" w14:textId="77777777" w:rsidTr="008C745D">
        <w:trPr>
          <w:trHeight w:val="217"/>
        </w:trPr>
        <w:tc>
          <w:tcPr>
            <w:tcW w:w="1485" w:type="dxa"/>
            <w:tcBorders>
              <w:top w:val="nil"/>
              <w:left w:val="nil"/>
              <w:bottom w:val="nil"/>
              <w:right w:val="nil"/>
            </w:tcBorders>
            <w:shd w:val="clear" w:color="auto" w:fill="auto"/>
            <w:noWrap/>
            <w:vAlign w:val="center"/>
            <w:hideMark/>
          </w:tcPr>
          <w:p w14:paraId="0E8257F7" w14:textId="4824D055" w:rsidR="008C745D" w:rsidRPr="008C745D" w:rsidRDefault="008C745D" w:rsidP="008C745D">
            <w:pPr>
              <w:spacing w:after="0"/>
              <w:jc w:val="center"/>
              <w:rPr>
                <w:color w:val="000000"/>
                <w:sz w:val="18"/>
                <w:szCs w:val="18"/>
              </w:rPr>
            </w:pPr>
            <w:r w:rsidRPr="008C745D">
              <w:rPr>
                <w:color w:val="000000"/>
                <w:sz w:val="18"/>
                <w:szCs w:val="18"/>
              </w:rPr>
              <w:t>1982</w:t>
            </w:r>
          </w:p>
        </w:tc>
        <w:tc>
          <w:tcPr>
            <w:tcW w:w="1485" w:type="dxa"/>
            <w:tcBorders>
              <w:top w:val="nil"/>
              <w:left w:val="nil"/>
              <w:bottom w:val="nil"/>
              <w:right w:val="nil"/>
            </w:tcBorders>
            <w:shd w:val="clear" w:color="auto" w:fill="auto"/>
            <w:noWrap/>
            <w:vAlign w:val="center"/>
            <w:hideMark/>
          </w:tcPr>
          <w:p w14:paraId="39755055" w14:textId="40606756" w:rsidR="008C745D" w:rsidRPr="008C745D" w:rsidRDefault="008C745D" w:rsidP="008C745D">
            <w:pPr>
              <w:spacing w:after="0"/>
              <w:jc w:val="center"/>
              <w:rPr>
                <w:color w:val="000000"/>
                <w:sz w:val="18"/>
                <w:szCs w:val="18"/>
              </w:rPr>
            </w:pPr>
            <w:r w:rsidRPr="008C745D">
              <w:rPr>
                <w:color w:val="000000"/>
                <w:sz w:val="18"/>
                <w:szCs w:val="18"/>
              </w:rPr>
              <w:t>0.09</w:t>
            </w:r>
          </w:p>
        </w:tc>
        <w:tc>
          <w:tcPr>
            <w:tcW w:w="1485" w:type="dxa"/>
            <w:tcBorders>
              <w:top w:val="nil"/>
              <w:left w:val="nil"/>
              <w:bottom w:val="nil"/>
              <w:right w:val="nil"/>
            </w:tcBorders>
            <w:shd w:val="clear" w:color="auto" w:fill="auto"/>
            <w:noWrap/>
            <w:vAlign w:val="center"/>
            <w:hideMark/>
          </w:tcPr>
          <w:p w14:paraId="6497B028" w14:textId="57D44C8C" w:rsidR="008C745D" w:rsidRPr="008C745D" w:rsidRDefault="008C745D" w:rsidP="008C745D">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2A4DE239" w14:textId="6413D969" w:rsidR="008C745D" w:rsidRPr="008C745D" w:rsidRDefault="008C745D" w:rsidP="008C745D">
            <w:pPr>
              <w:spacing w:after="0"/>
              <w:jc w:val="center"/>
              <w:rPr>
                <w:color w:val="000000"/>
                <w:sz w:val="18"/>
                <w:szCs w:val="18"/>
              </w:rPr>
            </w:pPr>
            <w:r w:rsidRPr="008C745D">
              <w:rPr>
                <w:color w:val="000000"/>
                <w:sz w:val="18"/>
                <w:szCs w:val="18"/>
              </w:rPr>
              <w:t>0.069</w:t>
            </w:r>
          </w:p>
        </w:tc>
      </w:tr>
      <w:tr w:rsidR="008C745D" w:rsidRPr="005362B1" w14:paraId="1AD40893" w14:textId="77777777" w:rsidTr="008C745D">
        <w:trPr>
          <w:trHeight w:val="217"/>
        </w:trPr>
        <w:tc>
          <w:tcPr>
            <w:tcW w:w="1485" w:type="dxa"/>
            <w:tcBorders>
              <w:top w:val="nil"/>
              <w:left w:val="nil"/>
              <w:bottom w:val="nil"/>
              <w:right w:val="nil"/>
            </w:tcBorders>
            <w:shd w:val="clear" w:color="auto" w:fill="auto"/>
            <w:noWrap/>
            <w:vAlign w:val="center"/>
            <w:hideMark/>
          </w:tcPr>
          <w:p w14:paraId="709AB6BD" w14:textId="565761E1" w:rsidR="008C745D" w:rsidRPr="008C745D" w:rsidRDefault="008C745D" w:rsidP="008C745D">
            <w:pPr>
              <w:spacing w:after="0"/>
              <w:jc w:val="center"/>
              <w:rPr>
                <w:color w:val="000000"/>
                <w:sz w:val="18"/>
                <w:szCs w:val="18"/>
              </w:rPr>
            </w:pPr>
            <w:r w:rsidRPr="008C745D">
              <w:rPr>
                <w:color w:val="000000"/>
                <w:sz w:val="18"/>
                <w:szCs w:val="18"/>
              </w:rPr>
              <w:t>1983</w:t>
            </w:r>
          </w:p>
        </w:tc>
        <w:tc>
          <w:tcPr>
            <w:tcW w:w="1485" w:type="dxa"/>
            <w:tcBorders>
              <w:top w:val="nil"/>
              <w:left w:val="nil"/>
              <w:bottom w:val="nil"/>
              <w:right w:val="nil"/>
            </w:tcBorders>
            <w:shd w:val="clear" w:color="auto" w:fill="auto"/>
            <w:noWrap/>
            <w:vAlign w:val="center"/>
            <w:hideMark/>
          </w:tcPr>
          <w:p w14:paraId="7A617368" w14:textId="124FE3FB" w:rsidR="008C745D" w:rsidRPr="008C745D" w:rsidRDefault="008C745D" w:rsidP="008C745D">
            <w:pPr>
              <w:spacing w:after="0"/>
              <w:jc w:val="center"/>
              <w:rPr>
                <w:color w:val="000000"/>
                <w:sz w:val="18"/>
                <w:szCs w:val="18"/>
              </w:rPr>
            </w:pPr>
            <w:r w:rsidRPr="008C745D">
              <w:rPr>
                <w:color w:val="000000"/>
                <w:sz w:val="18"/>
                <w:szCs w:val="18"/>
              </w:rPr>
              <w:t>0.115</w:t>
            </w:r>
          </w:p>
        </w:tc>
        <w:tc>
          <w:tcPr>
            <w:tcW w:w="1485" w:type="dxa"/>
            <w:tcBorders>
              <w:top w:val="nil"/>
              <w:left w:val="nil"/>
              <w:bottom w:val="nil"/>
              <w:right w:val="nil"/>
            </w:tcBorders>
            <w:shd w:val="clear" w:color="auto" w:fill="auto"/>
            <w:noWrap/>
            <w:vAlign w:val="center"/>
            <w:hideMark/>
          </w:tcPr>
          <w:p w14:paraId="07955BA3" w14:textId="2F6C0FBC" w:rsidR="008C745D" w:rsidRPr="008C745D" w:rsidRDefault="008C745D" w:rsidP="008C745D">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07E943A0" w14:textId="448B7C98" w:rsidR="008C745D" w:rsidRPr="008C745D" w:rsidRDefault="008C745D" w:rsidP="008C745D">
            <w:pPr>
              <w:spacing w:after="0"/>
              <w:jc w:val="center"/>
              <w:rPr>
                <w:color w:val="000000"/>
                <w:sz w:val="18"/>
                <w:szCs w:val="18"/>
              </w:rPr>
            </w:pPr>
            <w:r w:rsidRPr="008C745D">
              <w:rPr>
                <w:color w:val="000000"/>
                <w:sz w:val="18"/>
                <w:szCs w:val="18"/>
              </w:rPr>
              <w:t>0.079</w:t>
            </w:r>
          </w:p>
        </w:tc>
      </w:tr>
      <w:tr w:rsidR="008C745D" w:rsidRPr="005362B1" w14:paraId="1EDD299E" w14:textId="77777777" w:rsidTr="008C745D">
        <w:trPr>
          <w:trHeight w:val="217"/>
        </w:trPr>
        <w:tc>
          <w:tcPr>
            <w:tcW w:w="1485" w:type="dxa"/>
            <w:tcBorders>
              <w:top w:val="nil"/>
              <w:left w:val="nil"/>
              <w:bottom w:val="nil"/>
              <w:right w:val="nil"/>
            </w:tcBorders>
            <w:shd w:val="clear" w:color="auto" w:fill="auto"/>
            <w:noWrap/>
            <w:vAlign w:val="center"/>
            <w:hideMark/>
          </w:tcPr>
          <w:p w14:paraId="5359B2C3" w14:textId="0F253F13" w:rsidR="008C745D" w:rsidRPr="008C745D" w:rsidRDefault="008C745D" w:rsidP="008C745D">
            <w:pPr>
              <w:spacing w:after="0"/>
              <w:jc w:val="center"/>
              <w:rPr>
                <w:color w:val="000000"/>
                <w:sz w:val="18"/>
                <w:szCs w:val="18"/>
              </w:rPr>
            </w:pPr>
            <w:r w:rsidRPr="008C745D">
              <w:rPr>
                <w:color w:val="000000"/>
                <w:sz w:val="18"/>
                <w:szCs w:val="18"/>
              </w:rPr>
              <w:t>1984</w:t>
            </w:r>
          </w:p>
        </w:tc>
        <w:tc>
          <w:tcPr>
            <w:tcW w:w="1485" w:type="dxa"/>
            <w:tcBorders>
              <w:top w:val="nil"/>
              <w:left w:val="nil"/>
              <w:bottom w:val="nil"/>
              <w:right w:val="nil"/>
            </w:tcBorders>
            <w:shd w:val="clear" w:color="auto" w:fill="auto"/>
            <w:noWrap/>
            <w:vAlign w:val="center"/>
            <w:hideMark/>
          </w:tcPr>
          <w:p w14:paraId="332BC7FF" w14:textId="2589940C" w:rsidR="008C745D" w:rsidRPr="008C745D" w:rsidRDefault="008C745D" w:rsidP="008C745D">
            <w:pPr>
              <w:spacing w:after="0"/>
              <w:jc w:val="center"/>
              <w:rPr>
                <w:color w:val="000000"/>
                <w:sz w:val="18"/>
                <w:szCs w:val="18"/>
              </w:rPr>
            </w:pPr>
            <w:r w:rsidRPr="008C745D">
              <w:rPr>
                <w:color w:val="000000"/>
                <w:sz w:val="18"/>
                <w:szCs w:val="18"/>
              </w:rPr>
              <w:t>0.075</w:t>
            </w:r>
          </w:p>
        </w:tc>
        <w:tc>
          <w:tcPr>
            <w:tcW w:w="1485" w:type="dxa"/>
            <w:tcBorders>
              <w:top w:val="nil"/>
              <w:left w:val="nil"/>
              <w:bottom w:val="nil"/>
              <w:right w:val="nil"/>
            </w:tcBorders>
            <w:shd w:val="clear" w:color="auto" w:fill="auto"/>
            <w:noWrap/>
            <w:vAlign w:val="center"/>
            <w:hideMark/>
          </w:tcPr>
          <w:p w14:paraId="31A43D5B" w14:textId="1079D90D" w:rsidR="008C745D" w:rsidRPr="008C745D" w:rsidRDefault="008C745D" w:rsidP="008C745D">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4D29CFC" w14:textId="697D9317" w:rsidR="008C745D" w:rsidRPr="008C745D" w:rsidRDefault="008C745D" w:rsidP="008C745D">
            <w:pPr>
              <w:spacing w:after="0"/>
              <w:jc w:val="center"/>
              <w:rPr>
                <w:color w:val="000000"/>
                <w:sz w:val="18"/>
                <w:szCs w:val="18"/>
              </w:rPr>
            </w:pPr>
            <w:r w:rsidRPr="008C745D">
              <w:rPr>
                <w:color w:val="000000"/>
                <w:sz w:val="18"/>
                <w:szCs w:val="18"/>
              </w:rPr>
              <w:t>0.047</w:t>
            </w:r>
          </w:p>
        </w:tc>
      </w:tr>
      <w:tr w:rsidR="008C745D" w:rsidRPr="005362B1" w14:paraId="0D08C968" w14:textId="77777777" w:rsidTr="008C745D">
        <w:trPr>
          <w:trHeight w:val="217"/>
        </w:trPr>
        <w:tc>
          <w:tcPr>
            <w:tcW w:w="1485" w:type="dxa"/>
            <w:tcBorders>
              <w:top w:val="nil"/>
              <w:left w:val="nil"/>
              <w:bottom w:val="nil"/>
              <w:right w:val="nil"/>
            </w:tcBorders>
            <w:shd w:val="clear" w:color="auto" w:fill="auto"/>
            <w:noWrap/>
            <w:vAlign w:val="center"/>
            <w:hideMark/>
          </w:tcPr>
          <w:p w14:paraId="25926379" w14:textId="16DC57FD" w:rsidR="008C745D" w:rsidRPr="008C745D" w:rsidRDefault="008C745D" w:rsidP="008C745D">
            <w:pPr>
              <w:spacing w:after="0"/>
              <w:jc w:val="center"/>
              <w:rPr>
                <w:color w:val="000000"/>
                <w:sz w:val="18"/>
                <w:szCs w:val="18"/>
              </w:rPr>
            </w:pPr>
            <w:r w:rsidRPr="008C745D">
              <w:rPr>
                <w:color w:val="000000"/>
                <w:sz w:val="18"/>
                <w:szCs w:val="18"/>
              </w:rPr>
              <w:t>1985</w:t>
            </w:r>
          </w:p>
        </w:tc>
        <w:tc>
          <w:tcPr>
            <w:tcW w:w="1485" w:type="dxa"/>
            <w:tcBorders>
              <w:top w:val="nil"/>
              <w:left w:val="nil"/>
              <w:bottom w:val="nil"/>
              <w:right w:val="nil"/>
            </w:tcBorders>
            <w:shd w:val="clear" w:color="auto" w:fill="auto"/>
            <w:noWrap/>
            <w:vAlign w:val="center"/>
            <w:hideMark/>
          </w:tcPr>
          <w:p w14:paraId="7BFEE0F6" w14:textId="06C60E20" w:rsidR="008C745D" w:rsidRPr="008C745D" w:rsidRDefault="008C745D" w:rsidP="008C745D">
            <w:pPr>
              <w:spacing w:after="0"/>
              <w:jc w:val="center"/>
              <w:rPr>
                <w:color w:val="000000"/>
                <w:sz w:val="18"/>
                <w:szCs w:val="18"/>
              </w:rPr>
            </w:pPr>
            <w:r w:rsidRPr="008C745D">
              <w:rPr>
                <w:color w:val="000000"/>
                <w:sz w:val="18"/>
                <w:szCs w:val="18"/>
              </w:rPr>
              <w:t>0.064</w:t>
            </w:r>
          </w:p>
        </w:tc>
        <w:tc>
          <w:tcPr>
            <w:tcW w:w="1485" w:type="dxa"/>
            <w:tcBorders>
              <w:top w:val="nil"/>
              <w:left w:val="nil"/>
              <w:bottom w:val="nil"/>
              <w:right w:val="nil"/>
            </w:tcBorders>
            <w:shd w:val="clear" w:color="auto" w:fill="auto"/>
            <w:noWrap/>
            <w:vAlign w:val="center"/>
            <w:hideMark/>
          </w:tcPr>
          <w:p w14:paraId="7C092C8F" w14:textId="053996D4" w:rsidR="008C745D" w:rsidRPr="008C745D" w:rsidRDefault="008C745D" w:rsidP="008C745D">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6FF5912" w14:textId="1B8D9723" w:rsidR="008C745D" w:rsidRPr="008C745D" w:rsidRDefault="008C745D" w:rsidP="008C745D">
            <w:pPr>
              <w:spacing w:after="0"/>
              <w:jc w:val="center"/>
              <w:rPr>
                <w:color w:val="000000"/>
                <w:sz w:val="18"/>
                <w:szCs w:val="18"/>
              </w:rPr>
            </w:pPr>
            <w:r w:rsidRPr="008C745D">
              <w:rPr>
                <w:color w:val="000000"/>
                <w:sz w:val="18"/>
                <w:szCs w:val="18"/>
              </w:rPr>
              <w:t>0.025</w:t>
            </w:r>
          </w:p>
        </w:tc>
      </w:tr>
      <w:tr w:rsidR="008C745D" w:rsidRPr="005362B1" w14:paraId="453235BF" w14:textId="77777777" w:rsidTr="008C745D">
        <w:trPr>
          <w:trHeight w:val="217"/>
        </w:trPr>
        <w:tc>
          <w:tcPr>
            <w:tcW w:w="1485" w:type="dxa"/>
            <w:tcBorders>
              <w:top w:val="nil"/>
              <w:left w:val="nil"/>
              <w:bottom w:val="nil"/>
              <w:right w:val="nil"/>
            </w:tcBorders>
            <w:shd w:val="clear" w:color="auto" w:fill="auto"/>
            <w:noWrap/>
            <w:vAlign w:val="center"/>
            <w:hideMark/>
          </w:tcPr>
          <w:p w14:paraId="2523414C" w14:textId="7247B323" w:rsidR="008C745D" w:rsidRPr="008C745D" w:rsidRDefault="008C745D" w:rsidP="008C745D">
            <w:pPr>
              <w:spacing w:after="0"/>
              <w:jc w:val="center"/>
              <w:rPr>
                <w:color w:val="000000"/>
                <w:sz w:val="18"/>
                <w:szCs w:val="18"/>
              </w:rPr>
            </w:pPr>
            <w:r w:rsidRPr="008C745D">
              <w:rPr>
                <w:color w:val="000000"/>
                <w:sz w:val="18"/>
                <w:szCs w:val="18"/>
              </w:rPr>
              <w:t>1986</w:t>
            </w:r>
          </w:p>
        </w:tc>
        <w:tc>
          <w:tcPr>
            <w:tcW w:w="1485" w:type="dxa"/>
            <w:tcBorders>
              <w:top w:val="nil"/>
              <w:left w:val="nil"/>
              <w:bottom w:val="nil"/>
              <w:right w:val="nil"/>
            </w:tcBorders>
            <w:shd w:val="clear" w:color="auto" w:fill="auto"/>
            <w:noWrap/>
            <w:vAlign w:val="center"/>
            <w:hideMark/>
          </w:tcPr>
          <w:p w14:paraId="548CC205" w14:textId="5A942FD8" w:rsidR="008C745D" w:rsidRPr="008C745D" w:rsidRDefault="008C745D" w:rsidP="008C745D">
            <w:pPr>
              <w:spacing w:after="0"/>
              <w:jc w:val="center"/>
              <w:rPr>
                <w:color w:val="000000"/>
                <w:sz w:val="18"/>
                <w:szCs w:val="18"/>
              </w:rPr>
            </w:pPr>
            <w:r w:rsidRPr="008C745D">
              <w:rPr>
                <w:color w:val="000000"/>
                <w:sz w:val="18"/>
                <w:szCs w:val="18"/>
              </w:rPr>
              <w:t>0.094</w:t>
            </w:r>
          </w:p>
        </w:tc>
        <w:tc>
          <w:tcPr>
            <w:tcW w:w="1485" w:type="dxa"/>
            <w:tcBorders>
              <w:top w:val="nil"/>
              <w:left w:val="nil"/>
              <w:bottom w:val="nil"/>
              <w:right w:val="nil"/>
            </w:tcBorders>
            <w:shd w:val="clear" w:color="auto" w:fill="auto"/>
            <w:noWrap/>
            <w:vAlign w:val="center"/>
            <w:hideMark/>
          </w:tcPr>
          <w:p w14:paraId="36FC299C" w14:textId="4820F904" w:rsidR="008C745D" w:rsidRPr="008C745D" w:rsidRDefault="008C745D" w:rsidP="008C745D">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02D51FD1" w14:textId="2F2449A8" w:rsidR="008C745D" w:rsidRPr="008C745D" w:rsidRDefault="008C745D" w:rsidP="008C745D">
            <w:pPr>
              <w:spacing w:after="0"/>
              <w:jc w:val="center"/>
              <w:rPr>
                <w:color w:val="000000"/>
                <w:sz w:val="18"/>
                <w:szCs w:val="18"/>
              </w:rPr>
            </w:pPr>
            <w:r w:rsidRPr="008C745D">
              <w:rPr>
                <w:color w:val="000000"/>
                <w:sz w:val="18"/>
                <w:szCs w:val="18"/>
              </w:rPr>
              <w:t>0.039</w:t>
            </w:r>
          </w:p>
        </w:tc>
      </w:tr>
      <w:tr w:rsidR="008C745D" w:rsidRPr="005362B1" w14:paraId="4023BAE8" w14:textId="77777777" w:rsidTr="008C745D">
        <w:trPr>
          <w:trHeight w:val="217"/>
        </w:trPr>
        <w:tc>
          <w:tcPr>
            <w:tcW w:w="1485" w:type="dxa"/>
            <w:tcBorders>
              <w:top w:val="nil"/>
              <w:left w:val="nil"/>
              <w:bottom w:val="nil"/>
              <w:right w:val="nil"/>
            </w:tcBorders>
            <w:shd w:val="clear" w:color="auto" w:fill="auto"/>
            <w:noWrap/>
            <w:vAlign w:val="center"/>
            <w:hideMark/>
          </w:tcPr>
          <w:p w14:paraId="3244A94C" w14:textId="5CB5B030" w:rsidR="008C745D" w:rsidRPr="008C745D" w:rsidRDefault="008C745D" w:rsidP="008C745D">
            <w:pPr>
              <w:spacing w:after="0"/>
              <w:jc w:val="center"/>
              <w:rPr>
                <w:color w:val="000000"/>
                <w:sz w:val="18"/>
                <w:szCs w:val="18"/>
              </w:rPr>
            </w:pPr>
            <w:r w:rsidRPr="008C745D">
              <w:rPr>
                <w:color w:val="000000"/>
                <w:sz w:val="18"/>
                <w:szCs w:val="18"/>
              </w:rPr>
              <w:t>1987</w:t>
            </w:r>
          </w:p>
        </w:tc>
        <w:tc>
          <w:tcPr>
            <w:tcW w:w="1485" w:type="dxa"/>
            <w:tcBorders>
              <w:top w:val="nil"/>
              <w:left w:val="nil"/>
              <w:bottom w:val="nil"/>
              <w:right w:val="nil"/>
            </w:tcBorders>
            <w:shd w:val="clear" w:color="auto" w:fill="auto"/>
            <w:noWrap/>
            <w:vAlign w:val="center"/>
            <w:hideMark/>
          </w:tcPr>
          <w:p w14:paraId="0F1F88FA" w14:textId="2C0DFCA2" w:rsidR="008C745D" w:rsidRPr="008C745D" w:rsidRDefault="008C745D" w:rsidP="008C745D">
            <w:pPr>
              <w:spacing w:after="0"/>
              <w:jc w:val="center"/>
              <w:rPr>
                <w:color w:val="000000"/>
                <w:sz w:val="18"/>
                <w:szCs w:val="18"/>
              </w:rPr>
            </w:pPr>
            <w:r w:rsidRPr="008C745D">
              <w:rPr>
                <w:color w:val="000000"/>
                <w:sz w:val="18"/>
                <w:szCs w:val="18"/>
              </w:rPr>
              <w:t>0.066</w:t>
            </w:r>
          </w:p>
        </w:tc>
        <w:tc>
          <w:tcPr>
            <w:tcW w:w="1485" w:type="dxa"/>
            <w:tcBorders>
              <w:top w:val="nil"/>
              <w:left w:val="nil"/>
              <w:bottom w:val="nil"/>
              <w:right w:val="nil"/>
            </w:tcBorders>
            <w:shd w:val="clear" w:color="auto" w:fill="auto"/>
            <w:noWrap/>
            <w:vAlign w:val="center"/>
            <w:hideMark/>
          </w:tcPr>
          <w:p w14:paraId="47D6936B" w14:textId="67DB1A70" w:rsidR="008C745D" w:rsidRPr="008C745D" w:rsidRDefault="008C745D" w:rsidP="008C745D">
            <w:pPr>
              <w:spacing w:after="0"/>
              <w:jc w:val="center"/>
              <w:rPr>
                <w:color w:val="000000"/>
                <w:sz w:val="18"/>
                <w:szCs w:val="18"/>
              </w:rPr>
            </w:pPr>
            <w:r w:rsidRPr="008C745D">
              <w:rPr>
                <w:color w:val="000000"/>
                <w:sz w:val="18"/>
                <w:szCs w:val="18"/>
              </w:rPr>
              <w:t>0.016</w:t>
            </w:r>
          </w:p>
        </w:tc>
        <w:tc>
          <w:tcPr>
            <w:tcW w:w="1711" w:type="dxa"/>
            <w:tcBorders>
              <w:top w:val="nil"/>
              <w:left w:val="nil"/>
              <w:bottom w:val="nil"/>
              <w:right w:val="nil"/>
            </w:tcBorders>
            <w:shd w:val="clear" w:color="auto" w:fill="auto"/>
            <w:noWrap/>
            <w:vAlign w:val="center"/>
            <w:hideMark/>
          </w:tcPr>
          <w:p w14:paraId="0DE25D58" w14:textId="103B38EC" w:rsidR="008C745D" w:rsidRPr="008C745D" w:rsidRDefault="008C745D" w:rsidP="008C745D">
            <w:pPr>
              <w:spacing w:after="0"/>
              <w:jc w:val="center"/>
              <w:rPr>
                <w:color w:val="000000"/>
                <w:sz w:val="18"/>
                <w:szCs w:val="18"/>
              </w:rPr>
            </w:pPr>
            <w:r w:rsidRPr="008C745D">
              <w:rPr>
                <w:color w:val="000000"/>
                <w:sz w:val="18"/>
                <w:szCs w:val="18"/>
              </w:rPr>
              <w:t>0.047</w:t>
            </w:r>
          </w:p>
        </w:tc>
      </w:tr>
      <w:tr w:rsidR="008C745D" w:rsidRPr="005362B1" w14:paraId="2D9AC37D" w14:textId="77777777" w:rsidTr="008C745D">
        <w:trPr>
          <w:trHeight w:val="217"/>
        </w:trPr>
        <w:tc>
          <w:tcPr>
            <w:tcW w:w="1485" w:type="dxa"/>
            <w:tcBorders>
              <w:top w:val="nil"/>
              <w:left w:val="nil"/>
              <w:bottom w:val="nil"/>
              <w:right w:val="nil"/>
            </w:tcBorders>
            <w:shd w:val="clear" w:color="auto" w:fill="auto"/>
            <w:noWrap/>
            <w:vAlign w:val="center"/>
            <w:hideMark/>
          </w:tcPr>
          <w:p w14:paraId="35C62A21" w14:textId="5E2FBF8B" w:rsidR="008C745D" w:rsidRPr="008C745D" w:rsidRDefault="008C745D" w:rsidP="008C745D">
            <w:pPr>
              <w:spacing w:after="0"/>
              <w:jc w:val="center"/>
              <w:rPr>
                <w:color w:val="000000"/>
                <w:sz w:val="18"/>
                <w:szCs w:val="18"/>
              </w:rPr>
            </w:pPr>
            <w:r w:rsidRPr="008C745D">
              <w:rPr>
                <w:color w:val="000000"/>
                <w:sz w:val="18"/>
                <w:szCs w:val="18"/>
              </w:rPr>
              <w:t>1988</w:t>
            </w:r>
          </w:p>
        </w:tc>
        <w:tc>
          <w:tcPr>
            <w:tcW w:w="1485" w:type="dxa"/>
            <w:tcBorders>
              <w:top w:val="nil"/>
              <w:left w:val="nil"/>
              <w:bottom w:val="nil"/>
              <w:right w:val="nil"/>
            </w:tcBorders>
            <w:shd w:val="clear" w:color="auto" w:fill="auto"/>
            <w:noWrap/>
            <w:vAlign w:val="center"/>
            <w:hideMark/>
          </w:tcPr>
          <w:p w14:paraId="0E4AF148" w14:textId="2EEE30C6" w:rsidR="008C745D" w:rsidRPr="008C745D" w:rsidRDefault="008C745D" w:rsidP="008C745D">
            <w:pPr>
              <w:spacing w:after="0"/>
              <w:jc w:val="center"/>
              <w:rPr>
                <w:color w:val="000000"/>
                <w:sz w:val="18"/>
                <w:szCs w:val="18"/>
              </w:rPr>
            </w:pPr>
            <w:r w:rsidRPr="008C745D">
              <w:rPr>
                <w:color w:val="000000"/>
                <w:sz w:val="18"/>
                <w:szCs w:val="18"/>
              </w:rPr>
              <w:t>0.063</w:t>
            </w:r>
          </w:p>
        </w:tc>
        <w:tc>
          <w:tcPr>
            <w:tcW w:w="1485" w:type="dxa"/>
            <w:tcBorders>
              <w:top w:val="nil"/>
              <w:left w:val="nil"/>
              <w:bottom w:val="nil"/>
              <w:right w:val="nil"/>
            </w:tcBorders>
            <w:shd w:val="clear" w:color="auto" w:fill="auto"/>
            <w:noWrap/>
            <w:vAlign w:val="center"/>
            <w:hideMark/>
          </w:tcPr>
          <w:p w14:paraId="6C1720F5" w14:textId="4705CF55" w:rsidR="008C745D" w:rsidRPr="008C745D" w:rsidRDefault="008C745D" w:rsidP="008C745D">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4E5853FC" w14:textId="3CAA9113" w:rsidR="008C745D" w:rsidRPr="008C745D" w:rsidRDefault="008C745D" w:rsidP="008C745D">
            <w:pPr>
              <w:spacing w:after="0"/>
              <w:jc w:val="center"/>
              <w:rPr>
                <w:color w:val="000000"/>
                <w:sz w:val="18"/>
                <w:szCs w:val="18"/>
              </w:rPr>
            </w:pPr>
            <w:r w:rsidRPr="008C745D">
              <w:rPr>
                <w:color w:val="000000"/>
                <w:sz w:val="18"/>
                <w:szCs w:val="18"/>
              </w:rPr>
              <w:t>0.046</w:t>
            </w:r>
          </w:p>
        </w:tc>
      </w:tr>
      <w:tr w:rsidR="008C745D" w:rsidRPr="005362B1" w14:paraId="775B55DA" w14:textId="77777777" w:rsidTr="008C745D">
        <w:trPr>
          <w:trHeight w:val="217"/>
        </w:trPr>
        <w:tc>
          <w:tcPr>
            <w:tcW w:w="1485" w:type="dxa"/>
            <w:tcBorders>
              <w:top w:val="nil"/>
              <w:left w:val="nil"/>
              <w:bottom w:val="nil"/>
              <w:right w:val="nil"/>
            </w:tcBorders>
            <w:shd w:val="clear" w:color="auto" w:fill="auto"/>
            <w:noWrap/>
            <w:vAlign w:val="center"/>
            <w:hideMark/>
          </w:tcPr>
          <w:p w14:paraId="254A5D31" w14:textId="7F64CEAB" w:rsidR="008C745D" w:rsidRPr="008C745D" w:rsidRDefault="008C745D" w:rsidP="008C745D">
            <w:pPr>
              <w:spacing w:after="0"/>
              <w:jc w:val="center"/>
              <w:rPr>
                <w:color w:val="000000"/>
                <w:sz w:val="18"/>
                <w:szCs w:val="18"/>
              </w:rPr>
            </w:pPr>
            <w:r w:rsidRPr="008C745D">
              <w:rPr>
                <w:color w:val="000000"/>
                <w:sz w:val="18"/>
                <w:szCs w:val="18"/>
              </w:rPr>
              <w:t>1989</w:t>
            </w:r>
          </w:p>
        </w:tc>
        <w:tc>
          <w:tcPr>
            <w:tcW w:w="1485" w:type="dxa"/>
            <w:tcBorders>
              <w:top w:val="nil"/>
              <w:left w:val="nil"/>
              <w:bottom w:val="nil"/>
              <w:right w:val="nil"/>
            </w:tcBorders>
            <w:shd w:val="clear" w:color="auto" w:fill="auto"/>
            <w:noWrap/>
            <w:vAlign w:val="center"/>
            <w:hideMark/>
          </w:tcPr>
          <w:p w14:paraId="30E5DEEB" w14:textId="5A50868D" w:rsidR="008C745D" w:rsidRPr="008C745D" w:rsidRDefault="008C745D" w:rsidP="008C745D">
            <w:pPr>
              <w:spacing w:after="0"/>
              <w:jc w:val="center"/>
              <w:rPr>
                <w:color w:val="000000"/>
                <w:sz w:val="18"/>
                <w:szCs w:val="18"/>
              </w:rPr>
            </w:pPr>
            <w:r w:rsidRPr="008C745D">
              <w:rPr>
                <w:color w:val="000000"/>
                <w:sz w:val="18"/>
                <w:szCs w:val="18"/>
              </w:rPr>
              <w:t>0.078</w:t>
            </w:r>
          </w:p>
        </w:tc>
        <w:tc>
          <w:tcPr>
            <w:tcW w:w="1485" w:type="dxa"/>
            <w:tcBorders>
              <w:top w:val="nil"/>
              <w:left w:val="nil"/>
              <w:bottom w:val="nil"/>
              <w:right w:val="nil"/>
            </w:tcBorders>
            <w:shd w:val="clear" w:color="auto" w:fill="auto"/>
            <w:noWrap/>
            <w:vAlign w:val="center"/>
            <w:hideMark/>
          </w:tcPr>
          <w:p w14:paraId="7DA5A719" w14:textId="587A34DA" w:rsidR="008C745D" w:rsidRPr="008C745D" w:rsidRDefault="008C745D" w:rsidP="008C745D">
            <w:pPr>
              <w:spacing w:after="0"/>
              <w:jc w:val="center"/>
              <w:rPr>
                <w:color w:val="000000"/>
                <w:sz w:val="18"/>
                <w:szCs w:val="18"/>
              </w:rPr>
            </w:pPr>
            <w:r w:rsidRPr="008C745D">
              <w:rPr>
                <w:color w:val="000000"/>
                <w:sz w:val="18"/>
                <w:szCs w:val="18"/>
              </w:rPr>
              <w:t>0.012</w:t>
            </w:r>
          </w:p>
        </w:tc>
        <w:tc>
          <w:tcPr>
            <w:tcW w:w="1711" w:type="dxa"/>
            <w:tcBorders>
              <w:top w:val="nil"/>
              <w:left w:val="nil"/>
              <w:bottom w:val="nil"/>
              <w:right w:val="nil"/>
            </w:tcBorders>
            <w:shd w:val="clear" w:color="auto" w:fill="auto"/>
            <w:noWrap/>
            <w:vAlign w:val="center"/>
            <w:hideMark/>
          </w:tcPr>
          <w:p w14:paraId="57086018" w14:textId="3C6984E0" w:rsidR="008C745D" w:rsidRPr="008C745D" w:rsidRDefault="008C745D" w:rsidP="008C745D">
            <w:pPr>
              <w:spacing w:after="0"/>
              <w:jc w:val="center"/>
              <w:rPr>
                <w:color w:val="000000"/>
                <w:sz w:val="18"/>
                <w:szCs w:val="18"/>
              </w:rPr>
            </w:pPr>
            <w:r w:rsidRPr="008C745D">
              <w:rPr>
                <w:color w:val="000000"/>
                <w:sz w:val="18"/>
                <w:szCs w:val="18"/>
              </w:rPr>
              <w:t>0.059</w:t>
            </w:r>
          </w:p>
        </w:tc>
      </w:tr>
      <w:tr w:rsidR="008C745D" w:rsidRPr="005362B1" w14:paraId="51E687AE" w14:textId="77777777" w:rsidTr="008C745D">
        <w:trPr>
          <w:trHeight w:val="217"/>
        </w:trPr>
        <w:tc>
          <w:tcPr>
            <w:tcW w:w="1485" w:type="dxa"/>
            <w:tcBorders>
              <w:top w:val="nil"/>
              <w:left w:val="nil"/>
              <w:bottom w:val="nil"/>
              <w:right w:val="nil"/>
            </w:tcBorders>
            <w:shd w:val="clear" w:color="auto" w:fill="auto"/>
            <w:noWrap/>
            <w:vAlign w:val="center"/>
            <w:hideMark/>
          </w:tcPr>
          <w:p w14:paraId="05F983EF" w14:textId="315FA44C" w:rsidR="008C745D" w:rsidRPr="008C745D" w:rsidRDefault="008C745D" w:rsidP="008C745D">
            <w:pPr>
              <w:spacing w:after="0"/>
              <w:jc w:val="center"/>
              <w:rPr>
                <w:color w:val="000000"/>
                <w:sz w:val="18"/>
                <w:szCs w:val="18"/>
              </w:rPr>
            </w:pPr>
            <w:r w:rsidRPr="008C745D">
              <w:rPr>
                <w:color w:val="000000"/>
                <w:sz w:val="18"/>
                <w:szCs w:val="18"/>
              </w:rPr>
              <w:t>1990</w:t>
            </w:r>
          </w:p>
        </w:tc>
        <w:tc>
          <w:tcPr>
            <w:tcW w:w="1485" w:type="dxa"/>
            <w:tcBorders>
              <w:top w:val="nil"/>
              <w:left w:val="nil"/>
              <w:bottom w:val="nil"/>
              <w:right w:val="nil"/>
            </w:tcBorders>
            <w:shd w:val="clear" w:color="auto" w:fill="auto"/>
            <w:noWrap/>
            <w:vAlign w:val="center"/>
            <w:hideMark/>
          </w:tcPr>
          <w:p w14:paraId="5047257D" w14:textId="4884D62E" w:rsidR="008C745D" w:rsidRPr="008C745D" w:rsidRDefault="008C745D" w:rsidP="008C745D">
            <w:pPr>
              <w:spacing w:after="0"/>
              <w:jc w:val="center"/>
              <w:rPr>
                <w:color w:val="000000"/>
                <w:sz w:val="18"/>
                <w:szCs w:val="18"/>
              </w:rPr>
            </w:pPr>
            <w:r w:rsidRPr="008C745D">
              <w:rPr>
                <w:color w:val="000000"/>
                <w:sz w:val="18"/>
                <w:szCs w:val="18"/>
              </w:rPr>
              <w:t>0.182</w:t>
            </w:r>
          </w:p>
        </w:tc>
        <w:tc>
          <w:tcPr>
            <w:tcW w:w="1485" w:type="dxa"/>
            <w:tcBorders>
              <w:top w:val="nil"/>
              <w:left w:val="nil"/>
              <w:bottom w:val="nil"/>
              <w:right w:val="nil"/>
            </w:tcBorders>
            <w:shd w:val="clear" w:color="auto" w:fill="auto"/>
            <w:noWrap/>
            <w:vAlign w:val="center"/>
            <w:hideMark/>
          </w:tcPr>
          <w:p w14:paraId="5476190E" w14:textId="0E58818A" w:rsidR="008C745D" w:rsidRPr="008C745D" w:rsidRDefault="008C745D" w:rsidP="008C745D">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51AC1676" w14:textId="47DCF062" w:rsidR="008C745D" w:rsidRPr="008C745D" w:rsidRDefault="008C745D" w:rsidP="008C745D">
            <w:pPr>
              <w:spacing w:after="0"/>
              <w:jc w:val="center"/>
              <w:rPr>
                <w:color w:val="000000"/>
                <w:sz w:val="18"/>
                <w:szCs w:val="18"/>
              </w:rPr>
            </w:pPr>
            <w:r w:rsidRPr="008C745D">
              <w:rPr>
                <w:color w:val="000000"/>
                <w:sz w:val="18"/>
                <w:szCs w:val="18"/>
              </w:rPr>
              <w:t>0.1</w:t>
            </w:r>
          </w:p>
        </w:tc>
      </w:tr>
      <w:tr w:rsidR="008C745D" w:rsidRPr="005362B1" w14:paraId="2BEDDC3A" w14:textId="77777777" w:rsidTr="008C745D">
        <w:trPr>
          <w:trHeight w:val="217"/>
        </w:trPr>
        <w:tc>
          <w:tcPr>
            <w:tcW w:w="1485" w:type="dxa"/>
            <w:tcBorders>
              <w:top w:val="nil"/>
              <w:left w:val="nil"/>
              <w:bottom w:val="nil"/>
              <w:right w:val="nil"/>
            </w:tcBorders>
            <w:shd w:val="clear" w:color="auto" w:fill="auto"/>
            <w:noWrap/>
            <w:vAlign w:val="center"/>
            <w:hideMark/>
          </w:tcPr>
          <w:p w14:paraId="13EFFDBF" w14:textId="22F2032D" w:rsidR="008C745D" w:rsidRPr="008C745D" w:rsidRDefault="008C745D" w:rsidP="008C745D">
            <w:pPr>
              <w:spacing w:after="0"/>
              <w:jc w:val="center"/>
              <w:rPr>
                <w:color w:val="000000"/>
                <w:sz w:val="18"/>
                <w:szCs w:val="18"/>
              </w:rPr>
            </w:pPr>
            <w:r w:rsidRPr="008C745D">
              <w:rPr>
                <w:color w:val="000000"/>
                <w:sz w:val="18"/>
                <w:szCs w:val="18"/>
              </w:rPr>
              <w:t>1991</w:t>
            </w:r>
          </w:p>
        </w:tc>
        <w:tc>
          <w:tcPr>
            <w:tcW w:w="1485" w:type="dxa"/>
            <w:tcBorders>
              <w:top w:val="nil"/>
              <w:left w:val="nil"/>
              <w:bottom w:val="nil"/>
              <w:right w:val="nil"/>
            </w:tcBorders>
            <w:shd w:val="clear" w:color="auto" w:fill="auto"/>
            <w:noWrap/>
            <w:vAlign w:val="center"/>
            <w:hideMark/>
          </w:tcPr>
          <w:p w14:paraId="78E65290" w14:textId="2E29A4B9" w:rsidR="008C745D" w:rsidRPr="008C745D" w:rsidRDefault="008C745D" w:rsidP="008C745D">
            <w:pPr>
              <w:spacing w:after="0"/>
              <w:jc w:val="center"/>
              <w:rPr>
                <w:color w:val="000000"/>
                <w:sz w:val="18"/>
                <w:szCs w:val="18"/>
              </w:rPr>
            </w:pPr>
            <w:r w:rsidRPr="008C745D">
              <w:rPr>
                <w:color w:val="000000"/>
                <w:sz w:val="18"/>
                <w:szCs w:val="18"/>
              </w:rPr>
              <w:t>0.212</w:t>
            </w:r>
          </w:p>
        </w:tc>
        <w:tc>
          <w:tcPr>
            <w:tcW w:w="1485" w:type="dxa"/>
            <w:tcBorders>
              <w:top w:val="nil"/>
              <w:left w:val="nil"/>
              <w:bottom w:val="nil"/>
              <w:right w:val="nil"/>
            </w:tcBorders>
            <w:shd w:val="clear" w:color="auto" w:fill="auto"/>
            <w:noWrap/>
            <w:vAlign w:val="center"/>
            <w:hideMark/>
          </w:tcPr>
          <w:p w14:paraId="36FA57C6" w14:textId="57106CC8" w:rsidR="008C745D" w:rsidRPr="008C745D" w:rsidRDefault="008C745D" w:rsidP="008C745D">
            <w:pPr>
              <w:spacing w:after="0"/>
              <w:jc w:val="center"/>
              <w:rPr>
                <w:color w:val="000000"/>
                <w:sz w:val="18"/>
                <w:szCs w:val="18"/>
              </w:rPr>
            </w:pPr>
            <w:r w:rsidRPr="008C745D">
              <w:rPr>
                <w:color w:val="000000"/>
                <w:sz w:val="18"/>
                <w:szCs w:val="18"/>
              </w:rPr>
              <w:t>0.024</w:t>
            </w:r>
          </w:p>
        </w:tc>
        <w:tc>
          <w:tcPr>
            <w:tcW w:w="1711" w:type="dxa"/>
            <w:tcBorders>
              <w:top w:val="nil"/>
              <w:left w:val="nil"/>
              <w:bottom w:val="nil"/>
              <w:right w:val="nil"/>
            </w:tcBorders>
            <w:shd w:val="clear" w:color="auto" w:fill="auto"/>
            <w:noWrap/>
            <w:vAlign w:val="center"/>
            <w:hideMark/>
          </w:tcPr>
          <w:p w14:paraId="3D060B57" w14:textId="651348F4" w:rsidR="008C745D" w:rsidRPr="008C745D" w:rsidRDefault="008C745D" w:rsidP="008C745D">
            <w:pPr>
              <w:spacing w:after="0"/>
              <w:jc w:val="center"/>
              <w:rPr>
                <w:color w:val="000000"/>
                <w:sz w:val="18"/>
                <w:szCs w:val="18"/>
              </w:rPr>
            </w:pPr>
            <w:r w:rsidRPr="008C745D">
              <w:rPr>
                <w:color w:val="000000"/>
                <w:sz w:val="18"/>
                <w:szCs w:val="18"/>
              </w:rPr>
              <w:t>0.112</w:t>
            </w:r>
          </w:p>
        </w:tc>
      </w:tr>
      <w:tr w:rsidR="008C745D" w:rsidRPr="005362B1" w14:paraId="1D369F50" w14:textId="77777777" w:rsidTr="008C745D">
        <w:trPr>
          <w:trHeight w:val="217"/>
        </w:trPr>
        <w:tc>
          <w:tcPr>
            <w:tcW w:w="1485" w:type="dxa"/>
            <w:tcBorders>
              <w:top w:val="nil"/>
              <w:left w:val="nil"/>
              <w:bottom w:val="nil"/>
              <w:right w:val="nil"/>
            </w:tcBorders>
            <w:shd w:val="clear" w:color="auto" w:fill="auto"/>
            <w:noWrap/>
            <w:vAlign w:val="center"/>
            <w:hideMark/>
          </w:tcPr>
          <w:p w14:paraId="5F266BD2" w14:textId="23CC56D4" w:rsidR="008C745D" w:rsidRPr="008C745D" w:rsidRDefault="008C745D" w:rsidP="008C745D">
            <w:pPr>
              <w:spacing w:after="0"/>
              <w:jc w:val="center"/>
              <w:rPr>
                <w:color w:val="000000"/>
                <w:sz w:val="18"/>
                <w:szCs w:val="18"/>
              </w:rPr>
            </w:pPr>
            <w:r w:rsidRPr="008C745D">
              <w:rPr>
                <w:color w:val="000000"/>
                <w:sz w:val="18"/>
                <w:szCs w:val="18"/>
              </w:rPr>
              <w:t>1992</w:t>
            </w:r>
          </w:p>
        </w:tc>
        <w:tc>
          <w:tcPr>
            <w:tcW w:w="1485" w:type="dxa"/>
            <w:tcBorders>
              <w:top w:val="nil"/>
              <w:left w:val="nil"/>
              <w:bottom w:val="nil"/>
              <w:right w:val="nil"/>
            </w:tcBorders>
            <w:shd w:val="clear" w:color="auto" w:fill="auto"/>
            <w:noWrap/>
            <w:vAlign w:val="center"/>
            <w:hideMark/>
          </w:tcPr>
          <w:p w14:paraId="60032D74" w14:textId="396E7E9F" w:rsidR="008C745D" w:rsidRPr="008C745D" w:rsidRDefault="008C745D" w:rsidP="008C745D">
            <w:pPr>
              <w:spacing w:after="0"/>
              <w:jc w:val="center"/>
              <w:rPr>
                <w:color w:val="000000"/>
                <w:sz w:val="18"/>
                <w:szCs w:val="18"/>
              </w:rPr>
            </w:pPr>
            <w:r w:rsidRPr="008C745D">
              <w:rPr>
                <w:color w:val="000000"/>
                <w:sz w:val="18"/>
                <w:szCs w:val="18"/>
              </w:rPr>
              <w:t>0.247</w:t>
            </w:r>
          </w:p>
        </w:tc>
        <w:tc>
          <w:tcPr>
            <w:tcW w:w="1485" w:type="dxa"/>
            <w:tcBorders>
              <w:top w:val="nil"/>
              <w:left w:val="nil"/>
              <w:bottom w:val="nil"/>
              <w:right w:val="nil"/>
            </w:tcBorders>
            <w:shd w:val="clear" w:color="auto" w:fill="auto"/>
            <w:noWrap/>
            <w:vAlign w:val="center"/>
            <w:hideMark/>
          </w:tcPr>
          <w:p w14:paraId="74F3B6FF" w14:textId="149E3B9F" w:rsidR="008C745D" w:rsidRPr="008C745D" w:rsidRDefault="008C745D" w:rsidP="008C745D">
            <w:pPr>
              <w:spacing w:after="0"/>
              <w:jc w:val="center"/>
              <w:rPr>
                <w:color w:val="000000"/>
                <w:sz w:val="18"/>
                <w:szCs w:val="18"/>
              </w:rPr>
            </w:pPr>
            <w:r w:rsidRPr="008C745D">
              <w:rPr>
                <w:color w:val="000000"/>
                <w:sz w:val="18"/>
                <w:szCs w:val="18"/>
              </w:rPr>
              <w:t>0.027</w:t>
            </w:r>
          </w:p>
        </w:tc>
        <w:tc>
          <w:tcPr>
            <w:tcW w:w="1711" w:type="dxa"/>
            <w:tcBorders>
              <w:top w:val="nil"/>
              <w:left w:val="nil"/>
              <w:bottom w:val="nil"/>
              <w:right w:val="nil"/>
            </w:tcBorders>
            <w:shd w:val="clear" w:color="auto" w:fill="auto"/>
            <w:noWrap/>
            <w:vAlign w:val="center"/>
            <w:hideMark/>
          </w:tcPr>
          <w:p w14:paraId="44C03824" w14:textId="6CC57616" w:rsidR="008C745D" w:rsidRPr="008C745D" w:rsidRDefault="008C745D" w:rsidP="008C745D">
            <w:pPr>
              <w:spacing w:after="0"/>
              <w:jc w:val="center"/>
              <w:rPr>
                <w:color w:val="000000"/>
                <w:sz w:val="18"/>
                <w:szCs w:val="18"/>
              </w:rPr>
            </w:pPr>
            <w:r w:rsidRPr="008C745D">
              <w:rPr>
                <w:color w:val="000000"/>
                <w:sz w:val="18"/>
                <w:szCs w:val="18"/>
              </w:rPr>
              <w:t>0.125</w:t>
            </w:r>
          </w:p>
        </w:tc>
      </w:tr>
      <w:tr w:rsidR="008C745D" w:rsidRPr="005362B1" w14:paraId="6B319D16" w14:textId="77777777" w:rsidTr="008C745D">
        <w:trPr>
          <w:trHeight w:val="217"/>
        </w:trPr>
        <w:tc>
          <w:tcPr>
            <w:tcW w:w="1485" w:type="dxa"/>
            <w:tcBorders>
              <w:top w:val="nil"/>
              <w:left w:val="nil"/>
              <w:bottom w:val="nil"/>
              <w:right w:val="nil"/>
            </w:tcBorders>
            <w:shd w:val="clear" w:color="auto" w:fill="auto"/>
            <w:noWrap/>
            <w:vAlign w:val="center"/>
            <w:hideMark/>
          </w:tcPr>
          <w:p w14:paraId="538A788F" w14:textId="104DC182" w:rsidR="008C745D" w:rsidRPr="008C745D" w:rsidRDefault="008C745D" w:rsidP="008C745D">
            <w:pPr>
              <w:spacing w:after="0"/>
              <w:jc w:val="center"/>
              <w:rPr>
                <w:color w:val="000000"/>
                <w:sz w:val="18"/>
                <w:szCs w:val="18"/>
              </w:rPr>
            </w:pPr>
            <w:r w:rsidRPr="008C745D">
              <w:rPr>
                <w:color w:val="000000"/>
                <w:sz w:val="18"/>
                <w:szCs w:val="18"/>
              </w:rPr>
              <w:t>1993</w:t>
            </w:r>
          </w:p>
        </w:tc>
        <w:tc>
          <w:tcPr>
            <w:tcW w:w="1485" w:type="dxa"/>
            <w:tcBorders>
              <w:top w:val="nil"/>
              <w:left w:val="nil"/>
              <w:bottom w:val="nil"/>
              <w:right w:val="nil"/>
            </w:tcBorders>
            <w:shd w:val="clear" w:color="auto" w:fill="auto"/>
            <w:noWrap/>
            <w:vAlign w:val="center"/>
            <w:hideMark/>
          </w:tcPr>
          <w:p w14:paraId="023FDE25" w14:textId="6E811DB8" w:rsidR="008C745D" w:rsidRPr="008C745D" w:rsidRDefault="008C745D" w:rsidP="008C745D">
            <w:pPr>
              <w:spacing w:after="0"/>
              <w:jc w:val="center"/>
              <w:rPr>
                <w:color w:val="000000"/>
                <w:sz w:val="18"/>
                <w:szCs w:val="18"/>
              </w:rPr>
            </w:pPr>
            <w:r w:rsidRPr="008C745D">
              <w:rPr>
                <w:color w:val="000000"/>
                <w:sz w:val="18"/>
                <w:szCs w:val="18"/>
              </w:rPr>
              <w:t>0.185</w:t>
            </w:r>
          </w:p>
        </w:tc>
        <w:tc>
          <w:tcPr>
            <w:tcW w:w="1485" w:type="dxa"/>
            <w:tcBorders>
              <w:top w:val="nil"/>
              <w:left w:val="nil"/>
              <w:bottom w:val="nil"/>
              <w:right w:val="nil"/>
            </w:tcBorders>
            <w:shd w:val="clear" w:color="auto" w:fill="auto"/>
            <w:noWrap/>
            <w:vAlign w:val="center"/>
            <w:hideMark/>
          </w:tcPr>
          <w:p w14:paraId="6739DCE6" w14:textId="3378B75F" w:rsidR="008C745D" w:rsidRPr="008C745D" w:rsidRDefault="008C745D" w:rsidP="008C745D">
            <w:pPr>
              <w:spacing w:after="0"/>
              <w:jc w:val="center"/>
              <w:rPr>
                <w:color w:val="000000"/>
                <w:sz w:val="18"/>
                <w:szCs w:val="18"/>
              </w:rPr>
            </w:pPr>
            <w:r w:rsidRPr="008C745D">
              <w:rPr>
                <w:color w:val="000000"/>
                <w:sz w:val="18"/>
                <w:szCs w:val="18"/>
              </w:rPr>
              <w:t>0.019</w:t>
            </w:r>
          </w:p>
        </w:tc>
        <w:tc>
          <w:tcPr>
            <w:tcW w:w="1711" w:type="dxa"/>
            <w:tcBorders>
              <w:top w:val="nil"/>
              <w:left w:val="nil"/>
              <w:bottom w:val="nil"/>
              <w:right w:val="nil"/>
            </w:tcBorders>
            <w:shd w:val="clear" w:color="auto" w:fill="auto"/>
            <w:noWrap/>
            <w:vAlign w:val="center"/>
            <w:hideMark/>
          </w:tcPr>
          <w:p w14:paraId="31DC4AE2" w14:textId="09C1EAC3" w:rsidR="008C745D" w:rsidRPr="008C745D" w:rsidRDefault="008C745D" w:rsidP="008C745D">
            <w:pPr>
              <w:spacing w:after="0"/>
              <w:jc w:val="center"/>
              <w:rPr>
                <w:color w:val="000000"/>
                <w:sz w:val="18"/>
                <w:szCs w:val="18"/>
              </w:rPr>
            </w:pPr>
            <w:r w:rsidRPr="008C745D">
              <w:rPr>
                <w:color w:val="000000"/>
                <w:sz w:val="18"/>
                <w:szCs w:val="18"/>
              </w:rPr>
              <w:t>0.092</w:t>
            </w:r>
          </w:p>
        </w:tc>
      </w:tr>
      <w:tr w:rsidR="008C745D" w:rsidRPr="005362B1" w14:paraId="3AE96F30" w14:textId="77777777" w:rsidTr="008C745D">
        <w:trPr>
          <w:trHeight w:val="217"/>
        </w:trPr>
        <w:tc>
          <w:tcPr>
            <w:tcW w:w="1485" w:type="dxa"/>
            <w:tcBorders>
              <w:top w:val="nil"/>
              <w:left w:val="nil"/>
              <w:bottom w:val="nil"/>
              <w:right w:val="nil"/>
            </w:tcBorders>
            <w:shd w:val="clear" w:color="auto" w:fill="auto"/>
            <w:noWrap/>
            <w:vAlign w:val="center"/>
            <w:hideMark/>
          </w:tcPr>
          <w:p w14:paraId="69643ECA" w14:textId="1A0E1A3B" w:rsidR="008C745D" w:rsidRPr="008C745D" w:rsidRDefault="008C745D" w:rsidP="008C745D">
            <w:pPr>
              <w:spacing w:after="0"/>
              <w:jc w:val="center"/>
              <w:rPr>
                <w:color w:val="000000"/>
                <w:sz w:val="18"/>
                <w:szCs w:val="18"/>
              </w:rPr>
            </w:pPr>
            <w:r w:rsidRPr="008C745D">
              <w:rPr>
                <w:color w:val="000000"/>
                <w:sz w:val="18"/>
                <w:szCs w:val="18"/>
              </w:rPr>
              <w:t>1994</w:t>
            </w:r>
          </w:p>
        </w:tc>
        <w:tc>
          <w:tcPr>
            <w:tcW w:w="1485" w:type="dxa"/>
            <w:tcBorders>
              <w:top w:val="nil"/>
              <w:left w:val="nil"/>
              <w:bottom w:val="nil"/>
              <w:right w:val="nil"/>
            </w:tcBorders>
            <w:shd w:val="clear" w:color="auto" w:fill="auto"/>
            <w:noWrap/>
            <w:vAlign w:val="center"/>
            <w:hideMark/>
          </w:tcPr>
          <w:p w14:paraId="45C9B781" w14:textId="6BF96354" w:rsidR="008C745D" w:rsidRPr="008C745D" w:rsidRDefault="008C745D" w:rsidP="008C745D">
            <w:pPr>
              <w:spacing w:after="0"/>
              <w:jc w:val="center"/>
              <w:rPr>
                <w:color w:val="000000"/>
                <w:sz w:val="18"/>
                <w:szCs w:val="18"/>
              </w:rPr>
            </w:pPr>
            <w:r w:rsidRPr="008C745D">
              <w:rPr>
                <w:color w:val="000000"/>
                <w:sz w:val="18"/>
                <w:szCs w:val="18"/>
              </w:rPr>
              <w:t>0.154</w:t>
            </w:r>
          </w:p>
        </w:tc>
        <w:tc>
          <w:tcPr>
            <w:tcW w:w="1485" w:type="dxa"/>
            <w:tcBorders>
              <w:top w:val="nil"/>
              <w:left w:val="nil"/>
              <w:bottom w:val="nil"/>
              <w:right w:val="nil"/>
            </w:tcBorders>
            <w:shd w:val="clear" w:color="auto" w:fill="auto"/>
            <w:noWrap/>
            <w:vAlign w:val="center"/>
            <w:hideMark/>
          </w:tcPr>
          <w:p w14:paraId="6691ADD2" w14:textId="7D64CE37" w:rsidR="008C745D" w:rsidRPr="008C745D" w:rsidRDefault="008C745D" w:rsidP="008C745D">
            <w:pPr>
              <w:spacing w:after="0"/>
              <w:jc w:val="center"/>
              <w:rPr>
                <w:color w:val="000000"/>
                <w:sz w:val="18"/>
                <w:szCs w:val="18"/>
              </w:rPr>
            </w:pPr>
            <w:r w:rsidRPr="008C745D">
              <w:rPr>
                <w:color w:val="000000"/>
                <w:sz w:val="18"/>
                <w:szCs w:val="18"/>
              </w:rPr>
              <w:t>0.015</w:t>
            </w:r>
          </w:p>
        </w:tc>
        <w:tc>
          <w:tcPr>
            <w:tcW w:w="1711" w:type="dxa"/>
            <w:tcBorders>
              <w:top w:val="nil"/>
              <w:left w:val="nil"/>
              <w:bottom w:val="nil"/>
              <w:right w:val="nil"/>
            </w:tcBorders>
            <w:shd w:val="clear" w:color="auto" w:fill="auto"/>
            <w:noWrap/>
            <w:vAlign w:val="center"/>
            <w:hideMark/>
          </w:tcPr>
          <w:p w14:paraId="7DC648F2" w14:textId="28B45DFF" w:rsidR="008C745D" w:rsidRPr="008C745D" w:rsidRDefault="008C745D" w:rsidP="008C745D">
            <w:pPr>
              <w:spacing w:after="0"/>
              <w:jc w:val="center"/>
              <w:rPr>
                <w:color w:val="000000"/>
                <w:sz w:val="18"/>
                <w:szCs w:val="18"/>
              </w:rPr>
            </w:pPr>
            <w:r w:rsidRPr="008C745D">
              <w:rPr>
                <w:color w:val="000000"/>
                <w:sz w:val="18"/>
                <w:szCs w:val="18"/>
              </w:rPr>
              <w:t>0.08</w:t>
            </w:r>
          </w:p>
        </w:tc>
      </w:tr>
      <w:tr w:rsidR="008C745D" w:rsidRPr="005362B1" w14:paraId="059FCBF2" w14:textId="77777777" w:rsidTr="008C745D">
        <w:trPr>
          <w:trHeight w:val="217"/>
        </w:trPr>
        <w:tc>
          <w:tcPr>
            <w:tcW w:w="1485" w:type="dxa"/>
            <w:tcBorders>
              <w:top w:val="nil"/>
              <w:left w:val="nil"/>
              <w:bottom w:val="nil"/>
              <w:right w:val="nil"/>
            </w:tcBorders>
            <w:shd w:val="clear" w:color="auto" w:fill="auto"/>
            <w:noWrap/>
            <w:vAlign w:val="center"/>
            <w:hideMark/>
          </w:tcPr>
          <w:p w14:paraId="285B6745" w14:textId="0F91AEAE" w:rsidR="008C745D" w:rsidRPr="008C745D" w:rsidRDefault="008C745D" w:rsidP="008C745D">
            <w:pPr>
              <w:spacing w:after="0"/>
              <w:jc w:val="center"/>
              <w:rPr>
                <w:color w:val="000000"/>
                <w:sz w:val="18"/>
                <w:szCs w:val="18"/>
              </w:rPr>
            </w:pPr>
            <w:r w:rsidRPr="008C745D">
              <w:rPr>
                <w:color w:val="000000"/>
                <w:sz w:val="18"/>
                <w:szCs w:val="18"/>
              </w:rPr>
              <w:t>1995</w:t>
            </w:r>
          </w:p>
        </w:tc>
        <w:tc>
          <w:tcPr>
            <w:tcW w:w="1485" w:type="dxa"/>
            <w:tcBorders>
              <w:top w:val="nil"/>
              <w:left w:val="nil"/>
              <w:bottom w:val="nil"/>
              <w:right w:val="nil"/>
            </w:tcBorders>
            <w:shd w:val="clear" w:color="auto" w:fill="auto"/>
            <w:noWrap/>
            <w:vAlign w:val="center"/>
            <w:hideMark/>
          </w:tcPr>
          <w:p w14:paraId="55958BF2" w14:textId="543C094E" w:rsidR="008C745D" w:rsidRPr="008C745D" w:rsidRDefault="008C745D" w:rsidP="008C745D">
            <w:pPr>
              <w:spacing w:after="0"/>
              <w:jc w:val="center"/>
              <w:rPr>
                <w:color w:val="000000"/>
                <w:sz w:val="18"/>
                <w:szCs w:val="18"/>
              </w:rPr>
            </w:pPr>
            <w:r w:rsidRPr="008C745D">
              <w:rPr>
                <w:color w:val="000000"/>
                <w:sz w:val="18"/>
                <w:szCs w:val="18"/>
              </w:rPr>
              <w:t>0.23</w:t>
            </w:r>
          </w:p>
        </w:tc>
        <w:tc>
          <w:tcPr>
            <w:tcW w:w="1485" w:type="dxa"/>
            <w:tcBorders>
              <w:top w:val="nil"/>
              <w:left w:val="nil"/>
              <w:bottom w:val="nil"/>
              <w:right w:val="nil"/>
            </w:tcBorders>
            <w:shd w:val="clear" w:color="auto" w:fill="auto"/>
            <w:noWrap/>
            <w:vAlign w:val="center"/>
            <w:hideMark/>
          </w:tcPr>
          <w:p w14:paraId="6526A07F" w14:textId="44F6DADF" w:rsidR="008C745D" w:rsidRPr="008C745D" w:rsidRDefault="008C745D" w:rsidP="008C745D">
            <w:pPr>
              <w:spacing w:after="0"/>
              <w:jc w:val="center"/>
              <w:rPr>
                <w:color w:val="000000"/>
                <w:sz w:val="18"/>
                <w:szCs w:val="18"/>
              </w:rPr>
            </w:pPr>
            <w:r w:rsidRPr="008C745D">
              <w:rPr>
                <w:color w:val="000000"/>
                <w:sz w:val="18"/>
                <w:szCs w:val="18"/>
              </w:rPr>
              <w:t>0.021</w:t>
            </w:r>
          </w:p>
        </w:tc>
        <w:tc>
          <w:tcPr>
            <w:tcW w:w="1711" w:type="dxa"/>
            <w:tcBorders>
              <w:top w:val="nil"/>
              <w:left w:val="nil"/>
              <w:bottom w:val="nil"/>
              <w:right w:val="nil"/>
            </w:tcBorders>
            <w:shd w:val="clear" w:color="auto" w:fill="auto"/>
            <w:noWrap/>
            <w:vAlign w:val="center"/>
            <w:hideMark/>
          </w:tcPr>
          <w:p w14:paraId="15E82352" w14:textId="651C2C40" w:rsidR="008C745D" w:rsidRPr="008C745D" w:rsidRDefault="008C745D" w:rsidP="008C745D">
            <w:pPr>
              <w:spacing w:after="0"/>
              <w:jc w:val="center"/>
              <w:rPr>
                <w:color w:val="000000"/>
                <w:sz w:val="18"/>
                <w:szCs w:val="18"/>
              </w:rPr>
            </w:pPr>
            <w:r w:rsidRPr="008C745D">
              <w:rPr>
                <w:color w:val="000000"/>
                <w:sz w:val="18"/>
                <w:szCs w:val="18"/>
              </w:rPr>
              <w:t>0.123</w:t>
            </w:r>
          </w:p>
        </w:tc>
      </w:tr>
      <w:tr w:rsidR="008C745D" w:rsidRPr="005362B1" w14:paraId="030A5E66" w14:textId="77777777" w:rsidTr="008C745D">
        <w:trPr>
          <w:trHeight w:val="217"/>
        </w:trPr>
        <w:tc>
          <w:tcPr>
            <w:tcW w:w="1485" w:type="dxa"/>
            <w:tcBorders>
              <w:top w:val="nil"/>
              <w:left w:val="nil"/>
              <w:bottom w:val="nil"/>
              <w:right w:val="nil"/>
            </w:tcBorders>
            <w:shd w:val="clear" w:color="auto" w:fill="auto"/>
            <w:noWrap/>
            <w:vAlign w:val="center"/>
            <w:hideMark/>
          </w:tcPr>
          <w:p w14:paraId="5E5FBD82" w14:textId="4F7A44C5" w:rsidR="008C745D" w:rsidRPr="008C745D" w:rsidRDefault="008C745D" w:rsidP="008C745D">
            <w:pPr>
              <w:spacing w:after="0"/>
              <w:jc w:val="center"/>
              <w:rPr>
                <w:color w:val="000000"/>
                <w:sz w:val="18"/>
                <w:szCs w:val="18"/>
              </w:rPr>
            </w:pPr>
            <w:r w:rsidRPr="008C745D">
              <w:rPr>
                <w:color w:val="000000"/>
                <w:sz w:val="18"/>
                <w:szCs w:val="18"/>
              </w:rPr>
              <w:t>1996</w:t>
            </w:r>
          </w:p>
        </w:tc>
        <w:tc>
          <w:tcPr>
            <w:tcW w:w="1485" w:type="dxa"/>
            <w:tcBorders>
              <w:top w:val="nil"/>
              <w:left w:val="nil"/>
              <w:bottom w:val="nil"/>
              <w:right w:val="nil"/>
            </w:tcBorders>
            <w:shd w:val="clear" w:color="auto" w:fill="auto"/>
            <w:noWrap/>
            <w:vAlign w:val="center"/>
            <w:hideMark/>
          </w:tcPr>
          <w:p w14:paraId="19F5FFB7" w14:textId="2C4C9D41" w:rsidR="008C745D" w:rsidRPr="008C745D" w:rsidRDefault="008C745D" w:rsidP="008C745D">
            <w:pPr>
              <w:spacing w:after="0"/>
              <w:jc w:val="center"/>
              <w:rPr>
                <w:color w:val="000000"/>
                <w:sz w:val="18"/>
                <w:szCs w:val="18"/>
              </w:rPr>
            </w:pPr>
            <w:r w:rsidRPr="008C745D">
              <w:rPr>
                <w:color w:val="000000"/>
                <w:sz w:val="18"/>
                <w:szCs w:val="18"/>
              </w:rPr>
              <w:t>0.25</w:t>
            </w:r>
          </w:p>
        </w:tc>
        <w:tc>
          <w:tcPr>
            <w:tcW w:w="1485" w:type="dxa"/>
            <w:tcBorders>
              <w:top w:val="nil"/>
              <w:left w:val="nil"/>
              <w:bottom w:val="nil"/>
              <w:right w:val="nil"/>
            </w:tcBorders>
            <w:shd w:val="clear" w:color="auto" w:fill="auto"/>
            <w:noWrap/>
            <w:vAlign w:val="center"/>
            <w:hideMark/>
          </w:tcPr>
          <w:p w14:paraId="0D5FE102" w14:textId="46158799" w:rsidR="008C745D" w:rsidRPr="008C745D" w:rsidRDefault="008C745D" w:rsidP="008C745D">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3247AED1" w14:textId="6DA80ED7" w:rsidR="008C745D" w:rsidRPr="008C745D" w:rsidRDefault="008C745D" w:rsidP="008C745D">
            <w:pPr>
              <w:spacing w:after="0"/>
              <w:jc w:val="center"/>
              <w:rPr>
                <w:color w:val="000000"/>
                <w:sz w:val="18"/>
                <w:szCs w:val="18"/>
              </w:rPr>
            </w:pPr>
            <w:r w:rsidRPr="008C745D">
              <w:rPr>
                <w:color w:val="000000"/>
                <w:sz w:val="18"/>
                <w:szCs w:val="18"/>
              </w:rPr>
              <w:t>0.136</w:t>
            </w:r>
          </w:p>
        </w:tc>
      </w:tr>
      <w:tr w:rsidR="008C745D" w:rsidRPr="005362B1" w14:paraId="0973A11B" w14:textId="77777777" w:rsidTr="008C745D">
        <w:trPr>
          <w:trHeight w:val="217"/>
        </w:trPr>
        <w:tc>
          <w:tcPr>
            <w:tcW w:w="1485" w:type="dxa"/>
            <w:tcBorders>
              <w:top w:val="nil"/>
              <w:left w:val="nil"/>
              <w:bottom w:val="nil"/>
              <w:right w:val="nil"/>
            </w:tcBorders>
            <w:shd w:val="clear" w:color="auto" w:fill="auto"/>
            <w:noWrap/>
            <w:vAlign w:val="center"/>
            <w:hideMark/>
          </w:tcPr>
          <w:p w14:paraId="3FD413B2" w14:textId="4C44B3DC" w:rsidR="008C745D" w:rsidRPr="008C745D" w:rsidRDefault="008C745D" w:rsidP="008C745D">
            <w:pPr>
              <w:spacing w:after="0"/>
              <w:jc w:val="center"/>
              <w:rPr>
                <w:color w:val="000000"/>
                <w:sz w:val="18"/>
                <w:szCs w:val="18"/>
              </w:rPr>
            </w:pPr>
            <w:r w:rsidRPr="008C745D">
              <w:rPr>
                <w:color w:val="000000"/>
                <w:sz w:val="18"/>
                <w:szCs w:val="18"/>
              </w:rPr>
              <w:t>1997</w:t>
            </w:r>
          </w:p>
        </w:tc>
        <w:tc>
          <w:tcPr>
            <w:tcW w:w="1485" w:type="dxa"/>
            <w:tcBorders>
              <w:top w:val="nil"/>
              <w:left w:val="nil"/>
              <w:bottom w:val="nil"/>
              <w:right w:val="nil"/>
            </w:tcBorders>
            <w:shd w:val="clear" w:color="auto" w:fill="auto"/>
            <w:noWrap/>
            <w:vAlign w:val="center"/>
            <w:hideMark/>
          </w:tcPr>
          <w:p w14:paraId="460466B0" w14:textId="6F5C9D77" w:rsidR="008C745D" w:rsidRPr="008C745D" w:rsidRDefault="008C745D" w:rsidP="008C745D">
            <w:pPr>
              <w:spacing w:after="0"/>
              <w:jc w:val="center"/>
              <w:rPr>
                <w:color w:val="000000"/>
                <w:sz w:val="18"/>
                <w:szCs w:val="18"/>
              </w:rPr>
            </w:pPr>
            <w:r w:rsidRPr="008C745D">
              <w:rPr>
                <w:color w:val="000000"/>
                <w:sz w:val="18"/>
                <w:szCs w:val="18"/>
              </w:rPr>
              <w:t>0.34</w:t>
            </w:r>
          </w:p>
        </w:tc>
        <w:tc>
          <w:tcPr>
            <w:tcW w:w="1485" w:type="dxa"/>
            <w:tcBorders>
              <w:top w:val="nil"/>
              <w:left w:val="nil"/>
              <w:bottom w:val="nil"/>
              <w:right w:val="nil"/>
            </w:tcBorders>
            <w:shd w:val="clear" w:color="auto" w:fill="auto"/>
            <w:noWrap/>
            <w:vAlign w:val="center"/>
            <w:hideMark/>
          </w:tcPr>
          <w:p w14:paraId="31E4424F" w14:textId="7A671E64" w:rsidR="008C745D" w:rsidRPr="008C745D" w:rsidRDefault="008C745D" w:rsidP="008C745D">
            <w:pPr>
              <w:spacing w:after="0"/>
              <w:jc w:val="center"/>
              <w:rPr>
                <w:color w:val="000000"/>
                <w:sz w:val="18"/>
                <w:szCs w:val="18"/>
              </w:rPr>
            </w:pPr>
            <w:r w:rsidRPr="008C745D">
              <w:rPr>
                <w:color w:val="000000"/>
                <w:sz w:val="18"/>
                <w:szCs w:val="18"/>
              </w:rPr>
              <w:t>0.029</w:t>
            </w:r>
          </w:p>
        </w:tc>
        <w:tc>
          <w:tcPr>
            <w:tcW w:w="1711" w:type="dxa"/>
            <w:tcBorders>
              <w:top w:val="nil"/>
              <w:left w:val="nil"/>
              <w:bottom w:val="nil"/>
              <w:right w:val="nil"/>
            </w:tcBorders>
            <w:shd w:val="clear" w:color="auto" w:fill="auto"/>
            <w:noWrap/>
            <w:vAlign w:val="center"/>
            <w:hideMark/>
          </w:tcPr>
          <w:p w14:paraId="1CD09868" w14:textId="39CD6D5C" w:rsidR="008C745D" w:rsidRPr="008C745D" w:rsidRDefault="008C745D" w:rsidP="008C745D">
            <w:pPr>
              <w:spacing w:after="0"/>
              <w:jc w:val="center"/>
              <w:rPr>
                <w:color w:val="000000"/>
                <w:sz w:val="18"/>
                <w:szCs w:val="18"/>
              </w:rPr>
            </w:pPr>
            <w:r w:rsidRPr="008C745D">
              <w:rPr>
                <w:color w:val="000000"/>
                <w:sz w:val="18"/>
                <w:szCs w:val="18"/>
              </w:rPr>
              <w:t>0.172</w:t>
            </w:r>
          </w:p>
        </w:tc>
      </w:tr>
      <w:tr w:rsidR="008C745D" w:rsidRPr="005362B1" w14:paraId="3ED82A58" w14:textId="77777777" w:rsidTr="008C745D">
        <w:trPr>
          <w:trHeight w:val="217"/>
        </w:trPr>
        <w:tc>
          <w:tcPr>
            <w:tcW w:w="1485" w:type="dxa"/>
            <w:tcBorders>
              <w:top w:val="nil"/>
              <w:left w:val="nil"/>
              <w:bottom w:val="nil"/>
              <w:right w:val="nil"/>
            </w:tcBorders>
            <w:shd w:val="clear" w:color="auto" w:fill="auto"/>
            <w:noWrap/>
            <w:vAlign w:val="center"/>
            <w:hideMark/>
          </w:tcPr>
          <w:p w14:paraId="33F83BB0" w14:textId="439D6BD6" w:rsidR="008C745D" w:rsidRPr="008C745D" w:rsidRDefault="008C745D" w:rsidP="008C745D">
            <w:pPr>
              <w:spacing w:after="0"/>
              <w:jc w:val="center"/>
              <w:rPr>
                <w:color w:val="000000"/>
                <w:sz w:val="18"/>
                <w:szCs w:val="18"/>
              </w:rPr>
            </w:pPr>
            <w:r w:rsidRPr="008C745D">
              <w:rPr>
                <w:color w:val="000000"/>
                <w:sz w:val="18"/>
                <w:szCs w:val="18"/>
              </w:rPr>
              <w:t>1998</w:t>
            </w:r>
          </w:p>
        </w:tc>
        <w:tc>
          <w:tcPr>
            <w:tcW w:w="1485" w:type="dxa"/>
            <w:tcBorders>
              <w:top w:val="nil"/>
              <w:left w:val="nil"/>
              <w:bottom w:val="nil"/>
              <w:right w:val="nil"/>
            </w:tcBorders>
            <w:shd w:val="clear" w:color="auto" w:fill="auto"/>
            <w:noWrap/>
            <w:vAlign w:val="center"/>
            <w:hideMark/>
          </w:tcPr>
          <w:p w14:paraId="55168F3A" w14:textId="4775F8BE" w:rsidR="008C745D" w:rsidRPr="008C745D" w:rsidRDefault="008C745D" w:rsidP="008C745D">
            <w:pPr>
              <w:spacing w:after="0"/>
              <w:jc w:val="center"/>
              <w:rPr>
                <w:color w:val="000000"/>
                <w:sz w:val="18"/>
                <w:szCs w:val="18"/>
              </w:rPr>
            </w:pPr>
            <w:r w:rsidRPr="008C745D">
              <w:rPr>
                <w:color w:val="000000"/>
                <w:sz w:val="18"/>
                <w:szCs w:val="18"/>
              </w:rPr>
              <w:t>0.395</w:t>
            </w:r>
          </w:p>
        </w:tc>
        <w:tc>
          <w:tcPr>
            <w:tcW w:w="1485" w:type="dxa"/>
            <w:tcBorders>
              <w:top w:val="nil"/>
              <w:left w:val="nil"/>
              <w:bottom w:val="nil"/>
              <w:right w:val="nil"/>
            </w:tcBorders>
            <w:shd w:val="clear" w:color="auto" w:fill="auto"/>
            <w:noWrap/>
            <w:vAlign w:val="center"/>
            <w:hideMark/>
          </w:tcPr>
          <w:p w14:paraId="5D817810" w14:textId="576D8DF2" w:rsidR="008C745D" w:rsidRPr="008C745D" w:rsidRDefault="008C745D" w:rsidP="008C745D">
            <w:pPr>
              <w:spacing w:after="0"/>
              <w:jc w:val="center"/>
              <w:rPr>
                <w:color w:val="000000"/>
                <w:sz w:val="18"/>
                <w:szCs w:val="18"/>
              </w:rPr>
            </w:pPr>
            <w:r w:rsidRPr="008C745D">
              <w:rPr>
                <w:color w:val="000000"/>
                <w:sz w:val="18"/>
                <w:szCs w:val="18"/>
              </w:rPr>
              <w:t>0.034</w:t>
            </w:r>
          </w:p>
        </w:tc>
        <w:tc>
          <w:tcPr>
            <w:tcW w:w="1711" w:type="dxa"/>
            <w:tcBorders>
              <w:top w:val="nil"/>
              <w:left w:val="nil"/>
              <w:bottom w:val="nil"/>
              <w:right w:val="nil"/>
            </w:tcBorders>
            <w:shd w:val="clear" w:color="auto" w:fill="auto"/>
            <w:noWrap/>
            <w:vAlign w:val="center"/>
            <w:hideMark/>
          </w:tcPr>
          <w:p w14:paraId="4AE7EF67" w14:textId="0334B035" w:rsidR="008C745D" w:rsidRPr="008C745D" w:rsidRDefault="008C745D" w:rsidP="008C745D">
            <w:pPr>
              <w:spacing w:after="0"/>
              <w:jc w:val="center"/>
              <w:rPr>
                <w:color w:val="000000"/>
                <w:sz w:val="18"/>
                <w:szCs w:val="18"/>
              </w:rPr>
            </w:pPr>
            <w:r w:rsidRPr="008C745D">
              <w:rPr>
                <w:color w:val="000000"/>
                <w:sz w:val="18"/>
                <w:szCs w:val="18"/>
              </w:rPr>
              <w:t>0.181</w:t>
            </w:r>
          </w:p>
        </w:tc>
      </w:tr>
      <w:tr w:rsidR="008C745D" w:rsidRPr="005362B1" w14:paraId="6223B884" w14:textId="77777777" w:rsidTr="008C745D">
        <w:trPr>
          <w:trHeight w:val="217"/>
        </w:trPr>
        <w:tc>
          <w:tcPr>
            <w:tcW w:w="1485" w:type="dxa"/>
            <w:tcBorders>
              <w:top w:val="nil"/>
              <w:left w:val="nil"/>
              <w:bottom w:val="nil"/>
              <w:right w:val="nil"/>
            </w:tcBorders>
            <w:shd w:val="clear" w:color="auto" w:fill="auto"/>
            <w:noWrap/>
            <w:vAlign w:val="center"/>
            <w:hideMark/>
          </w:tcPr>
          <w:p w14:paraId="05DD4957" w14:textId="3B1549B4" w:rsidR="008C745D" w:rsidRPr="008C745D" w:rsidRDefault="008C745D" w:rsidP="008C745D">
            <w:pPr>
              <w:spacing w:after="0"/>
              <w:jc w:val="center"/>
              <w:rPr>
                <w:color w:val="000000"/>
                <w:sz w:val="18"/>
                <w:szCs w:val="18"/>
              </w:rPr>
            </w:pPr>
            <w:r w:rsidRPr="008C745D">
              <w:rPr>
                <w:color w:val="000000"/>
                <w:sz w:val="18"/>
                <w:szCs w:val="18"/>
              </w:rPr>
              <w:t>1999</w:t>
            </w:r>
          </w:p>
        </w:tc>
        <w:tc>
          <w:tcPr>
            <w:tcW w:w="1485" w:type="dxa"/>
            <w:tcBorders>
              <w:top w:val="nil"/>
              <w:left w:val="nil"/>
              <w:bottom w:val="nil"/>
              <w:right w:val="nil"/>
            </w:tcBorders>
            <w:shd w:val="clear" w:color="auto" w:fill="auto"/>
            <w:noWrap/>
            <w:vAlign w:val="center"/>
            <w:hideMark/>
          </w:tcPr>
          <w:p w14:paraId="15533A24" w14:textId="752F8D72" w:rsidR="008C745D" w:rsidRPr="008C745D" w:rsidRDefault="008C745D" w:rsidP="008C745D">
            <w:pPr>
              <w:spacing w:after="0"/>
              <w:jc w:val="center"/>
              <w:rPr>
                <w:color w:val="000000"/>
                <w:sz w:val="18"/>
                <w:szCs w:val="18"/>
              </w:rPr>
            </w:pPr>
            <w:r w:rsidRPr="008C745D">
              <w:rPr>
                <w:color w:val="000000"/>
                <w:sz w:val="18"/>
                <w:szCs w:val="18"/>
              </w:rPr>
              <w:t>0.534</w:t>
            </w:r>
          </w:p>
        </w:tc>
        <w:tc>
          <w:tcPr>
            <w:tcW w:w="1485" w:type="dxa"/>
            <w:tcBorders>
              <w:top w:val="nil"/>
              <w:left w:val="nil"/>
              <w:bottom w:val="nil"/>
              <w:right w:val="nil"/>
            </w:tcBorders>
            <w:shd w:val="clear" w:color="auto" w:fill="auto"/>
            <w:noWrap/>
            <w:vAlign w:val="center"/>
            <w:hideMark/>
          </w:tcPr>
          <w:p w14:paraId="34EA3F03" w14:textId="3AAAABA6" w:rsidR="008C745D" w:rsidRPr="008C745D" w:rsidRDefault="008C745D" w:rsidP="008C745D">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198017F4" w14:textId="35D61B4C" w:rsidR="008C745D" w:rsidRPr="008C745D" w:rsidRDefault="008C745D" w:rsidP="008C745D">
            <w:pPr>
              <w:spacing w:after="0"/>
              <w:jc w:val="center"/>
              <w:rPr>
                <w:color w:val="000000"/>
                <w:sz w:val="18"/>
                <w:szCs w:val="18"/>
              </w:rPr>
            </w:pPr>
            <w:r w:rsidRPr="008C745D">
              <w:rPr>
                <w:color w:val="000000"/>
                <w:sz w:val="18"/>
                <w:szCs w:val="18"/>
              </w:rPr>
              <w:t>0.226</w:t>
            </w:r>
          </w:p>
        </w:tc>
      </w:tr>
      <w:tr w:rsidR="008C745D" w:rsidRPr="005362B1" w14:paraId="04FEE511" w14:textId="77777777" w:rsidTr="008C745D">
        <w:trPr>
          <w:trHeight w:val="217"/>
        </w:trPr>
        <w:tc>
          <w:tcPr>
            <w:tcW w:w="1485" w:type="dxa"/>
            <w:tcBorders>
              <w:top w:val="nil"/>
              <w:left w:val="nil"/>
              <w:bottom w:val="nil"/>
              <w:right w:val="nil"/>
            </w:tcBorders>
            <w:shd w:val="clear" w:color="auto" w:fill="auto"/>
            <w:noWrap/>
            <w:vAlign w:val="center"/>
            <w:hideMark/>
          </w:tcPr>
          <w:p w14:paraId="0F6A87BB" w14:textId="05CE22EE" w:rsidR="008C745D" w:rsidRPr="008C745D" w:rsidRDefault="008C745D" w:rsidP="008C745D">
            <w:pPr>
              <w:spacing w:after="0"/>
              <w:jc w:val="center"/>
              <w:rPr>
                <w:color w:val="000000"/>
                <w:sz w:val="18"/>
                <w:szCs w:val="18"/>
              </w:rPr>
            </w:pPr>
            <w:r w:rsidRPr="008C745D">
              <w:rPr>
                <w:color w:val="000000"/>
                <w:sz w:val="18"/>
                <w:szCs w:val="18"/>
              </w:rPr>
              <w:t>2000</w:t>
            </w:r>
          </w:p>
        </w:tc>
        <w:tc>
          <w:tcPr>
            <w:tcW w:w="1485" w:type="dxa"/>
            <w:tcBorders>
              <w:top w:val="nil"/>
              <w:left w:val="nil"/>
              <w:bottom w:val="nil"/>
              <w:right w:val="nil"/>
            </w:tcBorders>
            <w:shd w:val="clear" w:color="auto" w:fill="auto"/>
            <w:noWrap/>
            <w:vAlign w:val="center"/>
            <w:hideMark/>
          </w:tcPr>
          <w:p w14:paraId="04E5DA5E" w14:textId="466379C6" w:rsidR="008C745D" w:rsidRPr="008C745D" w:rsidRDefault="008C745D" w:rsidP="008C745D">
            <w:pPr>
              <w:spacing w:after="0"/>
              <w:jc w:val="center"/>
              <w:rPr>
                <w:color w:val="000000"/>
                <w:sz w:val="18"/>
                <w:szCs w:val="18"/>
              </w:rPr>
            </w:pPr>
            <w:r w:rsidRPr="008C745D">
              <w:rPr>
                <w:color w:val="000000"/>
                <w:sz w:val="18"/>
                <w:szCs w:val="18"/>
              </w:rPr>
              <w:t>0.477</w:t>
            </w:r>
          </w:p>
        </w:tc>
        <w:tc>
          <w:tcPr>
            <w:tcW w:w="1485" w:type="dxa"/>
            <w:tcBorders>
              <w:top w:val="nil"/>
              <w:left w:val="nil"/>
              <w:bottom w:val="nil"/>
              <w:right w:val="nil"/>
            </w:tcBorders>
            <w:shd w:val="clear" w:color="auto" w:fill="auto"/>
            <w:noWrap/>
            <w:vAlign w:val="center"/>
            <w:hideMark/>
          </w:tcPr>
          <w:p w14:paraId="00F6FBEE" w14:textId="428AC31B" w:rsidR="008C745D" w:rsidRPr="008C745D" w:rsidRDefault="008C745D" w:rsidP="008C745D">
            <w:pPr>
              <w:spacing w:after="0"/>
              <w:jc w:val="center"/>
              <w:rPr>
                <w:color w:val="000000"/>
                <w:sz w:val="18"/>
                <w:szCs w:val="18"/>
              </w:rPr>
            </w:pPr>
            <w:r w:rsidRPr="008C745D">
              <w:rPr>
                <w:color w:val="000000"/>
                <w:sz w:val="18"/>
                <w:szCs w:val="18"/>
              </w:rPr>
              <w:t>0.046</w:t>
            </w:r>
          </w:p>
        </w:tc>
        <w:tc>
          <w:tcPr>
            <w:tcW w:w="1711" w:type="dxa"/>
            <w:tcBorders>
              <w:top w:val="nil"/>
              <w:left w:val="nil"/>
              <w:bottom w:val="nil"/>
              <w:right w:val="nil"/>
            </w:tcBorders>
            <w:shd w:val="clear" w:color="auto" w:fill="auto"/>
            <w:noWrap/>
            <w:vAlign w:val="center"/>
            <w:hideMark/>
          </w:tcPr>
          <w:p w14:paraId="1E2B7A48" w14:textId="1D2EA0A3" w:rsidR="008C745D" w:rsidRPr="008C745D" w:rsidRDefault="008C745D" w:rsidP="008C745D">
            <w:pPr>
              <w:spacing w:after="0"/>
              <w:jc w:val="center"/>
              <w:rPr>
                <w:color w:val="000000"/>
                <w:sz w:val="18"/>
                <w:szCs w:val="18"/>
              </w:rPr>
            </w:pPr>
            <w:r w:rsidRPr="008C745D">
              <w:rPr>
                <w:color w:val="000000"/>
                <w:sz w:val="18"/>
                <w:szCs w:val="18"/>
              </w:rPr>
              <w:t>0.205</w:t>
            </w:r>
          </w:p>
        </w:tc>
      </w:tr>
      <w:tr w:rsidR="008C745D" w:rsidRPr="005362B1" w14:paraId="72AC3D4F" w14:textId="77777777" w:rsidTr="008C745D">
        <w:trPr>
          <w:trHeight w:val="217"/>
        </w:trPr>
        <w:tc>
          <w:tcPr>
            <w:tcW w:w="1485" w:type="dxa"/>
            <w:tcBorders>
              <w:top w:val="nil"/>
              <w:left w:val="nil"/>
              <w:bottom w:val="nil"/>
              <w:right w:val="nil"/>
            </w:tcBorders>
            <w:shd w:val="clear" w:color="auto" w:fill="auto"/>
            <w:noWrap/>
            <w:vAlign w:val="center"/>
            <w:hideMark/>
          </w:tcPr>
          <w:p w14:paraId="41A6720A" w14:textId="3497A480" w:rsidR="008C745D" w:rsidRPr="008C745D" w:rsidRDefault="008C745D" w:rsidP="008C745D">
            <w:pPr>
              <w:spacing w:after="0"/>
              <w:jc w:val="center"/>
              <w:rPr>
                <w:color w:val="000000"/>
                <w:sz w:val="18"/>
                <w:szCs w:val="18"/>
              </w:rPr>
            </w:pPr>
            <w:r w:rsidRPr="008C745D">
              <w:rPr>
                <w:color w:val="000000"/>
                <w:sz w:val="18"/>
                <w:szCs w:val="18"/>
              </w:rPr>
              <w:t>2001</w:t>
            </w:r>
          </w:p>
        </w:tc>
        <w:tc>
          <w:tcPr>
            <w:tcW w:w="1485" w:type="dxa"/>
            <w:tcBorders>
              <w:top w:val="nil"/>
              <w:left w:val="nil"/>
              <w:bottom w:val="nil"/>
              <w:right w:val="nil"/>
            </w:tcBorders>
            <w:shd w:val="clear" w:color="auto" w:fill="auto"/>
            <w:noWrap/>
            <w:vAlign w:val="center"/>
            <w:hideMark/>
          </w:tcPr>
          <w:p w14:paraId="2971B5F3" w14:textId="536977C2" w:rsidR="008C745D" w:rsidRPr="008C745D" w:rsidRDefault="008C745D" w:rsidP="008C745D">
            <w:pPr>
              <w:spacing w:after="0"/>
              <w:jc w:val="center"/>
              <w:rPr>
                <w:color w:val="000000"/>
                <w:sz w:val="18"/>
                <w:szCs w:val="18"/>
              </w:rPr>
            </w:pPr>
            <w:r w:rsidRPr="008C745D">
              <w:rPr>
                <w:color w:val="000000"/>
                <w:sz w:val="18"/>
                <w:szCs w:val="18"/>
              </w:rPr>
              <w:t>0.386</w:t>
            </w:r>
          </w:p>
        </w:tc>
        <w:tc>
          <w:tcPr>
            <w:tcW w:w="1485" w:type="dxa"/>
            <w:tcBorders>
              <w:top w:val="nil"/>
              <w:left w:val="nil"/>
              <w:bottom w:val="nil"/>
              <w:right w:val="nil"/>
            </w:tcBorders>
            <w:shd w:val="clear" w:color="auto" w:fill="auto"/>
            <w:noWrap/>
            <w:vAlign w:val="center"/>
            <w:hideMark/>
          </w:tcPr>
          <w:p w14:paraId="0A5DF203" w14:textId="5694D9A1" w:rsidR="008C745D" w:rsidRPr="008C745D" w:rsidRDefault="008C745D" w:rsidP="008C745D">
            <w:pPr>
              <w:spacing w:after="0"/>
              <w:jc w:val="center"/>
              <w:rPr>
                <w:color w:val="000000"/>
                <w:sz w:val="18"/>
                <w:szCs w:val="18"/>
              </w:rPr>
            </w:pPr>
            <w:r w:rsidRPr="008C745D">
              <w:rPr>
                <w:color w:val="000000"/>
                <w:sz w:val="18"/>
                <w:szCs w:val="18"/>
              </w:rPr>
              <w:t>0.037</w:t>
            </w:r>
          </w:p>
        </w:tc>
        <w:tc>
          <w:tcPr>
            <w:tcW w:w="1711" w:type="dxa"/>
            <w:tcBorders>
              <w:top w:val="nil"/>
              <w:left w:val="nil"/>
              <w:bottom w:val="nil"/>
              <w:right w:val="nil"/>
            </w:tcBorders>
            <w:shd w:val="clear" w:color="auto" w:fill="auto"/>
            <w:noWrap/>
            <w:vAlign w:val="center"/>
            <w:hideMark/>
          </w:tcPr>
          <w:p w14:paraId="511A228C" w14:textId="3E43F252" w:rsidR="008C745D" w:rsidRPr="008C745D" w:rsidRDefault="008C745D" w:rsidP="008C745D">
            <w:pPr>
              <w:spacing w:after="0"/>
              <w:jc w:val="center"/>
              <w:rPr>
                <w:color w:val="000000"/>
                <w:sz w:val="18"/>
                <w:szCs w:val="18"/>
              </w:rPr>
            </w:pPr>
            <w:r w:rsidRPr="008C745D">
              <w:rPr>
                <w:color w:val="000000"/>
                <w:sz w:val="18"/>
                <w:szCs w:val="18"/>
              </w:rPr>
              <w:t>0.168</w:t>
            </w:r>
          </w:p>
        </w:tc>
      </w:tr>
      <w:tr w:rsidR="008C745D" w:rsidRPr="005362B1" w14:paraId="52E9EBC1" w14:textId="77777777" w:rsidTr="008C745D">
        <w:trPr>
          <w:trHeight w:val="217"/>
        </w:trPr>
        <w:tc>
          <w:tcPr>
            <w:tcW w:w="1485" w:type="dxa"/>
            <w:tcBorders>
              <w:top w:val="nil"/>
              <w:left w:val="nil"/>
              <w:bottom w:val="nil"/>
              <w:right w:val="nil"/>
            </w:tcBorders>
            <w:shd w:val="clear" w:color="auto" w:fill="auto"/>
            <w:noWrap/>
            <w:vAlign w:val="center"/>
            <w:hideMark/>
          </w:tcPr>
          <w:p w14:paraId="54B8E17B" w14:textId="49BAE851" w:rsidR="008C745D" w:rsidRPr="008C745D" w:rsidRDefault="008C745D" w:rsidP="008C745D">
            <w:pPr>
              <w:spacing w:after="0"/>
              <w:jc w:val="center"/>
              <w:rPr>
                <w:color w:val="000000"/>
                <w:sz w:val="18"/>
                <w:szCs w:val="18"/>
              </w:rPr>
            </w:pPr>
            <w:r w:rsidRPr="008C745D">
              <w:rPr>
                <w:color w:val="000000"/>
                <w:sz w:val="18"/>
                <w:szCs w:val="18"/>
              </w:rPr>
              <w:t>2002</w:t>
            </w:r>
          </w:p>
        </w:tc>
        <w:tc>
          <w:tcPr>
            <w:tcW w:w="1485" w:type="dxa"/>
            <w:tcBorders>
              <w:top w:val="nil"/>
              <w:left w:val="nil"/>
              <w:bottom w:val="nil"/>
              <w:right w:val="nil"/>
            </w:tcBorders>
            <w:shd w:val="clear" w:color="auto" w:fill="auto"/>
            <w:noWrap/>
            <w:vAlign w:val="center"/>
            <w:hideMark/>
          </w:tcPr>
          <w:p w14:paraId="53AF072C" w14:textId="1F992C35" w:rsidR="008C745D" w:rsidRPr="008C745D" w:rsidRDefault="008C745D" w:rsidP="008C745D">
            <w:pPr>
              <w:spacing w:after="0"/>
              <w:jc w:val="center"/>
              <w:rPr>
                <w:color w:val="000000"/>
                <w:sz w:val="18"/>
                <w:szCs w:val="18"/>
              </w:rPr>
            </w:pPr>
            <w:r w:rsidRPr="008C745D">
              <w:rPr>
                <w:color w:val="000000"/>
                <w:sz w:val="18"/>
                <w:szCs w:val="18"/>
              </w:rPr>
              <w:t>0.436</w:t>
            </w:r>
          </w:p>
        </w:tc>
        <w:tc>
          <w:tcPr>
            <w:tcW w:w="1485" w:type="dxa"/>
            <w:tcBorders>
              <w:top w:val="nil"/>
              <w:left w:val="nil"/>
              <w:bottom w:val="nil"/>
              <w:right w:val="nil"/>
            </w:tcBorders>
            <w:shd w:val="clear" w:color="auto" w:fill="auto"/>
            <w:noWrap/>
            <w:vAlign w:val="center"/>
            <w:hideMark/>
          </w:tcPr>
          <w:p w14:paraId="7CB2F481" w14:textId="3E468EFF" w:rsidR="008C745D" w:rsidRPr="008C745D" w:rsidRDefault="008C745D" w:rsidP="008C745D">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785AEAAD" w14:textId="00C2D6ED" w:rsidR="008C745D" w:rsidRPr="008C745D" w:rsidRDefault="008C745D" w:rsidP="008C745D">
            <w:pPr>
              <w:spacing w:after="0"/>
              <w:jc w:val="center"/>
              <w:rPr>
                <w:color w:val="000000"/>
                <w:sz w:val="18"/>
                <w:szCs w:val="18"/>
              </w:rPr>
            </w:pPr>
            <w:r w:rsidRPr="008C745D">
              <w:rPr>
                <w:color w:val="000000"/>
                <w:sz w:val="18"/>
                <w:szCs w:val="18"/>
              </w:rPr>
              <w:t>0.176</w:t>
            </w:r>
          </w:p>
        </w:tc>
      </w:tr>
      <w:tr w:rsidR="008C745D" w:rsidRPr="005362B1" w14:paraId="24EBFB4F" w14:textId="77777777" w:rsidTr="008C745D">
        <w:trPr>
          <w:trHeight w:val="217"/>
        </w:trPr>
        <w:tc>
          <w:tcPr>
            <w:tcW w:w="1485" w:type="dxa"/>
            <w:tcBorders>
              <w:top w:val="nil"/>
              <w:left w:val="nil"/>
              <w:bottom w:val="nil"/>
              <w:right w:val="nil"/>
            </w:tcBorders>
            <w:shd w:val="clear" w:color="auto" w:fill="auto"/>
            <w:noWrap/>
            <w:vAlign w:val="center"/>
            <w:hideMark/>
          </w:tcPr>
          <w:p w14:paraId="73061D28" w14:textId="3DAF26C0" w:rsidR="008C745D" w:rsidRPr="008C745D" w:rsidRDefault="008C745D" w:rsidP="008C745D">
            <w:pPr>
              <w:spacing w:after="0"/>
              <w:jc w:val="center"/>
              <w:rPr>
                <w:color w:val="000000"/>
                <w:sz w:val="18"/>
                <w:szCs w:val="18"/>
              </w:rPr>
            </w:pPr>
            <w:r w:rsidRPr="008C745D">
              <w:rPr>
                <w:color w:val="000000"/>
                <w:sz w:val="18"/>
                <w:szCs w:val="18"/>
              </w:rPr>
              <w:t>2003</w:t>
            </w:r>
          </w:p>
        </w:tc>
        <w:tc>
          <w:tcPr>
            <w:tcW w:w="1485" w:type="dxa"/>
            <w:tcBorders>
              <w:top w:val="nil"/>
              <w:left w:val="nil"/>
              <w:bottom w:val="nil"/>
              <w:right w:val="nil"/>
            </w:tcBorders>
            <w:shd w:val="clear" w:color="auto" w:fill="auto"/>
            <w:noWrap/>
            <w:vAlign w:val="center"/>
            <w:hideMark/>
          </w:tcPr>
          <w:p w14:paraId="4C9983C3" w14:textId="3D5DF7D0" w:rsidR="008C745D" w:rsidRPr="008C745D" w:rsidRDefault="008C745D" w:rsidP="008C745D">
            <w:pPr>
              <w:spacing w:after="0"/>
              <w:jc w:val="center"/>
              <w:rPr>
                <w:color w:val="000000"/>
                <w:sz w:val="18"/>
                <w:szCs w:val="18"/>
              </w:rPr>
            </w:pPr>
            <w:r w:rsidRPr="008C745D">
              <w:rPr>
                <w:color w:val="000000"/>
                <w:sz w:val="18"/>
                <w:szCs w:val="18"/>
              </w:rPr>
              <w:t>0.421</w:t>
            </w:r>
          </w:p>
        </w:tc>
        <w:tc>
          <w:tcPr>
            <w:tcW w:w="1485" w:type="dxa"/>
            <w:tcBorders>
              <w:top w:val="nil"/>
              <w:left w:val="nil"/>
              <w:bottom w:val="nil"/>
              <w:right w:val="nil"/>
            </w:tcBorders>
            <w:shd w:val="clear" w:color="auto" w:fill="auto"/>
            <w:noWrap/>
            <w:vAlign w:val="center"/>
            <w:hideMark/>
          </w:tcPr>
          <w:p w14:paraId="3860AFF9" w14:textId="5B169449" w:rsidR="008C745D" w:rsidRPr="008C745D" w:rsidRDefault="008C745D" w:rsidP="008C745D">
            <w:pPr>
              <w:spacing w:after="0"/>
              <w:jc w:val="center"/>
              <w:rPr>
                <w:color w:val="000000"/>
                <w:sz w:val="18"/>
                <w:szCs w:val="18"/>
              </w:rPr>
            </w:pPr>
            <w:r w:rsidRPr="008C745D">
              <w:rPr>
                <w:color w:val="000000"/>
                <w:sz w:val="18"/>
                <w:szCs w:val="18"/>
              </w:rPr>
              <w:t>0.039</w:t>
            </w:r>
          </w:p>
        </w:tc>
        <w:tc>
          <w:tcPr>
            <w:tcW w:w="1711" w:type="dxa"/>
            <w:tcBorders>
              <w:top w:val="nil"/>
              <w:left w:val="nil"/>
              <w:bottom w:val="nil"/>
              <w:right w:val="nil"/>
            </w:tcBorders>
            <w:shd w:val="clear" w:color="auto" w:fill="auto"/>
            <w:noWrap/>
            <w:vAlign w:val="center"/>
            <w:hideMark/>
          </w:tcPr>
          <w:p w14:paraId="704BBF04" w14:textId="18C179B0" w:rsidR="008C745D" w:rsidRPr="008C745D" w:rsidRDefault="008C745D" w:rsidP="008C745D">
            <w:pPr>
              <w:spacing w:after="0"/>
              <w:jc w:val="center"/>
              <w:rPr>
                <w:color w:val="000000"/>
                <w:sz w:val="18"/>
                <w:szCs w:val="18"/>
              </w:rPr>
            </w:pPr>
            <w:r w:rsidRPr="008C745D">
              <w:rPr>
                <w:color w:val="000000"/>
                <w:sz w:val="18"/>
                <w:szCs w:val="18"/>
              </w:rPr>
              <w:t>0.169</w:t>
            </w:r>
          </w:p>
        </w:tc>
      </w:tr>
      <w:tr w:rsidR="008C745D" w:rsidRPr="005362B1" w14:paraId="2B005F97" w14:textId="77777777" w:rsidTr="008C745D">
        <w:trPr>
          <w:trHeight w:val="217"/>
        </w:trPr>
        <w:tc>
          <w:tcPr>
            <w:tcW w:w="1485" w:type="dxa"/>
            <w:tcBorders>
              <w:top w:val="nil"/>
              <w:left w:val="nil"/>
              <w:bottom w:val="nil"/>
              <w:right w:val="nil"/>
            </w:tcBorders>
            <w:shd w:val="clear" w:color="auto" w:fill="auto"/>
            <w:noWrap/>
            <w:vAlign w:val="center"/>
            <w:hideMark/>
          </w:tcPr>
          <w:p w14:paraId="0C14CD1C" w14:textId="557F9819" w:rsidR="008C745D" w:rsidRPr="008C745D" w:rsidRDefault="008C745D" w:rsidP="008C745D">
            <w:pPr>
              <w:spacing w:after="0"/>
              <w:jc w:val="center"/>
              <w:rPr>
                <w:color w:val="000000"/>
                <w:sz w:val="18"/>
                <w:szCs w:val="18"/>
              </w:rPr>
            </w:pPr>
            <w:r w:rsidRPr="008C745D">
              <w:rPr>
                <w:color w:val="000000"/>
                <w:sz w:val="18"/>
                <w:szCs w:val="18"/>
              </w:rPr>
              <w:t>2004</w:t>
            </w:r>
          </w:p>
        </w:tc>
        <w:tc>
          <w:tcPr>
            <w:tcW w:w="1485" w:type="dxa"/>
            <w:tcBorders>
              <w:top w:val="nil"/>
              <w:left w:val="nil"/>
              <w:bottom w:val="nil"/>
              <w:right w:val="nil"/>
            </w:tcBorders>
            <w:shd w:val="clear" w:color="auto" w:fill="auto"/>
            <w:noWrap/>
            <w:vAlign w:val="center"/>
            <w:hideMark/>
          </w:tcPr>
          <w:p w14:paraId="150D629F" w14:textId="23479E3F" w:rsidR="008C745D" w:rsidRPr="008C745D" w:rsidRDefault="008C745D" w:rsidP="008C745D">
            <w:pPr>
              <w:spacing w:after="0"/>
              <w:jc w:val="center"/>
              <w:rPr>
                <w:color w:val="000000"/>
                <w:sz w:val="18"/>
                <w:szCs w:val="18"/>
              </w:rPr>
            </w:pPr>
            <w:r w:rsidRPr="008C745D">
              <w:rPr>
                <w:color w:val="000000"/>
                <w:sz w:val="18"/>
                <w:szCs w:val="18"/>
              </w:rPr>
              <w:t>0.432</w:t>
            </w:r>
          </w:p>
        </w:tc>
        <w:tc>
          <w:tcPr>
            <w:tcW w:w="1485" w:type="dxa"/>
            <w:tcBorders>
              <w:top w:val="nil"/>
              <w:left w:val="nil"/>
              <w:bottom w:val="nil"/>
              <w:right w:val="nil"/>
            </w:tcBorders>
            <w:shd w:val="clear" w:color="auto" w:fill="auto"/>
            <w:noWrap/>
            <w:vAlign w:val="center"/>
            <w:hideMark/>
          </w:tcPr>
          <w:p w14:paraId="3D8D311F" w14:textId="307E8209" w:rsidR="008C745D" w:rsidRPr="008C745D" w:rsidRDefault="008C745D" w:rsidP="008C745D">
            <w:pPr>
              <w:spacing w:after="0"/>
              <w:jc w:val="center"/>
              <w:rPr>
                <w:color w:val="000000"/>
                <w:sz w:val="18"/>
                <w:szCs w:val="18"/>
              </w:rPr>
            </w:pPr>
            <w:r w:rsidRPr="008C745D">
              <w:rPr>
                <w:color w:val="000000"/>
                <w:sz w:val="18"/>
                <w:szCs w:val="18"/>
              </w:rPr>
              <w:t>0.038</w:t>
            </w:r>
          </w:p>
        </w:tc>
        <w:tc>
          <w:tcPr>
            <w:tcW w:w="1711" w:type="dxa"/>
            <w:tcBorders>
              <w:top w:val="nil"/>
              <w:left w:val="nil"/>
              <w:bottom w:val="nil"/>
              <w:right w:val="nil"/>
            </w:tcBorders>
            <w:shd w:val="clear" w:color="auto" w:fill="auto"/>
            <w:noWrap/>
            <w:vAlign w:val="center"/>
            <w:hideMark/>
          </w:tcPr>
          <w:p w14:paraId="6CA2576A" w14:textId="00FD09A7" w:rsidR="008C745D" w:rsidRPr="008C745D" w:rsidRDefault="008C745D" w:rsidP="008C745D">
            <w:pPr>
              <w:spacing w:after="0"/>
              <w:jc w:val="center"/>
              <w:rPr>
                <w:color w:val="000000"/>
                <w:sz w:val="18"/>
                <w:szCs w:val="18"/>
              </w:rPr>
            </w:pPr>
            <w:r w:rsidRPr="008C745D">
              <w:rPr>
                <w:color w:val="000000"/>
                <w:sz w:val="18"/>
                <w:szCs w:val="18"/>
              </w:rPr>
              <w:t>0.187</w:t>
            </w:r>
          </w:p>
        </w:tc>
      </w:tr>
      <w:tr w:rsidR="008C745D" w:rsidRPr="005362B1" w14:paraId="06E1C5A1" w14:textId="77777777" w:rsidTr="008C745D">
        <w:trPr>
          <w:trHeight w:val="217"/>
        </w:trPr>
        <w:tc>
          <w:tcPr>
            <w:tcW w:w="1485" w:type="dxa"/>
            <w:tcBorders>
              <w:top w:val="nil"/>
              <w:left w:val="nil"/>
              <w:bottom w:val="nil"/>
              <w:right w:val="nil"/>
            </w:tcBorders>
            <w:shd w:val="clear" w:color="auto" w:fill="auto"/>
            <w:noWrap/>
            <w:vAlign w:val="center"/>
            <w:hideMark/>
          </w:tcPr>
          <w:p w14:paraId="485FF4DA" w14:textId="5C894772" w:rsidR="008C745D" w:rsidRPr="008C745D" w:rsidRDefault="008C745D" w:rsidP="008C745D">
            <w:pPr>
              <w:spacing w:after="0"/>
              <w:jc w:val="center"/>
              <w:rPr>
                <w:color w:val="000000"/>
                <w:sz w:val="18"/>
                <w:szCs w:val="18"/>
              </w:rPr>
            </w:pPr>
            <w:r w:rsidRPr="008C745D">
              <w:rPr>
                <w:color w:val="000000"/>
                <w:sz w:val="18"/>
                <w:szCs w:val="18"/>
              </w:rPr>
              <w:t>2005</w:t>
            </w:r>
          </w:p>
        </w:tc>
        <w:tc>
          <w:tcPr>
            <w:tcW w:w="1485" w:type="dxa"/>
            <w:tcBorders>
              <w:top w:val="nil"/>
              <w:left w:val="nil"/>
              <w:bottom w:val="nil"/>
              <w:right w:val="nil"/>
            </w:tcBorders>
            <w:shd w:val="clear" w:color="auto" w:fill="auto"/>
            <w:noWrap/>
            <w:vAlign w:val="center"/>
            <w:hideMark/>
          </w:tcPr>
          <w:p w14:paraId="24413699" w14:textId="625BED7F" w:rsidR="008C745D" w:rsidRPr="008C745D" w:rsidRDefault="008C745D" w:rsidP="008C745D">
            <w:pPr>
              <w:spacing w:after="0"/>
              <w:jc w:val="center"/>
              <w:rPr>
                <w:color w:val="000000"/>
                <w:sz w:val="18"/>
                <w:szCs w:val="18"/>
              </w:rPr>
            </w:pPr>
            <w:r w:rsidRPr="008C745D">
              <w:rPr>
                <w:color w:val="000000"/>
                <w:sz w:val="18"/>
                <w:szCs w:val="18"/>
              </w:rPr>
              <w:t>0.394</w:t>
            </w:r>
          </w:p>
        </w:tc>
        <w:tc>
          <w:tcPr>
            <w:tcW w:w="1485" w:type="dxa"/>
            <w:tcBorders>
              <w:top w:val="nil"/>
              <w:left w:val="nil"/>
              <w:bottom w:val="nil"/>
              <w:right w:val="nil"/>
            </w:tcBorders>
            <w:shd w:val="clear" w:color="auto" w:fill="auto"/>
            <w:noWrap/>
            <w:vAlign w:val="center"/>
            <w:hideMark/>
          </w:tcPr>
          <w:p w14:paraId="74D85888" w14:textId="1F8095E5" w:rsidR="008C745D" w:rsidRPr="008C745D" w:rsidRDefault="008C745D" w:rsidP="008C745D">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2AC94827" w14:textId="4E2CFBBC" w:rsidR="008C745D" w:rsidRPr="008C745D" w:rsidRDefault="008C745D" w:rsidP="008C745D">
            <w:pPr>
              <w:spacing w:after="0"/>
              <w:jc w:val="center"/>
              <w:rPr>
                <w:color w:val="000000"/>
                <w:sz w:val="18"/>
                <w:szCs w:val="18"/>
              </w:rPr>
            </w:pPr>
            <w:r w:rsidRPr="008C745D">
              <w:rPr>
                <w:color w:val="000000"/>
                <w:sz w:val="18"/>
                <w:szCs w:val="18"/>
              </w:rPr>
              <w:t>0.17</w:t>
            </w:r>
          </w:p>
        </w:tc>
      </w:tr>
      <w:tr w:rsidR="008C745D" w:rsidRPr="005362B1" w14:paraId="5B41414E" w14:textId="77777777" w:rsidTr="008C745D">
        <w:trPr>
          <w:trHeight w:val="217"/>
        </w:trPr>
        <w:tc>
          <w:tcPr>
            <w:tcW w:w="1485" w:type="dxa"/>
            <w:tcBorders>
              <w:top w:val="nil"/>
              <w:left w:val="nil"/>
              <w:bottom w:val="nil"/>
              <w:right w:val="nil"/>
            </w:tcBorders>
            <w:shd w:val="clear" w:color="auto" w:fill="auto"/>
            <w:noWrap/>
            <w:vAlign w:val="center"/>
            <w:hideMark/>
          </w:tcPr>
          <w:p w14:paraId="1E677394" w14:textId="6EA22D2C" w:rsidR="008C745D" w:rsidRPr="008C745D" w:rsidRDefault="008C745D" w:rsidP="008C745D">
            <w:pPr>
              <w:spacing w:after="0"/>
              <w:jc w:val="center"/>
              <w:rPr>
                <w:color w:val="000000"/>
                <w:sz w:val="18"/>
                <w:szCs w:val="18"/>
              </w:rPr>
            </w:pPr>
            <w:r w:rsidRPr="008C745D">
              <w:rPr>
                <w:color w:val="000000"/>
                <w:sz w:val="18"/>
                <w:szCs w:val="18"/>
              </w:rPr>
              <w:t>2006</w:t>
            </w:r>
          </w:p>
        </w:tc>
        <w:tc>
          <w:tcPr>
            <w:tcW w:w="1485" w:type="dxa"/>
            <w:tcBorders>
              <w:top w:val="nil"/>
              <w:left w:val="nil"/>
              <w:bottom w:val="nil"/>
              <w:right w:val="nil"/>
            </w:tcBorders>
            <w:shd w:val="clear" w:color="auto" w:fill="auto"/>
            <w:noWrap/>
            <w:vAlign w:val="center"/>
            <w:hideMark/>
          </w:tcPr>
          <w:p w14:paraId="01C9B030" w14:textId="04CC5623" w:rsidR="008C745D" w:rsidRPr="008C745D" w:rsidRDefault="008C745D" w:rsidP="008C745D">
            <w:pPr>
              <w:spacing w:after="0"/>
              <w:jc w:val="center"/>
              <w:rPr>
                <w:color w:val="000000"/>
                <w:sz w:val="18"/>
                <w:szCs w:val="18"/>
              </w:rPr>
            </w:pPr>
            <w:r w:rsidRPr="008C745D">
              <w:rPr>
                <w:color w:val="000000"/>
                <w:sz w:val="18"/>
                <w:szCs w:val="18"/>
              </w:rPr>
              <w:t>0.425</w:t>
            </w:r>
          </w:p>
        </w:tc>
        <w:tc>
          <w:tcPr>
            <w:tcW w:w="1485" w:type="dxa"/>
            <w:tcBorders>
              <w:top w:val="nil"/>
              <w:left w:val="nil"/>
              <w:bottom w:val="nil"/>
              <w:right w:val="nil"/>
            </w:tcBorders>
            <w:shd w:val="clear" w:color="auto" w:fill="auto"/>
            <w:noWrap/>
            <w:vAlign w:val="center"/>
            <w:hideMark/>
          </w:tcPr>
          <w:p w14:paraId="3178D67D" w14:textId="65167219" w:rsidR="008C745D" w:rsidRPr="008C745D" w:rsidRDefault="008C745D" w:rsidP="008C745D">
            <w:pPr>
              <w:spacing w:after="0"/>
              <w:jc w:val="center"/>
              <w:rPr>
                <w:color w:val="000000"/>
                <w:sz w:val="18"/>
                <w:szCs w:val="18"/>
              </w:rPr>
            </w:pPr>
            <w:r w:rsidRPr="008C745D">
              <w:rPr>
                <w:color w:val="000000"/>
                <w:sz w:val="18"/>
                <w:szCs w:val="18"/>
              </w:rPr>
              <w:t>0.04</w:t>
            </w:r>
          </w:p>
        </w:tc>
        <w:tc>
          <w:tcPr>
            <w:tcW w:w="1711" w:type="dxa"/>
            <w:tcBorders>
              <w:top w:val="nil"/>
              <w:left w:val="nil"/>
              <w:bottom w:val="nil"/>
              <w:right w:val="nil"/>
            </w:tcBorders>
            <w:shd w:val="clear" w:color="auto" w:fill="auto"/>
            <w:noWrap/>
            <w:vAlign w:val="center"/>
            <w:hideMark/>
          </w:tcPr>
          <w:p w14:paraId="03C943F8" w14:textId="6A8A501D" w:rsidR="008C745D" w:rsidRPr="008C745D" w:rsidRDefault="008C745D" w:rsidP="008C745D">
            <w:pPr>
              <w:spacing w:after="0"/>
              <w:jc w:val="center"/>
              <w:rPr>
                <w:color w:val="000000"/>
                <w:sz w:val="18"/>
                <w:szCs w:val="18"/>
              </w:rPr>
            </w:pPr>
            <w:r w:rsidRPr="008C745D">
              <w:rPr>
                <w:color w:val="000000"/>
                <w:sz w:val="18"/>
                <w:szCs w:val="18"/>
              </w:rPr>
              <w:t>0.181</w:t>
            </w:r>
          </w:p>
        </w:tc>
      </w:tr>
      <w:tr w:rsidR="008C745D" w:rsidRPr="005362B1" w14:paraId="0AC2901A" w14:textId="77777777" w:rsidTr="008C745D">
        <w:trPr>
          <w:trHeight w:val="217"/>
        </w:trPr>
        <w:tc>
          <w:tcPr>
            <w:tcW w:w="1485" w:type="dxa"/>
            <w:tcBorders>
              <w:top w:val="nil"/>
              <w:left w:val="nil"/>
              <w:bottom w:val="nil"/>
              <w:right w:val="nil"/>
            </w:tcBorders>
            <w:shd w:val="clear" w:color="auto" w:fill="auto"/>
            <w:noWrap/>
            <w:vAlign w:val="center"/>
            <w:hideMark/>
          </w:tcPr>
          <w:p w14:paraId="717340B9" w14:textId="73BC7408" w:rsidR="008C745D" w:rsidRPr="008C745D" w:rsidRDefault="008C745D" w:rsidP="008C745D">
            <w:pPr>
              <w:spacing w:after="0"/>
              <w:jc w:val="center"/>
              <w:rPr>
                <w:color w:val="000000"/>
                <w:sz w:val="18"/>
                <w:szCs w:val="18"/>
              </w:rPr>
            </w:pPr>
            <w:r w:rsidRPr="008C745D">
              <w:rPr>
                <w:color w:val="000000"/>
                <w:sz w:val="18"/>
                <w:szCs w:val="18"/>
              </w:rPr>
              <w:t>2007</w:t>
            </w:r>
          </w:p>
        </w:tc>
        <w:tc>
          <w:tcPr>
            <w:tcW w:w="1485" w:type="dxa"/>
            <w:tcBorders>
              <w:top w:val="nil"/>
              <w:left w:val="nil"/>
              <w:bottom w:val="nil"/>
              <w:right w:val="nil"/>
            </w:tcBorders>
            <w:shd w:val="clear" w:color="auto" w:fill="auto"/>
            <w:noWrap/>
            <w:vAlign w:val="center"/>
            <w:hideMark/>
          </w:tcPr>
          <w:p w14:paraId="6D86EEEB" w14:textId="1735C132" w:rsidR="008C745D" w:rsidRPr="008C745D" w:rsidRDefault="008C745D" w:rsidP="008C745D">
            <w:pPr>
              <w:spacing w:after="0"/>
              <w:jc w:val="center"/>
              <w:rPr>
                <w:color w:val="000000"/>
                <w:sz w:val="18"/>
                <w:szCs w:val="18"/>
              </w:rPr>
            </w:pPr>
            <w:r w:rsidRPr="008C745D">
              <w:rPr>
                <w:color w:val="000000"/>
                <w:sz w:val="18"/>
                <w:szCs w:val="18"/>
              </w:rPr>
              <w:t>0.487</w:t>
            </w:r>
          </w:p>
        </w:tc>
        <w:tc>
          <w:tcPr>
            <w:tcW w:w="1485" w:type="dxa"/>
            <w:tcBorders>
              <w:top w:val="nil"/>
              <w:left w:val="nil"/>
              <w:bottom w:val="nil"/>
              <w:right w:val="nil"/>
            </w:tcBorders>
            <w:shd w:val="clear" w:color="auto" w:fill="auto"/>
            <w:noWrap/>
            <w:vAlign w:val="center"/>
            <w:hideMark/>
          </w:tcPr>
          <w:p w14:paraId="6C8894FF" w14:textId="59784F7B" w:rsidR="008C745D" w:rsidRPr="008C745D" w:rsidRDefault="008C745D" w:rsidP="008C745D">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4EC8DC91" w14:textId="1E306742" w:rsidR="008C745D" w:rsidRPr="008C745D" w:rsidRDefault="008C745D" w:rsidP="008C745D">
            <w:pPr>
              <w:spacing w:after="0"/>
              <w:jc w:val="center"/>
              <w:rPr>
                <w:color w:val="000000"/>
                <w:sz w:val="18"/>
                <w:szCs w:val="18"/>
              </w:rPr>
            </w:pPr>
            <w:r w:rsidRPr="008C745D">
              <w:rPr>
                <w:color w:val="000000"/>
                <w:sz w:val="18"/>
                <w:szCs w:val="18"/>
              </w:rPr>
              <w:t>0.2</w:t>
            </w:r>
          </w:p>
        </w:tc>
      </w:tr>
      <w:tr w:rsidR="008C745D" w:rsidRPr="005362B1" w14:paraId="5A9C3BBF" w14:textId="77777777" w:rsidTr="008C745D">
        <w:trPr>
          <w:trHeight w:val="217"/>
        </w:trPr>
        <w:tc>
          <w:tcPr>
            <w:tcW w:w="1485" w:type="dxa"/>
            <w:tcBorders>
              <w:top w:val="nil"/>
              <w:left w:val="nil"/>
              <w:bottom w:val="nil"/>
              <w:right w:val="nil"/>
            </w:tcBorders>
            <w:shd w:val="clear" w:color="auto" w:fill="auto"/>
            <w:noWrap/>
            <w:vAlign w:val="center"/>
            <w:hideMark/>
          </w:tcPr>
          <w:p w14:paraId="651EFEB9" w14:textId="1766DB31" w:rsidR="008C745D" w:rsidRPr="008C745D" w:rsidRDefault="008C745D" w:rsidP="008C745D">
            <w:pPr>
              <w:spacing w:after="0"/>
              <w:jc w:val="center"/>
              <w:rPr>
                <w:color w:val="000000"/>
                <w:sz w:val="18"/>
                <w:szCs w:val="18"/>
              </w:rPr>
            </w:pPr>
            <w:r w:rsidRPr="008C745D">
              <w:rPr>
                <w:color w:val="000000"/>
                <w:sz w:val="18"/>
                <w:szCs w:val="18"/>
              </w:rPr>
              <w:t>2008</w:t>
            </w:r>
          </w:p>
        </w:tc>
        <w:tc>
          <w:tcPr>
            <w:tcW w:w="1485" w:type="dxa"/>
            <w:tcBorders>
              <w:top w:val="nil"/>
              <w:left w:val="nil"/>
              <w:bottom w:val="nil"/>
              <w:right w:val="nil"/>
            </w:tcBorders>
            <w:shd w:val="clear" w:color="auto" w:fill="auto"/>
            <w:noWrap/>
            <w:vAlign w:val="center"/>
            <w:hideMark/>
          </w:tcPr>
          <w:p w14:paraId="711EF1C5" w14:textId="226F0511" w:rsidR="008C745D" w:rsidRPr="008C745D" w:rsidRDefault="008C745D" w:rsidP="008C745D">
            <w:pPr>
              <w:spacing w:after="0"/>
              <w:jc w:val="center"/>
              <w:rPr>
                <w:color w:val="000000"/>
                <w:sz w:val="18"/>
                <w:szCs w:val="18"/>
              </w:rPr>
            </w:pPr>
            <w:r w:rsidRPr="008C745D">
              <w:rPr>
                <w:color w:val="000000"/>
                <w:sz w:val="18"/>
                <w:szCs w:val="18"/>
              </w:rPr>
              <w:t>0.602</w:t>
            </w:r>
          </w:p>
        </w:tc>
        <w:tc>
          <w:tcPr>
            <w:tcW w:w="1485" w:type="dxa"/>
            <w:tcBorders>
              <w:top w:val="nil"/>
              <w:left w:val="nil"/>
              <w:bottom w:val="nil"/>
              <w:right w:val="nil"/>
            </w:tcBorders>
            <w:shd w:val="clear" w:color="auto" w:fill="auto"/>
            <w:noWrap/>
            <w:vAlign w:val="center"/>
            <w:hideMark/>
          </w:tcPr>
          <w:p w14:paraId="4B2E085A" w14:textId="70470CEC" w:rsidR="008C745D" w:rsidRPr="008C745D" w:rsidRDefault="008C745D" w:rsidP="008C745D">
            <w:pPr>
              <w:spacing w:after="0"/>
              <w:jc w:val="center"/>
              <w:rPr>
                <w:color w:val="000000"/>
                <w:sz w:val="18"/>
                <w:szCs w:val="18"/>
              </w:rPr>
            </w:pPr>
            <w:r w:rsidRPr="008C745D">
              <w:rPr>
                <w:color w:val="000000"/>
                <w:sz w:val="18"/>
                <w:szCs w:val="18"/>
              </w:rPr>
              <w:t>0.055</w:t>
            </w:r>
          </w:p>
        </w:tc>
        <w:tc>
          <w:tcPr>
            <w:tcW w:w="1711" w:type="dxa"/>
            <w:tcBorders>
              <w:top w:val="nil"/>
              <w:left w:val="nil"/>
              <w:bottom w:val="nil"/>
              <w:right w:val="nil"/>
            </w:tcBorders>
            <w:shd w:val="clear" w:color="auto" w:fill="auto"/>
            <w:noWrap/>
            <w:vAlign w:val="center"/>
            <w:hideMark/>
          </w:tcPr>
          <w:p w14:paraId="40035337" w14:textId="34B171ED" w:rsidR="008C745D" w:rsidRPr="008C745D" w:rsidRDefault="008C745D" w:rsidP="008C745D">
            <w:pPr>
              <w:spacing w:after="0"/>
              <w:jc w:val="center"/>
              <w:rPr>
                <w:color w:val="000000"/>
                <w:sz w:val="18"/>
                <w:szCs w:val="18"/>
              </w:rPr>
            </w:pPr>
            <w:r w:rsidRPr="008C745D">
              <w:rPr>
                <w:color w:val="000000"/>
                <w:sz w:val="18"/>
                <w:szCs w:val="18"/>
              </w:rPr>
              <w:t>0.209</w:t>
            </w:r>
          </w:p>
        </w:tc>
      </w:tr>
      <w:tr w:rsidR="008C745D" w:rsidRPr="005362B1" w14:paraId="6A7F9E41" w14:textId="77777777" w:rsidTr="008C745D">
        <w:trPr>
          <w:trHeight w:val="217"/>
        </w:trPr>
        <w:tc>
          <w:tcPr>
            <w:tcW w:w="1485" w:type="dxa"/>
            <w:tcBorders>
              <w:top w:val="nil"/>
              <w:left w:val="nil"/>
              <w:bottom w:val="nil"/>
              <w:right w:val="nil"/>
            </w:tcBorders>
            <w:shd w:val="clear" w:color="auto" w:fill="auto"/>
            <w:noWrap/>
            <w:vAlign w:val="center"/>
            <w:hideMark/>
          </w:tcPr>
          <w:p w14:paraId="36ACF544" w14:textId="549AB589" w:rsidR="008C745D" w:rsidRPr="008C745D" w:rsidRDefault="008C745D" w:rsidP="008C745D">
            <w:pPr>
              <w:spacing w:after="0"/>
              <w:jc w:val="center"/>
              <w:rPr>
                <w:color w:val="000000"/>
                <w:sz w:val="18"/>
                <w:szCs w:val="18"/>
              </w:rPr>
            </w:pPr>
            <w:r w:rsidRPr="008C745D">
              <w:rPr>
                <w:color w:val="000000"/>
                <w:sz w:val="18"/>
                <w:szCs w:val="18"/>
              </w:rPr>
              <w:t>2009</w:t>
            </w:r>
          </w:p>
        </w:tc>
        <w:tc>
          <w:tcPr>
            <w:tcW w:w="1485" w:type="dxa"/>
            <w:tcBorders>
              <w:top w:val="nil"/>
              <w:left w:val="nil"/>
              <w:bottom w:val="nil"/>
              <w:right w:val="nil"/>
            </w:tcBorders>
            <w:shd w:val="clear" w:color="auto" w:fill="auto"/>
            <w:noWrap/>
            <w:vAlign w:val="center"/>
            <w:hideMark/>
          </w:tcPr>
          <w:p w14:paraId="2449F43E" w14:textId="1D476F61" w:rsidR="008C745D" w:rsidRPr="008C745D" w:rsidRDefault="008C745D" w:rsidP="008C745D">
            <w:pPr>
              <w:spacing w:after="0"/>
              <w:jc w:val="center"/>
              <w:rPr>
                <w:color w:val="000000"/>
                <w:sz w:val="18"/>
                <w:szCs w:val="18"/>
              </w:rPr>
            </w:pPr>
            <w:r w:rsidRPr="008C745D">
              <w:rPr>
                <w:color w:val="000000"/>
                <w:sz w:val="18"/>
                <w:szCs w:val="18"/>
              </w:rPr>
              <w:t>0.506</w:t>
            </w:r>
          </w:p>
        </w:tc>
        <w:tc>
          <w:tcPr>
            <w:tcW w:w="1485" w:type="dxa"/>
            <w:tcBorders>
              <w:top w:val="nil"/>
              <w:left w:val="nil"/>
              <w:bottom w:val="nil"/>
              <w:right w:val="nil"/>
            </w:tcBorders>
            <w:shd w:val="clear" w:color="auto" w:fill="auto"/>
            <w:noWrap/>
            <w:vAlign w:val="center"/>
            <w:hideMark/>
          </w:tcPr>
          <w:p w14:paraId="442BAD63" w14:textId="0990F612" w:rsidR="008C745D" w:rsidRPr="008C745D" w:rsidRDefault="008C745D" w:rsidP="008C745D">
            <w:pPr>
              <w:spacing w:after="0"/>
              <w:jc w:val="center"/>
              <w:rPr>
                <w:color w:val="000000"/>
                <w:sz w:val="18"/>
                <w:szCs w:val="18"/>
              </w:rPr>
            </w:pPr>
            <w:r w:rsidRPr="008C745D">
              <w:rPr>
                <w:color w:val="000000"/>
                <w:sz w:val="18"/>
                <w:szCs w:val="18"/>
              </w:rPr>
              <w:t>0.047</w:t>
            </w:r>
          </w:p>
        </w:tc>
        <w:tc>
          <w:tcPr>
            <w:tcW w:w="1711" w:type="dxa"/>
            <w:tcBorders>
              <w:top w:val="nil"/>
              <w:left w:val="nil"/>
              <w:bottom w:val="nil"/>
              <w:right w:val="nil"/>
            </w:tcBorders>
            <w:shd w:val="clear" w:color="auto" w:fill="auto"/>
            <w:noWrap/>
            <w:vAlign w:val="center"/>
            <w:hideMark/>
          </w:tcPr>
          <w:p w14:paraId="5AA79803" w14:textId="4BA01A78" w:rsidR="008C745D" w:rsidRPr="008C745D" w:rsidRDefault="008C745D" w:rsidP="008C745D">
            <w:pPr>
              <w:spacing w:after="0"/>
              <w:jc w:val="center"/>
              <w:rPr>
                <w:color w:val="000000"/>
                <w:sz w:val="18"/>
                <w:szCs w:val="18"/>
              </w:rPr>
            </w:pPr>
            <w:r w:rsidRPr="008C745D">
              <w:rPr>
                <w:color w:val="000000"/>
                <w:sz w:val="18"/>
                <w:szCs w:val="18"/>
              </w:rPr>
              <w:t>0.166</w:t>
            </w:r>
          </w:p>
        </w:tc>
      </w:tr>
      <w:tr w:rsidR="008C745D" w:rsidRPr="005362B1" w14:paraId="79D123B7" w14:textId="77777777" w:rsidTr="008C745D">
        <w:trPr>
          <w:trHeight w:val="217"/>
        </w:trPr>
        <w:tc>
          <w:tcPr>
            <w:tcW w:w="1485" w:type="dxa"/>
            <w:tcBorders>
              <w:top w:val="nil"/>
              <w:left w:val="nil"/>
              <w:bottom w:val="nil"/>
              <w:right w:val="nil"/>
            </w:tcBorders>
            <w:shd w:val="clear" w:color="auto" w:fill="auto"/>
            <w:noWrap/>
            <w:vAlign w:val="center"/>
            <w:hideMark/>
          </w:tcPr>
          <w:p w14:paraId="3CE7046C" w14:textId="038776FB" w:rsidR="008C745D" w:rsidRPr="008C745D" w:rsidRDefault="008C745D" w:rsidP="008C745D">
            <w:pPr>
              <w:spacing w:after="0"/>
              <w:jc w:val="center"/>
              <w:rPr>
                <w:color w:val="000000"/>
                <w:sz w:val="18"/>
                <w:szCs w:val="18"/>
              </w:rPr>
            </w:pPr>
            <w:r w:rsidRPr="008C745D">
              <w:rPr>
                <w:color w:val="000000"/>
                <w:sz w:val="18"/>
                <w:szCs w:val="18"/>
              </w:rPr>
              <w:t>2010</w:t>
            </w:r>
          </w:p>
        </w:tc>
        <w:tc>
          <w:tcPr>
            <w:tcW w:w="1485" w:type="dxa"/>
            <w:tcBorders>
              <w:top w:val="nil"/>
              <w:left w:val="nil"/>
              <w:bottom w:val="nil"/>
              <w:right w:val="nil"/>
            </w:tcBorders>
            <w:shd w:val="clear" w:color="auto" w:fill="auto"/>
            <w:noWrap/>
            <w:vAlign w:val="center"/>
            <w:hideMark/>
          </w:tcPr>
          <w:p w14:paraId="05A170CA" w14:textId="47A9C557" w:rsidR="008C745D" w:rsidRPr="008C745D" w:rsidRDefault="008C745D" w:rsidP="008C745D">
            <w:pPr>
              <w:spacing w:after="0"/>
              <w:jc w:val="center"/>
              <w:rPr>
                <w:color w:val="000000"/>
                <w:sz w:val="18"/>
                <w:szCs w:val="18"/>
              </w:rPr>
            </w:pPr>
            <w:r w:rsidRPr="008C745D">
              <w:rPr>
                <w:color w:val="000000"/>
                <w:sz w:val="18"/>
                <w:szCs w:val="18"/>
              </w:rPr>
              <w:t>0.6</w:t>
            </w:r>
          </w:p>
        </w:tc>
        <w:tc>
          <w:tcPr>
            <w:tcW w:w="1485" w:type="dxa"/>
            <w:tcBorders>
              <w:top w:val="nil"/>
              <w:left w:val="nil"/>
              <w:bottom w:val="nil"/>
              <w:right w:val="nil"/>
            </w:tcBorders>
            <w:shd w:val="clear" w:color="auto" w:fill="auto"/>
            <w:noWrap/>
            <w:vAlign w:val="center"/>
            <w:hideMark/>
          </w:tcPr>
          <w:p w14:paraId="1D70A8C9" w14:textId="60A38EB5" w:rsidR="008C745D" w:rsidRPr="008C745D" w:rsidRDefault="008C745D" w:rsidP="008C745D">
            <w:pPr>
              <w:spacing w:after="0"/>
              <w:jc w:val="center"/>
              <w:rPr>
                <w:color w:val="000000"/>
                <w:sz w:val="18"/>
                <w:szCs w:val="18"/>
              </w:rPr>
            </w:pPr>
            <w:r w:rsidRPr="008C745D">
              <w:rPr>
                <w:color w:val="000000"/>
                <w:sz w:val="18"/>
                <w:szCs w:val="18"/>
              </w:rPr>
              <w:t>0.056</w:t>
            </w:r>
          </w:p>
        </w:tc>
        <w:tc>
          <w:tcPr>
            <w:tcW w:w="1711" w:type="dxa"/>
            <w:tcBorders>
              <w:top w:val="nil"/>
              <w:left w:val="nil"/>
              <w:bottom w:val="nil"/>
              <w:right w:val="nil"/>
            </w:tcBorders>
            <w:shd w:val="clear" w:color="auto" w:fill="auto"/>
            <w:noWrap/>
            <w:vAlign w:val="center"/>
            <w:hideMark/>
          </w:tcPr>
          <w:p w14:paraId="0607F1BA" w14:textId="79D9CC25" w:rsidR="008C745D" w:rsidRPr="008C745D" w:rsidRDefault="008C745D" w:rsidP="008C745D">
            <w:pPr>
              <w:spacing w:after="0"/>
              <w:jc w:val="center"/>
              <w:rPr>
                <w:color w:val="000000"/>
                <w:sz w:val="18"/>
                <w:szCs w:val="18"/>
              </w:rPr>
            </w:pPr>
            <w:r w:rsidRPr="008C745D">
              <w:rPr>
                <w:color w:val="000000"/>
                <w:sz w:val="18"/>
                <w:szCs w:val="18"/>
              </w:rPr>
              <w:t>0.212</w:t>
            </w:r>
          </w:p>
        </w:tc>
      </w:tr>
      <w:tr w:rsidR="008C745D" w:rsidRPr="005362B1" w14:paraId="6A868EBB" w14:textId="77777777" w:rsidTr="008C745D">
        <w:trPr>
          <w:trHeight w:val="217"/>
        </w:trPr>
        <w:tc>
          <w:tcPr>
            <w:tcW w:w="1485" w:type="dxa"/>
            <w:tcBorders>
              <w:top w:val="nil"/>
              <w:left w:val="nil"/>
              <w:bottom w:val="nil"/>
              <w:right w:val="nil"/>
            </w:tcBorders>
            <w:shd w:val="clear" w:color="auto" w:fill="auto"/>
            <w:noWrap/>
            <w:vAlign w:val="center"/>
            <w:hideMark/>
          </w:tcPr>
          <w:p w14:paraId="675417B1" w14:textId="5E4C293D" w:rsidR="008C745D" w:rsidRPr="008C745D" w:rsidRDefault="008C745D" w:rsidP="008C745D">
            <w:pPr>
              <w:spacing w:after="0"/>
              <w:jc w:val="center"/>
              <w:rPr>
                <w:color w:val="000000"/>
                <w:sz w:val="18"/>
                <w:szCs w:val="18"/>
              </w:rPr>
            </w:pPr>
            <w:r w:rsidRPr="008C745D">
              <w:rPr>
                <w:color w:val="000000"/>
                <w:sz w:val="18"/>
                <w:szCs w:val="18"/>
              </w:rPr>
              <w:t>2011</w:t>
            </w:r>
          </w:p>
        </w:tc>
        <w:tc>
          <w:tcPr>
            <w:tcW w:w="1485" w:type="dxa"/>
            <w:tcBorders>
              <w:top w:val="nil"/>
              <w:left w:val="nil"/>
              <w:bottom w:val="nil"/>
              <w:right w:val="nil"/>
            </w:tcBorders>
            <w:shd w:val="clear" w:color="auto" w:fill="auto"/>
            <w:noWrap/>
            <w:vAlign w:val="center"/>
            <w:hideMark/>
          </w:tcPr>
          <w:p w14:paraId="201DD704" w14:textId="10CC68CE" w:rsidR="008C745D" w:rsidRPr="008C745D" w:rsidRDefault="008C745D" w:rsidP="008C745D">
            <w:pPr>
              <w:spacing w:after="0"/>
              <w:jc w:val="center"/>
              <w:rPr>
                <w:color w:val="000000"/>
                <w:sz w:val="18"/>
                <w:szCs w:val="18"/>
              </w:rPr>
            </w:pPr>
            <w:r w:rsidRPr="008C745D">
              <w:rPr>
                <w:color w:val="000000"/>
                <w:sz w:val="18"/>
                <w:szCs w:val="18"/>
              </w:rPr>
              <w:t>0.584</w:t>
            </w:r>
          </w:p>
        </w:tc>
        <w:tc>
          <w:tcPr>
            <w:tcW w:w="1485" w:type="dxa"/>
            <w:tcBorders>
              <w:top w:val="nil"/>
              <w:left w:val="nil"/>
              <w:bottom w:val="nil"/>
              <w:right w:val="nil"/>
            </w:tcBorders>
            <w:shd w:val="clear" w:color="auto" w:fill="auto"/>
            <w:noWrap/>
            <w:vAlign w:val="center"/>
            <w:hideMark/>
          </w:tcPr>
          <w:p w14:paraId="33CE75A4" w14:textId="236B5A66" w:rsidR="008C745D" w:rsidRPr="008C745D" w:rsidRDefault="008C745D" w:rsidP="008C745D">
            <w:pPr>
              <w:spacing w:after="0"/>
              <w:jc w:val="center"/>
              <w:rPr>
                <w:color w:val="000000"/>
                <w:sz w:val="18"/>
                <w:szCs w:val="18"/>
              </w:rPr>
            </w:pPr>
            <w:r w:rsidRPr="008C745D">
              <w:rPr>
                <w:color w:val="000000"/>
                <w:sz w:val="18"/>
                <w:szCs w:val="18"/>
              </w:rPr>
              <w:t>0.057</w:t>
            </w:r>
          </w:p>
        </w:tc>
        <w:tc>
          <w:tcPr>
            <w:tcW w:w="1711" w:type="dxa"/>
            <w:tcBorders>
              <w:top w:val="nil"/>
              <w:left w:val="nil"/>
              <w:bottom w:val="nil"/>
              <w:right w:val="nil"/>
            </w:tcBorders>
            <w:shd w:val="clear" w:color="auto" w:fill="auto"/>
            <w:noWrap/>
            <w:vAlign w:val="center"/>
            <w:hideMark/>
          </w:tcPr>
          <w:p w14:paraId="1283EF78" w14:textId="5699D919" w:rsidR="008C745D" w:rsidRPr="008C745D" w:rsidRDefault="008C745D" w:rsidP="008C745D">
            <w:pPr>
              <w:spacing w:after="0"/>
              <w:jc w:val="center"/>
              <w:rPr>
                <w:color w:val="000000"/>
                <w:sz w:val="18"/>
                <w:szCs w:val="18"/>
              </w:rPr>
            </w:pPr>
            <w:r w:rsidRPr="008C745D">
              <w:rPr>
                <w:color w:val="000000"/>
                <w:sz w:val="18"/>
                <w:szCs w:val="18"/>
              </w:rPr>
              <w:t>0.216</w:t>
            </w:r>
          </w:p>
        </w:tc>
      </w:tr>
      <w:tr w:rsidR="008C745D" w:rsidRPr="005362B1" w14:paraId="0928A2BB" w14:textId="77777777" w:rsidTr="008C745D">
        <w:trPr>
          <w:trHeight w:val="217"/>
        </w:trPr>
        <w:tc>
          <w:tcPr>
            <w:tcW w:w="1485" w:type="dxa"/>
            <w:tcBorders>
              <w:top w:val="nil"/>
              <w:left w:val="nil"/>
              <w:bottom w:val="nil"/>
              <w:right w:val="nil"/>
            </w:tcBorders>
            <w:shd w:val="clear" w:color="auto" w:fill="auto"/>
            <w:noWrap/>
            <w:vAlign w:val="center"/>
            <w:hideMark/>
          </w:tcPr>
          <w:p w14:paraId="471E885B" w14:textId="628E1F7B" w:rsidR="008C745D" w:rsidRPr="008C745D" w:rsidRDefault="008C745D" w:rsidP="008C745D">
            <w:pPr>
              <w:spacing w:after="0"/>
              <w:jc w:val="center"/>
              <w:rPr>
                <w:color w:val="000000"/>
                <w:sz w:val="18"/>
                <w:szCs w:val="18"/>
              </w:rPr>
            </w:pPr>
            <w:r w:rsidRPr="008C745D">
              <w:rPr>
                <w:color w:val="000000"/>
                <w:sz w:val="18"/>
                <w:szCs w:val="18"/>
              </w:rPr>
              <w:t>2012</w:t>
            </w:r>
          </w:p>
        </w:tc>
        <w:tc>
          <w:tcPr>
            <w:tcW w:w="1485" w:type="dxa"/>
            <w:tcBorders>
              <w:top w:val="nil"/>
              <w:left w:val="nil"/>
              <w:bottom w:val="nil"/>
              <w:right w:val="nil"/>
            </w:tcBorders>
            <w:shd w:val="clear" w:color="auto" w:fill="auto"/>
            <w:noWrap/>
            <w:vAlign w:val="center"/>
            <w:hideMark/>
          </w:tcPr>
          <w:p w14:paraId="7961DE87" w14:textId="0CF75F34" w:rsidR="008C745D" w:rsidRPr="008C745D" w:rsidRDefault="008C745D" w:rsidP="008C745D">
            <w:pPr>
              <w:spacing w:after="0"/>
              <w:jc w:val="center"/>
              <w:rPr>
                <w:color w:val="000000"/>
                <w:sz w:val="18"/>
                <w:szCs w:val="18"/>
              </w:rPr>
            </w:pPr>
            <w:r w:rsidRPr="008C745D">
              <w:rPr>
                <w:color w:val="000000"/>
                <w:sz w:val="18"/>
                <w:szCs w:val="18"/>
              </w:rPr>
              <w:t>0.473</w:t>
            </w:r>
          </w:p>
        </w:tc>
        <w:tc>
          <w:tcPr>
            <w:tcW w:w="1485" w:type="dxa"/>
            <w:tcBorders>
              <w:top w:val="nil"/>
              <w:left w:val="nil"/>
              <w:bottom w:val="nil"/>
              <w:right w:val="nil"/>
            </w:tcBorders>
            <w:shd w:val="clear" w:color="auto" w:fill="auto"/>
            <w:noWrap/>
            <w:vAlign w:val="center"/>
            <w:hideMark/>
          </w:tcPr>
          <w:p w14:paraId="3AA2C838" w14:textId="2E551C89" w:rsidR="008C745D" w:rsidRPr="008C745D" w:rsidRDefault="008C745D" w:rsidP="008C745D">
            <w:pPr>
              <w:spacing w:after="0"/>
              <w:jc w:val="center"/>
              <w:rPr>
                <w:color w:val="000000"/>
                <w:sz w:val="18"/>
                <w:szCs w:val="18"/>
              </w:rPr>
            </w:pPr>
            <w:r w:rsidRPr="008C745D">
              <w:rPr>
                <w:color w:val="000000"/>
                <w:sz w:val="18"/>
                <w:szCs w:val="18"/>
              </w:rPr>
              <w:t>0.048</w:t>
            </w:r>
          </w:p>
        </w:tc>
        <w:tc>
          <w:tcPr>
            <w:tcW w:w="1711" w:type="dxa"/>
            <w:tcBorders>
              <w:top w:val="nil"/>
              <w:left w:val="nil"/>
              <w:bottom w:val="nil"/>
              <w:right w:val="nil"/>
            </w:tcBorders>
            <w:shd w:val="clear" w:color="auto" w:fill="auto"/>
            <w:noWrap/>
            <w:vAlign w:val="center"/>
            <w:hideMark/>
          </w:tcPr>
          <w:p w14:paraId="11E7EAD5" w14:textId="04C91FAE" w:rsidR="008C745D" w:rsidRPr="008C745D" w:rsidRDefault="008C745D" w:rsidP="008C745D">
            <w:pPr>
              <w:spacing w:after="0"/>
              <w:jc w:val="center"/>
              <w:rPr>
                <w:color w:val="000000"/>
                <w:sz w:val="18"/>
                <w:szCs w:val="18"/>
              </w:rPr>
            </w:pPr>
            <w:r w:rsidRPr="008C745D">
              <w:rPr>
                <w:color w:val="000000"/>
                <w:sz w:val="18"/>
                <w:szCs w:val="18"/>
              </w:rPr>
              <w:t>0.195</w:t>
            </w:r>
          </w:p>
        </w:tc>
      </w:tr>
      <w:tr w:rsidR="008C745D" w:rsidRPr="005362B1" w14:paraId="0C7D1059" w14:textId="77777777" w:rsidTr="008C745D">
        <w:trPr>
          <w:trHeight w:val="217"/>
        </w:trPr>
        <w:tc>
          <w:tcPr>
            <w:tcW w:w="1485" w:type="dxa"/>
            <w:tcBorders>
              <w:top w:val="nil"/>
              <w:left w:val="nil"/>
              <w:bottom w:val="nil"/>
              <w:right w:val="nil"/>
            </w:tcBorders>
            <w:shd w:val="clear" w:color="auto" w:fill="auto"/>
            <w:noWrap/>
            <w:vAlign w:val="center"/>
            <w:hideMark/>
          </w:tcPr>
          <w:p w14:paraId="76F79FFF" w14:textId="18ED60DB" w:rsidR="008C745D" w:rsidRPr="008C745D" w:rsidRDefault="008C745D" w:rsidP="008C745D">
            <w:pPr>
              <w:spacing w:after="0"/>
              <w:jc w:val="center"/>
              <w:rPr>
                <w:color w:val="000000"/>
                <w:sz w:val="18"/>
                <w:szCs w:val="18"/>
              </w:rPr>
            </w:pPr>
            <w:r w:rsidRPr="008C745D">
              <w:rPr>
                <w:color w:val="000000"/>
                <w:sz w:val="18"/>
                <w:szCs w:val="18"/>
              </w:rPr>
              <w:t>2013</w:t>
            </w:r>
          </w:p>
        </w:tc>
        <w:tc>
          <w:tcPr>
            <w:tcW w:w="1485" w:type="dxa"/>
            <w:tcBorders>
              <w:top w:val="nil"/>
              <w:left w:val="nil"/>
              <w:bottom w:val="nil"/>
              <w:right w:val="nil"/>
            </w:tcBorders>
            <w:shd w:val="clear" w:color="auto" w:fill="auto"/>
            <w:noWrap/>
            <w:vAlign w:val="center"/>
            <w:hideMark/>
          </w:tcPr>
          <w:p w14:paraId="14C1DF18" w14:textId="32A7DD10" w:rsidR="008C745D" w:rsidRPr="008C745D" w:rsidRDefault="008C745D" w:rsidP="008C745D">
            <w:pPr>
              <w:spacing w:after="0"/>
              <w:jc w:val="center"/>
              <w:rPr>
                <w:color w:val="000000"/>
                <w:sz w:val="18"/>
                <w:szCs w:val="18"/>
              </w:rPr>
            </w:pPr>
            <w:r w:rsidRPr="008C745D">
              <w:rPr>
                <w:color w:val="000000"/>
                <w:sz w:val="18"/>
                <w:szCs w:val="18"/>
              </w:rPr>
              <w:t>0.388</w:t>
            </w:r>
          </w:p>
        </w:tc>
        <w:tc>
          <w:tcPr>
            <w:tcW w:w="1485" w:type="dxa"/>
            <w:tcBorders>
              <w:top w:val="nil"/>
              <w:left w:val="nil"/>
              <w:bottom w:val="nil"/>
              <w:right w:val="nil"/>
            </w:tcBorders>
            <w:shd w:val="clear" w:color="auto" w:fill="auto"/>
            <w:noWrap/>
            <w:vAlign w:val="center"/>
            <w:hideMark/>
          </w:tcPr>
          <w:p w14:paraId="6C984D18" w14:textId="47673E37" w:rsidR="008C745D" w:rsidRPr="008C745D" w:rsidRDefault="008C745D" w:rsidP="008C745D">
            <w:pPr>
              <w:spacing w:after="0"/>
              <w:jc w:val="center"/>
              <w:rPr>
                <w:color w:val="000000"/>
                <w:sz w:val="18"/>
                <w:szCs w:val="18"/>
              </w:rPr>
            </w:pPr>
            <w:r w:rsidRPr="008C745D">
              <w:rPr>
                <w:color w:val="000000"/>
                <w:sz w:val="18"/>
                <w:szCs w:val="18"/>
              </w:rPr>
              <w:t>0.041</w:t>
            </w:r>
          </w:p>
        </w:tc>
        <w:tc>
          <w:tcPr>
            <w:tcW w:w="1711" w:type="dxa"/>
            <w:tcBorders>
              <w:top w:val="nil"/>
              <w:left w:val="nil"/>
              <w:bottom w:val="nil"/>
              <w:right w:val="nil"/>
            </w:tcBorders>
            <w:shd w:val="clear" w:color="auto" w:fill="auto"/>
            <w:noWrap/>
            <w:vAlign w:val="center"/>
            <w:hideMark/>
          </w:tcPr>
          <w:p w14:paraId="29D28675" w14:textId="1CF5DFE5" w:rsidR="008C745D" w:rsidRPr="008C745D" w:rsidRDefault="008C745D" w:rsidP="008C745D">
            <w:pPr>
              <w:spacing w:after="0"/>
              <w:jc w:val="center"/>
              <w:rPr>
                <w:color w:val="000000"/>
                <w:sz w:val="18"/>
                <w:szCs w:val="18"/>
              </w:rPr>
            </w:pPr>
            <w:r w:rsidRPr="008C745D">
              <w:rPr>
                <w:color w:val="000000"/>
                <w:sz w:val="18"/>
                <w:szCs w:val="18"/>
              </w:rPr>
              <w:t>0.166</w:t>
            </w:r>
          </w:p>
        </w:tc>
      </w:tr>
      <w:tr w:rsidR="008C745D" w:rsidRPr="005362B1" w14:paraId="38F4B679" w14:textId="77777777" w:rsidTr="008C745D">
        <w:trPr>
          <w:trHeight w:val="217"/>
        </w:trPr>
        <w:tc>
          <w:tcPr>
            <w:tcW w:w="1485" w:type="dxa"/>
            <w:tcBorders>
              <w:top w:val="nil"/>
              <w:left w:val="nil"/>
              <w:bottom w:val="nil"/>
              <w:right w:val="nil"/>
            </w:tcBorders>
            <w:shd w:val="clear" w:color="auto" w:fill="auto"/>
            <w:noWrap/>
            <w:vAlign w:val="center"/>
            <w:hideMark/>
          </w:tcPr>
          <w:p w14:paraId="34E8D1A4" w14:textId="1DB50C6D" w:rsidR="008C745D" w:rsidRPr="008C745D" w:rsidRDefault="008C745D" w:rsidP="008C745D">
            <w:pPr>
              <w:spacing w:after="0"/>
              <w:jc w:val="center"/>
              <w:rPr>
                <w:color w:val="000000"/>
                <w:sz w:val="18"/>
                <w:szCs w:val="18"/>
              </w:rPr>
            </w:pPr>
            <w:r w:rsidRPr="008C745D">
              <w:rPr>
                <w:color w:val="000000"/>
                <w:sz w:val="18"/>
                <w:szCs w:val="18"/>
              </w:rPr>
              <w:t>2014</w:t>
            </w:r>
          </w:p>
        </w:tc>
        <w:tc>
          <w:tcPr>
            <w:tcW w:w="1485" w:type="dxa"/>
            <w:tcBorders>
              <w:top w:val="nil"/>
              <w:left w:val="nil"/>
              <w:bottom w:val="nil"/>
              <w:right w:val="nil"/>
            </w:tcBorders>
            <w:shd w:val="clear" w:color="auto" w:fill="auto"/>
            <w:noWrap/>
            <w:vAlign w:val="center"/>
            <w:hideMark/>
          </w:tcPr>
          <w:p w14:paraId="62BF59F7" w14:textId="39A025C6" w:rsidR="008C745D" w:rsidRPr="008C745D" w:rsidRDefault="008C745D" w:rsidP="008C745D">
            <w:pPr>
              <w:spacing w:after="0"/>
              <w:jc w:val="center"/>
              <w:rPr>
                <w:color w:val="000000"/>
                <w:sz w:val="18"/>
                <w:szCs w:val="18"/>
              </w:rPr>
            </w:pPr>
            <w:r w:rsidRPr="008C745D">
              <w:rPr>
                <w:color w:val="000000"/>
                <w:sz w:val="18"/>
                <w:szCs w:val="18"/>
              </w:rPr>
              <w:t>0.574</w:t>
            </w:r>
          </w:p>
        </w:tc>
        <w:tc>
          <w:tcPr>
            <w:tcW w:w="1485" w:type="dxa"/>
            <w:tcBorders>
              <w:top w:val="nil"/>
              <w:left w:val="nil"/>
              <w:bottom w:val="nil"/>
              <w:right w:val="nil"/>
            </w:tcBorders>
            <w:shd w:val="clear" w:color="auto" w:fill="auto"/>
            <w:noWrap/>
            <w:vAlign w:val="center"/>
            <w:hideMark/>
          </w:tcPr>
          <w:p w14:paraId="61EB4D51" w14:textId="60236152" w:rsidR="008C745D" w:rsidRPr="008C745D" w:rsidRDefault="008C745D" w:rsidP="008C745D">
            <w:pPr>
              <w:spacing w:after="0"/>
              <w:jc w:val="center"/>
              <w:rPr>
                <w:color w:val="000000"/>
                <w:sz w:val="18"/>
                <w:szCs w:val="18"/>
              </w:rPr>
            </w:pPr>
            <w:r w:rsidRPr="008C745D">
              <w:rPr>
                <w:color w:val="000000"/>
                <w:sz w:val="18"/>
                <w:szCs w:val="18"/>
              </w:rPr>
              <w:t>0.06</w:t>
            </w:r>
          </w:p>
        </w:tc>
        <w:tc>
          <w:tcPr>
            <w:tcW w:w="1711" w:type="dxa"/>
            <w:tcBorders>
              <w:top w:val="nil"/>
              <w:left w:val="nil"/>
              <w:bottom w:val="nil"/>
              <w:right w:val="nil"/>
            </w:tcBorders>
            <w:shd w:val="clear" w:color="auto" w:fill="auto"/>
            <w:noWrap/>
            <w:vAlign w:val="center"/>
            <w:hideMark/>
          </w:tcPr>
          <w:p w14:paraId="1B020E8B" w14:textId="2A6C34AD" w:rsidR="008C745D" w:rsidRPr="008C745D" w:rsidRDefault="008C745D" w:rsidP="008C745D">
            <w:pPr>
              <w:spacing w:after="0"/>
              <w:jc w:val="center"/>
              <w:rPr>
                <w:color w:val="000000"/>
                <w:sz w:val="18"/>
                <w:szCs w:val="18"/>
              </w:rPr>
            </w:pPr>
            <w:r w:rsidRPr="008C745D">
              <w:rPr>
                <w:color w:val="000000"/>
                <w:sz w:val="18"/>
                <w:szCs w:val="18"/>
              </w:rPr>
              <w:t>0.183</w:t>
            </w:r>
          </w:p>
        </w:tc>
      </w:tr>
      <w:tr w:rsidR="008C745D" w:rsidRPr="005362B1" w14:paraId="4EB286EE" w14:textId="77777777" w:rsidTr="008C745D">
        <w:trPr>
          <w:trHeight w:val="217"/>
        </w:trPr>
        <w:tc>
          <w:tcPr>
            <w:tcW w:w="1485" w:type="dxa"/>
            <w:tcBorders>
              <w:top w:val="nil"/>
              <w:left w:val="nil"/>
              <w:bottom w:val="nil"/>
              <w:right w:val="nil"/>
            </w:tcBorders>
            <w:shd w:val="clear" w:color="auto" w:fill="auto"/>
            <w:noWrap/>
            <w:vAlign w:val="center"/>
            <w:hideMark/>
          </w:tcPr>
          <w:p w14:paraId="1F0920D7" w14:textId="341454FA" w:rsidR="008C745D" w:rsidRPr="008C745D" w:rsidRDefault="008C745D" w:rsidP="008C745D">
            <w:pPr>
              <w:spacing w:after="0"/>
              <w:jc w:val="center"/>
              <w:rPr>
                <w:color w:val="000000"/>
                <w:sz w:val="18"/>
                <w:szCs w:val="18"/>
              </w:rPr>
            </w:pPr>
            <w:r w:rsidRPr="008C745D">
              <w:rPr>
                <w:color w:val="000000"/>
                <w:sz w:val="18"/>
                <w:szCs w:val="18"/>
              </w:rPr>
              <w:t>2015</w:t>
            </w:r>
          </w:p>
        </w:tc>
        <w:tc>
          <w:tcPr>
            <w:tcW w:w="1485" w:type="dxa"/>
            <w:tcBorders>
              <w:top w:val="nil"/>
              <w:left w:val="nil"/>
              <w:bottom w:val="nil"/>
              <w:right w:val="nil"/>
            </w:tcBorders>
            <w:shd w:val="clear" w:color="auto" w:fill="auto"/>
            <w:noWrap/>
            <w:vAlign w:val="center"/>
            <w:hideMark/>
          </w:tcPr>
          <w:p w14:paraId="3C3DACA0" w14:textId="04923CBA" w:rsidR="008C745D" w:rsidRPr="008C745D" w:rsidRDefault="008C745D" w:rsidP="008C745D">
            <w:pPr>
              <w:spacing w:after="0"/>
              <w:jc w:val="center"/>
              <w:rPr>
                <w:color w:val="000000"/>
                <w:sz w:val="18"/>
                <w:szCs w:val="18"/>
              </w:rPr>
            </w:pPr>
            <w:r w:rsidRPr="008C745D">
              <w:rPr>
                <w:color w:val="000000"/>
                <w:sz w:val="18"/>
                <w:szCs w:val="18"/>
              </w:rPr>
              <w:t>0.771</w:t>
            </w:r>
          </w:p>
        </w:tc>
        <w:tc>
          <w:tcPr>
            <w:tcW w:w="1485" w:type="dxa"/>
            <w:tcBorders>
              <w:top w:val="nil"/>
              <w:left w:val="nil"/>
              <w:bottom w:val="nil"/>
              <w:right w:val="nil"/>
            </w:tcBorders>
            <w:shd w:val="clear" w:color="auto" w:fill="auto"/>
            <w:noWrap/>
            <w:vAlign w:val="center"/>
            <w:hideMark/>
          </w:tcPr>
          <w:p w14:paraId="25144BC5" w14:textId="518CCC14" w:rsidR="008C745D" w:rsidRPr="008C745D" w:rsidRDefault="008C745D" w:rsidP="008C745D">
            <w:pPr>
              <w:spacing w:after="0"/>
              <w:jc w:val="center"/>
              <w:rPr>
                <w:color w:val="000000"/>
                <w:sz w:val="18"/>
                <w:szCs w:val="18"/>
              </w:rPr>
            </w:pPr>
            <w:r w:rsidRPr="008C745D">
              <w:rPr>
                <w:color w:val="000000"/>
                <w:sz w:val="18"/>
                <w:szCs w:val="18"/>
              </w:rPr>
              <w:t>0.074</w:t>
            </w:r>
          </w:p>
        </w:tc>
        <w:tc>
          <w:tcPr>
            <w:tcW w:w="1711" w:type="dxa"/>
            <w:tcBorders>
              <w:top w:val="nil"/>
              <w:left w:val="nil"/>
              <w:bottom w:val="nil"/>
              <w:right w:val="nil"/>
            </w:tcBorders>
            <w:shd w:val="clear" w:color="auto" w:fill="auto"/>
            <w:noWrap/>
            <w:vAlign w:val="center"/>
            <w:hideMark/>
          </w:tcPr>
          <w:p w14:paraId="16AB8FA6" w14:textId="7B8F37AE" w:rsidR="008C745D" w:rsidRPr="008C745D" w:rsidRDefault="008C745D" w:rsidP="008C745D">
            <w:pPr>
              <w:spacing w:after="0"/>
              <w:jc w:val="center"/>
              <w:rPr>
                <w:color w:val="000000"/>
                <w:sz w:val="18"/>
                <w:szCs w:val="18"/>
              </w:rPr>
            </w:pPr>
            <w:r w:rsidRPr="008C745D">
              <w:rPr>
                <w:color w:val="000000"/>
                <w:sz w:val="18"/>
                <w:szCs w:val="18"/>
              </w:rPr>
              <w:t>0.219</w:t>
            </w:r>
          </w:p>
        </w:tc>
      </w:tr>
      <w:tr w:rsidR="008C745D" w:rsidRPr="005362B1" w14:paraId="485A21F9" w14:textId="77777777" w:rsidTr="008C745D">
        <w:trPr>
          <w:trHeight w:val="217"/>
        </w:trPr>
        <w:tc>
          <w:tcPr>
            <w:tcW w:w="1485" w:type="dxa"/>
            <w:tcBorders>
              <w:top w:val="nil"/>
              <w:left w:val="nil"/>
              <w:bottom w:val="nil"/>
              <w:right w:val="nil"/>
            </w:tcBorders>
            <w:shd w:val="clear" w:color="auto" w:fill="auto"/>
            <w:noWrap/>
            <w:vAlign w:val="center"/>
            <w:hideMark/>
          </w:tcPr>
          <w:p w14:paraId="31EF3812" w14:textId="0BCF1A09" w:rsidR="008C745D" w:rsidRPr="008C745D" w:rsidRDefault="008C745D" w:rsidP="008C745D">
            <w:pPr>
              <w:spacing w:after="0"/>
              <w:jc w:val="center"/>
              <w:rPr>
                <w:color w:val="000000"/>
                <w:sz w:val="18"/>
                <w:szCs w:val="18"/>
              </w:rPr>
            </w:pPr>
            <w:r w:rsidRPr="008C745D">
              <w:rPr>
                <w:color w:val="000000"/>
                <w:sz w:val="18"/>
                <w:szCs w:val="18"/>
              </w:rPr>
              <w:t>2016</w:t>
            </w:r>
          </w:p>
        </w:tc>
        <w:tc>
          <w:tcPr>
            <w:tcW w:w="1485" w:type="dxa"/>
            <w:tcBorders>
              <w:top w:val="nil"/>
              <w:left w:val="nil"/>
              <w:bottom w:val="nil"/>
              <w:right w:val="nil"/>
            </w:tcBorders>
            <w:shd w:val="clear" w:color="auto" w:fill="auto"/>
            <w:noWrap/>
            <w:vAlign w:val="center"/>
            <w:hideMark/>
          </w:tcPr>
          <w:p w14:paraId="4146DBB0" w14:textId="186E84D4" w:rsidR="008C745D" w:rsidRPr="008C745D" w:rsidRDefault="008C745D" w:rsidP="008C745D">
            <w:pPr>
              <w:spacing w:after="0"/>
              <w:jc w:val="center"/>
              <w:rPr>
                <w:color w:val="000000"/>
                <w:sz w:val="18"/>
                <w:szCs w:val="18"/>
              </w:rPr>
            </w:pPr>
            <w:r w:rsidRPr="008C745D">
              <w:rPr>
                <w:color w:val="000000"/>
                <w:sz w:val="18"/>
                <w:szCs w:val="18"/>
              </w:rPr>
              <w:t>0.783</w:t>
            </w:r>
          </w:p>
        </w:tc>
        <w:tc>
          <w:tcPr>
            <w:tcW w:w="1485" w:type="dxa"/>
            <w:tcBorders>
              <w:top w:val="nil"/>
              <w:left w:val="nil"/>
              <w:bottom w:val="nil"/>
              <w:right w:val="nil"/>
            </w:tcBorders>
            <w:shd w:val="clear" w:color="auto" w:fill="auto"/>
            <w:noWrap/>
            <w:vAlign w:val="center"/>
            <w:hideMark/>
          </w:tcPr>
          <w:p w14:paraId="5666BDE9" w14:textId="556819EB" w:rsidR="008C745D" w:rsidRPr="008C745D" w:rsidRDefault="008C745D" w:rsidP="008C745D">
            <w:pPr>
              <w:spacing w:after="0"/>
              <w:jc w:val="center"/>
              <w:rPr>
                <w:color w:val="000000"/>
                <w:sz w:val="18"/>
                <w:szCs w:val="18"/>
              </w:rPr>
            </w:pPr>
            <w:r w:rsidRPr="008C745D">
              <w:rPr>
                <w:color w:val="000000"/>
                <w:sz w:val="18"/>
                <w:szCs w:val="18"/>
              </w:rPr>
              <w:t>0.071</w:t>
            </w:r>
          </w:p>
        </w:tc>
        <w:tc>
          <w:tcPr>
            <w:tcW w:w="1711" w:type="dxa"/>
            <w:tcBorders>
              <w:top w:val="nil"/>
              <w:left w:val="nil"/>
              <w:bottom w:val="nil"/>
              <w:right w:val="nil"/>
            </w:tcBorders>
            <w:shd w:val="clear" w:color="auto" w:fill="auto"/>
            <w:noWrap/>
            <w:vAlign w:val="center"/>
            <w:hideMark/>
          </w:tcPr>
          <w:p w14:paraId="3E907EB8" w14:textId="323869A3" w:rsidR="008C745D" w:rsidRPr="008C745D" w:rsidRDefault="008C745D" w:rsidP="008C745D">
            <w:pPr>
              <w:spacing w:after="0"/>
              <w:jc w:val="center"/>
              <w:rPr>
                <w:color w:val="000000"/>
                <w:sz w:val="18"/>
                <w:szCs w:val="18"/>
              </w:rPr>
            </w:pPr>
            <w:r w:rsidRPr="008C745D">
              <w:rPr>
                <w:color w:val="000000"/>
                <w:sz w:val="18"/>
                <w:szCs w:val="18"/>
              </w:rPr>
              <w:t>0.25</w:t>
            </w:r>
          </w:p>
        </w:tc>
      </w:tr>
      <w:tr w:rsidR="008C745D" w:rsidRPr="005362B1" w14:paraId="66F31CE1" w14:textId="77777777" w:rsidTr="008C745D">
        <w:trPr>
          <w:trHeight w:val="217"/>
        </w:trPr>
        <w:tc>
          <w:tcPr>
            <w:tcW w:w="1485" w:type="dxa"/>
            <w:tcBorders>
              <w:top w:val="nil"/>
              <w:left w:val="nil"/>
              <w:bottom w:val="nil"/>
              <w:right w:val="nil"/>
            </w:tcBorders>
            <w:shd w:val="clear" w:color="auto" w:fill="auto"/>
            <w:noWrap/>
            <w:vAlign w:val="center"/>
            <w:hideMark/>
          </w:tcPr>
          <w:p w14:paraId="44D63216" w14:textId="6B57C23B" w:rsidR="008C745D" w:rsidRPr="008C745D" w:rsidRDefault="008C745D" w:rsidP="008C745D">
            <w:pPr>
              <w:spacing w:after="0"/>
              <w:jc w:val="center"/>
              <w:rPr>
                <w:color w:val="000000"/>
                <w:sz w:val="18"/>
                <w:szCs w:val="18"/>
              </w:rPr>
            </w:pPr>
            <w:r w:rsidRPr="008C745D">
              <w:rPr>
                <w:color w:val="000000"/>
                <w:sz w:val="18"/>
                <w:szCs w:val="18"/>
              </w:rPr>
              <w:t>2017</w:t>
            </w:r>
          </w:p>
        </w:tc>
        <w:tc>
          <w:tcPr>
            <w:tcW w:w="1485" w:type="dxa"/>
            <w:tcBorders>
              <w:top w:val="nil"/>
              <w:left w:val="nil"/>
              <w:bottom w:val="nil"/>
              <w:right w:val="nil"/>
            </w:tcBorders>
            <w:shd w:val="clear" w:color="auto" w:fill="auto"/>
            <w:noWrap/>
            <w:vAlign w:val="center"/>
            <w:hideMark/>
          </w:tcPr>
          <w:p w14:paraId="684C4DA8" w14:textId="7BB03EF8" w:rsidR="008C745D" w:rsidRPr="008C745D" w:rsidRDefault="008C745D" w:rsidP="008C745D">
            <w:pPr>
              <w:spacing w:after="0"/>
              <w:jc w:val="center"/>
              <w:rPr>
                <w:color w:val="000000"/>
                <w:sz w:val="18"/>
                <w:szCs w:val="18"/>
              </w:rPr>
            </w:pPr>
            <w:r w:rsidRPr="008C745D">
              <w:rPr>
                <w:color w:val="000000"/>
                <w:sz w:val="18"/>
                <w:szCs w:val="18"/>
              </w:rPr>
              <w:t>0.737</w:t>
            </w:r>
          </w:p>
        </w:tc>
        <w:tc>
          <w:tcPr>
            <w:tcW w:w="1485" w:type="dxa"/>
            <w:tcBorders>
              <w:top w:val="nil"/>
              <w:left w:val="nil"/>
              <w:bottom w:val="nil"/>
              <w:right w:val="nil"/>
            </w:tcBorders>
            <w:shd w:val="clear" w:color="auto" w:fill="auto"/>
            <w:noWrap/>
            <w:vAlign w:val="center"/>
            <w:hideMark/>
          </w:tcPr>
          <w:p w14:paraId="524C13CD" w14:textId="685E6BD7" w:rsidR="008C745D" w:rsidRPr="008C745D" w:rsidRDefault="008C745D" w:rsidP="008C745D">
            <w:pPr>
              <w:spacing w:after="0"/>
              <w:jc w:val="center"/>
              <w:rPr>
                <w:color w:val="000000"/>
                <w:sz w:val="18"/>
                <w:szCs w:val="18"/>
              </w:rPr>
            </w:pPr>
            <w:r w:rsidRPr="008C745D">
              <w:rPr>
                <w:color w:val="000000"/>
                <w:sz w:val="18"/>
                <w:szCs w:val="18"/>
              </w:rPr>
              <w:t>0.08</w:t>
            </w:r>
          </w:p>
        </w:tc>
        <w:tc>
          <w:tcPr>
            <w:tcW w:w="1711" w:type="dxa"/>
            <w:tcBorders>
              <w:top w:val="nil"/>
              <w:left w:val="nil"/>
              <w:bottom w:val="nil"/>
              <w:right w:val="nil"/>
            </w:tcBorders>
            <w:shd w:val="clear" w:color="auto" w:fill="auto"/>
            <w:noWrap/>
            <w:vAlign w:val="center"/>
            <w:hideMark/>
          </w:tcPr>
          <w:p w14:paraId="4BA07D48" w14:textId="28AFD4A5" w:rsidR="008C745D" w:rsidRPr="008C745D" w:rsidRDefault="008C745D" w:rsidP="008C745D">
            <w:pPr>
              <w:spacing w:after="0"/>
              <w:jc w:val="center"/>
              <w:rPr>
                <w:color w:val="000000"/>
                <w:sz w:val="18"/>
                <w:szCs w:val="18"/>
              </w:rPr>
            </w:pPr>
            <w:r w:rsidRPr="008C745D">
              <w:rPr>
                <w:color w:val="000000"/>
                <w:sz w:val="18"/>
                <w:szCs w:val="18"/>
              </w:rPr>
              <w:t>0.302</w:t>
            </w:r>
          </w:p>
        </w:tc>
      </w:tr>
      <w:tr w:rsidR="008C745D" w:rsidRPr="005362B1" w14:paraId="32EBA93F" w14:textId="77777777" w:rsidTr="008C745D">
        <w:trPr>
          <w:trHeight w:val="217"/>
        </w:trPr>
        <w:tc>
          <w:tcPr>
            <w:tcW w:w="1485" w:type="dxa"/>
            <w:tcBorders>
              <w:top w:val="nil"/>
              <w:left w:val="nil"/>
              <w:bottom w:val="nil"/>
              <w:right w:val="nil"/>
            </w:tcBorders>
            <w:shd w:val="clear" w:color="auto" w:fill="auto"/>
            <w:noWrap/>
            <w:vAlign w:val="center"/>
            <w:hideMark/>
          </w:tcPr>
          <w:p w14:paraId="17A7C8E5" w14:textId="78B90AE3" w:rsidR="008C745D" w:rsidRPr="008C745D" w:rsidRDefault="008C745D" w:rsidP="008C745D">
            <w:pPr>
              <w:spacing w:after="0"/>
              <w:jc w:val="center"/>
              <w:rPr>
                <w:color w:val="000000"/>
                <w:sz w:val="18"/>
                <w:szCs w:val="18"/>
              </w:rPr>
            </w:pPr>
            <w:r w:rsidRPr="008C745D">
              <w:rPr>
                <w:color w:val="000000"/>
                <w:sz w:val="18"/>
                <w:szCs w:val="18"/>
              </w:rPr>
              <w:t>2018</w:t>
            </w:r>
          </w:p>
        </w:tc>
        <w:tc>
          <w:tcPr>
            <w:tcW w:w="1485" w:type="dxa"/>
            <w:tcBorders>
              <w:top w:val="nil"/>
              <w:left w:val="nil"/>
              <w:bottom w:val="nil"/>
              <w:right w:val="nil"/>
            </w:tcBorders>
            <w:shd w:val="clear" w:color="auto" w:fill="auto"/>
            <w:noWrap/>
            <w:vAlign w:val="center"/>
            <w:hideMark/>
          </w:tcPr>
          <w:p w14:paraId="1AD2B4E9" w14:textId="4F3ED9BC" w:rsidR="008C745D" w:rsidRPr="008C745D" w:rsidRDefault="008C745D" w:rsidP="008C745D">
            <w:pPr>
              <w:spacing w:after="0"/>
              <w:jc w:val="center"/>
              <w:rPr>
                <w:color w:val="000000"/>
                <w:sz w:val="18"/>
                <w:szCs w:val="18"/>
              </w:rPr>
            </w:pPr>
            <w:r w:rsidRPr="008C745D">
              <w:rPr>
                <w:color w:val="000000"/>
                <w:sz w:val="18"/>
                <w:szCs w:val="18"/>
              </w:rPr>
              <w:t>0.229</w:t>
            </w:r>
          </w:p>
        </w:tc>
        <w:tc>
          <w:tcPr>
            <w:tcW w:w="1485" w:type="dxa"/>
            <w:tcBorders>
              <w:top w:val="nil"/>
              <w:left w:val="nil"/>
              <w:bottom w:val="nil"/>
              <w:right w:val="nil"/>
            </w:tcBorders>
            <w:shd w:val="clear" w:color="auto" w:fill="auto"/>
            <w:noWrap/>
            <w:vAlign w:val="center"/>
            <w:hideMark/>
          </w:tcPr>
          <w:p w14:paraId="20731F92" w14:textId="1370B627" w:rsidR="008C745D" w:rsidRPr="008C745D" w:rsidRDefault="008C745D" w:rsidP="008C745D">
            <w:pPr>
              <w:spacing w:after="0"/>
              <w:jc w:val="center"/>
              <w:rPr>
                <w:color w:val="000000"/>
                <w:sz w:val="18"/>
                <w:szCs w:val="18"/>
              </w:rPr>
            </w:pPr>
            <w:r w:rsidRPr="008C745D">
              <w:rPr>
                <w:color w:val="000000"/>
                <w:sz w:val="18"/>
                <w:szCs w:val="18"/>
              </w:rPr>
              <w:t>0.026</w:t>
            </w:r>
          </w:p>
        </w:tc>
        <w:tc>
          <w:tcPr>
            <w:tcW w:w="1711" w:type="dxa"/>
            <w:tcBorders>
              <w:top w:val="nil"/>
              <w:left w:val="nil"/>
              <w:bottom w:val="nil"/>
              <w:right w:val="nil"/>
            </w:tcBorders>
            <w:shd w:val="clear" w:color="auto" w:fill="auto"/>
            <w:noWrap/>
            <w:vAlign w:val="center"/>
            <w:hideMark/>
          </w:tcPr>
          <w:p w14:paraId="7B8EDE1B" w14:textId="74C5B798" w:rsidR="008C745D" w:rsidRPr="008C745D" w:rsidRDefault="008C745D" w:rsidP="008C745D">
            <w:pPr>
              <w:spacing w:after="0"/>
              <w:jc w:val="center"/>
              <w:rPr>
                <w:color w:val="000000"/>
                <w:sz w:val="18"/>
                <w:szCs w:val="18"/>
              </w:rPr>
            </w:pPr>
            <w:r w:rsidRPr="008C745D">
              <w:rPr>
                <w:color w:val="000000"/>
                <w:sz w:val="18"/>
                <w:szCs w:val="18"/>
              </w:rPr>
              <w:t>0.11</w:t>
            </w:r>
          </w:p>
        </w:tc>
      </w:tr>
      <w:tr w:rsidR="008C745D" w:rsidRPr="005362B1" w14:paraId="4FD91077" w14:textId="77777777" w:rsidTr="008C745D">
        <w:trPr>
          <w:trHeight w:val="217"/>
        </w:trPr>
        <w:tc>
          <w:tcPr>
            <w:tcW w:w="1485" w:type="dxa"/>
            <w:tcBorders>
              <w:top w:val="nil"/>
              <w:left w:val="nil"/>
              <w:bottom w:val="nil"/>
              <w:right w:val="nil"/>
            </w:tcBorders>
            <w:shd w:val="clear" w:color="auto" w:fill="auto"/>
            <w:noWrap/>
            <w:vAlign w:val="center"/>
            <w:hideMark/>
          </w:tcPr>
          <w:p w14:paraId="15C89E0C" w14:textId="75C788F2" w:rsidR="008C745D" w:rsidRPr="008C745D" w:rsidRDefault="008C745D" w:rsidP="008C745D">
            <w:pPr>
              <w:spacing w:after="0"/>
              <w:jc w:val="center"/>
              <w:rPr>
                <w:color w:val="000000"/>
                <w:sz w:val="18"/>
                <w:szCs w:val="18"/>
              </w:rPr>
            </w:pPr>
            <w:r w:rsidRPr="008C745D">
              <w:rPr>
                <w:color w:val="000000"/>
                <w:sz w:val="18"/>
                <w:szCs w:val="18"/>
              </w:rPr>
              <w:t>2019</w:t>
            </w:r>
          </w:p>
        </w:tc>
        <w:tc>
          <w:tcPr>
            <w:tcW w:w="1485" w:type="dxa"/>
            <w:tcBorders>
              <w:top w:val="nil"/>
              <w:left w:val="nil"/>
              <w:bottom w:val="nil"/>
              <w:right w:val="nil"/>
            </w:tcBorders>
            <w:shd w:val="clear" w:color="auto" w:fill="auto"/>
            <w:noWrap/>
            <w:vAlign w:val="center"/>
            <w:hideMark/>
          </w:tcPr>
          <w:p w14:paraId="4C63E2C3" w14:textId="0BD07BDB" w:rsidR="008C745D" w:rsidRPr="008C745D" w:rsidRDefault="008C745D" w:rsidP="008C745D">
            <w:pPr>
              <w:spacing w:after="0"/>
              <w:jc w:val="center"/>
              <w:rPr>
                <w:color w:val="000000"/>
                <w:sz w:val="18"/>
                <w:szCs w:val="18"/>
              </w:rPr>
            </w:pPr>
            <w:r w:rsidRPr="008C745D">
              <w:rPr>
                <w:color w:val="000000"/>
                <w:sz w:val="18"/>
                <w:szCs w:val="18"/>
              </w:rPr>
              <w:t>0.237</w:t>
            </w:r>
          </w:p>
        </w:tc>
        <w:tc>
          <w:tcPr>
            <w:tcW w:w="1485" w:type="dxa"/>
            <w:tcBorders>
              <w:top w:val="nil"/>
              <w:left w:val="nil"/>
              <w:bottom w:val="nil"/>
              <w:right w:val="nil"/>
            </w:tcBorders>
            <w:shd w:val="clear" w:color="auto" w:fill="auto"/>
            <w:noWrap/>
            <w:vAlign w:val="center"/>
            <w:hideMark/>
          </w:tcPr>
          <w:p w14:paraId="2EFF39B8" w14:textId="325F4B3D" w:rsidR="008C745D" w:rsidRPr="008C745D" w:rsidRDefault="008C745D" w:rsidP="008C745D">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10560A62" w14:textId="108A8AB6" w:rsidR="008C745D" w:rsidRPr="008C745D" w:rsidRDefault="008C745D" w:rsidP="008C745D">
            <w:pPr>
              <w:spacing w:after="0"/>
              <w:jc w:val="center"/>
              <w:rPr>
                <w:color w:val="000000"/>
                <w:sz w:val="18"/>
                <w:szCs w:val="18"/>
              </w:rPr>
            </w:pPr>
            <w:r w:rsidRPr="008C745D">
              <w:rPr>
                <w:color w:val="000000"/>
                <w:sz w:val="18"/>
                <w:szCs w:val="18"/>
              </w:rPr>
              <w:t>0.107</w:t>
            </w:r>
          </w:p>
        </w:tc>
      </w:tr>
      <w:tr w:rsidR="008C745D" w:rsidRPr="005362B1" w14:paraId="2D50124D" w14:textId="77777777" w:rsidTr="008C745D">
        <w:trPr>
          <w:trHeight w:val="217"/>
        </w:trPr>
        <w:tc>
          <w:tcPr>
            <w:tcW w:w="1485" w:type="dxa"/>
            <w:tcBorders>
              <w:top w:val="nil"/>
              <w:left w:val="nil"/>
              <w:bottom w:val="nil"/>
              <w:right w:val="nil"/>
            </w:tcBorders>
            <w:shd w:val="clear" w:color="auto" w:fill="auto"/>
            <w:noWrap/>
            <w:vAlign w:val="center"/>
            <w:hideMark/>
          </w:tcPr>
          <w:p w14:paraId="55598E47" w14:textId="240D9376" w:rsidR="008C745D" w:rsidRPr="008C745D" w:rsidRDefault="008C745D" w:rsidP="008C745D">
            <w:pPr>
              <w:spacing w:after="0"/>
              <w:jc w:val="center"/>
              <w:rPr>
                <w:color w:val="000000"/>
                <w:sz w:val="18"/>
                <w:szCs w:val="18"/>
              </w:rPr>
            </w:pPr>
            <w:r w:rsidRPr="008C745D">
              <w:rPr>
                <w:color w:val="000000"/>
                <w:sz w:val="18"/>
                <w:szCs w:val="18"/>
              </w:rPr>
              <w:t>2020</w:t>
            </w:r>
          </w:p>
        </w:tc>
        <w:tc>
          <w:tcPr>
            <w:tcW w:w="1485" w:type="dxa"/>
            <w:tcBorders>
              <w:top w:val="nil"/>
              <w:left w:val="nil"/>
              <w:bottom w:val="nil"/>
              <w:right w:val="nil"/>
            </w:tcBorders>
            <w:shd w:val="clear" w:color="auto" w:fill="auto"/>
            <w:noWrap/>
            <w:vAlign w:val="center"/>
            <w:hideMark/>
          </w:tcPr>
          <w:p w14:paraId="67B42CF5" w14:textId="78F6059A" w:rsidR="008C745D" w:rsidRPr="008C745D" w:rsidRDefault="008C745D" w:rsidP="008C745D">
            <w:pPr>
              <w:spacing w:after="0"/>
              <w:jc w:val="center"/>
              <w:rPr>
                <w:color w:val="000000"/>
                <w:sz w:val="18"/>
                <w:szCs w:val="18"/>
              </w:rPr>
            </w:pPr>
            <w:r w:rsidRPr="008C745D">
              <w:rPr>
                <w:color w:val="000000"/>
                <w:sz w:val="18"/>
                <w:szCs w:val="18"/>
              </w:rPr>
              <w:t>0.095</w:t>
            </w:r>
          </w:p>
        </w:tc>
        <w:tc>
          <w:tcPr>
            <w:tcW w:w="1485" w:type="dxa"/>
            <w:tcBorders>
              <w:top w:val="nil"/>
              <w:left w:val="nil"/>
              <w:bottom w:val="nil"/>
              <w:right w:val="nil"/>
            </w:tcBorders>
            <w:shd w:val="clear" w:color="auto" w:fill="auto"/>
            <w:noWrap/>
            <w:vAlign w:val="center"/>
            <w:hideMark/>
          </w:tcPr>
          <w:p w14:paraId="062D93D1" w14:textId="28BE6C05" w:rsidR="008C745D" w:rsidRPr="008C745D" w:rsidRDefault="008C745D" w:rsidP="008C745D">
            <w:pPr>
              <w:spacing w:after="0"/>
              <w:jc w:val="center"/>
              <w:rPr>
                <w:color w:val="000000"/>
                <w:sz w:val="18"/>
                <w:szCs w:val="18"/>
              </w:rPr>
            </w:pPr>
            <w:r w:rsidRPr="008C745D">
              <w:rPr>
                <w:color w:val="000000"/>
                <w:sz w:val="18"/>
                <w:szCs w:val="18"/>
              </w:rPr>
              <w:t>0.009</w:t>
            </w:r>
          </w:p>
        </w:tc>
        <w:tc>
          <w:tcPr>
            <w:tcW w:w="1711" w:type="dxa"/>
            <w:tcBorders>
              <w:top w:val="nil"/>
              <w:left w:val="nil"/>
              <w:bottom w:val="nil"/>
              <w:right w:val="nil"/>
            </w:tcBorders>
            <w:shd w:val="clear" w:color="auto" w:fill="auto"/>
            <w:noWrap/>
            <w:vAlign w:val="center"/>
            <w:hideMark/>
          </w:tcPr>
          <w:p w14:paraId="1D8C601E" w14:textId="15C17C9E" w:rsidR="008C745D" w:rsidRPr="008C745D" w:rsidRDefault="008C745D" w:rsidP="008C745D">
            <w:pPr>
              <w:spacing w:after="0"/>
              <w:jc w:val="center"/>
              <w:rPr>
                <w:color w:val="000000"/>
                <w:sz w:val="18"/>
                <w:szCs w:val="18"/>
              </w:rPr>
            </w:pPr>
            <w:r w:rsidRPr="008C745D">
              <w:rPr>
                <w:color w:val="000000"/>
                <w:sz w:val="18"/>
                <w:szCs w:val="18"/>
              </w:rPr>
              <w:t>0.043</w:t>
            </w:r>
          </w:p>
        </w:tc>
      </w:tr>
      <w:tr w:rsidR="008C745D" w:rsidRPr="005362B1" w14:paraId="32D534F9" w14:textId="77777777" w:rsidTr="008C745D">
        <w:trPr>
          <w:trHeight w:val="217"/>
        </w:trPr>
        <w:tc>
          <w:tcPr>
            <w:tcW w:w="1485" w:type="dxa"/>
            <w:tcBorders>
              <w:top w:val="nil"/>
              <w:left w:val="nil"/>
              <w:bottom w:val="nil"/>
              <w:right w:val="nil"/>
            </w:tcBorders>
            <w:shd w:val="clear" w:color="auto" w:fill="auto"/>
            <w:noWrap/>
            <w:vAlign w:val="center"/>
            <w:hideMark/>
          </w:tcPr>
          <w:p w14:paraId="73DADEAC" w14:textId="52771861" w:rsidR="008C745D" w:rsidRPr="008C745D" w:rsidRDefault="008C745D" w:rsidP="008C745D">
            <w:pPr>
              <w:spacing w:after="0"/>
              <w:jc w:val="center"/>
              <w:rPr>
                <w:color w:val="000000"/>
                <w:sz w:val="18"/>
                <w:szCs w:val="18"/>
              </w:rPr>
            </w:pPr>
            <w:r w:rsidRPr="008C745D">
              <w:rPr>
                <w:color w:val="000000"/>
                <w:sz w:val="18"/>
                <w:szCs w:val="18"/>
              </w:rPr>
              <w:t>2021</w:t>
            </w:r>
          </w:p>
        </w:tc>
        <w:tc>
          <w:tcPr>
            <w:tcW w:w="1485" w:type="dxa"/>
            <w:tcBorders>
              <w:top w:val="nil"/>
              <w:left w:val="nil"/>
              <w:bottom w:val="nil"/>
              <w:right w:val="nil"/>
            </w:tcBorders>
            <w:shd w:val="clear" w:color="auto" w:fill="auto"/>
            <w:noWrap/>
            <w:vAlign w:val="center"/>
            <w:hideMark/>
          </w:tcPr>
          <w:p w14:paraId="2E9D705C" w14:textId="182E089B" w:rsidR="008C745D" w:rsidRPr="008C745D" w:rsidRDefault="008C745D" w:rsidP="008C745D">
            <w:pPr>
              <w:spacing w:after="0"/>
              <w:jc w:val="center"/>
              <w:rPr>
                <w:color w:val="000000"/>
                <w:sz w:val="18"/>
                <w:szCs w:val="18"/>
              </w:rPr>
            </w:pPr>
            <w:r w:rsidRPr="008C745D">
              <w:rPr>
                <w:color w:val="000000"/>
                <w:sz w:val="18"/>
                <w:szCs w:val="18"/>
              </w:rPr>
              <w:t>0.24</w:t>
            </w:r>
          </w:p>
        </w:tc>
        <w:tc>
          <w:tcPr>
            <w:tcW w:w="1485" w:type="dxa"/>
            <w:tcBorders>
              <w:top w:val="nil"/>
              <w:left w:val="nil"/>
              <w:bottom w:val="nil"/>
              <w:right w:val="nil"/>
            </w:tcBorders>
            <w:shd w:val="clear" w:color="auto" w:fill="auto"/>
            <w:noWrap/>
            <w:vAlign w:val="center"/>
            <w:hideMark/>
          </w:tcPr>
          <w:p w14:paraId="68EC4745" w14:textId="3D836568" w:rsidR="008C745D" w:rsidRPr="008C745D" w:rsidRDefault="008C745D" w:rsidP="008C745D">
            <w:pPr>
              <w:spacing w:after="0"/>
              <w:jc w:val="center"/>
              <w:rPr>
                <w:color w:val="000000"/>
                <w:sz w:val="18"/>
                <w:szCs w:val="18"/>
              </w:rPr>
            </w:pPr>
            <w:r w:rsidRPr="008C745D">
              <w:rPr>
                <w:color w:val="000000"/>
                <w:sz w:val="18"/>
                <w:szCs w:val="18"/>
              </w:rPr>
              <w:t>0.022</w:t>
            </w:r>
          </w:p>
        </w:tc>
        <w:tc>
          <w:tcPr>
            <w:tcW w:w="1711" w:type="dxa"/>
            <w:tcBorders>
              <w:top w:val="nil"/>
              <w:left w:val="nil"/>
              <w:bottom w:val="nil"/>
              <w:right w:val="nil"/>
            </w:tcBorders>
            <w:shd w:val="clear" w:color="auto" w:fill="auto"/>
            <w:noWrap/>
            <w:vAlign w:val="center"/>
            <w:hideMark/>
          </w:tcPr>
          <w:p w14:paraId="4B7717B4" w14:textId="546F33CA" w:rsidR="008C745D" w:rsidRPr="008C745D" w:rsidRDefault="008C745D" w:rsidP="008C745D">
            <w:pPr>
              <w:spacing w:after="0"/>
              <w:jc w:val="center"/>
              <w:rPr>
                <w:color w:val="000000"/>
                <w:sz w:val="18"/>
                <w:szCs w:val="18"/>
              </w:rPr>
            </w:pPr>
            <w:r w:rsidRPr="008C745D">
              <w:rPr>
                <w:color w:val="000000"/>
                <w:sz w:val="18"/>
                <w:szCs w:val="18"/>
              </w:rPr>
              <w:t>0.108</w:t>
            </w:r>
          </w:p>
        </w:tc>
      </w:tr>
      <w:tr w:rsidR="008C745D" w:rsidRPr="005362B1" w14:paraId="55B89B34" w14:textId="77777777" w:rsidTr="008C745D">
        <w:trPr>
          <w:trHeight w:val="217"/>
        </w:trPr>
        <w:tc>
          <w:tcPr>
            <w:tcW w:w="1485" w:type="dxa"/>
            <w:tcBorders>
              <w:top w:val="nil"/>
              <w:left w:val="nil"/>
              <w:right w:val="nil"/>
            </w:tcBorders>
            <w:shd w:val="clear" w:color="auto" w:fill="auto"/>
            <w:noWrap/>
            <w:vAlign w:val="center"/>
            <w:hideMark/>
          </w:tcPr>
          <w:p w14:paraId="385E1378" w14:textId="50D13012" w:rsidR="008C745D" w:rsidRPr="008C745D" w:rsidRDefault="008C745D" w:rsidP="008C745D">
            <w:pPr>
              <w:spacing w:after="0"/>
              <w:jc w:val="center"/>
              <w:rPr>
                <w:color w:val="000000"/>
                <w:sz w:val="18"/>
                <w:szCs w:val="18"/>
              </w:rPr>
            </w:pPr>
            <w:r w:rsidRPr="008C745D">
              <w:rPr>
                <w:color w:val="000000"/>
                <w:sz w:val="18"/>
                <w:szCs w:val="18"/>
              </w:rPr>
              <w:t>2022</w:t>
            </w:r>
          </w:p>
        </w:tc>
        <w:tc>
          <w:tcPr>
            <w:tcW w:w="1485" w:type="dxa"/>
            <w:tcBorders>
              <w:top w:val="nil"/>
              <w:left w:val="nil"/>
              <w:right w:val="nil"/>
            </w:tcBorders>
            <w:shd w:val="clear" w:color="auto" w:fill="auto"/>
            <w:noWrap/>
            <w:vAlign w:val="center"/>
            <w:hideMark/>
          </w:tcPr>
          <w:p w14:paraId="0C1DA25C" w14:textId="719439CA" w:rsidR="008C745D" w:rsidRPr="008C745D" w:rsidRDefault="008C745D" w:rsidP="008C745D">
            <w:pPr>
              <w:spacing w:after="0"/>
              <w:jc w:val="center"/>
              <w:rPr>
                <w:color w:val="000000"/>
                <w:sz w:val="18"/>
                <w:szCs w:val="18"/>
              </w:rPr>
            </w:pPr>
            <w:r w:rsidRPr="008C745D">
              <w:rPr>
                <w:color w:val="000000"/>
                <w:sz w:val="18"/>
                <w:szCs w:val="18"/>
              </w:rPr>
              <w:t>0.305</w:t>
            </w:r>
          </w:p>
        </w:tc>
        <w:tc>
          <w:tcPr>
            <w:tcW w:w="1485" w:type="dxa"/>
            <w:tcBorders>
              <w:top w:val="nil"/>
              <w:left w:val="nil"/>
              <w:right w:val="nil"/>
            </w:tcBorders>
            <w:shd w:val="clear" w:color="auto" w:fill="auto"/>
            <w:noWrap/>
            <w:vAlign w:val="center"/>
            <w:hideMark/>
          </w:tcPr>
          <w:p w14:paraId="67EA6D00" w14:textId="06AC33F8" w:rsidR="008C745D" w:rsidRPr="008C745D" w:rsidRDefault="008C745D" w:rsidP="008C745D">
            <w:pPr>
              <w:spacing w:after="0"/>
              <w:jc w:val="center"/>
              <w:rPr>
                <w:color w:val="000000"/>
                <w:sz w:val="18"/>
                <w:szCs w:val="18"/>
              </w:rPr>
            </w:pPr>
            <w:r w:rsidRPr="008C745D">
              <w:rPr>
                <w:color w:val="000000"/>
                <w:sz w:val="18"/>
                <w:szCs w:val="18"/>
              </w:rPr>
              <w:t>0.028</w:t>
            </w:r>
          </w:p>
        </w:tc>
        <w:tc>
          <w:tcPr>
            <w:tcW w:w="1711" w:type="dxa"/>
            <w:tcBorders>
              <w:top w:val="nil"/>
              <w:left w:val="nil"/>
              <w:right w:val="nil"/>
            </w:tcBorders>
            <w:shd w:val="clear" w:color="auto" w:fill="auto"/>
            <w:noWrap/>
            <w:vAlign w:val="center"/>
            <w:hideMark/>
          </w:tcPr>
          <w:p w14:paraId="27648114" w14:textId="5028185B" w:rsidR="008C745D" w:rsidRPr="008C745D" w:rsidRDefault="008C745D" w:rsidP="008C745D">
            <w:pPr>
              <w:spacing w:after="0"/>
              <w:jc w:val="center"/>
              <w:rPr>
                <w:color w:val="000000"/>
                <w:sz w:val="18"/>
                <w:szCs w:val="18"/>
              </w:rPr>
            </w:pPr>
            <w:r w:rsidRPr="008C745D">
              <w:rPr>
                <w:color w:val="000000"/>
                <w:sz w:val="18"/>
                <w:szCs w:val="18"/>
              </w:rPr>
              <w:t>0.144</w:t>
            </w:r>
          </w:p>
        </w:tc>
      </w:tr>
      <w:tr w:rsidR="008C745D" w:rsidRPr="005362B1" w14:paraId="790A8C96" w14:textId="77777777" w:rsidTr="008C745D">
        <w:trPr>
          <w:trHeight w:val="217"/>
        </w:trPr>
        <w:tc>
          <w:tcPr>
            <w:tcW w:w="1485" w:type="dxa"/>
            <w:tcBorders>
              <w:top w:val="nil"/>
              <w:left w:val="nil"/>
              <w:bottom w:val="nil"/>
              <w:right w:val="nil"/>
            </w:tcBorders>
            <w:shd w:val="clear" w:color="auto" w:fill="auto"/>
            <w:noWrap/>
            <w:vAlign w:val="center"/>
            <w:hideMark/>
          </w:tcPr>
          <w:p w14:paraId="262709E9" w14:textId="53C808F5" w:rsidR="008C745D" w:rsidRPr="008C745D" w:rsidRDefault="008C745D" w:rsidP="008C745D">
            <w:pPr>
              <w:spacing w:after="0"/>
              <w:jc w:val="center"/>
              <w:rPr>
                <w:color w:val="000000"/>
                <w:sz w:val="18"/>
                <w:szCs w:val="18"/>
              </w:rPr>
            </w:pPr>
            <w:r w:rsidRPr="008C745D">
              <w:rPr>
                <w:color w:val="000000"/>
                <w:sz w:val="18"/>
                <w:szCs w:val="18"/>
              </w:rPr>
              <w:t>2023</w:t>
            </w:r>
          </w:p>
        </w:tc>
        <w:tc>
          <w:tcPr>
            <w:tcW w:w="1485" w:type="dxa"/>
            <w:tcBorders>
              <w:top w:val="nil"/>
              <w:left w:val="nil"/>
              <w:bottom w:val="nil"/>
              <w:right w:val="nil"/>
            </w:tcBorders>
            <w:shd w:val="clear" w:color="auto" w:fill="auto"/>
            <w:noWrap/>
            <w:vAlign w:val="center"/>
            <w:hideMark/>
          </w:tcPr>
          <w:p w14:paraId="42B3F853" w14:textId="48114AC9" w:rsidR="008C745D" w:rsidRPr="008C745D" w:rsidRDefault="008C745D" w:rsidP="008C745D">
            <w:pPr>
              <w:spacing w:after="0"/>
              <w:jc w:val="center"/>
              <w:rPr>
                <w:color w:val="000000"/>
                <w:sz w:val="18"/>
                <w:szCs w:val="18"/>
              </w:rPr>
            </w:pPr>
            <w:r w:rsidRPr="008C745D">
              <w:rPr>
                <w:color w:val="000000"/>
                <w:sz w:val="18"/>
                <w:szCs w:val="18"/>
              </w:rPr>
              <w:t>0.256</w:t>
            </w:r>
          </w:p>
        </w:tc>
        <w:tc>
          <w:tcPr>
            <w:tcW w:w="1485" w:type="dxa"/>
            <w:tcBorders>
              <w:top w:val="nil"/>
              <w:left w:val="nil"/>
              <w:bottom w:val="nil"/>
              <w:right w:val="nil"/>
            </w:tcBorders>
            <w:shd w:val="clear" w:color="auto" w:fill="auto"/>
            <w:noWrap/>
            <w:vAlign w:val="center"/>
            <w:hideMark/>
          </w:tcPr>
          <w:p w14:paraId="0D4A6956" w14:textId="678775D8" w:rsidR="008C745D" w:rsidRPr="008C745D" w:rsidRDefault="008C745D" w:rsidP="008C745D">
            <w:pPr>
              <w:spacing w:after="0"/>
              <w:jc w:val="center"/>
              <w:rPr>
                <w:color w:val="000000"/>
                <w:sz w:val="18"/>
                <w:szCs w:val="18"/>
              </w:rPr>
            </w:pPr>
            <w:r w:rsidRPr="008C745D">
              <w:rPr>
                <w:color w:val="000000"/>
                <w:sz w:val="18"/>
                <w:szCs w:val="18"/>
              </w:rPr>
              <w:t>0.025</w:t>
            </w:r>
          </w:p>
        </w:tc>
        <w:tc>
          <w:tcPr>
            <w:tcW w:w="1711" w:type="dxa"/>
            <w:tcBorders>
              <w:top w:val="nil"/>
              <w:left w:val="nil"/>
              <w:bottom w:val="nil"/>
              <w:right w:val="nil"/>
            </w:tcBorders>
            <w:shd w:val="clear" w:color="auto" w:fill="auto"/>
            <w:noWrap/>
            <w:vAlign w:val="center"/>
            <w:hideMark/>
          </w:tcPr>
          <w:p w14:paraId="7AB7D245" w14:textId="4B23C8BC" w:rsidR="008C745D" w:rsidRPr="008C745D" w:rsidRDefault="008C745D" w:rsidP="008C745D">
            <w:pPr>
              <w:spacing w:after="0"/>
              <w:jc w:val="center"/>
              <w:rPr>
                <w:color w:val="000000"/>
                <w:sz w:val="18"/>
                <w:szCs w:val="18"/>
              </w:rPr>
            </w:pPr>
            <w:r w:rsidRPr="008C745D">
              <w:rPr>
                <w:color w:val="000000"/>
                <w:sz w:val="18"/>
                <w:szCs w:val="18"/>
              </w:rPr>
              <w:t>0.125</w:t>
            </w:r>
          </w:p>
        </w:tc>
      </w:tr>
      <w:tr w:rsidR="008C745D" w:rsidRPr="005362B1" w14:paraId="583AB305" w14:textId="77777777" w:rsidTr="008C745D">
        <w:trPr>
          <w:trHeight w:val="217"/>
        </w:trPr>
        <w:tc>
          <w:tcPr>
            <w:tcW w:w="1485" w:type="dxa"/>
            <w:tcBorders>
              <w:top w:val="nil"/>
              <w:left w:val="nil"/>
              <w:bottom w:val="single" w:sz="4" w:space="0" w:color="auto"/>
              <w:right w:val="nil"/>
            </w:tcBorders>
            <w:shd w:val="clear" w:color="auto" w:fill="auto"/>
            <w:noWrap/>
            <w:vAlign w:val="center"/>
            <w:hideMark/>
          </w:tcPr>
          <w:p w14:paraId="24C04982" w14:textId="332714AC" w:rsidR="008C745D" w:rsidRPr="008C745D" w:rsidRDefault="008C745D" w:rsidP="008C745D">
            <w:pPr>
              <w:spacing w:after="0"/>
              <w:jc w:val="center"/>
              <w:rPr>
                <w:color w:val="000000"/>
                <w:sz w:val="18"/>
                <w:szCs w:val="18"/>
              </w:rPr>
            </w:pPr>
            <w:r w:rsidRPr="008C745D">
              <w:rPr>
                <w:color w:val="000000"/>
                <w:sz w:val="18"/>
                <w:szCs w:val="18"/>
              </w:rPr>
              <w:t>2024</w:t>
            </w:r>
          </w:p>
        </w:tc>
        <w:tc>
          <w:tcPr>
            <w:tcW w:w="1485" w:type="dxa"/>
            <w:tcBorders>
              <w:top w:val="nil"/>
              <w:left w:val="nil"/>
              <w:bottom w:val="single" w:sz="4" w:space="0" w:color="auto"/>
              <w:right w:val="nil"/>
            </w:tcBorders>
            <w:shd w:val="clear" w:color="auto" w:fill="auto"/>
            <w:noWrap/>
            <w:vAlign w:val="center"/>
            <w:hideMark/>
          </w:tcPr>
          <w:p w14:paraId="7FD0D32B" w14:textId="1F23E611" w:rsidR="008C745D" w:rsidRPr="008C745D" w:rsidRDefault="008C745D" w:rsidP="008C745D">
            <w:pPr>
              <w:spacing w:after="0"/>
              <w:jc w:val="center"/>
              <w:rPr>
                <w:color w:val="000000"/>
                <w:sz w:val="18"/>
                <w:szCs w:val="18"/>
              </w:rPr>
            </w:pPr>
            <w:r w:rsidRPr="008C745D">
              <w:rPr>
                <w:color w:val="000000"/>
                <w:sz w:val="18"/>
                <w:szCs w:val="18"/>
              </w:rPr>
              <w:t>0.416</w:t>
            </w:r>
          </w:p>
        </w:tc>
        <w:tc>
          <w:tcPr>
            <w:tcW w:w="1485" w:type="dxa"/>
            <w:tcBorders>
              <w:top w:val="nil"/>
              <w:left w:val="nil"/>
              <w:bottom w:val="single" w:sz="4" w:space="0" w:color="auto"/>
              <w:right w:val="nil"/>
            </w:tcBorders>
            <w:shd w:val="clear" w:color="auto" w:fill="auto"/>
            <w:noWrap/>
            <w:vAlign w:val="center"/>
            <w:hideMark/>
          </w:tcPr>
          <w:p w14:paraId="09421BC0" w14:textId="415D8D76" w:rsidR="008C745D" w:rsidRPr="008C745D" w:rsidRDefault="008C745D" w:rsidP="008C745D">
            <w:pPr>
              <w:spacing w:after="0"/>
              <w:jc w:val="center"/>
              <w:rPr>
                <w:color w:val="000000"/>
                <w:sz w:val="18"/>
                <w:szCs w:val="18"/>
              </w:rPr>
            </w:pPr>
            <w:r w:rsidRPr="008C745D">
              <w:rPr>
                <w:color w:val="000000"/>
                <w:sz w:val="18"/>
                <w:szCs w:val="18"/>
              </w:rPr>
              <w:t>0.045</w:t>
            </w:r>
          </w:p>
        </w:tc>
        <w:tc>
          <w:tcPr>
            <w:tcW w:w="1711" w:type="dxa"/>
            <w:tcBorders>
              <w:top w:val="nil"/>
              <w:left w:val="nil"/>
              <w:bottom w:val="single" w:sz="4" w:space="0" w:color="auto"/>
              <w:right w:val="nil"/>
            </w:tcBorders>
            <w:shd w:val="clear" w:color="auto" w:fill="auto"/>
            <w:noWrap/>
            <w:vAlign w:val="center"/>
            <w:hideMark/>
          </w:tcPr>
          <w:p w14:paraId="482F436E" w14:textId="12A31DF3" w:rsidR="008C745D" w:rsidRPr="008C745D" w:rsidRDefault="008C745D" w:rsidP="008C745D">
            <w:pPr>
              <w:spacing w:after="0"/>
              <w:jc w:val="center"/>
              <w:rPr>
                <w:color w:val="000000"/>
                <w:sz w:val="18"/>
                <w:szCs w:val="18"/>
              </w:rPr>
            </w:pPr>
            <w:r w:rsidRPr="008C745D">
              <w:rPr>
                <w:color w:val="000000"/>
                <w:sz w:val="18"/>
                <w:szCs w:val="18"/>
              </w:rPr>
              <w:t>0.185</w:t>
            </w:r>
          </w:p>
        </w:tc>
      </w:tr>
    </w:tbl>
    <w:p w14:paraId="5EF29B69" w14:textId="77777777" w:rsidR="0088536F" w:rsidRPr="005362B1" w:rsidRDefault="0088536F" w:rsidP="0088536F">
      <w:pPr>
        <w:spacing w:line="259" w:lineRule="auto"/>
      </w:pPr>
      <w:r w:rsidRPr="005362B1">
        <w:br w:type="page"/>
      </w:r>
    </w:p>
    <w:p w14:paraId="1C40E7C2" w14:textId="77777777" w:rsidR="0088536F" w:rsidRPr="005362B1" w:rsidRDefault="0088536F" w:rsidP="0088536F">
      <w:pPr>
        <w:pStyle w:val="Heading5"/>
      </w:pPr>
      <w:r w:rsidRPr="008C745D">
        <w:lastRenderedPageBreak/>
        <w:t>Table 2.17.</w:t>
      </w:r>
      <w:r w:rsidRPr="005362B1">
        <w:t xml:space="preserve"> Biological reference points from GOA Pacific cod SAFE documents for years 2002 – 2024, and recommended for 2025 from the author’s recommended model (in italics).</w:t>
      </w:r>
    </w:p>
    <w:tbl>
      <w:tblPr>
        <w:tblW w:w="6067" w:type="dxa"/>
        <w:tblLook w:val="04A0" w:firstRow="1" w:lastRow="0" w:firstColumn="1" w:lastColumn="0" w:noHBand="0" w:noVBand="1"/>
      </w:tblPr>
      <w:tblGrid>
        <w:gridCol w:w="960"/>
        <w:gridCol w:w="960"/>
        <w:gridCol w:w="960"/>
        <w:gridCol w:w="960"/>
        <w:gridCol w:w="960"/>
        <w:gridCol w:w="1267"/>
      </w:tblGrid>
      <w:tr w:rsidR="0088536F" w:rsidRPr="005362B1" w14:paraId="1F72DDB5" w14:textId="77777777" w:rsidTr="008C745D">
        <w:trPr>
          <w:trHeight w:val="300"/>
        </w:trPr>
        <w:tc>
          <w:tcPr>
            <w:tcW w:w="960" w:type="dxa"/>
            <w:tcBorders>
              <w:top w:val="nil"/>
              <w:left w:val="nil"/>
              <w:bottom w:val="single" w:sz="4" w:space="0" w:color="auto"/>
              <w:right w:val="nil"/>
            </w:tcBorders>
            <w:shd w:val="clear" w:color="auto" w:fill="auto"/>
            <w:noWrap/>
            <w:vAlign w:val="center"/>
            <w:hideMark/>
          </w:tcPr>
          <w:p w14:paraId="0107C470" w14:textId="77777777" w:rsidR="0088536F" w:rsidRPr="005362B1" w:rsidRDefault="0088536F" w:rsidP="00D9550E">
            <w:pPr>
              <w:spacing w:after="0"/>
              <w:jc w:val="center"/>
              <w:rPr>
                <w:color w:val="000000"/>
              </w:rPr>
            </w:pPr>
            <w:r w:rsidRPr="005362B1">
              <w:rPr>
                <w:color w:val="000000"/>
              </w:rPr>
              <w:t>Year</w:t>
            </w:r>
          </w:p>
        </w:tc>
        <w:tc>
          <w:tcPr>
            <w:tcW w:w="960" w:type="dxa"/>
            <w:tcBorders>
              <w:top w:val="nil"/>
              <w:left w:val="nil"/>
              <w:bottom w:val="single" w:sz="4" w:space="0" w:color="auto"/>
              <w:right w:val="nil"/>
            </w:tcBorders>
            <w:shd w:val="clear" w:color="auto" w:fill="auto"/>
            <w:noWrap/>
            <w:vAlign w:val="center"/>
            <w:hideMark/>
          </w:tcPr>
          <w:p w14:paraId="2207B0B1" w14:textId="77777777" w:rsidR="0088536F" w:rsidRPr="005362B1" w:rsidRDefault="0088536F" w:rsidP="00D9550E">
            <w:pPr>
              <w:spacing w:after="0"/>
              <w:jc w:val="center"/>
              <w:rPr>
                <w:color w:val="000000"/>
              </w:rPr>
            </w:pPr>
            <w:r w:rsidRPr="005362B1">
              <w:rPr>
                <w:bCs/>
                <w:color w:val="000000"/>
              </w:rPr>
              <w:t>SB</w:t>
            </w:r>
            <w:r w:rsidRPr="005362B1">
              <w:rPr>
                <w:bCs/>
                <w:color w:val="000000"/>
                <w:vertAlign w:val="subscript"/>
              </w:rPr>
              <w:t>100%</w:t>
            </w:r>
          </w:p>
        </w:tc>
        <w:tc>
          <w:tcPr>
            <w:tcW w:w="960" w:type="dxa"/>
            <w:tcBorders>
              <w:top w:val="nil"/>
              <w:left w:val="nil"/>
              <w:bottom w:val="single" w:sz="4" w:space="0" w:color="auto"/>
              <w:right w:val="nil"/>
            </w:tcBorders>
            <w:shd w:val="clear" w:color="auto" w:fill="auto"/>
            <w:noWrap/>
            <w:vAlign w:val="center"/>
            <w:hideMark/>
          </w:tcPr>
          <w:p w14:paraId="1C122C07" w14:textId="77777777" w:rsidR="0088536F" w:rsidRPr="005362B1" w:rsidRDefault="0088536F" w:rsidP="00D9550E">
            <w:pPr>
              <w:spacing w:after="0"/>
              <w:jc w:val="center"/>
              <w:rPr>
                <w:color w:val="000000"/>
              </w:rPr>
            </w:pPr>
            <w:r w:rsidRPr="005362B1">
              <w:rPr>
                <w:bCs/>
                <w:color w:val="000000"/>
              </w:rPr>
              <w:t>SB</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002FD097" w14:textId="77777777" w:rsidR="0088536F" w:rsidRPr="005362B1" w:rsidRDefault="0088536F" w:rsidP="00D9550E">
            <w:pPr>
              <w:spacing w:after="0"/>
              <w:jc w:val="center"/>
              <w:rPr>
                <w:color w:val="000000"/>
              </w:rPr>
            </w:pPr>
            <w:r w:rsidRPr="005362B1">
              <w:rPr>
                <w:bCs/>
                <w:color w:val="000000"/>
              </w:rPr>
              <w:t>F</w:t>
            </w:r>
            <w:r w:rsidRPr="005362B1">
              <w:rPr>
                <w:bCs/>
                <w:color w:val="000000"/>
                <w:vertAlign w:val="subscript"/>
              </w:rPr>
              <w:t>40%</w:t>
            </w:r>
          </w:p>
        </w:tc>
        <w:tc>
          <w:tcPr>
            <w:tcW w:w="960" w:type="dxa"/>
            <w:tcBorders>
              <w:top w:val="nil"/>
              <w:left w:val="nil"/>
              <w:bottom w:val="single" w:sz="4" w:space="0" w:color="auto"/>
              <w:right w:val="nil"/>
            </w:tcBorders>
            <w:shd w:val="clear" w:color="auto" w:fill="auto"/>
            <w:noWrap/>
            <w:vAlign w:val="center"/>
            <w:hideMark/>
          </w:tcPr>
          <w:p w14:paraId="4561E9FD" w14:textId="77777777" w:rsidR="0088536F" w:rsidRPr="005362B1" w:rsidRDefault="0088536F" w:rsidP="00D9550E">
            <w:pPr>
              <w:spacing w:after="0"/>
              <w:jc w:val="center"/>
              <w:rPr>
                <w:color w:val="000000"/>
              </w:rPr>
            </w:pPr>
            <w:r w:rsidRPr="005362B1">
              <w:rPr>
                <w:bCs/>
                <w:color w:val="000000"/>
              </w:rPr>
              <w:t>OFL</w:t>
            </w:r>
            <w:r w:rsidRPr="005362B1">
              <w:rPr>
                <w:bCs/>
                <w:color w:val="000000"/>
                <w:vertAlign w:val="subscript"/>
              </w:rPr>
              <w:t>y+1</w:t>
            </w:r>
          </w:p>
        </w:tc>
        <w:tc>
          <w:tcPr>
            <w:tcW w:w="1267" w:type="dxa"/>
            <w:tcBorders>
              <w:top w:val="nil"/>
              <w:left w:val="nil"/>
              <w:bottom w:val="single" w:sz="4" w:space="0" w:color="auto"/>
              <w:right w:val="nil"/>
            </w:tcBorders>
            <w:shd w:val="clear" w:color="auto" w:fill="auto"/>
            <w:noWrap/>
            <w:vAlign w:val="center"/>
            <w:hideMark/>
          </w:tcPr>
          <w:p w14:paraId="585A68C9" w14:textId="77777777" w:rsidR="0088536F" w:rsidRPr="005362B1" w:rsidRDefault="0088536F" w:rsidP="00D9550E">
            <w:pPr>
              <w:spacing w:after="0"/>
              <w:jc w:val="center"/>
              <w:rPr>
                <w:color w:val="000000"/>
              </w:rPr>
            </w:pPr>
            <w:r w:rsidRPr="005362B1">
              <w:rPr>
                <w:color w:val="000000"/>
              </w:rPr>
              <w:t>maxABC</w:t>
            </w:r>
            <w:r w:rsidRPr="005362B1">
              <w:rPr>
                <w:color w:val="000000"/>
                <w:vertAlign w:val="subscript"/>
              </w:rPr>
              <w:t>y+1</w:t>
            </w:r>
          </w:p>
        </w:tc>
      </w:tr>
      <w:tr w:rsidR="0088536F" w:rsidRPr="005362B1" w14:paraId="6470F2D8" w14:textId="77777777" w:rsidTr="008C745D">
        <w:trPr>
          <w:trHeight w:val="300"/>
        </w:trPr>
        <w:tc>
          <w:tcPr>
            <w:tcW w:w="960" w:type="dxa"/>
            <w:tcBorders>
              <w:top w:val="single" w:sz="4" w:space="0" w:color="auto"/>
              <w:left w:val="nil"/>
              <w:bottom w:val="nil"/>
              <w:right w:val="nil"/>
            </w:tcBorders>
            <w:shd w:val="clear" w:color="auto" w:fill="auto"/>
            <w:noWrap/>
            <w:vAlign w:val="center"/>
            <w:hideMark/>
          </w:tcPr>
          <w:p w14:paraId="14B037CE" w14:textId="77777777" w:rsidR="0088536F" w:rsidRPr="005362B1" w:rsidRDefault="0088536F" w:rsidP="00D9550E">
            <w:pPr>
              <w:spacing w:after="0"/>
              <w:jc w:val="center"/>
              <w:rPr>
                <w:color w:val="000000"/>
              </w:rPr>
            </w:pPr>
            <w:r w:rsidRPr="005362B1">
              <w:rPr>
                <w:color w:val="000000"/>
              </w:rPr>
              <w:t>2002</w:t>
            </w:r>
          </w:p>
        </w:tc>
        <w:tc>
          <w:tcPr>
            <w:tcW w:w="960" w:type="dxa"/>
            <w:tcBorders>
              <w:top w:val="single" w:sz="4" w:space="0" w:color="auto"/>
              <w:left w:val="nil"/>
              <w:bottom w:val="nil"/>
              <w:right w:val="nil"/>
            </w:tcBorders>
            <w:shd w:val="clear" w:color="auto" w:fill="auto"/>
            <w:noWrap/>
            <w:vAlign w:val="center"/>
            <w:hideMark/>
          </w:tcPr>
          <w:p w14:paraId="4759A583" w14:textId="77777777" w:rsidR="0088536F" w:rsidRPr="005362B1" w:rsidRDefault="0088536F" w:rsidP="00D9550E">
            <w:pPr>
              <w:spacing w:after="0"/>
              <w:jc w:val="center"/>
              <w:rPr>
                <w:color w:val="000000"/>
              </w:rPr>
            </w:pPr>
            <w:r w:rsidRPr="005362B1">
              <w:rPr>
                <w:color w:val="000000"/>
              </w:rPr>
              <w:t>212,000</w:t>
            </w:r>
          </w:p>
        </w:tc>
        <w:tc>
          <w:tcPr>
            <w:tcW w:w="960" w:type="dxa"/>
            <w:tcBorders>
              <w:top w:val="single" w:sz="4" w:space="0" w:color="auto"/>
              <w:left w:val="nil"/>
              <w:bottom w:val="nil"/>
              <w:right w:val="nil"/>
            </w:tcBorders>
            <w:shd w:val="clear" w:color="auto" w:fill="auto"/>
            <w:noWrap/>
            <w:vAlign w:val="center"/>
            <w:hideMark/>
          </w:tcPr>
          <w:p w14:paraId="552F7DF6" w14:textId="77777777" w:rsidR="0088536F" w:rsidRPr="005362B1" w:rsidRDefault="0088536F" w:rsidP="00D9550E">
            <w:pPr>
              <w:spacing w:after="0"/>
              <w:jc w:val="center"/>
              <w:rPr>
                <w:color w:val="000000"/>
              </w:rPr>
            </w:pPr>
            <w:r w:rsidRPr="005362B1">
              <w:rPr>
                <w:color w:val="000000"/>
              </w:rPr>
              <w:t>85,000</w:t>
            </w:r>
          </w:p>
        </w:tc>
        <w:tc>
          <w:tcPr>
            <w:tcW w:w="960" w:type="dxa"/>
            <w:tcBorders>
              <w:top w:val="single" w:sz="4" w:space="0" w:color="auto"/>
              <w:left w:val="nil"/>
              <w:bottom w:val="nil"/>
              <w:right w:val="nil"/>
            </w:tcBorders>
            <w:shd w:val="clear" w:color="auto" w:fill="auto"/>
            <w:noWrap/>
            <w:vAlign w:val="center"/>
            <w:hideMark/>
          </w:tcPr>
          <w:p w14:paraId="1A002B60" w14:textId="77777777" w:rsidR="0088536F" w:rsidRPr="005362B1" w:rsidRDefault="0088536F" w:rsidP="00D9550E">
            <w:pPr>
              <w:spacing w:after="0"/>
              <w:jc w:val="center"/>
              <w:rPr>
                <w:color w:val="000000"/>
              </w:rPr>
            </w:pPr>
            <w:r w:rsidRPr="005362B1">
              <w:rPr>
                <w:color w:val="000000"/>
              </w:rPr>
              <w:t>0.41</w:t>
            </w:r>
          </w:p>
        </w:tc>
        <w:tc>
          <w:tcPr>
            <w:tcW w:w="960" w:type="dxa"/>
            <w:tcBorders>
              <w:top w:val="single" w:sz="4" w:space="0" w:color="auto"/>
              <w:left w:val="nil"/>
              <w:bottom w:val="nil"/>
              <w:right w:val="nil"/>
            </w:tcBorders>
            <w:shd w:val="clear" w:color="auto" w:fill="auto"/>
            <w:noWrap/>
            <w:vAlign w:val="center"/>
            <w:hideMark/>
          </w:tcPr>
          <w:p w14:paraId="138CAFA9" w14:textId="77777777" w:rsidR="0088536F" w:rsidRPr="005362B1" w:rsidRDefault="0088536F" w:rsidP="00D9550E">
            <w:pPr>
              <w:spacing w:after="0"/>
              <w:jc w:val="center"/>
              <w:rPr>
                <w:color w:val="000000"/>
              </w:rPr>
            </w:pPr>
            <w:r w:rsidRPr="005362B1">
              <w:rPr>
                <w:color w:val="000000"/>
              </w:rPr>
              <w:t>82,000</w:t>
            </w:r>
          </w:p>
        </w:tc>
        <w:tc>
          <w:tcPr>
            <w:tcW w:w="1267" w:type="dxa"/>
            <w:tcBorders>
              <w:top w:val="single" w:sz="4" w:space="0" w:color="auto"/>
              <w:left w:val="nil"/>
              <w:bottom w:val="nil"/>
              <w:right w:val="nil"/>
            </w:tcBorders>
            <w:shd w:val="clear" w:color="auto" w:fill="auto"/>
            <w:noWrap/>
            <w:vAlign w:val="center"/>
            <w:hideMark/>
          </w:tcPr>
          <w:p w14:paraId="173B9933" w14:textId="77777777" w:rsidR="0088536F" w:rsidRPr="005362B1" w:rsidRDefault="0088536F" w:rsidP="00D9550E">
            <w:pPr>
              <w:spacing w:after="0"/>
              <w:jc w:val="center"/>
              <w:rPr>
                <w:color w:val="000000"/>
              </w:rPr>
            </w:pPr>
            <w:r w:rsidRPr="005362B1">
              <w:rPr>
                <w:color w:val="000000"/>
              </w:rPr>
              <w:t>57,600</w:t>
            </w:r>
          </w:p>
        </w:tc>
      </w:tr>
      <w:tr w:rsidR="0088536F" w:rsidRPr="005362B1" w14:paraId="789D9D7D" w14:textId="77777777" w:rsidTr="008C745D">
        <w:trPr>
          <w:trHeight w:val="300"/>
        </w:trPr>
        <w:tc>
          <w:tcPr>
            <w:tcW w:w="960" w:type="dxa"/>
            <w:tcBorders>
              <w:top w:val="nil"/>
              <w:left w:val="nil"/>
              <w:bottom w:val="nil"/>
              <w:right w:val="nil"/>
            </w:tcBorders>
            <w:shd w:val="clear" w:color="auto" w:fill="auto"/>
            <w:noWrap/>
            <w:vAlign w:val="center"/>
            <w:hideMark/>
          </w:tcPr>
          <w:p w14:paraId="5C2146F2" w14:textId="77777777" w:rsidR="0088536F" w:rsidRPr="005362B1" w:rsidRDefault="0088536F" w:rsidP="00D9550E">
            <w:pPr>
              <w:spacing w:after="0"/>
              <w:jc w:val="center"/>
              <w:rPr>
                <w:color w:val="000000"/>
              </w:rPr>
            </w:pPr>
            <w:r w:rsidRPr="005362B1">
              <w:rPr>
                <w:color w:val="000000"/>
              </w:rPr>
              <w:t>2003</w:t>
            </w:r>
          </w:p>
        </w:tc>
        <w:tc>
          <w:tcPr>
            <w:tcW w:w="960" w:type="dxa"/>
            <w:tcBorders>
              <w:top w:val="nil"/>
              <w:left w:val="nil"/>
              <w:bottom w:val="nil"/>
              <w:right w:val="nil"/>
            </w:tcBorders>
            <w:shd w:val="clear" w:color="auto" w:fill="auto"/>
            <w:noWrap/>
            <w:vAlign w:val="center"/>
            <w:hideMark/>
          </w:tcPr>
          <w:p w14:paraId="03ABA322" w14:textId="77777777" w:rsidR="0088536F" w:rsidRPr="005362B1" w:rsidRDefault="0088536F" w:rsidP="00D9550E">
            <w:pPr>
              <w:spacing w:after="0"/>
              <w:jc w:val="center"/>
              <w:rPr>
                <w:color w:val="000000"/>
              </w:rPr>
            </w:pPr>
            <w:r w:rsidRPr="005362B1">
              <w:rPr>
                <w:color w:val="000000"/>
              </w:rPr>
              <w:t>226,000</w:t>
            </w:r>
          </w:p>
        </w:tc>
        <w:tc>
          <w:tcPr>
            <w:tcW w:w="960" w:type="dxa"/>
            <w:tcBorders>
              <w:top w:val="nil"/>
              <w:left w:val="nil"/>
              <w:bottom w:val="nil"/>
              <w:right w:val="nil"/>
            </w:tcBorders>
            <w:shd w:val="clear" w:color="auto" w:fill="auto"/>
            <w:noWrap/>
            <w:vAlign w:val="center"/>
            <w:hideMark/>
          </w:tcPr>
          <w:p w14:paraId="6A9E146F" w14:textId="77777777" w:rsidR="0088536F" w:rsidRPr="005362B1" w:rsidRDefault="0088536F" w:rsidP="00D9550E">
            <w:pPr>
              <w:spacing w:after="0"/>
              <w:jc w:val="center"/>
              <w:rPr>
                <w:color w:val="000000"/>
              </w:rPr>
            </w:pPr>
            <w:r w:rsidRPr="005362B1">
              <w:rPr>
                <w:color w:val="000000"/>
              </w:rPr>
              <w:t>90,300</w:t>
            </w:r>
          </w:p>
        </w:tc>
        <w:tc>
          <w:tcPr>
            <w:tcW w:w="960" w:type="dxa"/>
            <w:tcBorders>
              <w:top w:val="nil"/>
              <w:left w:val="nil"/>
              <w:bottom w:val="nil"/>
              <w:right w:val="nil"/>
            </w:tcBorders>
            <w:shd w:val="clear" w:color="auto" w:fill="auto"/>
            <w:noWrap/>
            <w:vAlign w:val="center"/>
            <w:hideMark/>
          </w:tcPr>
          <w:p w14:paraId="4D82D24C" w14:textId="77777777" w:rsidR="0088536F" w:rsidRPr="005362B1" w:rsidRDefault="0088536F" w:rsidP="00D9550E">
            <w:pPr>
              <w:spacing w:after="0"/>
              <w:jc w:val="center"/>
              <w:rPr>
                <w:color w:val="000000"/>
              </w:rPr>
            </w:pPr>
            <w:r w:rsidRPr="005362B1">
              <w:rPr>
                <w:color w:val="000000"/>
              </w:rPr>
              <w:t>0.35</w:t>
            </w:r>
          </w:p>
        </w:tc>
        <w:tc>
          <w:tcPr>
            <w:tcW w:w="960" w:type="dxa"/>
            <w:tcBorders>
              <w:top w:val="nil"/>
              <w:left w:val="nil"/>
              <w:bottom w:val="nil"/>
              <w:right w:val="nil"/>
            </w:tcBorders>
            <w:shd w:val="clear" w:color="auto" w:fill="auto"/>
            <w:noWrap/>
            <w:vAlign w:val="center"/>
            <w:hideMark/>
          </w:tcPr>
          <w:p w14:paraId="2ECA7DA2" w14:textId="77777777" w:rsidR="0088536F" w:rsidRPr="005362B1" w:rsidRDefault="0088536F" w:rsidP="00D9550E">
            <w:pPr>
              <w:spacing w:after="0"/>
              <w:jc w:val="center"/>
              <w:rPr>
                <w:color w:val="000000"/>
              </w:rPr>
            </w:pPr>
            <w:r w:rsidRPr="005362B1">
              <w:rPr>
                <w:color w:val="000000"/>
              </w:rPr>
              <w:t>88,300</w:t>
            </w:r>
          </w:p>
        </w:tc>
        <w:tc>
          <w:tcPr>
            <w:tcW w:w="1267" w:type="dxa"/>
            <w:tcBorders>
              <w:top w:val="nil"/>
              <w:left w:val="nil"/>
              <w:bottom w:val="nil"/>
              <w:right w:val="nil"/>
            </w:tcBorders>
            <w:shd w:val="clear" w:color="auto" w:fill="auto"/>
            <w:noWrap/>
            <w:vAlign w:val="center"/>
            <w:hideMark/>
          </w:tcPr>
          <w:p w14:paraId="29428965" w14:textId="77777777" w:rsidR="0088536F" w:rsidRPr="005362B1" w:rsidRDefault="0088536F" w:rsidP="00D9550E">
            <w:pPr>
              <w:spacing w:after="0"/>
              <w:jc w:val="center"/>
              <w:rPr>
                <w:color w:val="000000"/>
              </w:rPr>
            </w:pPr>
            <w:r w:rsidRPr="005362B1">
              <w:rPr>
                <w:color w:val="000000"/>
              </w:rPr>
              <w:t>52,800</w:t>
            </w:r>
          </w:p>
        </w:tc>
      </w:tr>
      <w:tr w:rsidR="0088536F" w:rsidRPr="005362B1" w14:paraId="398C6088" w14:textId="77777777" w:rsidTr="008C745D">
        <w:trPr>
          <w:trHeight w:val="300"/>
        </w:trPr>
        <w:tc>
          <w:tcPr>
            <w:tcW w:w="960" w:type="dxa"/>
            <w:tcBorders>
              <w:top w:val="nil"/>
              <w:left w:val="nil"/>
              <w:bottom w:val="nil"/>
              <w:right w:val="nil"/>
            </w:tcBorders>
            <w:shd w:val="clear" w:color="auto" w:fill="auto"/>
            <w:noWrap/>
            <w:vAlign w:val="center"/>
            <w:hideMark/>
          </w:tcPr>
          <w:p w14:paraId="51AFAE48" w14:textId="77777777" w:rsidR="0088536F" w:rsidRPr="005362B1" w:rsidRDefault="0088536F" w:rsidP="00D9550E">
            <w:pPr>
              <w:spacing w:after="0"/>
              <w:jc w:val="center"/>
              <w:rPr>
                <w:color w:val="000000"/>
              </w:rPr>
            </w:pPr>
            <w:r w:rsidRPr="005362B1">
              <w:rPr>
                <w:color w:val="000000"/>
              </w:rPr>
              <w:t>2004</w:t>
            </w:r>
          </w:p>
        </w:tc>
        <w:tc>
          <w:tcPr>
            <w:tcW w:w="960" w:type="dxa"/>
            <w:tcBorders>
              <w:top w:val="nil"/>
              <w:left w:val="nil"/>
              <w:bottom w:val="nil"/>
              <w:right w:val="nil"/>
            </w:tcBorders>
            <w:shd w:val="clear" w:color="auto" w:fill="auto"/>
            <w:noWrap/>
            <w:vAlign w:val="center"/>
            <w:hideMark/>
          </w:tcPr>
          <w:p w14:paraId="5BBDF352" w14:textId="77777777" w:rsidR="0088536F" w:rsidRPr="005362B1" w:rsidRDefault="0088536F" w:rsidP="00D9550E">
            <w:pPr>
              <w:spacing w:after="0"/>
              <w:jc w:val="center"/>
              <w:rPr>
                <w:color w:val="000000"/>
              </w:rPr>
            </w:pPr>
            <w:r w:rsidRPr="005362B1">
              <w:rPr>
                <w:color w:val="000000"/>
              </w:rPr>
              <w:t>222,000</w:t>
            </w:r>
          </w:p>
        </w:tc>
        <w:tc>
          <w:tcPr>
            <w:tcW w:w="960" w:type="dxa"/>
            <w:tcBorders>
              <w:top w:val="nil"/>
              <w:left w:val="nil"/>
              <w:bottom w:val="nil"/>
              <w:right w:val="nil"/>
            </w:tcBorders>
            <w:shd w:val="clear" w:color="auto" w:fill="auto"/>
            <w:noWrap/>
            <w:vAlign w:val="center"/>
            <w:hideMark/>
          </w:tcPr>
          <w:p w14:paraId="212C7199" w14:textId="77777777" w:rsidR="0088536F" w:rsidRPr="005362B1" w:rsidRDefault="0088536F" w:rsidP="00D9550E">
            <w:pPr>
              <w:spacing w:after="0"/>
              <w:jc w:val="center"/>
              <w:rPr>
                <w:color w:val="000000"/>
              </w:rPr>
            </w:pPr>
            <w:r w:rsidRPr="005362B1">
              <w:rPr>
                <w:color w:val="000000"/>
              </w:rPr>
              <w:t>88,900</w:t>
            </w:r>
          </w:p>
        </w:tc>
        <w:tc>
          <w:tcPr>
            <w:tcW w:w="960" w:type="dxa"/>
            <w:tcBorders>
              <w:top w:val="nil"/>
              <w:left w:val="nil"/>
              <w:bottom w:val="nil"/>
              <w:right w:val="nil"/>
            </w:tcBorders>
            <w:shd w:val="clear" w:color="auto" w:fill="auto"/>
            <w:noWrap/>
            <w:vAlign w:val="center"/>
            <w:hideMark/>
          </w:tcPr>
          <w:p w14:paraId="410EC822" w14:textId="77777777" w:rsidR="0088536F" w:rsidRPr="005362B1" w:rsidRDefault="0088536F" w:rsidP="00D9550E">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6F209A1D" w14:textId="77777777" w:rsidR="0088536F" w:rsidRPr="005362B1" w:rsidRDefault="0088536F" w:rsidP="00D9550E">
            <w:pPr>
              <w:spacing w:after="0"/>
              <w:jc w:val="center"/>
              <w:rPr>
                <w:color w:val="000000"/>
              </w:rPr>
            </w:pPr>
            <w:r w:rsidRPr="005362B1">
              <w:rPr>
                <w:color w:val="000000"/>
              </w:rPr>
              <w:t>103,000</w:t>
            </w:r>
          </w:p>
        </w:tc>
        <w:tc>
          <w:tcPr>
            <w:tcW w:w="1267" w:type="dxa"/>
            <w:tcBorders>
              <w:top w:val="nil"/>
              <w:left w:val="nil"/>
              <w:bottom w:val="nil"/>
              <w:right w:val="nil"/>
            </w:tcBorders>
            <w:shd w:val="clear" w:color="auto" w:fill="auto"/>
            <w:noWrap/>
            <w:vAlign w:val="center"/>
            <w:hideMark/>
          </w:tcPr>
          <w:p w14:paraId="50C53B9A" w14:textId="77777777" w:rsidR="0088536F" w:rsidRPr="005362B1" w:rsidRDefault="0088536F" w:rsidP="00D9550E">
            <w:pPr>
              <w:spacing w:after="0"/>
              <w:jc w:val="center"/>
              <w:rPr>
                <w:color w:val="000000"/>
              </w:rPr>
            </w:pPr>
            <w:r w:rsidRPr="005362B1">
              <w:rPr>
                <w:color w:val="000000"/>
              </w:rPr>
              <w:t>62,810</w:t>
            </w:r>
          </w:p>
        </w:tc>
      </w:tr>
      <w:tr w:rsidR="0088536F" w:rsidRPr="005362B1" w14:paraId="21A59720" w14:textId="77777777" w:rsidTr="008C745D">
        <w:trPr>
          <w:trHeight w:val="300"/>
        </w:trPr>
        <w:tc>
          <w:tcPr>
            <w:tcW w:w="960" w:type="dxa"/>
            <w:tcBorders>
              <w:top w:val="nil"/>
              <w:left w:val="nil"/>
              <w:bottom w:val="nil"/>
              <w:right w:val="nil"/>
            </w:tcBorders>
            <w:shd w:val="clear" w:color="auto" w:fill="auto"/>
            <w:noWrap/>
            <w:vAlign w:val="center"/>
            <w:hideMark/>
          </w:tcPr>
          <w:p w14:paraId="59601639" w14:textId="77777777" w:rsidR="0088536F" w:rsidRPr="005362B1" w:rsidRDefault="0088536F" w:rsidP="00D9550E">
            <w:pPr>
              <w:spacing w:after="0"/>
              <w:jc w:val="center"/>
              <w:rPr>
                <w:color w:val="000000"/>
              </w:rPr>
            </w:pPr>
            <w:r w:rsidRPr="005362B1">
              <w:rPr>
                <w:color w:val="000000"/>
              </w:rPr>
              <w:t>2005</w:t>
            </w:r>
          </w:p>
        </w:tc>
        <w:tc>
          <w:tcPr>
            <w:tcW w:w="960" w:type="dxa"/>
            <w:tcBorders>
              <w:top w:val="nil"/>
              <w:left w:val="nil"/>
              <w:bottom w:val="nil"/>
              <w:right w:val="nil"/>
            </w:tcBorders>
            <w:shd w:val="clear" w:color="auto" w:fill="auto"/>
            <w:noWrap/>
            <w:vAlign w:val="center"/>
            <w:hideMark/>
          </w:tcPr>
          <w:p w14:paraId="56417A39" w14:textId="77777777" w:rsidR="0088536F" w:rsidRPr="005362B1" w:rsidRDefault="0088536F" w:rsidP="00D9550E">
            <w:pPr>
              <w:spacing w:after="0"/>
              <w:jc w:val="center"/>
              <w:rPr>
                <w:color w:val="000000"/>
              </w:rPr>
            </w:pPr>
            <w:r w:rsidRPr="005362B1">
              <w:rPr>
                <w:color w:val="000000"/>
              </w:rPr>
              <w:t>211,000</w:t>
            </w:r>
          </w:p>
        </w:tc>
        <w:tc>
          <w:tcPr>
            <w:tcW w:w="960" w:type="dxa"/>
            <w:tcBorders>
              <w:top w:val="nil"/>
              <w:left w:val="nil"/>
              <w:bottom w:val="nil"/>
              <w:right w:val="nil"/>
            </w:tcBorders>
            <w:shd w:val="clear" w:color="auto" w:fill="auto"/>
            <w:noWrap/>
            <w:vAlign w:val="center"/>
            <w:hideMark/>
          </w:tcPr>
          <w:p w14:paraId="28FABDAA" w14:textId="77777777" w:rsidR="0088536F" w:rsidRPr="005362B1" w:rsidRDefault="0088536F" w:rsidP="00D9550E">
            <w:pPr>
              <w:spacing w:after="0"/>
              <w:jc w:val="center"/>
              <w:rPr>
                <w:color w:val="000000"/>
              </w:rPr>
            </w:pPr>
            <w:r w:rsidRPr="005362B1">
              <w:rPr>
                <w:color w:val="000000"/>
              </w:rPr>
              <w:t>84,400</w:t>
            </w:r>
          </w:p>
        </w:tc>
        <w:tc>
          <w:tcPr>
            <w:tcW w:w="960" w:type="dxa"/>
            <w:tcBorders>
              <w:top w:val="nil"/>
              <w:left w:val="nil"/>
              <w:bottom w:val="nil"/>
              <w:right w:val="nil"/>
            </w:tcBorders>
            <w:shd w:val="clear" w:color="auto" w:fill="auto"/>
            <w:noWrap/>
            <w:vAlign w:val="center"/>
            <w:hideMark/>
          </w:tcPr>
          <w:p w14:paraId="364AFE3F" w14:textId="77777777" w:rsidR="0088536F" w:rsidRPr="005362B1" w:rsidRDefault="0088536F" w:rsidP="00D9550E">
            <w:pPr>
              <w:spacing w:after="0"/>
              <w:jc w:val="center"/>
              <w:rPr>
                <w:color w:val="000000"/>
              </w:rPr>
            </w:pPr>
            <w:r w:rsidRPr="005362B1">
              <w:rPr>
                <w:color w:val="000000"/>
              </w:rPr>
              <w:t>0.31</w:t>
            </w:r>
          </w:p>
        </w:tc>
        <w:tc>
          <w:tcPr>
            <w:tcW w:w="960" w:type="dxa"/>
            <w:tcBorders>
              <w:top w:val="nil"/>
              <w:left w:val="nil"/>
              <w:bottom w:val="nil"/>
              <w:right w:val="nil"/>
            </w:tcBorders>
            <w:shd w:val="clear" w:color="auto" w:fill="auto"/>
            <w:noWrap/>
            <w:vAlign w:val="center"/>
            <w:hideMark/>
          </w:tcPr>
          <w:p w14:paraId="76088868" w14:textId="77777777" w:rsidR="0088536F" w:rsidRPr="005362B1" w:rsidRDefault="0088536F" w:rsidP="00D9550E">
            <w:pPr>
              <w:spacing w:after="0"/>
              <w:jc w:val="center"/>
              <w:rPr>
                <w:color w:val="000000"/>
              </w:rPr>
            </w:pPr>
            <w:r w:rsidRPr="005362B1">
              <w:rPr>
                <w:color w:val="000000"/>
              </w:rPr>
              <w:t>91,700</w:t>
            </w:r>
          </w:p>
        </w:tc>
        <w:tc>
          <w:tcPr>
            <w:tcW w:w="1267" w:type="dxa"/>
            <w:tcBorders>
              <w:top w:val="nil"/>
              <w:left w:val="nil"/>
              <w:bottom w:val="nil"/>
              <w:right w:val="nil"/>
            </w:tcBorders>
            <w:shd w:val="clear" w:color="auto" w:fill="auto"/>
            <w:noWrap/>
            <w:vAlign w:val="center"/>
            <w:hideMark/>
          </w:tcPr>
          <w:p w14:paraId="4065EF99" w14:textId="77777777" w:rsidR="0088536F" w:rsidRPr="005362B1" w:rsidRDefault="0088536F" w:rsidP="00D9550E">
            <w:pPr>
              <w:spacing w:after="0"/>
              <w:jc w:val="center"/>
              <w:rPr>
                <w:color w:val="000000"/>
              </w:rPr>
            </w:pPr>
            <w:r w:rsidRPr="005362B1">
              <w:rPr>
                <w:color w:val="000000"/>
              </w:rPr>
              <w:t>58,100</w:t>
            </w:r>
          </w:p>
        </w:tc>
      </w:tr>
      <w:tr w:rsidR="0088536F" w:rsidRPr="005362B1" w14:paraId="527B73A6" w14:textId="77777777" w:rsidTr="008C745D">
        <w:trPr>
          <w:trHeight w:val="300"/>
        </w:trPr>
        <w:tc>
          <w:tcPr>
            <w:tcW w:w="960" w:type="dxa"/>
            <w:tcBorders>
              <w:top w:val="nil"/>
              <w:left w:val="nil"/>
              <w:bottom w:val="nil"/>
              <w:right w:val="nil"/>
            </w:tcBorders>
            <w:shd w:val="clear" w:color="auto" w:fill="auto"/>
            <w:noWrap/>
            <w:vAlign w:val="center"/>
            <w:hideMark/>
          </w:tcPr>
          <w:p w14:paraId="68A37898" w14:textId="77777777" w:rsidR="0088536F" w:rsidRPr="005362B1" w:rsidRDefault="0088536F" w:rsidP="00D9550E">
            <w:pPr>
              <w:spacing w:after="0"/>
              <w:jc w:val="center"/>
              <w:rPr>
                <w:color w:val="000000"/>
              </w:rPr>
            </w:pPr>
            <w:r w:rsidRPr="005362B1">
              <w:rPr>
                <w:color w:val="000000"/>
              </w:rPr>
              <w:t>2006</w:t>
            </w:r>
          </w:p>
        </w:tc>
        <w:tc>
          <w:tcPr>
            <w:tcW w:w="960" w:type="dxa"/>
            <w:tcBorders>
              <w:top w:val="nil"/>
              <w:left w:val="nil"/>
              <w:bottom w:val="nil"/>
              <w:right w:val="nil"/>
            </w:tcBorders>
            <w:shd w:val="clear" w:color="auto" w:fill="auto"/>
            <w:noWrap/>
            <w:vAlign w:val="center"/>
            <w:hideMark/>
          </w:tcPr>
          <w:p w14:paraId="6256547B" w14:textId="77777777" w:rsidR="0088536F" w:rsidRPr="005362B1" w:rsidRDefault="0088536F" w:rsidP="00D9550E">
            <w:pPr>
              <w:spacing w:after="0"/>
              <w:jc w:val="center"/>
              <w:rPr>
                <w:color w:val="000000"/>
              </w:rPr>
            </w:pPr>
            <w:r w:rsidRPr="005362B1">
              <w:rPr>
                <w:color w:val="000000"/>
              </w:rPr>
              <w:t>329,000</w:t>
            </w:r>
          </w:p>
        </w:tc>
        <w:tc>
          <w:tcPr>
            <w:tcW w:w="960" w:type="dxa"/>
            <w:tcBorders>
              <w:top w:val="nil"/>
              <w:left w:val="nil"/>
              <w:bottom w:val="nil"/>
              <w:right w:val="nil"/>
            </w:tcBorders>
            <w:shd w:val="clear" w:color="auto" w:fill="auto"/>
            <w:noWrap/>
            <w:vAlign w:val="center"/>
            <w:hideMark/>
          </w:tcPr>
          <w:p w14:paraId="24F3D6CA" w14:textId="77777777" w:rsidR="0088536F" w:rsidRPr="005362B1" w:rsidRDefault="0088536F" w:rsidP="00D9550E">
            <w:pPr>
              <w:spacing w:after="0"/>
              <w:jc w:val="center"/>
              <w:rPr>
                <w:color w:val="000000"/>
              </w:rPr>
            </w:pPr>
            <w:r w:rsidRPr="005362B1">
              <w:rPr>
                <w:color w:val="000000"/>
              </w:rPr>
              <w:t>132,000</w:t>
            </w:r>
          </w:p>
        </w:tc>
        <w:tc>
          <w:tcPr>
            <w:tcW w:w="960" w:type="dxa"/>
            <w:tcBorders>
              <w:top w:val="nil"/>
              <w:left w:val="nil"/>
              <w:bottom w:val="nil"/>
              <w:right w:val="nil"/>
            </w:tcBorders>
            <w:shd w:val="clear" w:color="auto" w:fill="auto"/>
            <w:noWrap/>
            <w:vAlign w:val="center"/>
            <w:hideMark/>
          </w:tcPr>
          <w:p w14:paraId="3983D0A2" w14:textId="77777777" w:rsidR="0088536F" w:rsidRPr="005362B1" w:rsidRDefault="0088536F" w:rsidP="00D9550E">
            <w:pPr>
              <w:spacing w:after="0"/>
              <w:jc w:val="center"/>
              <w:rPr>
                <w:color w:val="000000"/>
              </w:rPr>
            </w:pPr>
            <w:r w:rsidRPr="005362B1">
              <w:rPr>
                <w:color w:val="000000"/>
              </w:rPr>
              <w:t>0.56</w:t>
            </w:r>
          </w:p>
        </w:tc>
        <w:tc>
          <w:tcPr>
            <w:tcW w:w="960" w:type="dxa"/>
            <w:tcBorders>
              <w:top w:val="nil"/>
              <w:left w:val="nil"/>
              <w:bottom w:val="nil"/>
              <w:right w:val="nil"/>
            </w:tcBorders>
            <w:shd w:val="clear" w:color="auto" w:fill="auto"/>
            <w:noWrap/>
            <w:vAlign w:val="center"/>
            <w:hideMark/>
          </w:tcPr>
          <w:p w14:paraId="10E7BB1C" w14:textId="77777777" w:rsidR="0088536F" w:rsidRPr="005362B1" w:rsidRDefault="0088536F" w:rsidP="00D9550E">
            <w:pPr>
              <w:spacing w:after="0"/>
              <w:jc w:val="center"/>
              <w:rPr>
                <w:color w:val="000000"/>
              </w:rPr>
            </w:pPr>
            <w:r w:rsidRPr="005362B1">
              <w:rPr>
                <w:color w:val="000000"/>
              </w:rPr>
              <w:t>165,000</w:t>
            </w:r>
          </w:p>
        </w:tc>
        <w:tc>
          <w:tcPr>
            <w:tcW w:w="1267" w:type="dxa"/>
            <w:tcBorders>
              <w:top w:val="nil"/>
              <w:left w:val="nil"/>
              <w:bottom w:val="nil"/>
              <w:right w:val="nil"/>
            </w:tcBorders>
            <w:shd w:val="clear" w:color="auto" w:fill="auto"/>
            <w:noWrap/>
            <w:vAlign w:val="center"/>
            <w:hideMark/>
          </w:tcPr>
          <w:p w14:paraId="2501D600" w14:textId="77777777" w:rsidR="0088536F" w:rsidRPr="005362B1" w:rsidRDefault="0088536F" w:rsidP="00D9550E">
            <w:pPr>
              <w:spacing w:after="0"/>
              <w:jc w:val="center"/>
              <w:rPr>
                <w:color w:val="000000"/>
              </w:rPr>
            </w:pPr>
            <w:r w:rsidRPr="005362B1">
              <w:rPr>
                <w:color w:val="000000"/>
              </w:rPr>
              <w:t>68,859</w:t>
            </w:r>
          </w:p>
        </w:tc>
      </w:tr>
      <w:tr w:rsidR="0088536F" w:rsidRPr="005362B1" w14:paraId="014E317C" w14:textId="77777777" w:rsidTr="008C745D">
        <w:trPr>
          <w:trHeight w:val="300"/>
        </w:trPr>
        <w:tc>
          <w:tcPr>
            <w:tcW w:w="960" w:type="dxa"/>
            <w:tcBorders>
              <w:top w:val="nil"/>
              <w:left w:val="nil"/>
              <w:bottom w:val="nil"/>
              <w:right w:val="nil"/>
            </w:tcBorders>
            <w:shd w:val="clear" w:color="auto" w:fill="auto"/>
            <w:noWrap/>
            <w:vAlign w:val="center"/>
            <w:hideMark/>
          </w:tcPr>
          <w:p w14:paraId="6510833D" w14:textId="77777777" w:rsidR="0088536F" w:rsidRPr="005362B1" w:rsidRDefault="0088536F" w:rsidP="00D9550E">
            <w:pPr>
              <w:spacing w:after="0"/>
              <w:jc w:val="center"/>
              <w:rPr>
                <w:color w:val="000000"/>
              </w:rPr>
            </w:pPr>
            <w:r w:rsidRPr="005362B1">
              <w:rPr>
                <w:color w:val="000000"/>
              </w:rPr>
              <w:t>2007</w:t>
            </w:r>
          </w:p>
        </w:tc>
        <w:tc>
          <w:tcPr>
            <w:tcW w:w="960" w:type="dxa"/>
            <w:tcBorders>
              <w:top w:val="nil"/>
              <w:left w:val="nil"/>
              <w:bottom w:val="nil"/>
              <w:right w:val="nil"/>
            </w:tcBorders>
            <w:shd w:val="clear" w:color="auto" w:fill="auto"/>
            <w:noWrap/>
            <w:vAlign w:val="center"/>
            <w:hideMark/>
          </w:tcPr>
          <w:p w14:paraId="4587B67E" w14:textId="77777777" w:rsidR="0088536F" w:rsidRPr="005362B1" w:rsidRDefault="0088536F" w:rsidP="00D9550E">
            <w:pPr>
              <w:spacing w:after="0"/>
              <w:jc w:val="center"/>
              <w:rPr>
                <w:color w:val="000000"/>
              </w:rPr>
            </w:pPr>
            <w:r w:rsidRPr="005362B1">
              <w:rPr>
                <w:color w:val="000000"/>
              </w:rPr>
              <w:t>259,000</w:t>
            </w:r>
          </w:p>
        </w:tc>
        <w:tc>
          <w:tcPr>
            <w:tcW w:w="960" w:type="dxa"/>
            <w:tcBorders>
              <w:top w:val="nil"/>
              <w:left w:val="nil"/>
              <w:bottom w:val="nil"/>
              <w:right w:val="nil"/>
            </w:tcBorders>
            <w:shd w:val="clear" w:color="auto" w:fill="auto"/>
            <w:noWrap/>
            <w:vAlign w:val="center"/>
            <w:hideMark/>
          </w:tcPr>
          <w:p w14:paraId="0270D8DE" w14:textId="77777777" w:rsidR="0088536F" w:rsidRPr="005362B1" w:rsidRDefault="0088536F" w:rsidP="00D9550E">
            <w:pPr>
              <w:spacing w:after="0"/>
              <w:jc w:val="center"/>
              <w:rPr>
                <w:color w:val="000000"/>
              </w:rPr>
            </w:pPr>
            <w:r w:rsidRPr="005362B1">
              <w:rPr>
                <w:color w:val="000000"/>
              </w:rPr>
              <w:t>103,000</w:t>
            </w:r>
          </w:p>
        </w:tc>
        <w:tc>
          <w:tcPr>
            <w:tcW w:w="960" w:type="dxa"/>
            <w:tcBorders>
              <w:top w:val="nil"/>
              <w:left w:val="nil"/>
              <w:bottom w:val="nil"/>
              <w:right w:val="nil"/>
            </w:tcBorders>
            <w:shd w:val="clear" w:color="auto" w:fill="auto"/>
            <w:noWrap/>
            <w:vAlign w:val="center"/>
            <w:hideMark/>
          </w:tcPr>
          <w:p w14:paraId="3E3C6F00" w14:textId="77777777" w:rsidR="0088536F" w:rsidRPr="005362B1" w:rsidRDefault="0088536F" w:rsidP="00D9550E">
            <w:pPr>
              <w:spacing w:after="0"/>
              <w:jc w:val="center"/>
              <w:rPr>
                <w:color w:val="000000"/>
              </w:rPr>
            </w:pPr>
            <w:r w:rsidRPr="005362B1">
              <w:rPr>
                <w:color w:val="000000"/>
              </w:rPr>
              <w:t>0.46</w:t>
            </w:r>
          </w:p>
        </w:tc>
        <w:tc>
          <w:tcPr>
            <w:tcW w:w="960" w:type="dxa"/>
            <w:tcBorders>
              <w:top w:val="nil"/>
              <w:left w:val="nil"/>
              <w:bottom w:val="nil"/>
              <w:right w:val="nil"/>
            </w:tcBorders>
            <w:shd w:val="clear" w:color="auto" w:fill="auto"/>
            <w:noWrap/>
            <w:vAlign w:val="center"/>
            <w:hideMark/>
          </w:tcPr>
          <w:p w14:paraId="2F7B2F3E" w14:textId="77777777" w:rsidR="0088536F" w:rsidRPr="005362B1" w:rsidRDefault="0088536F" w:rsidP="00D9550E">
            <w:pPr>
              <w:spacing w:after="0"/>
              <w:jc w:val="center"/>
              <w:rPr>
                <w:color w:val="000000"/>
              </w:rPr>
            </w:pPr>
            <w:r w:rsidRPr="005362B1">
              <w:rPr>
                <w:color w:val="000000"/>
              </w:rPr>
              <w:t>136,000</w:t>
            </w:r>
          </w:p>
        </w:tc>
        <w:tc>
          <w:tcPr>
            <w:tcW w:w="1267" w:type="dxa"/>
            <w:tcBorders>
              <w:top w:val="nil"/>
              <w:left w:val="nil"/>
              <w:bottom w:val="nil"/>
              <w:right w:val="nil"/>
            </w:tcBorders>
            <w:shd w:val="clear" w:color="auto" w:fill="auto"/>
            <w:noWrap/>
            <w:vAlign w:val="center"/>
            <w:hideMark/>
          </w:tcPr>
          <w:p w14:paraId="23D018A5" w14:textId="77777777" w:rsidR="0088536F" w:rsidRPr="005362B1" w:rsidRDefault="0088536F" w:rsidP="00D9550E">
            <w:pPr>
              <w:spacing w:after="0"/>
              <w:jc w:val="center"/>
              <w:rPr>
                <w:color w:val="000000"/>
              </w:rPr>
            </w:pPr>
            <w:r w:rsidRPr="005362B1">
              <w:rPr>
                <w:color w:val="000000"/>
              </w:rPr>
              <w:t>68,859</w:t>
            </w:r>
          </w:p>
        </w:tc>
      </w:tr>
      <w:tr w:rsidR="0088536F" w:rsidRPr="005362B1" w14:paraId="5B58500B" w14:textId="77777777" w:rsidTr="008C745D">
        <w:trPr>
          <w:trHeight w:val="300"/>
        </w:trPr>
        <w:tc>
          <w:tcPr>
            <w:tcW w:w="960" w:type="dxa"/>
            <w:tcBorders>
              <w:top w:val="nil"/>
              <w:left w:val="nil"/>
              <w:bottom w:val="nil"/>
              <w:right w:val="nil"/>
            </w:tcBorders>
            <w:shd w:val="clear" w:color="auto" w:fill="auto"/>
            <w:noWrap/>
            <w:vAlign w:val="center"/>
            <w:hideMark/>
          </w:tcPr>
          <w:p w14:paraId="2FCD16B9" w14:textId="77777777" w:rsidR="0088536F" w:rsidRPr="005362B1" w:rsidRDefault="0088536F" w:rsidP="00D9550E">
            <w:pPr>
              <w:spacing w:after="0"/>
              <w:jc w:val="center"/>
              <w:rPr>
                <w:color w:val="000000"/>
              </w:rPr>
            </w:pPr>
            <w:r w:rsidRPr="005362B1">
              <w:rPr>
                <w:color w:val="000000"/>
              </w:rPr>
              <w:t>2008</w:t>
            </w:r>
          </w:p>
        </w:tc>
        <w:tc>
          <w:tcPr>
            <w:tcW w:w="960" w:type="dxa"/>
            <w:tcBorders>
              <w:top w:val="nil"/>
              <w:left w:val="nil"/>
              <w:bottom w:val="nil"/>
              <w:right w:val="nil"/>
            </w:tcBorders>
            <w:shd w:val="clear" w:color="auto" w:fill="auto"/>
            <w:noWrap/>
            <w:vAlign w:val="center"/>
            <w:hideMark/>
          </w:tcPr>
          <w:p w14:paraId="69ED8548" w14:textId="77777777" w:rsidR="0088536F" w:rsidRPr="005362B1" w:rsidRDefault="0088536F" w:rsidP="00D9550E">
            <w:pPr>
              <w:spacing w:after="0"/>
              <w:jc w:val="center"/>
              <w:rPr>
                <w:color w:val="000000"/>
              </w:rPr>
            </w:pPr>
            <w:r w:rsidRPr="005362B1">
              <w:rPr>
                <w:color w:val="000000"/>
              </w:rPr>
              <w:t>302,000</w:t>
            </w:r>
          </w:p>
        </w:tc>
        <w:tc>
          <w:tcPr>
            <w:tcW w:w="960" w:type="dxa"/>
            <w:tcBorders>
              <w:top w:val="nil"/>
              <w:left w:val="nil"/>
              <w:bottom w:val="nil"/>
              <w:right w:val="nil"/>
            </w:tcBorders>
            <w:shd w:val="clear" w:color="auto" w:fill="auto"/>
            <w:noWrap/>
            <w:vAlign w:val="center"/>
            <w:hideMark/>
          </w:tcPr>
          <w:p w14:paraId="581F0AD6" w14:textId="77777777" w:rsidR="0088536F" w:rsidRPr="005362B1" w:rsidRDefault="0088536F" w:rsidP="00D9550E">
            <w:pPr>
              <w:spacing w:after="0"/>
              <w:jc w:val="center"/>
              <w:rPr>
                <w:color w:val="000000"/>
              </w:rPr>
            </w:pPr>
            <w:r w:rsidRPr="005362B1">
              <w:rPr>
                <w:color w:val="000000"/>
              </w:rPr>
              <w:t>121,000</w:t>
            </w:r>
          </w:p>
        </w:tc>
        <w:tc>
          <w:tcPr>
            <w:tcW w:w="960" w:type="dxa"/>
            <w:tcBorders>
              <w:top w:val="nil"/>
              <w:left w:val="nil"/>
              <w:bottom w:val="nil"/>
              <w:right w:val="nil"/>
            </w:tcBorders>
            <w:shd w:val="clear" w:color="auto" w:fill="auto"/>
            <w:noWrap/>
            <w:vAlign w:val="center"/>
            <w:hideMark/>
          </w:tcPr>
          <w:p w14:paraId="39EF96A6" w14:textId="77777777" w:rsidR="0088536F" w:rsidRPr="005362B1" w:rsidRDefault="0088536F" w:rsidP="00D9550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37732F27" w14:textId="77777777" w:rsidR="0088536F" w:rsidRPr="005362B1" w:rsidRDefault="0088536F" w:rsidP="00D9550E">
            <w:pPr>
              <w:spacing w:after="0"/>
              <w:jc w:val="center"/>
              <w:rPr>
                <w:color w:val="000000"/>
              </w:rPr>
            </w:pPr>
            <w:r w:rsidRPr="005362B1">
              <w:rPr>
                <w:color w:val="000000"/>
              </w:rPr>
              <w:t>108,000</w:t>
            </w:r>
          </w:p>
        </w:tc>
        <w:tc>
          <w:tcPr>
            <w:tcW w:w="1267" w:type="dxa"/>
            <w:tcBorders>
              <w:top w:val="nil"/>
              <w:left w:val="nil"/>
              <w:bottom w:val="nil"/>
              <w:right w:val="nil"/>
            </w:tcBorders>
            <w:shd w:val="clear" w:color="auto" w:fill="auto"/>
            <w:noWrap/>
            <w:vAlign w:val="center"/>
            <w:hideMark/>
          </w:tcPr>
          <w:p w14:paraId="58E4C4A2" w14:textId="77777777" w:rsidR="0088536F" w:rsidRPr="005362B1" w:rsidRDefault="0088536F" w:rsidP="00D9550E">
            <w:pPr>
              <w:spacing w:after="0"/>
              <w:jc w:val="center"/>
              <w:rPr>
                <w:color w:val="000000"/>
              </w:rPr>
            </w:pPr>
            <w:r w:rsidRPr="005362B1">
              <w:rPr>
                <w:color w:val="000000"/>
              </w:rPr>
              <w:t>66,493</w:t>
            </w:r>
          </w:p>
        </w:tc>
      </w:tr>
      <w:tr w:rsidR="0088536F" w:rsidRPr="005362B1" w14:paraId="0C4C4796" w14:textId="77777777" w:rsidTr="008C745D">
        <w:trPr>
          <w:trHeight w:val="300"/>
        </w:trPr>
        <w:tc>
          <w:tcPr>
            <w:tcW w:w="960" w:type="dxa"/>
            <w:tcBorders>
              <w:top w:val="nil"/>
              <w:left w:val="nil"/>
              <w:bottom w:val="nil"/>
              <w:right w:val="nil"/>
            </w:tcBorders>
            <w:shd w:val="clear" w:color="auto" w:fill="auto"/>
            <w:noWrap/>
            <w:vAlign w:val="center"/>
            <w:hideMark/>
          </w:tcPr>
          <w:p w14:paraId="6603A3FD" w14:textId="77777777" w:rsidR="0088536F" w:rsidRPr="005362B1" w:rsidRDefault="0088536F" w:rsidP="00D9550E">
            <w:pPr>
              <w:spacing w:after="0"/>
              <w:jc w:val="center"/>
              <w:rPr>
                <w:color w:val="000000"/>
              </w:rPr>
            </w:pPr>
            <w:r w:rsidRPr="005362B1">
              <w:rPr>
                <w:color w:val="000000"/>
              </w:rPr>
              <w:t>2009</w:t>
            </w:r>
          </w:p>
        </w:tc>
        <w:tc>
          <w:tcPr>
            <w:tcW w:w="960" w:type="dxa"/>
            <w:tcBorders>
              <w:top w:val="nil"/>
              <w:left w:val="nil"/>
              <w:bottom w:val="nil"/>
              <w:right w:val="nil"/>
            </w:tcBorders>
            <w:shd w:val="clear" w:color="auto" w:fill="auto"/>
            <w:noWrap/>
            <w:vAlign w:val="center"/>
            <w:hideMark/>
          </w:tcPr>
          <w:p w14:paraId="34B713A0" w14:textId="77777777" w:rsidR="0088536F" w:rsidRPr="005362B1" w:rsidRDefault="0088536F" w:rsidP="00D9550E">
            <w:pPr>
              <w:spacing w:after="0"/>
              <w:jc w:val="center"/>
              <w:rPr>
                <w:color w:val="000000"/>
              </w:rPr>
            </w:pPr>
            <w:r w:rsidRPr="005362B1">
              <w:rPr>
                <w:color w:val="000000"/>
              </w:rPr>
              <w:t>255,500</w:t>
            </w:r>
          </w:p>
        </w:tc>
        <w:tc>
          <w:tcPr>
            <w:tcW w:w="960" w:type="dxa"/>
            <w:tcBorders>
              <w:top w:val="nil"/>
              <w:left w:val="nil"/>
              <w:bottom w:val="nil"/>
              <w:right w:val="nil"/>
            </w:tcBorders>
            <w:shd w:val="clear" w:color="auto" w:fill="auto"/>
            <w:noWrap/>
            <w:vAlign w:val="center"/>
            <w:hideMark/>
          </w:tcPr>
          <w:p w14:paraId="6E78BE7C" w14:textId="77777777" w:rsidR="0088536F" w:rsidRPr="005362B1" w:rsidRDefault="0088536F" w:rsidP="00D9550E">
            <w:pPr>
              <w:spacing w:after="0"/>
              <w:jc w:val="center"/>
              <w:rPr>
                <w:color w:val="000000"/>
              </w:rPr>
            </w:pPr>
            <w:r w:rsidRPr="005362B1">
              <w:rPr>
                <w:color w:val="000000"/>
              </w:rPr>
              <w:t>102,200</w:t>
            </w:r>
          </w:p>
        </w:tc>
        <w:tc>
          <w:tcPr>
            <w:tcW w:w="960" w:type="dxa"/>
            <w:tcBorders>
              <w:top w:val="nil"/>
              <w:left w:val="nil"/>
              <w:bottom w:val="nil"/>
              <w:right w:val="nil"/>
            </w:tcBorders>
            <w:shd w:val="clear" w:color="auto" w:fill="auto"/>
            <w:noWrap/>
            <w:vAlign w:val="center"/>
            <w:hideMark/>
          </w:tcPr>
          <w:p w14:paraId="29308153" w14:textId="77777777" w:rsidR="0088536F" w:rsidRPr="005362B1" w:rsidRDefault="0088536F" w:rsidP="00D9550E">
            <w:pPr>
              <w:spacing w:after="0"/>
              <w:jc w:val="center"/>
              <w:rPr>
                <w:color w:val="000000"/>
              </w:rPr>
            </w:pPr>
            <w:r w:rsidRPr="005362B1">
              <w:rPr>
                <w:color w:val="000000"/>
              </w:rPr>
              <w:t>0.52</w:t>
            </w:r>
          </w:p>
        </w:tc>
        <w:tc>
          <w:tcPr>
            <w:tcW w:w="960" w:type="dxa"/>
            <w:tcBorders>
              <w:top w:val="nil"/>
              <w:left w:val="nil"/>
              <w:bottom w:val="nil"/>
              <w:right w:val="nil"/>
            </w:tcBorders>
            <w:shd w:val="clear" w:color="auto" w:fill="auto"/>
            <w:noWrap/>
            <w:vAlign w:val="center"/>
            <w:hideMark/>
          </w:tcPr>
          <w:p w14:paraId="44DE24BE" w14:textId="77777777" w:rsidR="0088536F" w:rsidRPr="005362B1" w:rsidRDefault="0088536F" w:rsidP="00D9550E">
            <w:pPr>
              <w:spacing w:after="0"/>
              <w:jc w:val="center"/>
              <w:rPr>
                <w:color w:val="000000"/>
              </w:rPr>
            </w:pPr>
            <w:r w:rsidRPr="005362B1">
              <w:rPr>
                <w:color w:val="000000"/>
              </w:rPr>
              <w:t>88,000</w:t>
            </w:r>
          </w:p>
        </w:tc>
        <w:tc>
          <w:tcPr>
            <w:tcW w:w="1267" w:type="dxa"/>
            <w:tcBorders>
              <w:top w:val="nil"/>
              <w:left w:val="nil"/>
              <w:bottom w:val="nil"/>
              <w:right w:val="nil"/>
            </w:tcBorders>
            <w:shd w:val="clear" w:color="auto" w:fill="auto"/>
            <w:noWrap/>
            <w:vAlign w:val="center"/>
            <w:hideMark/>
          </w:tcPr>
          <w:p w14:paraId="193473D4" w14:textId="77777777" w:rsidR="0088536F" w:rsidRPr="005362B1" w:rsidRDefault="0088536F" w:rsidP="00D9550E">
            <w:pPr>
              <w:spacing w:after="0"/>
              <w:jc w:val="center"/>
              <w:rPr>
                <w:color w:val="000000"/>
              </w:rPr>
            </w:pPr>
            <w:r w:rsidRPr="005362B1">
              <w:rPr>
                <w:color w:val="000000"/>
              </w:rPr>
              <w:t>55,300</w:t>
            </w:r>
          </w:p>
        </w:tc>
      </w:tr>
      <w:tr w:rsidR="0088536F" w:rsidRPr="005362B1" w14:paraId="7B663882" w14:textId="77777777" w:rsidTr="008C745D">
        <w:trPr>
          <w:trHeight w:val="300"/>
        </w:trPr>
        <w:tc>
          <w:tcPr>
            <w:tcW w:w="960" w:type="dxa"/>
            <w:tcBorders>
              <w:top w:val="nil"/>
              <w:left w:val="nil"/>
              <w:bottom w:val="nil"/>
              <w:right w:val="nil"/>
            </w:tcBorders>
            <w:shd w:val="clear" w:color="auto" w:fill="auto"/>
            <w:noWrap/>
            <w:vAlign w:val="center"/>
            <w:hideMark/>
          </w:tcPr>
          <w:p w14:paraId="6563087A" w14:textId="77777777" w:rsidR="0088536F" w:rsidRPr="005362B1" w:rsidRDefault="0088536F" w:rsidP="00D9550E">
            <w:pPr>
              <w:spacing w:after="0"/>
              <w:jc w:val="center"/>
              <w:rPr>
                <w:color w:val="000000"/>
              </w:rPr>
            </w:pPr>
            <w:r w:rsidRPr="005362B1">
              <w:rPr>
                <w:color w:val="000000"/>
              </w:rPr>
              <w:t>2010</w:t>
            </w:r>
          </w:p>
        </w:tc>
        <w:tc>
          <w:tcPr>
            <w:tcW w:w="960" w:type="dxa"/>
            <w:tcBorders>
              <w:top w:val="nil"/>
              <w:left w:val="nil"/>
              <w:bottom w:val="nil"/>
              <w:right w:val="nil"/>
            </w:tcBorders>
            <w:shd w:val="clear" w:color="auto" w:fill="auto"/>
            <w:noWrap/>
            <w:vAlign w:val="center"/>
            <w:hideMark/>
          </w:tcPr>
          <w:p w14:paraId="234918FF" w14:textId="77777777" w:rsidR="0088536F" w:rsidRPr="005362B1" w:rsidRDefault="0088536F" w:rsidP="00D9550E">
            <w:pPr>
              <w:spacing w:after="0"/>
              <w:jc w:val="center"/>
              <w:rPr>
                <w:color w:val="000000"/>
              </w:rPr>
            </w:pPr>
            <w:r w:rsidRPr="005362B1">
              <w:rPr>
                <w:color w:val="000000"/>
              </w:rPr>
              <w:t>291,500</w:t>
            </w:r>
          </w:p>
        </w:tc>
        <w:tc>
          <w:tcPr>
            <w:tcW w:w="960" w:type="dxa"/>
            <w:tcBorders>
              <w:top w:val="nil"/>
              <w:left w:val="nil"/>
              <w:bottom w:val="nil"/>
              <w:right w:val="nil"/>
            </w:tcBorders>
            <w:shd w:val="clear" w:color="auto" w:fill="auto"/>
            <w:noWrap/>
            <w:vAlign w:val="center"/>
            <w:hideMark/>
          </w:tcPr>
          <w:p w14:paraId="4650BEF6" w14:textId="77777777" w:rsidR="0088536F" w:rsidRPr="005362B1" w:rsidRDefault="0088536F" w:rsidP="00D9550E">
            <w:pPr>
              <w:spacing w:after="0"/>
              <w:jc w:val="center"/>
              <w:rPr>
                <w:color w:val="000000"/>
              </w:rPr>
            </w:pPr>
            <w:r w:rsidRPr="005362B1">
              <w:rPr>
                <w:color w:val="000000"/>
              </w:rPr>
              <w:t>116,600</w:t>
            </w:r>
          </w:p>
        </w:tc>
        <w:tc>
          <w:tcPr>
            <w:tcW w:w="960" w:type="dxa"/>
            <w:tcBorders>
              <w:top w:val="nil"/>
              <w:left w:val="nil"/>
              <w:bottom w:val="nil"/>
              <w:right w:val="nil"/>
            </w:tcBorders>
            <w:shd w:val="clear" w:color="auto" w:fill="auto"/>
            <w:noWrap/>
            <w:vAlign w:val="center"/>
            <w:hideMark/>
          </w:tcPr>
          <w:p w14:paraId="22BAB26B" w14:textId="77777777" w:rsidR="0088536F" w:rsidRPr="005362B1" w:rsidRDefault="0088536F" w:rsidP="00D9550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6F5B7E8C" w14:textId="77777777" w:rsidR="0088536F" w:rsidRPr="005362B1" w:rsidRDefault="0088536F" w:rsidP="00D9550E">
            <w:pPr>
              <w:spacing w:after="0"/>
              <w:jc w:val="center"/>
              <w:rPr>
                <w:color w:val="000000"/>
              </w:rPr>
            </w:pPr>
            <w:r w:rsidRPr="005362B1">
              <w:rPr>
                <w:color w:val="000000"/>
              </w:rPr>
              <w:t>117,600</w:t>
            </w:r>
          </w:p>
        </w:tc>
        <w:tc>
          <w:tcPr>
            <w:tcW w:w="1267" w:type="dxa"/>
            <w:tcBorders>
              <w:top w:val="nil"/>
              <w:left w:val="nil"/>
              <w:bottom w:val="nil"/>
              <w:right w:val="nil"/>
            </w:tcBorders>
            <w:shd w:val="clear" w:color="auto" w:fill="auto"/>
            <w:noWrap/>
            <w:vAlign w:val="center"/>
            <w:hideMark/>
          </w:tcPr>
          <w:p w14:paraId="2412AC3C" w14:textId="77777777" w:rsidR="0088536F" w:rsidRPr="005362B1" w:rsidRDefault="0088536F" w:rsidP="00D9550E">
            <w:pPr>
              <w:spacing w:after="0"/>
              <w:jc w:val="center"/>
              <w:rPr>
                <w:color w:val="000000"/>
              </w:rPr>
            </w:pPr>
            <w:r w:rsidRPr="005362B1">
              <w:rPr>
                <w:color w:val="000000"/>
              </w:rPr>
              <w:t>79,100</w:t>
            </w:r>
          </w:p>
        </w:tc>
      </w:tr>
      <w:tr w:rsidR="0088536F" w:rsidRPr="005362B1" w14:paraId="5C127105" w14:textId="77777777" w:rsidTr="008C745D">
        <w:trPr>
          <w:trHeight w:val="300"/>
        </w:trPr>
        <w:tc>
          <w:tcPr>
            <w:tcW w:w="960" w:type="dxa"/>
            <w:tcBorders>
              <w:top w:val="nil"/>
              <w:left w:val="nil"/>
              <w:bottom w:val="nil"/>
              <w:right w:val="nil"/>
            </w:tcBorders>
            <w:shd w:val="clear" w:color="auto" w:fill="auto"/>
            <w:noWrap/>
            <w:vAlign w:val="center"/>
            <w:hideMark/>
          </w:tcPr>
          <w:p w14:paraId="1B92D4B5" w14:textId="77777777" w:rsidR="0088536F" w:rsidRPr="005362B1" w:rsidRDefault="0088536F" w:rsidP="00D9550E">
            <w:pPr>
              <w:spacing w:after="0"/>
              <w:jc w:val="center"/>
              <w:rPr>
                <w:color w:val="000000"/>
              </w:rPr>
            </w:pPr>
            <w:r w:rsidRPr="005362B1">
              <w:rPr>
                <w:color w:val="000000"/>
              </w:rPr>
              <w:t>2011</w:t>
            </w:r>
          </w:p>
        </w:tc>
        <w:tc>
          <w:tcPr>
            <w:tcW w:w="960" w:type="dxa"/>
            <w:tcBorders>
              <w:top w:val="nil"/>
              <w:left w:val="nil"/>
              <w:bottom w:val="nil"/>
              <w:right w:val="nil"/>
            </w:tcBorders>
            <w:shd w:val="clear" w:color="auto" w:fill="auto"/>
            <w:noWrap/>
            <w:vAlign w:val="center"/>
            <w:hideMark/>
          </w:tcPr>
          <w:p w14:paraId="6AF6D26F" w14:textId="77777777" w:rsidR="0088536F" w:rsidRPr="005362B1" w:rsidRDefault="0088536F" w:rsidP="00D9550E">
            <w:pPr>
              <w:spacing w:after="0"/>
              <w:jc w:val="center"/>
              <w:rPr>
                <w:color w:val="000000"/>
              </w:rPr>
            </w:pPr>
            <w:r w:rsidRPr="005362B1">
              <w:rPr>
                <w:color w:val="000000"/>
              </w:rPr>
              <w:t>256,300</w:t>
            </w:r>
          </w:p>
        </w:tc>
        <w:tc>
          <w:tcPr>
            <w:tcW w:w="960" w:type="dxa"/>
            <w:tcBorders>
              <w:top w:val="nil"/>
              <w:left w:val="nil"/>
              <w:bottom w:val="nil"/>
              <w:right w:val="nil"/>
            </w:tcBorders>
            <w:shd w:val="clear" w:color="auto" w:fill="auto"/>
            <w:noWrap/>
            <w:vAlign w:val="center"/>
            <w:hideMark/>
          </w:tcPr>
          <w:p w14:paraId="19F3CC63" w14:textId="77777777" w:rsidR="0088536F" w:rsidRPr="005362B1" w:rsidRDefault="0088536F" w:rsidP="00D9550E">
            <w:pPr>
              <w:spacing w:after="0"/>
              <w:jc w:val="center"/>
              <w:rPr>
                <w:color w:val="000000"/>
              </w:rPr>
            </w:pPr>
            <w:r w:rsidRPr="005362B1">
              <w:rPr>
                <w:color w:val="000000"/>
              </w:rPr>
              <w:t>102,500</w:t>
            </w:r>
          </w:p>
        </w:tc>
        <w:tc>
          <w:tcPr>
            <w:tcW w:w="960" w:type="dxa"/>
            <w:tcBorders>
              <w:top w:val="nil"/>
              <w:left w:val="nil"/>
              <w:bottom w:val="nil"/>
              <w:right w:val="nil"/>
            </w:tcBorders>
            <w:shd w:val="clear" w:color="auto" w:fill="auto"/>
            <w:noWrap/>
            <w:vAlign w:val="center"/>
            <w:hideMark/>
          </w:tcPr>
          <w:p w14:paraId="38F4A059" w14:textId="77777777" w:rsidR="0088536F" w:rsidRPr="005362B1" w:rsidRDefault="0088536F" w:rsidP="00D9550E">
            <w:pPr>
              <w:spacing w:after="0"/>
              <w:jc w:val="center"/>
              <w:rPr>
                <w:color w:val="000000"/>
              </w:rPr>
            </w:pPr>
            <w:r w:rsidRPr="005362B1">
              <w:rPr>
                <w:color w:val="000000"/>
              </w:rPr>
              <w:t>0.42</w:t>
            </w:r>
          </w:p>
        </w:tc>
        <w:tc>
          <w:tcPr>
            <w:tcW w:w="960" w:type="dxa"/>
            <w:tcBorders>
              <w:top w:val="nil"/>
              <w:left w:val="nil"/>
              <w:bottom w:val="nil"/>
              <w:right w:val="nil"/>
            </w:tcBorders>
            <w:shd w:val="clear" w:color="auto" w:fill="auto"/>
            <w:noWrap/>
            <w:vAlign w:val="center"/>
            <w:hideMark/>
          </w:tcPr>
          <w:p w14:paraId="1BB83A85" w14:textId="77777777" w:rsidR="0088536F" w:rsidRPr="005362B1" w:rsidRDefault="0088536F" w:rsidP="00D9550E">
            <w:pPr>
              <w:spacing w:after="0"/>
              <w:jc w:val="center"/>
              <w:rPr>
                <w:color w:val="000000"/>
              </w:rPr>
            </w:pPr>
            <w:r w:rsidRPr="005362B1">
              <w:rPr>
                <w:color w:val="000000"/>
              </w:rPr>
              <w:t>124,100</w:t>
            </w:r>
          </w:p>
        </w:tc>
        <w:tc>
          <w:tcPr>
            <w:tcW w:w="1267" w:type="dxa"/>
            <w:tcBorders>
              <w:top w:val="nil"/>
              <w:left w:val="nil"/>
              <w:bottom w:val="nil"/>
              <w:right w:val="nil"/>
            </w:tcBorders>
            <w:shd w:val="clear" w:color="auto" w:fill="auto"/>
            <w:noWrap/>
            <w:vAlign w:val="center"/>
            <w:hideMark/>
          </w:tcPr>
          <w:p w14:paraId="05A9BF09" w14:textId="77777777" w:rsidR="0088536F" w:rsidRPr="005362B1" w:rsidRDefault="0088536F" w:rsidP="00D9550E">
            <w:pPr>
              <w:spacing w:after="0"/>
              <w:jc w:val="center"/>
              <w:rPr>
                <w:color w:val="000000"/>
              </w:rPr>
            </w:pPr>
            <w:r w:rsidRPr="005362B1">
              <w:rPr>
                <w:color w:val="000000"/>
              </w:rPr>
              <w:t>86,800</w:t>
            </w:r>
          </w:p>
        </w:tc>
      </w:tr>
      <w:tr w:rsidR="0088536F" w:rsidRPr="005362B1" w14:paraId="0A79C4C5" w14:textId="77777777" w:rsidTr="008C745D">
        <w:trPr>
          <w:trHeight w:val="300"/>
        </w:trPr>
        <w:tc>
          <w:tcPr>
            <w:tcW w:w="960" w:type="dxa"/>
            <w:tcBorders>
              <w:top w:val="nil"/>
              <w:left w:val="nil"/>
              <w:bottom w:val="nil"/>
              <w:right w:val="nil"/>
            </w:tcBorders>
            <w:shd w:val="clear" w:color="auto" w:fill="auto"/>
            <w:noWrap/>
            <w:vAlign w:val="center"/>
            <w:hideMark/>
          </w:tcPr>
          <w:p w14:paraId="4A86A1DC" w14:textId="77777777" w:rsidR="0088536F" w:rsidRPr="005362B1" w:rsidRDefault="0088536F" w:rsidP="00D9550E">
            <w:pPr>
              <w:spacing w:after="0"/>
              <w:jc w:val="center"/>
              <w:rPr>
                <w:color w:val="000000"/>
              </w:rPr>
            </w:pPr>
            <w:r w:rsidRPr="005362B1">
              <w:rPr>
                <w:color w:val="000000"/>
              </w:rPr>
              <w:t>2012</w:t>
            </w:r>
          </w:p>
        </w:tc>
        <w:tc>
          <w:tcPr>
            <w:tcW w:w="960" w:type="dxa"/>
            <w:tcBorders>
              <w:top w:val="nil"/>
              <w:left w:val="nil"/>
              <w:bottom w:val="nil"/>
              <w:right w:val="nil"/>
            </w:tcBorders>
            <w:shd w:val="clear" w:color="auto" w:fill="auto"/>
            <w:noWrap/>
            <w:vAlign w:val="center"/>
            <w:hideMark/>
          </w:tcPr>
          <w:p w14:paraId="29FC54FB" w14:textId="77777777" w:rsidR="0088536F" w:rsidRPr="005362B1" w:rsidRDefault="0088536F" w:rsidP="00D9550E">
            <w:pPr>
              <w:spacing w:after="0"/>
              <w:jc w:val="center"/>
              <w:rPr>
                <w:color w:val="000000"/>
              </w:rPr>
            </w:pPr>
            <w:r w:rsidRPr="005362B1">
              <w:rPr>
                <w:color w:val="000000"/>
              </w:rPr>
              <w:t>261,000</w:t>
            </w:r>
          </w:p>
        </w:tc>
        <w:tc>
          <w:tcPr>
            <w:tcW w:w="960" w:type="dxa"/>
            <w:tcBorders>
              <w:top w:val="nil"/>
              <w:left w:val="nil"/>
              <w:bottom w:val="nil"/>
              <w:right w:val="nil"/>
            </w:tcBorders>
            <w:shd w:val="clear" w:color="auto" w:fill="auto"/>
            <w:noWrap/>
            <w:vAlign w:val="center"/>
            <w:hideMark/>
          </w:tcPr>
          <w:p w14:paraId="5054F5C7" w14:textId="77777777" w:rsidR="0088536F" w:rsidRPr="005362B1" w:rsidRDefault="0088536F" w:rsidP="00D9550E">
            <w:pPr>
              <w:spacing w:after="0"/>
              <w:jc w:val="center"/>
              <w:rPr>
                <w:color w:val="000000"/>
              </w:rPr>
            </w:pPr>
            <w:r w:rsidRPr="005362B1">
              <w:rPr>
                <w:color w:val="000000"/>
              </w:rPr>
              <w:t>104,000</w:t>
            </w:r>
          </w:p>
        </w:tc>
        <w:tc>
          <w:tcPr>
            <w:tcW w:w="960" w:type="dxa"/>
            <w:tcBorders>
              <w:top w:val="nil"/>
              <w:left w:val="nil"/>
              <w:bottom w:val="nil"/>
              <w:right w:val="nil"/>
            </w:tcBorders>
            <w:shd w:val="clear" w:color="auto" w:fill="auto"/>
            <w:noWrap/>
            <w:vAlign w:val="center"/>
            <w:hideMark/>
          </w:tcPr>
          <w:p w14:paraId="6665AFE7" w14:textId="77777777" w:rsidR="0088536F" w:rsidRPr="005362B1" w:rsidRDefault="0088536F" w:rsidP="00D9550E">
            <w:pPr>
              <w:spacing w:after="0"/>
              <w:jc w:val="center"/>
              <w:rPr>
                <w:color w:val="000000"/>
              </w:rPr>
            </w:pPr>
            <w:r w:rsidRPr="005362B1">
              <w:rPr>
                <w:color w:val="000000"/>
              </w:rPr>
              <w:t>0.44</w:t>
            </w:r>
          </w:p>
        </w:tc>
        <w:tc>
          <w:tcPr>
            <w:tcW w:w="960" w:type="dxa"/>
            <w:tcBorders>
              <w:top w:val="nil"/>
              <w:left w:val="nil"/>
              <w:bottom w:val="nil"/>
              <w:right w:val="nil"/>
            </w:tcBorders>
            <w:shd w:val="clear" w:color="auto" w:fill="auto"/>
            <w:noWrap/>
            <w:vAlign w:val="center"/>
            <w:hideMark/>
          </w:tcPr>
          <w:p w14:paraId="661A1E3D" w14:textId="77777777" w:rsidR="0088536F" w:rsidRPr="005362B1" w:rsidRDefault="0088536F" w:rsidP="00D9550E">
            <w:pPr>
              <w:spacing w:after="0"/>
              <w:jc w:val="center"/>
              <w:rPr>
                <w:color w:val="000000"/>
              </w:rPr>
            </w:pPr>
            <w:r w:rsidRPr="005362B1">
              <w:rPr>
                <w:color w:val="000000"/>
              </w:rPr>
              <w:t>121,000</w:t>
            </w:r>
          </w:p>
        </w:tc>
        <w:tc>
          <w:tcPr>
            <w:tcW w:w="1267" w:type="dxa"/>
            <w:tcBorders>
              <w:top w:val="nil"/>
              <w:left w:val="nil"/>
              <w:bottom w:val="nil"/>
              <w:right w:val="nil"/>
            </w:tcBorders>
            <w:shd w:val="clear" w:color="auto" w:fill="auto"/>
            <w:noWrap/>
            <w:vAlign w:val="center"/>
            <w:hideMark/>
          </w:tcPr>
          <w:p w14:paraId="1306E487" w14:textId="77777777" w:rsidR="0088536F" w:rsidRPr="005362B1" w:rsidRDefault="0088536F" w:rsidP="00D9550E">
            <w:pPr>
              <w:spacing w:after="0"/>
              <w:jc w:val="center"/>
              <w:rPr>
                <w:color w:val="000000"/>
              </w:rPr>
            </w:pPr>
            <w:r w:rsidRPr="005362B1">
              <w:rPr>
                <w:color w:val="000000"/>
              </w:rPr>
              <w:t>87,600</w:t>
            </w:r>
          </w:p>
        </w:tc>
      </w:tr>
      <w:tr w:rsidR="0088536F" w:rsidRPr="005362B1" w14:paraId="2AEE2840" w14:textId="77777777" w:rsidTr="008C745D">
        <w:trPr>
          <w:trHeight w:val="300"/>
        </w:trPr>
        <w:tc>
          <w:tcPr>
            <w:tcW w:w="960" w:type="dxa"/>
            <w:tcBorders>
              <w:top w:val="nil"/>
              <w:left w:val="nil"/>
              <w:bottom w:val="nil"/>
              <w:right w:val="nil"/>
            </w:tcBorders>
            <w:shd w:val="clear" w:color="auto" w:fill="auto"/>
            <w:noWrap/>
            <w:vAlign w:val="center"/>
            <w:hideMark/>
          </w:tcPr>
          <w:p w14:paraId="7C7E761B" w14:textId="77777777" w:rsidR="0088536F" w:rsidRPr="005362B1" w:rsidRDefault="0088536F" w:rsidP="00D9550E">
            <w:pPr>
              <w:spacing w:after="0"/>
              <w:jc w:val="center"/>
              <w:rPr>
                <w:color w:val="000000"/>
              </w:rPr>
            </w:pPr>
            <w:r w:rsidRPr="005362B1">
              <w:rPr>
                <w:color w:val="000000"/>
              </w:rPr>
              <w:t>2013</w:t>
            </w:r>
          </w:p>
        </w:tc>
        <w:tc>
          <w:tcPr>
            <w:tcW w:w="960" w:type="dxa"/>
            <w:tcBorders>
              <w:top w:val="nil"/>
              <w:left w:val="nil"/>
              <w:bottom w:val="nil"/>
              <w:right w:val="nil"/>
            </w:tcBorders>
            <w:shd w:val="clear" w:color="auto" w:fill="auto"/>
            <w:noWrap/>
            <w:vAlign w:val="center"/>
            <w:hideMark/>
          </w:tcPr>
          <w:p w14:paraId="1A85E106" w14:textId="77777777" w:rsidR="0088536F" w:rsidRPr="005362B1" w:rsidRDefault="0088536F" w:rsidP="00D9550E">
            <w:pPr>
              <w:spacing w:after="0"/>
              <w:jc w:val="center"/>
              <w:rPr>
                <w:color w:val="000000"/>
              </w:rPr>
            </w:pPr>
            <w:r w:rsidRPr="005362B1">
              <w:rPr>
                <w:color w:val="000000"/>
              </w:rPr>
              <w:t>234,800</w:t>
            </w:r>
          </w:p>
        </w:tc>
        <w:tc>
          <w:tcPr>
            <w:tcW w:w="960" w:type="dxa"/>
            <w:tcBorders>
              <w:top w:val="nil"/>
              <w:left w:val="nil"/>
              <w:bottom w:val="nil"/>
              <w:right w:val="nil"/>
            </w:tcBorders>
            <w:shd w:val="clear" w:color="auto" w:fill="auto"/>
            <w:noWrap/>
            <w:vAlign w:val="center"/>
            <w:hideMark/>
          </w:tcPr>
          <w:p w14:paraId="1D16565C" w14:textId="77777777" w:rsidR="0088536F" w:rsidRPr="005362B1" w:rsidRDefault="0088536F" w:rsidP="00D9550E">
            <w:pPr>
              <w:spacing w:after="0"/>
              <w:jc w:val="center"/>
              <w:rPr>
                <w:color w:val="000000"/>
              </w:rPr>
            </w:pPr>
            <w:r w:rsidRPr="005362B1">
              <w:rPr>
                <w:color w:val="000000"/>
              </w:rPr>
              <w:t>93,900</w:t>
            </w:r>
          </w:p>
        </w:tc>
        <w:tc>
          <w:tcPr>
            <w:tcW w:w="960" w:type="dxa"/>
            <w:tcBorders>
              <w:top w:val="nil"/>
              <w:left w:val="nil"/>
              <w:bottom w:val="nil"/>
              <w:right w:val="nil"/>
            </w:tcBorders>
            <w:shd w:val="clear" w:color="auto" w:fill="auto"/>
            <w:noWrap/>
            <w:vAlign w:val="center"/>
            <w:hideMark/>
          </w:tcPr>
          <w:p w14:paraId="7CFBBD38" w14:textId="77777777" w:rsidR="0088536F" w:rsidRPr="005362B1" w:rsidRDefault="0088536F" w:rsidP="00D9550E">
            <w:pPr>
              <w:spacing w:after="0"/>
              <w:jc w:val="center"/>
              <w:rPr>
                <w:color w:val="000000"/>
              </w:rPr>
            </w:pPr>
            <w:r w:rsidRPr="005362B1">
              <w:rPr>
                <w:color w:val="000000"/>
              </w:rPr>
              <w:t>0.49</w:t>
            </w:r>
          </w:p>
        </w:tc>
        <w:tc>
          <w:tcPr>
            <w:tcW w:w="960" w:type="dxa"/>
            <w:tcBorders>
              <w:top w:val="nil"/>
              <w:left w:val="nil"/>
              <w:bottom w:val="nil"/>
              <w:right w:val="nil"/>
            </w:tcBorders>
            <w:shd w:val="clear" w:color="auto" w:fill="auto"/>
            <w:noWrap/>
            <w:vAlign w:val="center"/>
            <w:hideMark/>
          </w:tcPr>
          <w:p w14:paraId="6096F737" w14:textId="77777777" w:rsidR="0088536F" w:rsidRPr="005362B1" w:rsidRDefault="0088536F" w:rsidP="00D9550E">
            <w:pPr>
              <w:spacing w:after="0"/>
              <w:jc w:val="center"/>
              <w:rPr>
                <w:color w:val="000000"/>
              </w:rPr>
            </w:pPr>
            <w:r w:rsidRPr="005362B1">
              <w:rPr>
                <w:color w:val="000000"/>
              </w:rPr>
              <w:t>111,000</w:t>
            </w:r>
          </w:p>
        </w:tc>
        <w:tc>
          <w:tcPr>
            <w:tcW w:w="1267" w:type="dxa"/>
            <w:tcBorders>
              <w:top w:val="nil"/>
              <w:left w:val="nil"/>
              <w:bottom w:val="nil"/>
              <w:right w:val="nil"/>
            </w:tcBorders>
            <w:shd w:val="clear" w:color="auto" w:fill="auto"/>
            <w:noWrap/>
            <w:vAlign w:val="center"/>
            <w:hideMark/>
          </w:tcPr>
          <w:p w14:paraId="1A96EC26" w14:textId="77777777" w:rsidR="0088536F" w:rsidRPr="005362B1" w:rsidRDefault="0088536F" w:rsidP="00D9550E">
            <w:pPr>
              <w:spacing w:after="0"/>
              <w:jc w:val="center"/>
              <w:rPr>
                <w:color w:val="000000"/>
              </w:rPr>
            </w:pPr>
            <w:r w:rsidRPr="005362B1">
              <w:rPr>
                <w:color w:val="000000"/>
              </w:rPr>
              <w:t>80,800</w:t>
            </w:r>
          </w:p>
        </w:tc>
      </w:tr>
      <w:tr w:rsidR="0088536F" w:rsidRPr="005362B1" w14:paraId="4C72D208" w14:textId="77777777" w:rsidTr="008C745D">
        <w:trPr>
          <w:trHeight w:val="300"/>
        </w:trPr>
        <w:tc>
          <w:tcPr>
            <w:tcW w:w="960" w:type="dxa"/>
            <w:tcBorders>
              <w:top w:val="nil"/>
              <w:left w:val="nil"/>
              <w:bottom w:val="nil"/>
              <w:right w:val="nil"/>
            </w:tcBorders>
            <w:shd w:val="clear" w:color="auto" w:fill="auto"/>
            <w:noWrap/>
            <w:vAlign w:val="center"/>
            <w:hideMark/>
          </w:tcPr>
          <w:p w14:paraId="0D8AECCE" w14:textId="77777777" w:rsidR="0088536F" w:rsidRPr="005362B1" w:rsidRDefault="0088536F" w:rsidP="00D9550E">
            <w:pPr>
              <w:spacing w:after="0"/>
              <w:jc w:val="center"/>
              <w:rPr>
                <w:color w:val="000000"/>
              </w:rPr>
            </w:pPr>
            <w:r w:rsidRPr="005362B1">
              <w:rPr>
                <w:color w:val="000000"/>
              </w:rPr>
              <w:t>2014</w:t>
            </w:r>
          </w:p>
        </w:tc>
        <w:tc>
          <w:tcPr>
            <w:tcW w:w="960" w:type="dxa"/>
            <w:tcBorders>
              <w:top w:val="nil"/>
              <w:left w:val="nil"/>
              <w:bottom w:val="nil"/>
              <w:right w:val="nil"/>
            </w:tcBorders>
            <w:shd w:val="clear" w:color="auto" w:fill="auto"/>
            <w:noWrap/>
            <w:vAlign w:val="center"/>
            <w:hideMark/>
          </w:tcPr>
          <w:p w14:paraId="25AB4E3D" w14:textId="77777777" w:rsidR="0088536F" w:rsidRPr="005362B1" w:rsidRDefault="0088536F" w:rsidP="00D9550E">
            <w:pPr>
              <w:spacing w:after="0"/>
              <w:jc w:val="center"/>
              <w:rPr>
                <w:color w:val="000000"/>
              </w:rPr>
            </w:pPr>
            <w:r w:rsidRPr="005362B1">
              <w:rPr>
                <w:color w:val="000000"/>
              </w:rPr>
              <w:t>227,800</w:t>
            </w:r>
          </w:p>
        </w:tc>
        <w:tc>
          <w:tcPr>
            <w:tcW w:w="960" w:type="dxa"/>
            <w:tcBorders>
              <w:top w:val="nil"/>
              <w:left w:val="nil"/>
              <w:bottom w:val="nil"/>
              <w:right w:val="nil"/>
            </w:tcBorders>
            <w:shd w:val="clear" w:color="auto" w:fill="auto"/>
            <w:noWrap/>
            <w:vAlign w:val="center"/>
            <w:hideMark/>
          </w:tcPr>
          <w:p w14:paraId="37E544DD" w14:textId="77777777" w:rsidR="0088536F" w:rsidRPr="005362B1" w:rsidRDefault="0088536F" w:rsidP="00D9550E">
            <w:pPr>
              <w:spacing w:after="0"/>
              <w:jc w:val="center"/>
              <w:rPr>
                <w:color w:val="000000"/>
              </w:rPr>
            </w:pPr>
            <w:r w:rsidRPr="005362B1">
              <w:rPr>
                <w:color w:val="000000"/>
              </w:rPr>
              <w:t>91,100</w:t>
            </w:r>
          </w:p>
        </w:tc>
        <w:tc>
          <w:tcPr>
            <w:tcW w:w="960" w:type="dxa"/>
            <w:tcBorders>
              <w:top w:val="nil"/>
              <w:left w:val="nil"/>
              <w:bottom w:val="nil"/>
              <w:right w:val="nil"/>
            </w:tcBorders>
            <w:shd w:val="clear" w:color="auto" w:fill="auto"/>
            <w:noWrap/>
            <w:vAlign w:val="center"/>
            <w:hideMark/>
          </w:tcPr>
          <w:p w14:paraId="718FAFCB" w14:textId="77777777" w:rsidR="0088536F" w:rsidRPr="005362B1" w:rsidRDefault="0088536F" w:rsidP="00D9550E">
            <w:pPr>
              <w:spacing w:after="0"/>
              <w:jc w:val="center"/>
              <w:rPr>
                <w:color w:val="000000"/>
              </w:rPr>
            </w:pPr>
            <w:r w:rsidRPr="005362B1">
              <w:rPr>
                <w:color w:val="000000"/>
              </w:rPr>
              <w:t>0.54</w:t>
            </w:r>
          </w:p>
        </w:tc>
        <w:tc>
          <w:tcPr>
            <w:tcW w:w="960" w:type="dxa"/>
            <w:tcBorders>
              <w:top w:val="nil"/>
              <w:left w:val="nil"/>
              <w:bottom w:val="nil"/>
              <w:right w:val="nil"/>
            </w:tcBorders>
            <w:shd w:val="clear" w:color="auto" w:fill="auto"/>
            <w:noWrap/>
            <w:vAlign w:val="center"/>
            <w:hideMark/>
          </w:tcPr>
          <w:p w14:paraId="3057F2F6" w14:textId="77777777" w:rsidR="0088536F" w:rsidRPr="005362B1" w:rsidRDefault="0088536F" w:rsidP="00D9550E">
            <w:pPr>
              <w:spacing w:after="0"/>
              <w:jc w:val="center"/>
              <w:rPr>
                <w:color w:val="000000"/>
              </w:rPr>
            </w:pPr>
            <w:r w:rsidRPr="005362B1">
              <w:rPr>
                <w:color w:val="000000"/>
              </w:rPr>
              <w:t>120,100</w:t>
            </w:r>
          </w:p>
        </w:tc>
        <w:tc>
          <w:tcPr>
            <w:tcW w:w="1267" w:type="dxa"/>
            <w:tcBorders>
              <w:top w:val="nil"/>
              <w:left w:val="nil"/>
              <w:bottom w:val="nil"/>
              <w:right w:val="nil"/>
            </w:tcBorders>
            <w:shd w:val="clear" w:color="auto" w:fill="auto"/>
            <w:noWrap/>
            <w:vAlign w:val="center"/>
            <w:hideMark/>
          </w:tcPr>
          <w:p w14:paraId="391096B8" w14:textId="77777777" w:rsidR="0088536F" w:rsidRPr="005362B1" w:rsidRDefault="0088536F" w:rsidP="00D9550E">
            <w:pPr>
              <w:spacing w:after="0"/>
              <w:jc w:val="center"/>
              <w:rPr>
                <w:color w:val="000000"/>
              </w:rPr>
            </w:pPr>
            <w:r w:rsidRPr="005362B1">
              <w:rPr>
                <w:color w:val="000000"/>
              </w:rPr>
              <w:t>88,500</w:t>
            </w:r>
          </w:p>
        </w:tc>
      </w:tr>
      <w:tr w:rsidR="0088536F" w:rsidRPr="005362B1" w14:paraId="02284FA1" w14:textId="77777777" w:rsidTr="008C745D">
        <w:trPr>
          <w:trHeight w:val="300"/>
        </w:trPr>
        <w:tc>
          <w:tcPr>
            <w:tcW w:w="960" w:type="dxa"/>
            <w:tcBorders>
              <w:top w:val="nil"/>
              <w:left w:val="nil"/>
              <w:bottom w:val="nil"/>
              <w:right w:val="nil"/>
            </w:tcBorders>
            <w:shd w:val="clear" w:color="auto" w:fill="auto"/>
            <w:noWrap/>
            <w:vAlign w:val="center"/>
            <w:hideMark/>
          </w:tcPr>
          <w:p w14:paraId="6BF057CB" w14:textId="77777777" w:rsidR="0088536F" w:rsidRPr="005362B1" w:rsidRDefault="0088536F" w:rsidP="00D9550E">
            <w:pPr>
              <w:spacing w:after="0"/>
              <w:jc w:val="center"/>
              <w:rPr>
                <w:color w:val="000000"/>
              </w:rPr>
            </w:pPr>
            <w:r w:rsidRPr="005362B1">
              <w:rPr>
                <w:color w:val="000000"/>
              </w:rPr>
              <w:t>2015</w:t>
            </w:r>
          </w:p>
        </w:tc>
        <w:tc>
          <w:tcPr>
            <w:tcW w:w="960" w:type="dxa"/>
            <w:tcBorders>
              <w:top w:val="nil"/>
              <w:left w:val="nil"/>
              <w:bottom w:val="nil"/>
              <w:right w:val="nil"/>
            </w:tcBorders>
            <w:shd w:val="clear" w:color="auto" w:fill="auto"/>
            <w:noWrap/>
            <w:vAlign w:val="center"/>
            <w:hideMark/>
          </w:tcPr>
          <w:p w14:paraId="7E64ED3F" w14:textId="77777777" w:rsidR="0088536F" w:rsidRPr="005362B1" w:rsidRDefault="0088536F" w:rsidP="00D9550E">
            <w:pPr>
              <w:spacing w:after="0"/>
              <w:jc w:val="center"/>
              <w:rPr>
                <w:color w:val="000000"/>
              </w:rPr>
            </w:pPr>
            <w:r w:rsidRPr="005362B1">
              <w:rPr>
                <w:color w:val="000000"/>
              </w:rPr>
              <w:t>316,500</w:t>
            </w:r>
          </w:p>
        </w:tc>
        <w:tc>
          <w:tcPr>
            <w:tcW w:w="960" w:type="dxa"/>
            <w:tcBorders>
              <w:top w:val="nil"/>
              <w:left w:val="nil"/>
              <w:bottom w:val="nil"/>
              <w:right w:val="nil"/>
            </w:tcBorders>
            <w:shd w:val="clear" w:color="auto" w:fill="auto"/>
            <w:noWrap/>
            <w:vAlign w:val="center"/>
            <w:hideMark/>
          </w:tcPr>
          <w:p w14:paraId="00EE7650" w14:textId="77777777" w:rsidR="0088536F" w:rsidRPr="005362B1" w:rsidRDefault="0088536F" w:rsidP="00D9550E">
            <w:pPr>
              <w:spacing w:after="0"/>
              <w:jc w:val="center"/>
              <w:rPr>
                <w:color w:val="000000"/>
              </w:rPr>
            </w:pPr>
            <w:r w:rsidRPr="005362B1">
              <w:rPr>
                <w:color w:val="000000"/>
              </w:rPr>
              <w:t>126,600</w:t>
            </w:r>
          </w:p>
        </w:tc>
        <w:tc>
          <w:tcPr>
            <w:tcW w:w="960" w:type="dxa"/>
            <w:tcBorders>
              <w:top w:val="nil"/>
              <w:left w:val="nil"/>
              <w:bottom w:val="nil"/>
              <w:right w:val="nil"/>
            </w:tcBorders>
            <w:shd w:val="clear" w:color="auto" w:fill="auto"/>
            <w:noWrap/>
            <w:vAlign w:val="center"/>
            <w:hideMark/>
          </w:tcPr>
          <w:p w14:paraId="573D883E" w14:textId="77777777" w:rsidR="0088536F" w:rsidRPr="005362B1" w:rsidRDefault="0088536F" w:rsidP="00D9550E">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6EA0A0AB" w14:textId="77777777" w:rsidR="0088536F" w:rsidRPr="005362B1" w:rsidRDefault="0088536F" w:rsidP="00D9550E">
            <w:pPr>
              <w:spacing w:after="0"/>
              <w:jc w:val="center"/>
              <w:rPr>
                <w:color w:val="000000"/>
              </w:rPr>
            </w:pPr>
            <w:r w:rsidRPr="005362B1">
              <w:rPr>
                <w:color w:val="000000"/>
              </w:rPr>
              <w:t>155,400</w:t>
            </w:r>
          </w:p>
        </w:tc>
        <w:tc>
          <w:tcPr>
            <w:tcW w:w="1267" w:type="dxa"/>
            <w:tcBorders>
              <w:top w:val="nil"/>
              <w:left w:val="nil"/>
              <w:bottom w:val="nil"/>
              <w:right w:val="nil"/>
            </w:tcBorders>
            <w:shd w:val="clear" w:color="auto" w:fill="auto"/>
            <w:noWrap/>
            <w:vAlign w:val="center"/>
            <w:hideMark/>
          </w:tcPr>
          <w:p w14:paraId="2340A5E0" w14:textId="77777777" w:rsidR="0088536F" w:rsidRPr="005362B1" w:rsidRDefault="0088536F" w:rsidP="00D9550E">
            <w:pPr>
              <w:spacing w:after="0"/>
              <w:jc w:val="center"/>
              <w:rPr>
                <w:color w:val="000000"/>
              </w:rPr>
            </w:pPr>
            <w:r w:rsidRPr="005362B1">
              <w:rPr>
                <w:color w:val="000000"/>
              </w:rPr>
              <w:t>102,850</w:t>
            </w:r>
          </w:p>
        </w:tc>
      </w:tr>
      <w:tr w:rsidR="0088536F" w:rsidRPr="005362B1" w14:paraId="16CD821F" w14:textId="77777777" w:rsidTr="008C745D">
        <w:trPr>
          <w:trHeight w:val="300"/>
        </w:trPr>
        <w:tc>
          <w:tcPr>
            <w:tcW w:w="960" w:type="dxa"/>
            <w:tcBorders>
              <w:top w:val="nil"/>
              <w:left w:val="nil"/>
              <w:bottom w:val="nil"/>
              <w:right w:val="nil"/>
            </w:tcBorders>
            <w:shd w:val="clear" w:color="auto" w:fill="auto"/>
            <w:noWrap/>
            <w:vAlign w:val="center"/>
            <w:hideMark/>
          </w:tcPr>
          <w:p w14:paraId="5F839161" w14:textId="77777777" w:rsidR="0088536F" w:rsidRPr="005362B1" w:rsidRDefault="0088536F" w:rsidP="00D9550E">
            <w:pPr>
              <w:spacing w:after="0"/>
              <w:jc w:val="center"/>
              <w:rPr>
                <w:color w:val="000000"/>
              </w:rPr>
            </w:pPr>
            <w:r w:rsidRPr="005362B1">
              <w:rPr>
                <w:color w:val="000000"/>
              </w:rPr>
              <w:t>2016</w:t>
            </w:r>
          </w:p>
        </w:tc>
        <w:tc>
          <w:tcPr>
            <w:tcW w:w="960" w:type="dxa"/>
            <w:tcBorders>
              <w:top w:val="nil"/>
              <w:left w:val="nil"/>
              <w:bottom w:val="nil"/>
              <w:right w:val="nil"/>
            </w:tcBorders>
            <w:shd w:val="clear" w:color="auto" w:fill="auto"/>
            <w:noWrap/>
            <w:vAlign w:val="center"/>
            <w:hideMark/>
          </w:tcPr>
          <w:p w14:paraId="556D116D" w14:textId="77777777" w:rsidR="0088536F" w:rsidRPr="005362B1" w:rsidRDefault="0088536F" w:rsidP="00D9550E">
            <w:pPr>
              <w:spacing w:after="0"/>
              <w:jc w:val="center"/>
              <w:rPr>
                <w:color w:val="000000"/>
              </w:rPr>
            </w:pPr>
            <w:r w:rsidRPr="005362B1">
              <w:rPr>
                <w:color w:val="000000"/>
              </w:rPr>
              <w:t>325,200</w:t>
            </w:r>
          </w:p>
        </w:tc>
        <w:tc>
          <w:tcPr>
            <w:tcW w:w="960" w:type="dxa"/>
            <w:tcBorders>
              <w:top w:val="nil"/>
              <w:left w:val="nil"/>
              <w:bottom w:val="nil"/>
              <w:right w:val="nil"/>
            </w:tcBorders>
            <w:shd w:val="clear" w:color="auto" w:fill="auto"/>
            <w:noWrap/>
            <w:vAlign w:val="center"/>
            <w:hideMark/>
          </w:tcPr>
          <w:p w14:paraId="5442759D" w14:textId="77777777" w:rsidR="0088536F" w:rsidRPr="005362B1" w:rsidRDefault="0088536F" w:rsidP="00D9550E">
            <w:pPr>
              <w:spacing w:after="0"/>
              <w:jc w:val="center"/>
              <w:rPr>
                <w:color w:val="000000"/>
              </w:rPr>
            </w:pPr>
            <w:r w:rsidRPr="005362B1">
              <w:rPr>
                <w:color w:val="000000"/>
              </w:rPr>
              <w:t>130,000</w:t>
            </w:r>
          </w:p>
        </w:tc>
        <w:tc>
          <w:tcPr>
            <w:tcW w:w="960" w:type="dxa"/>
            <w:tcBorders>
              <w:top w:val="nil"/>
              <w:left w:val="nil"/>
              <w:bottom w:val="nil"/>
              <w:right w:val="nil"/>
            </w:tcBorders>
            <w:shd w:val="clear" w:color="auto" w:fill="auto"/>
            <w:noWrap/>
            <w:vAlign w:val="center"/>
            <w:hideMark/>
          </w:tcPr>
          <w:p w14:paraId="14A6DAE9" w14:textId="77777777" w:rsidR="0088536F" w:rsidRPr="005362B1" w:rsidRDefault="0088536F" w:rsidP="00D9550E">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6028CC13" w14:textId="77777777" w:rsidR="0088536F" w:rsidRPr="005362B1" w:rsidRDefault="0088536F" w:rsidP="00D9550E">
            <w:pPr>
              <w:spacing w:after="0"/>
              <w:jc w:val="center"/>
              <w:rPr>
                <w:color w:val="000000"/>
              </w:rPr>
            </w:pPr>
            <w:r w:rsidRPr="005362B1">
              <w:rPr>
                <w:color w:val="000000"/>
              </w:rPr>
              <w:t>116,700</w:t>
            </w:r>
          </w:p>
        </w:tc>
        <w:tc>
          <w:tcPr>
            <w:tcW w:w="1267" w:type="dxa"/>
            <w:tcBorders>
              <w:top w:val="nil"/>
              <w:left w:val="nil"/>
              <w:bottom w:val="nil"/>
              <w:right w:val="nil"/>
            </w:tcBorders>
            <w:shd w:val="clear" w:color="auto" w:fill="auto"/>
            <w:noWrap/>
            <w:vAlign w:val="center"/>
            <w:hideMark/>
          </w:tcPr>
          <w:p w14:paraId="1829CDEB" w14:textId="77777777" w:rsidR="0088536F" w:rsidRPr="005362B1" w:rsidRDefault="0088536F" w:rsidP="00D9550E">
            <w:pPr>
              <w:spacing w:after="0"/>
              <w:jc w:val="center"/>
              <w:rPr>
                <w:color w:val="000000"/>
              </w:rPr>
            </w:pPr>
            <w:r w:rsidRPr="005362B1">
              <w:rPr>
                <w:color w:val="000000"/>
              </w:rPr>
              <w:t>98,600</w:t>
            </w:r>
          </w:p>
        </w:tc>
      </w:tr>
      <w:tr w:rsidR="0088536F" w:rsidRPr="005362B1" w14:paraId="3CD63A24" w14:textId="77777777" w:rsidTr="008C745D">
        <w:trPr>
          <w:trHeight w:val="300"/>
        </w:trPr>
        <w:tc>
          <w:tcPr>
            <w:tcW w:w="960" w:type="dxa"/>
            <w:tcBorders>
              <w:top w:val="nil"/>
              <w:left w:val="nil"/>
              <w:bottom w:val="nil"/>
              <w:right w:val="nil"/>
            </w:tcBorders>
            <w:shd w:val="clear" w:color="auto" w:fill="auto"/>
            <w:noWrap/>
            <w:vAlign w:val="center"/>
            <w:hideMark/>
          </w:tcPr>
          <w:p w14:paraId="65059941" w14:textId="77777777" w:rsidR="0088536F" w:rsidRPr="005362B1" w:rsidRDefault="0088536F" w:rsidP="00D9550E">
            <w:pPr>
              <w:spacing w:after="0"/>
              <w:jc w:val="center"/>
              <w:rPr>
                <w:color w:val="000000"/>
              </w:rPr>
            </w:pPr>
            <w:r w:rsidRPr="005362B1">
              <w:rPr>
                <w:color w:val="000000"/>
              </w:rPr>
              <w:t>2017</w:t>
            </w:r>
          </w:p>
        </w:tc>
        <w:tc>
          <w:tcPr>
            <w:tcW w:w="960" w:type="dxa"/>
            <w:tcBorders>
              <w:top w:val="nil"/>
              <w:left w:val="nil"/>
              <w:bottom w:val="nil"/>
              <w:right w:val="nil"/>
            </w:tcBorders>
            <w:shd w:val="clear" w:color="auto" w:fill="auto"/>
            <w:noWrap/>
            <w:vAlign w:val="center"/>
            <w:hideMark/>
          </w:tcPr>
          <w:p w14:paraId="22D54315" w14:textId="77777777" w:rsidR="0088536F" w:rsidRPr="005362B1" w:rsidRDefault="0088536F" w:rsidP="00D9550E">
            <w:pPr>
              <w:spacing w:after="0"/>
              <w:jc w:val="center"/>
              <w:rPr>
                <w:color w:val="000000"/>
              </w:rPr>
            </w:pPr>
            <w:r w:rsidRPr="005362B1">
              <w:rPr>
                <w:color w:val="000000"/>
              </w:rPr>
              <w:t>196,776</w:t>
            </w:r>
          </w:p>
        </w:tc>
        <w:tc>
          <w:tcPr>
            <w:tcW w:w="960" w:type="dxa"/>
            <w:tcBorders>
              <w:top w:val="nil"/>
              <w:left w:val="nil"/>
              <w:bottom w:val="nil"/>
              <w:right w:val="nil"/>
            </w:tcBorders>
            <w:shd w:val="clear" w:color="auto" w:fill="auto"/>
            <w:noWrap/>
            <w:vAlign w:val="center"/>
            <w:hideMark/>
          </w:tcPr>
          <w:p w14:paraId="6A7B48C1" w14:textId="77777777" w:rsidR="0088536F" w:rsidRPr="005362B1" w:rsidRDefault="0088536F" w:rsidP="00D9550E">
            <w:pPr>
              <w:spacing w:after="0"/>
              <w:jc w:val="center"/>
              <w:rPr>
                <w:color w:val="000000"/>
              </w:rPr>
            </w:pPr>
            <w:r w:rsidRPr="005362B1">
              <w:rPr>
                <w:color w:val="000000"/>
              </w:rPr>
              <w:t>78,711</w:t>
            </w:r>
          </w:p>
        </w:tc>
        <w:tc>
          <w:tcPr>
            <w:tcW w:w="960" w:type="dxa"/>
            <w:tcBorders>
              <w:top w:val="nil"/>
              <w:left w:val="nil"/>
              <w:bottom w:val="nil"/>
              <w:right w:val="nil"/>
            </w:tcBorders>
            <w:shd w:val="clear" w:color="auto" w:fill="auto"/>
            <w:noWrap/>
            <w:vAlign w:val="center"/>
            <w:hideMark/>
          </w:tcPr>
          <w:p w14:paraId="16A302EF" w14:textId="77777777" w:rsidR="0088536F" w:rsidRPr="005362B1" w:rsidRDefault="0088536F" w:rsidP="00D9550E">
            <w:pPr>
              <w:spacing w:after="0"/>
              <w:jc w:val="center"/>
              <w:rPr>
                <w:color w:val="000000"/>
              </w:rPr>
            </w:pPr>
            <w:r w:rsidRPr="005362B1">
              <w:rPr>
                <w:color w:val="000000"/>
              </w:rPr>
              <w:t>0.53</w:t>
            </w:r>
          </w:p>
        </w:tc>
        <w:tc>
          <w:tcPr>
            <w:tcW w:w="960" w:type="dxa"/>
            <w:tcBorders>
              <w:top w:val="nil"/>
              <w:left w:val="nil"/>
              <w:bottom w:val="nil"/>
              <w:right w:val="nil"/>
            </w:tcBorders>
            <w:shd w:val="clear" w:color="auto" w:fill="auto"/>
            <w:noWrap/>
            <w:vAlign w:val="center"/>
            <w:hideMark/>
          </w:tcPr>
          <w:p w14:paraId="06B4571B" w14:textId="77777777" w:rsidR="0088536F" w:rsidRPr="005362B1" w:rsidRDefault="0088536F" w:rsidP="00D9550E">
            <w:pPr>
              <w:spacing w:after="0"/>
              <w:jc w:val="center"/>
              <w:rPr>
                <w:color w:val="000000"/>
              </w:rPr>
            </w:pPr>
            <w:r w:rsidRPr="005362B1">
              <w:rPr>
                <w:color w:val="000000"/>
              </w:rPr>
              <w:t>105,378</w:t>
            </w:r>
          </w:p>
        </w:tc>
        <w:tc>
          <w:tcPr>
            <w:tcW w:w="1267" w:type="dxa"/>
            <w:tcBorders>
              <w:top w:val="nil"/>
              <w:left w:val="nil"/>
              <w:bottom w:val="nil"/>
              <w:right w:val="nil"/>
            </w:tcBorders>
            <w:shd w:val="clear" w:color="auto" w:fill="auto"/>
            <w:noWrap/>
            <w:vAlign w:val="center"/>
            <w:hideMark/>
          </w:tcPr>
          <w:p w14:paraId="4F7E56D6" w14:textId="77777777" w:rsidR="0088536F" w:rsidRPr="005362B1" w:rsidRDefault="0088536F" w:rsidP="00D9550E">
            <w:pPr>
              <w:spacing w:after="0"/>
              <w:jc w:val="center"/>
              <w:rPr>
                <w:color w:val="000000"/>
              </w:rPr>
            </w:pPr>
            <w:r w:rsidRPr="005362B1">
              <w:rPr>
                <w:color w:val="000000"/>
              </w:rPr>
              <w:t>88,342</w:t>
            </w:r>
          </w:p>
        </w:tc>
      </w:tr>
      <w:tr w:rsidR="0088536F" w:rsidRPr="005362B1" w14:paraId="4941328C" w14:textId="77777777" w:rsidTr="008C745D">
        <w:trPr>
          <w:trHeight w:val="300"/>
        </w:trPr>
        <w:tc>
          <w:tcPr>
            <w:tcW w:w="960" w:type="dxa"/>
            <w:tcBorders>
              <w:top w:val="nil"/>
              <w:left w:val="nil"/>
              <w:bottom w:val="nil"/>
              <w:right w:val="nil"/>
            </w:tcBorders>
            <w:shd w:val="clear" w:color="auto" w:fill="auto"/>
            <w:noWrap/>
            <w:vAlign w:val="center"/>
            <w:hideMark/>
          </w:tcPr>
          <w:p w14:paraId="01814E39" w14:textId="77777777" w:rsidR="0088536F" w:rsidRPr="005362B1" w:rsidRDefault="0088536F" w:rsidP="00D9550E">
            <w:pPr>
              <w:spacing w:after="0"/>
              <w:jc w:val="center"/>
              <w:rPr>
                <w:color w:val="000000"/>
              </w:rPr>
            </w:pPr>
            <w:r w:rsidRPr="005362B1">
              <w:rPr>
                <w:color w:val="000000"/>
              </w:rPr>
              <w:t>2018</w:t>
            </w:r>
          </w:p>
        </w:tc>
        <w:tc>
          <w:tcPr>
            <w:tcW w:w="960" w:type="dxa"/>
            <w:tcBorders>
              <w:top w:val="nil"/>
              <w:left w:val="nil"/>
              <w:bottom w:val="nil"/>
              <w:right w:val="nil"/>
            </w:tcBorders>
            <w:shd w:val="clear" w:color="auto" w:fill="auto"/>
            <w:noWrap/>
            <w:vAlign w:val="center"/>
            <w:hideMark/>
          </w:tcPr>
          <w:p w14:paraId="58A29DB3" w14:textId="77777777" w:rsidR="0088536F" w:rsidRPr="005362B1" w:rsidRDefault="0088536F" w:rsidP="00D9550E">
            <w:pPr>
              <w:spacing w:after="0"/>
              <w:jc w:val="center"/>
              <w:rPr>
                <w:color w:val="000000"/>
              </w:rPr>
            </w:pPr>
            <w:r w:rsidRPr="005362B1">
              <w:rPr>
                <w:color w:val="000000"/>
              </w:rPr>
              <w:t>168,583</w:t>
            </w:r>
          </w:p>
        </w:tc>
        <w:tc>
          <w:tcPr>
            <w:tcW w:w="960" w:type="dxa"/>
            <w:tcBorders>
              <w:top w:val="nil"/>
              <w:left w:val="nil"/>
              <w:bottom w:val="nil"/>
              <w:right w:val="nil"/>
            </w:tcBorders>
            <w:shd w:val="clear" w:color="auto" w:fill="auto"/>
            <w:noWrap/>
            <w:vAlign w:val="center"/>
            <w:hideMark/>
          </w:tcPr>
          <w:p w14:paraId="7188B052" w14:textId="77777777" w:rsidR="0088536F" w:rsidRPr="005362B1" w:rsidRDefault="0088536F" w:rsidP="00D9550E">
            <w:pPr>
              <w:spacing w:after="0"/>
              <w:jc w:val="center"/>
              <w:rPr>
                <w:color w:val="000000"/>
              </w:rPr>
            </w:pPr>
            <w:r w:rsidRPr="005362B1">
              <w:rPr>
                <w:color w:val="000000"/>
              </w:rPr>
              <w:t>67,433</w:t>
            </w:r>
          </w:p>
        </w:tc>
        <w:tc>
          <w:tcPr>
            <w:tcW w:w="960" w:type="dxa"/>
            <w:tcBorders>
              <w:top w:val="nil"/>
              <w:left w:val="nil"/>
              <w:bottom w:val="nil"/>
              <w:right w:val="nil"/>
            </w:tcBorders>
            <w:shd w:val="clear" w:color="auto" w:fill="auto"/>
            <w:noWrap/>
            <w:vAlign w:val="center"/>
            <w:hideMark/>
          </w:tcPr>
          <w:p w14:paraId="23E12C5B" w14:textId="77777777" w:rsidR="0088536F" w:rsidRPr="005362B1" w:rsidRDefault="0088536F" w:rsidP="00D9550E">
            <w:pPr>
              <w:spacing w:after="0"/>
              <w:jc w:val="center"/>
              <w:rPr>
                <w:color w:val="000000"/>
              </w:rPr>
            </w:pPr>
            <w:r w:rsidRPr="005362B1">
              <w:rPr>
                <w:color w:val="000000"/>
              </w:rPr>
              <w:t>0.34</w:t>
            </w:r>
          </w:p>
        </w:tc>
        <w:tc>
          <w:tcPr>
            <w:tcW w:w="960" w:type="dxa"/>
            <w:tcBorders>
              <w:top w:val="nil"/>
              <w:left w:val="nil"/>
              <w:bottom w:val="nil"/>
              <w:right w:val="nil"/>
            </w:tcBorders>
            <w:shd w:val="clear" w:color="auto" w:fill="auto"/>
            <w:noWrap/>
            <w:vAlign w:val="center"/>
            <w:hideMark/>
          </w:tcPr>
          <w:p w14:paraId="106F6E90" w14:textId="77777777" w:rsidR="0088536F" w:rsidRPr="005362B1" w:rsidRDefault="0088536F" w:rsidP="00D9550E">
            <w:pPr>
              <w:spacing w:after="0"/>
              <w:jc w:val="center"/>
              <w:rPr>
                <w:color w:val="000000"/>
              </w:rPr>
            </w:pPr>
            <w:r w:rsidRPr="005362B1">
              <w:rPr>
                <w:color w:val="000000"/>
              </w:rPr>
              <w:t>23,565</w:t>
            </w:r>
          </w:p>
        </w:tc>
        <w:tc>
          <w:tcPr>
            <w:tcW w:w="1267" w:type="dxa"/>
            <w:tcBorders>
              <w:top w:val="nil"/>
              <w:left w:val="nil"/>
              <w:bottom w:val="nil"/>
              <w:right w:val="nil"/>
            </w:tcBorders>
            <w:shd w:val="clear" w:color="auto" w:fill="auto"/>
            <w:noWrap/>
            <w:vAlign w:val="center"/>
            <w:hideMark/>
          </w:tcPr>
          <w:p w14:paraId="1DF13313" w14:textId="77777777" w:rsidR="0088536F" w:rsidRPr="005362B1" w:rsidRDefault="0088536F" w:rsidP="00D9550E">
            <w:pPr>
              <w:spacing w:after="0"/>
              <w:jc w:val="center"/>
              <w:rPr>
                <w:color w:val="000000"/>
              </w:rPr>
            </w:pPr>
            <w:r w:rsidRPr="005362B1">
              <w:rPr>
                <w:color w:val="000000"/>
              </w:rPr>
              <w:t>19,401</w:t>
            </w:r>
          </w:p>
        </w:tc>
      </w:tr>
      <w:tr w:rsidR="0088536F" w:rsidRPr="005362B1" w14:paraId="12811D6B" w14:textId="77777777" w:rsidTr="008C745D">
        <w:trPr>
          <w:trHeight w:val="300"/>
        </w:trPr>
        <w:tc>
          <w:tcPr>
            <w:tcW w:w="960" w:type="dxa"/>
            <w:tcBorders>
              <w:top w:val="nil"/>
              <w:left w:val="nil"/>
              <w:bottom w:val="nil"/>
              <w:right w:val="nil"/>
            </w:tcBorders>
            <w:shd w:val="clear" w:color="auto" w:fill="auto"/>
            <w:noWrap/>
            <w:vAlign w:val="center"/>
            <w:hideMark/>
          </w:tcPr>
          <w:p w14:paraId="653D0C1C" w14:textId="77777777" w:rsidR="0088536F" w:rsidRPr="005362B1" w:rsidRDefault="0088536F" w:rsidP="00D9550E">
            <w:pPr>
              <w:spacing w:after="0"/>
              <w:jc w:val="center"/>
              <w:rPr>
                <w:color w:val="000000"/>
              </w:rPr>
            </w:pPr>
            <w:r w:rsidRPr="005362B1">
              <w:rPr>
                <w:color w:val="000000"/>
              </w:rPr>
              <w:t>2019</w:t>
            </w:r>
          </w:p>
        </w:tc>
        <w:tc>
          <w:tcPr>
            <w:tcW w:w="960" w:type="dxa"/>
            <w:tcBorders>
              <w:top w:val="nil"/>
              <w:left w:val="nil"/>
              <w:bottom w:val="nil"/>
              <w:right w:val="nil"/>
            </w:tcBorders>
            <w:shd w:val="clear" w:color="auto" w:fill="auto"/>
            <w:noWrap/>
            <w:vAlign w:val="center"/>
            <w:hideMark/>
          </w:tcPr>
          <w:p w14:paraId="7206738C" w14:textId="77777777" w:rsidR="0088536F" w:rsidRPr="005362B1" w:rsidRDefault="0088536F" w:rsidP="00D9550E">
            <w:pPr>
              <w:spacing w:after="0"/>
              <w:jc w:val="center"/>
              <w:rPr>
                <w:color w:val="000000"/>
              </w:rPr>
            </w:pPr>
            <w:r w:rsidRPr="005362B1">
              <w:rPr>
                <w:color w:val="000000"/>
              </w:rPr>
              <w:t>172,240</w:t>
            </w:r>
          </w:p>
        </w:tc>
        <w:tc>
          <w:tcPr>
            <w:tcW w:w="960" w:type="dxa"/>
            <w:tcBorders>
              <w:top w:val="nil"/>
              <w:left w:val="nil"/>
              <w:bottom w:val="nil"/>
              <w:right w:val="nil"/>
            </w:tcBorders>
            <w:shd w:val="clear" w:color="auto" w:fill="auto"/>
            <w:noWrap/>
            <w:vAlign w:val="center"/>
            <w:hideMark/>
          </w:tcPr>
          <w:p w14:paraId="7C8BB8D8" w14:textId="77777777" w:rsidR="0088536F" w:rsidRPr="005362B1" w:rsidRDefault="0088536F" w:rsidP="00D9550E">
            <w:pPr>
              <w:spacing w:after="0"/>
              <w:jc w:val="center"/>
              <w:rPr>
                <w:color w:val="000000"/>
              </w:rPr>
            </w:pPr>
            <w:r w:rsidRPr="005362B1">
              <w:rPr>
                <w:color w:val="000000"/>
              </w:rPr>
              <w:t>68,896</w:t>
            </w:r>
          </w:p>
        </w:tc>
        <w:tc>
          <w:tcPr>
            <w:tcW w:w="960" w:type="dxa"/>
            <w:tcBorders>
              <w:top w:val="nil"/>
              <w:left w:val="nil"/>
              <w:bottom w:val="nil"/>
              <w:right w:val="nil"/>
            </w:tcBorders>
            <w:shd w:val="clear" w:color="auto" w:fill="auto"/>
            <w:noWrap/>
            <w:vAlign w:val="center"/>
            <w:hideMark/>
          </w:tcPr>
          <w:p w14:paraId="173F2165" w14:textId="77777777" w:rsidR="0088536F" w:rsidRPr="005362B1" w:rsidRDefault="0088536F" w:rsidP="00D9550E">
            <w:pPr>
              <w:spacing w:after="0"/>
              <w:jc w:val="center"/>
              <w:rPr>
                <w:color w:val="000000"/>
              </w:rPr>
            </w:pPr>
            <w:r w:rsidRPr="005362B1">
              <w:rPr>
                <w:color w:val="000000"/>
              </w:rPr>
              <w:t>0.29</w:t>
            </w:r>
          </w:p>
        </w:tc>
        <w:tc>
          <w:tcPr>
            <w:tcW w:w="960" w:type="dxa"/>
            <w:tcBorders>
              <w:top w:val="nil"/>
              <w:left w:val="nil"/>
              <w:bottom w:val="nil"/>
              <w:right w:val="nil"/>
            </w:tcBorders>
            <w:shd w:val="clear" w:color="auto" w:fill="auto"/>
            <w:noWrap/>
            <w:vAlign w:val="center"/>
            <w:hideMark/>
          </w:tcPr>
          <w:p w14:paraId="6BF0DAF5" w14:textId="77777777" w:rsidR="0088536F" w:rsidRPr="005362B1" w:rsidRDefault="0088536F" w:rsidP="00D9550E">
            <w:pPr>
              <w:spacing w:after="0"/>
              <w:jc w:val="center"/>
              <w:rPr>
                <w:color w:val="000000"/>
              </w:rPr>
            </w:pPr>
            <w:r w:rsidRPr="005362B1">
              <w:rPr>
                <w:color w:val="000000"/>
              </w:rPr>
              <w:t>23,669</w:t>
            </w:r>
          </w:p>
        </w:tc>
        <w:tc>
          <w:tcPr>
            <w:tcW w:w="1267" w:type="dxa"/>
            <w:tcBorders>
              <w:top w:val="nil"/>
              <w:left w:val="nil"/>
              <w:bottom w:val="nil"/>
              <w:right w:val="nil"/>
            </w:tcBorders>
            <w:shd w:val="clear" w:color="auto" w:fill="auto"/>
            <w:noWrap/>
            <w:vAlign w:val="center"/>
            <w:hideMark/>
          </w:tcPr>
          <w:p w14:paraId="120CDCD9" w14:textId="77777777" w:rsidR="0088536F" w:rsidRPr="005362B1" w:rsidRDefault="0088536F" w:rsidP="00D9550E">
            <w:pPr>
              <w:spacing w:after="0"/>
              <w:jc w:val="center"/>
              <w:rPr>
                <w:color w:val="000000"/>
              </w:rPr>
            </w:pPr>
            <w:r w:rsidRPr="005362B1">
              <w:rPr>
                <w:color w:val="000000"/>
              </w:rPr>
              <w:t>19,665</w:t>
            </w:r>
          </w:p>
        </w:tc>
      </w:tr>
      <w:tr w:rsidR="0088536F" w:rsidRPr="005362B1" w14:paraId="143B3B7C" w14:textId="77777777" w:rsidTr="008C745D">
        <w:trPr>
          <w:trHeight w:val="300"/>
        </w:trPr>
        <w:tc>
          <w:tcPr>
            <w:tcW w:w="960" w:type="dxa"/>
            <w:tcBorders>
              <w:top w:val="nil"/>
              <w:left w:val="nil"/>
              <w:bottom w:val="nil"/>
              <w:right w:val="nil"/>
            </w:tcBorders>
            <w:shd w:val="clear" w:color="auto" w:fill="auto"/>
            <w:noWrap/>
            <w:vAlign w:val="center"/>
            <w:hideMark/>
          </w:tcPr>
          <w:p w14:paraId="7E524844" w14:textId="77777777" w:rsidR="0088536F" w:rsidRPr="005362B1" w:rsidRDefault="0088536F" w:rsidP="00D9550E">
            <w:pPr>
              <w:spacing w:after="0"/>
              <w:jc w:val="center"/>
              <w:rPr>
                <w:color w:val="000000"/>
              </w:rPr>
            </w:pPr>
            <w:r w:rsidRPr="005362B1">
              <w:rPr>
                <w:color w:val="000000"/>
              </w:rPr>
              <w:t>2020</w:t>
            </w:r>
          </w:p>
        </w:tc>
        <w:tc>
          <w:tcPr>
            <w:tcW w:w="960" w:type="dxa"/>
            <w:tcBorders>
              <w:top w:val="nil"/>
              <w:left w:val="nil"/>
              <w:bottom w:val="nil"/>
              <w:right w:val="nil"/>
            </w:tcBorders>
            <w:shd w:val="clear" w:color="auto" w:fill="auto"/>
            <w:noWrap/>
            <w:vAlign w:val="center"/>
            <w:hideMark/>
          </w:tcPr>
          <w:p w14:paraId="35AB53F6" w14:textId="77777777" w:rsidR="0088536F" w:rsidRPr="005362B1" w:rsidRDefault="0088536F" w:rsidP="00D9550E">
            <w:pPr>
              <w:spacing w:after="0"/>
              <w:jc w:val="center"/>
              <w:rPr>
                <w:color w:val="000000"/>
              </w:rPr>
            </w:pPr>
            <w:r w:rsidRPr="005362B1">
              <w:rPr>
                <w:color w:val="000000"/>
              </w:rPr>
              <w:t>187,780</w:t>
            </w:r>
          </w:p>
        </w:tc>
        <w:tc>
          <w:tcPr>
            <w:tcW w:w="960" w:type="dxa"/>
            <w:tcBorders>
              <w:top w:val="nil"/>
              <w:left w:val="nil"/>
              <w:bottom w:val="nil"/>
              <w:right w:val="nil"/>
            </w:tcBorders>
            <w:shd w:val="clear" w:color="auto" w:fill="auto"/>
            <w:noWrap/>
            <w:vAlign w:val="center"/>
            <w:hideMark/>
          </w:tcPr>
          <w:p w14:paraId="08C0D691" w14:textId="77777777" w:rsidR="0088536F" w:rsidRPr="005362B1" w:rsidRDefault="0088536F" w:rsidP="00D9550E">
            <w:pPr>
              <w:spacing w:after="0"/>
              <w:jc w:val="center"/>
              <w:rPr>
                <w:color w:val="000000"/>
              </w:rPr>
            </w:pPr>
            <w:r w:rsidRPr="005362B1">
              <w:rPr>
                <w:color w:val="000000"/>
              </w:rPr>
              <w:t>75,112</w:t>
            </w:r>
          </w:p>
        </w:tc>
        <w:tc>
          <w:tcPr>
            <w:tcW w:w="960" w:type="dxa"/>
            <w:tcBorders>
              <w:top w:val="nil"/>
              <w:left w:val="nil"/>
              <w:bottom w:val="nil"/>
              <w:right w:val="nil"/>
            </w:tcBorders>
            <w:shd w:val="clear" w:color="auto" w:fill="auto"/>
            <w:noWrap/>
            <w:vAlign w:val="center"/>
            <w:hideMark/>
          </w:tcPr>
          <w:p w14:paraId="68F4361D" w14:textId="77777777" w:rsidR="0088536F" w:rsidRPr="005362B1" w:rsidRDefault="0088536F" w:rsidP="00D9550E">
            <w:pPr>
              <w:spacing w:after="0"/>
              <w:jc w:val="center"/>
              <w:rPr>
                <w:color w:val="000000"/>
              </w:rPr>
            </w:pPr>
            <w:r w:rsidRPr="005362B1">
              <w:rPr>
                <w:color w:val="000000"/>
              </w:rPr>
              <w:t>0.22</w:t>
            </w:r>
          </w:p>
        </w:tc>
        <w:tc>
          <w:tcPr>
            <w:tcW w:w="960" w:type="dxa"/>
            <w:tcBorders>
              <w:top w:val="nil"/>
              <w:left w:val="nil"/>
              <w:bottom w:val="nil"/>
              <w:right w:val="nil"/>
            </w:tcBorders>
            <w:shd w:val="clear" w:color="auto" w:fill="auto"/>
            <w:noWrap/>
            <w:vAlign w:val="center"/>
            <w:hideMark/>
          </w:tcPr>
          <w:p w14:paraId="7BCCF4A3" w14:textId="77777777" w:rsidR="0088536F" w:rsidRPr="005362B1" w:rsidRDefault="0088536F" w:rsidP="00D9550E">
            <w:pPr>
              <w:spacing w:after="0"/>
              <w:jc w:val="center"/>
              <w:rPr>
                <w:color w:val="000000"/>
              </w:rPr>
            </w:pPr>
            <w:r w:rsidRPr="005362B1">
              <w:rPr>
                <w:color w:val="000000"/>
              </w:rPr>
              <w:t>17,794</w:t>
            </w:r>
          </w:p>
        </w:tc>
        <w:tc>
          <w:tcPr>
            <w:tcW w:w="1267" w:type="dxa"/>
            <w:tcBorders>
              <w:top w:val="nil"/>
              <w:left w:val="nil"/>
              <w:bottom w:val="nil"/>
              <w:right w:val="nil"/>
            </w:tcBorders>
            <w:shd w:val="clear" w:color="auto" w:fill="auto"/>
            <w:noWrap/>
            <w:vAlign w:val="center"/>
            <w:hideMark/>
          </w:tcPr>
          <w:p w14:paraId="00D205F5" w14:textId="77777777" w:rsidR="0088536F" w:rsidRPr="005362B1" w:rsidRDefault="0088536F" w:rsidP="00D9550E">
            <w:pPr>
              <w:spacing w:after="0"/>
              <w:jc w:val="center"/>
              <w:rPr>
                <w:color w:val="000000"/>
              </w:rPr>
            </w:pPr>
            <w:r w:rsidRPr="005362B1">
              <w:rPr>
                <w:color w:val="000000"/>
              </w:rPr>
              <w:t>14,621</w:t>
            </w:r>
          </w:p>
        </w:tc>
      </w:tr>
      <w:tr w:rsidR="0088536F" w:rsidRPr="005362B1" w14:paraId="27488D52" w14:textId="77777777" w:rsidTr="008C745D">
        <w:trPr>
          <w:trHeight w:val="300"/>
        </w:trPr>
        <w:tc>
          <w:tcPr>
            <w:tcW w:w="960" w:type="dxa"/>
            <w:tcBorders>
              <w:top w:val="nil"/>
              <w:left w:val="nil"/>
              <w:bottom w:val="nil"/>
              <w:right w:val="nil"/>
            </w:tcBorders>
            <w:shd w:val="clear" w:color="auto" w:fill="auto"/>
            <w:noWrap/>
            <w:vAlign w:val="center"/>
            <w:hideMark/>
          </w:tcPr>
          <w:p w14:paraId="3F65AF5B" w14:textId="77777777" w:rsidR="0088536F" w:rsidRPr="005362B1" w:rsidRDefault="0088536F" w:rsidP="00D9550E">
            <w:pPr>
              <w:spacing w:after="0"/>
              <w:jc w:val="center"/>
              <w:rPr>
                <w:color w:val="000000"/>
              </w:rPr>
            </w:pPr>
            <w:r w:rsidRPr="005362B1">
              <w:rPr>
                <w:color w:val="000000"/>
              </w:rPr>
              <w:t>2021</w:t>
            </w:r>
          </w:p>
        </w:tc>
        <w:tc>
          <w:tcPr>
            <w:tcW w:w="960" w:type="dxa"/>
            <w:tcBorders>
              <w:top w:val="nil"/>
              <w:left w:val="nil"/>
              <w:bottom w:val="nil"/>
              <w:right w:val="nil"/>
            </w:tcBorders>
            <w:shd w:val="clear" w:color="auto" w:fill="auto"/>
            <w:noWrap/>
            <w:vAlign w:val="center"/>
            <w:hideMark/>
          </w:tcPr>
          <w:p w14:paraId="3B051AF3" w14:textId="77777777" w:rsidR="0088536F" w:rsidRPr="005362B1" w:rsidRDefault="0088536F" w:rsidP="00D9550E">
            <w:pPr>
              <w:spacing w:after="0"/>
              <w:jc w:val="center"/>
              <w:rPr>
                <w:color w:val="000000"/>
              </w:rPr>
            </w:pPr>
            <w:r w:rsidRPr="005362B1">
              <w:rPr>
                <w:color w:val="000000"/>
              </w:rPr>
              <w:t>180,111</w:t>
            </w:r>
          </w:p>
        </w:tc>
        <w:tc>
          <w:tcPr>
            <w:tcW w:w="960" w:type="dxa"/>
            <w:tcBorders>
              <w:top w:val="nil"/>
              <w:left w:val="nil"/>
              <w:bottom w:val="nil"/>
              <w:right w:val="nil"/>
            </w:tcBorders>
            <w:shd w:val="clear" w:color="auto" w:fill="auto"/>
            <w:noWrap/>
            <w:vAlign w:val="center"/>
            <w:hideMark/>
          </w:tcPr>
          <w:p w14:paraId="4DE7B930" w14:textId="77777777" w:rsidR="0088536F" w:rsidRPr="005362B1" w:rsidRDefault="0088536F" w:rsidP="00D9550E">
            <w:pPr>
              <w:spacing w:after="0"/>
              <w:jc w:val="center"/>
              <w:rPr>
                <w:color w:val="000000"/>
              </w:rPr>
            </w:pPr>
            <w:r w:rsidRPr="005362B1">
              <w:rPr>
                <w:color w:val="000000"/>
              </w:rPr>
              <w:t>72,045</w:t>
            </w:r>
          </w:p>
        </w:tc>
        <w:tc>
          <w:tcPr>
            <w:tcW w:w="960" w:type="dxa"/>
            <w:tcBorders>
              <w:top w:val="nil"/>
              <w:left w:val="nil"/>
              <w:bottom w:val="nil"/>
              <w:right w:val="nil"/>
            </w:tcBorders>
            <w:shd w:val="clear" w:color="auto" w:fill="auto"/>
            <w:noWrap/>
            <w:vAlign w:val="center"/>
            <w:hideMark/>
          </w:tcPr>
          <w:p w14:paraId="4DB84944" w14:textId="77777777" w:rsidR="0088536F" w:rsidRPr="005362B1" w:rsidRDefault="0088536F" w:rsidP="00D9550E">
            <w:pPr>
              <w:spacing w:after="0"/>
              <w:jc w:val="center"/>
              <w:rPr>
                <w:color w:val="000000"/>
              </w:rPr>
            </w:pPr>
            <w:r w:rsidRPr="005362B1">
              <w:rPr>
                <w:color w:val="000000"/>
              </w:rPr>
              <w:t>0.33</w:t>
            </w:r>
          </w:p>
        </w:tc>
        <w:tc>
          <w:tcPr>
            <w:tcW w:w="960" w:type="dxa"/>
            <w:tcBorders>
              <w:top w:val="nil"/>
              <w:left w:val="nil"/>
              <w:bottom w:val="nil"/>
              <w:right w:val="nil"/>
            </w:tcBorders>
            <w:shd w:val="clear" w:color="auto" w:fill="auto"/>
            <w:noWrap/>
            <w:vAlign w:val="center"/>
            <w:hideMark/>
          </w:tcPr>
          <w:p w14:paraId="31DFA5F2" w14:textId="77777777" w:rsidR="0088536F" w:rsidRPr="005362B1" w:rsidRDefault="0088536F" w:rsidP="00D9550E">
            <w:pPr>
              <w:spacing w:after="0"/>
              <w:jc w:val="center"/>
              <w:rPr>
                <w:color w:val="000000"/>
              </w:rPr>
            </w:pPr>
            <w:r w:rsidRPr="005362B1">
              <w:rPr>
                <w:color w:val="000000"/>
              </w:rPr>
              <w:t>28,977</w:t>
            </w:r>
          </w:p>
        </w:tc>
        <w:tc>
          <w:tcPr>
            <w:tcW w:w="1267" w:type="dxa"/>
            <w:tcBorders>
              <w:top w:val="nil"/>
              <w:left w:val="nil"/>
              <w:bottom w:val="nil"/>
              <w:right w:val="nil"/>
            </w:tcBorders>
            <w:shd w:val="clear" w:color="auto" w:fill="auto"/>
            <w:noWrap/>
            <w:vAlign w:val="center"/>
            <w:hideMark/>
          </w:tcPr>
          <w:p w14:paraId="6BEE127F" w14:textId="77777777" w:rsidR="0088536F" w:rsidRPr="005362B1" w:rsidRDefault="0088536F" w:rsidP="00D9550E">
            <w:pPr>
              <w:spacing w:after="0"/>
              <w:jc w:val="center"/>
              <w:rPr>
                <w:color w:val="000000"/>
              </w:rPr>
            </w:pPr>
            <w:r w:rsidRPr="005362B1">
              <w:rPr>
                <w:color w:val="000000"/>
              </w:rPr>
              <w:t>23,627</w:t>
            </w:r>
          </w:p>
        </w:tc>
      </w:tr>
      <w:tr w:rsidR="0088536F" w:rsidRPr="005362B1" w14:paraId="6D72C5B1" w14:textId="77777777" w:rsidTr="008C745D">
        <w:trPr>
          <w:trHeight w:val="300"/>
        </w:trPr>
        <w:tc>
          <w:tcPr>
            <w:tcW w:w="960" w:type="dxa"/>
            <w:tcBorders>
              <w:top w:val="nil"/>
              <w:left w:val="nil"/>
              <w:bottom w:val="nil"/>
              <w:right w:val="nil"/>
            </w:tcBorders>
            <w:shd w:val="clear" w:color="auto" w:fill="auto"/>
            <w:noWrap/>
            <w:vAlign w:val="center"/>
            <w:hideMark/>
          </w:tcPr>
          <w:p w14:paraId="25624DF2" w14:textId="77777777" w:rsidR="0088536F" w:rsidRPr="005362B1" w:rsidRDefault="0088536F" w:rsidP="00D9550E">
            <w:pPr>
              <w:spacing w:after="0"/>
              <w:jc w:val="center"/>
              <w:rPr>
                <w:color w:val="000000"/>
              </w:rPr>
            </w:pPr>
            <w:r w:rsidRPr="005362B1">
              <w:rPr>
                <w:color w:val="000000"/>
              </w:rPr>
              <w:t>2022</w:t>
            </w:r>
          </w:p>
        </w:tc>
        <w:tc>
          <w:tcPr>
            <w:tcW w:w="960" w:type="dxa"/>
            <w:tcBorders>
              <w:top w:val="nil"/>
              <w:left w:val="nil"/>
              <w:bottom w:val="nil"/>
              <w:right w:val="nil"/>
            </w:tcBorders>
            <w:shd w:val="clear" w:color="auto" w:fill="auto"/>
            <w:noWrap/>
            <w:vAlign w:val="center"/>
            <w:hideMark/>
          </w:tcPr>
          <w:p w14:paraId="4754F782" w14:textId="77777777" w:rsidR="0088536F" w:rsidRPr="005362B1" w:rsidRDefault="0088536F" w:rsidP="00D9550E">
            <w:pPr>
              <w:spacing w:after="0"/>
              <w:jc w:val="center"/>
              <w:rPr>
                <w:color w:val="000000"/>
              </w:rPr>
            </w:pPr>
            <w:r w:rsidRPr="005362B1">
              <w:rPr>
                <w:color w:val="000000"/>
              </w:rPr>
              <w:t>165,508</w:t>
            </w:r>
          </w:p>
        </w:tc>
        <w:tc>
          <w:tcPr>
            <w:tcW w:w="960" w:type="dxa"/>
            <w:tcBorders>
              <w:top w:val="nil"/>
              <w:left w:val="nil"/>
              <w:bottom w:val="nil"/>
              <w:right w:val="nil"/>
            </w:tcBorders>
            <w:shd w:val="clear" w:color="auto" w:fill="auto"/>
            <w:noWrap/>
            <w:vAlign w:val="center"/>
            <w:hideMark/>
          </w:tcPr>
          <w:p w14:paraId="21A811B7" w14:textId="77777777" w:rsidR="0088536F" w:rsidRPr="005362B1" w:rsidRDefault="0088536F" w:rsidP="00D9550E">
            <w:pPr>
              <w:spacing w:after="0"/>
              <w:jc w:val="center"/>
              <w:rPr>
                <w:color w:val="000000"/>
              </w:rPr>
            </w:pPr>
            <w:r w:rsidRPr="005362B1">
              <w:rPr>
                <w:color w:val="000000"/>
              </w:rPr>
              <w:t>66,203</w:t>
            </w:r>
          </w:p>
        </w:tc>
        <w:tc>
          <w:tcPr>
            <w:tcW w:w="960" w:type="dxa"/>
            <w:tcBorders>
              <w:top w:val="nil"/>
              <w:left w:val="nil"/>
              <w:bottom w:val="nil"/>
              <w:right w:val="nil"/>
            </w:tcBorders>
            <w:shd w:val="clear" w:color="auto" w:fill="auto"/>
            <w:noWrap/>
            <w:vAlign w:val="center"/>
            <w:hideMark/>
          </w:tcPr>
          <w:p w14:paraId="47BC6B01" w14:textId="77777777" w:rsidR="0088536F" w:rsidRPr="005362B1" w:rsidRDefault="0088536F" w:rsidP="00D9550E">
            <w:pPr>
              <w:spacing w:after="0"/>
              <w:jc w:val="center"/>
              <w:rPr>
                <w:color w:val="000000"/>
              </w:rPr>
            </w:pPr>
            <w:r w:rsidRPr="005362B1">
              <w:rPr>
                <w:color w:val="000000"/>
              </w:rPr>
              <w:t>0.5</w:t>
            </w:r>
          </w:p>
        </w:tc>
        <w:tc>
          <w:tcPr>
            <w:tcW w:w="960" w:type="dxa"/>
            <w:tcBorders>
              <w:top w:val="nil"/>
              <w:left w:val="nil"/>
              <w:bottom w:val="nil"/>
              <w:right w:val="nil"/>
            </w:tcBorders>
            <w:shd w:val="clear" w:color="auto" w:fill="auto"/>
            <w:noWrap/>
            <w:vAlign w:val="center"/>
            <w:hideMark/>
          </w:tcPr>
          <w:p w14:paraId="2261D0D1" w14:textId="77777777" w:rsidR="0088536F" w:rsidRPr="005362B1" w:rsidRDefault="0088536F" w:rsidP="00D9550E">
            <w:pPr>
              <w:spacing w:after="0"/>
              <w:jc w:val="center"/>
              <w:rPr>
                <w:color w:val="000000"/>
              </w:rPr>
            </w:pPr>
            <w:r w:rsidRPr="005362B1">
              <w:rPr>
                <w:color w:val="000000"/>
              </w:rPr>
              <w:t>39,555</w:t>
            </w:r>
          </w:p>
        </w:tc>
        <w:tc>
          <w:tcPr>
            <w:tcW w:w="1267" w:type="dxa"/>
            <w:tcBorders>
              <w:top w:val="nil"/>
              <w:left w:val="nil"/>
              <w:bottom w:val="nil"/>
              <w:right w:val="nil"/>
            </w:tcBorders>
            <w:shd w:val="clear" w:color="auto" w:fill="auto"/>
            <w:noWrap/>
            <w:vAlign w:val="center"/>
            <w:hideMark/>
          </w:tcPr>
          <w:p w14:paraId="1D94B865" w14:textId="77777777" w:rsidR="0088536F" w:rsidRPr="005362B1" w:rsidRDefault="0088536F" w:rsidP="00D9550E">
            <w:pPr>
              <w:spacing w:after="0"/>
              <w:jc w:val="center"/>
              <w:rPr>
                <w:color w:val="000000"/>
              </w:rPr>
            </w:pPr>
            <w:r w:rsidRPr="005362B1">
              <w:rPr>
                <w:color w:val="000000"/>
              </w:rPr>
              <w:t>32,811</w:t>
            </w:r>
          </w:p>
        </w:tc>
      </w:tr>
      <w:tr w:rsidR="0088536F" w:rsidRPr="005362B1" w14:paraId="486A7632" w14:textId="77777777" w:rsidTr="008C745D">
        <w:trPr>
          <w:trHeight w:val="300"/>
        </w:trPr>
        <w:tc>
          <w:tcPr>
            <w:tcW w:w="960" w:type="dxa"/>
            <w:tcBorders>
              <w:top w:val="nil"/>
              <w:left w:val="nil"/>
              <w:bottom w:val="nil"/>
              <w:right w:val="nil"/>
            </w:tcBorders>
            <w:shd w:val="clear" w:color="auto" w:fill="auto"/>
            <w:noWrap/>
            <w:vAlign w:val="center"/>
            <w:hideMark/>
          </w:tcPr>
          <w:p w14:paraId="671710AF" w14:textId="77777777" w:rsidR="0088536F" w:rsidRPr="005362B1" w:rsidRDefault="0088536F" w:rsidP="00D9550E">
            <w:pPr>
              <w:spacing w:after="0"/>
              <w:jc w:val="center"/>
              <w:rPr>
                <w:color w:val="000000"/>
              </w:rPr>
            </w:pPr>
            <w:r w:rsidRPr="005362B1">
              <w:rPr>
                <w:color w:val="000000"/>
              </w:rPr>
              <w:t>2023</w:t>
            </w:r>
          </w:p>
        </w:tc>
        <w:tc>
          <w:tcPr>
            <w:tcW w:w="960" w:type="dxa"/>
            <w:tcBorders>
              <w:top w:val="nil"/>
              <w:left w:val="nil"/>
              <w:bottom w:val="nil"/>
              <w:right w:val="nil"/>
            </w:tcBorders>
            <w:shd w:val="clear" w:color="auto" w:fill="auto"/>
            <w:noWrap/>
            <w:vAlign w:val="center"/>
            <w:hideMark/>
          </w:tcPr>
          <w:p w14:paraId="7AE7ED4D" w14:textId="77777777" w:rsidR="0088536F" w:rsidRPr="005362B1" w:rsidRDefault="0088536F" w:rsidP="00D9550E">
            <w:pPr>
              <w:spacing w:after="0"/>
              <w:jc w:val="center"/>
              <w:rPr>
                <w:color w:val="000000"/>
              </w:rPr>
            </w:pPr>
            <w:r w:rsidRPr="005362B1">
              <w:rPr>
                <w:color w:val="000000"/>
              </w:rPr>
              <w:t>167,414</w:t>
            </w:r>
          </w:p>
        </w:tc>
        <w:tc>
          <w:tcPr>
            <w:tcW w:w="960" w:type="dxa"/>
            <w:tcBorders>
              <w:top w:val="nil"/>
              <w:left w:val="nil"/>
              <w:bottom w:val="nil"/>
              <w:right w:val="nil"/>
            </w:tcBorders>
            <w:shd w:val="clear" w:color="auto" w:fill="auto"/>
            <w:noWrap/>
            <w:vAlign w:val="center"/>
            <w:hideMark/>
          </w:tcPr>
          <w:p w14:paraId="2E879A1C" w14:textId="77777777" w:rsidR="0088536F" w:rsidRPr="005362B1" w:rsidRDefault="0088536F" w:rsidP="00D9550E">
            <w:pPr>
              <w:spacing w:after="0"/>
              <w:jc w:val="center"/>
              <w:rPr>
                <w:color w:val="000000"/>
              </w:rPr>
            </w:pPr>
            <w:r w:rsidRPr="005362B1">
              <w:rPr>
                <w:color w:val="000000"/>
              </w:rPr>
              <w:t>66,966</w:t>
            </w:r>
          </w:p>
        </w:tc>
        <w:tc>
          <w:tcPr>
            <w:tcW w:w="960" w:type="dxa"/>
            <w:tcBorders>
              <w:top w:val="nil"/>
              <w:left w:val="nil"/>
              <w:bottom w:val="nil"/>
              <w:right w:val="nil"/>
            </w:tcBorders>
            <w:shd w:val="clear" w:color="auto" w:fill="auto"/>
            <w:noWrap/>
            <w:vAlign w:val="center"/>
            <w:hideMark/>
          </w:tcPr>
          <w:p w14:paraId="232FF6D2" w14:textId="77777777" w:rsidR="0088536F" w:rsidRPr="005362B1" w:rsidRDefault="0088536F" w:rsidP="00D9550E">
            <w:pPr>
              <w:spacing w:after="0"/>
              <w:jc w:val="center"/>
              <w:rPr>
                <w:color w:val="000000"/>
              </w:rPr>
            </w:pPr>
            <w:r w:rsidRPr="005362B1">
              <w:rPr>
                <w:color w:val="000000"/>
              </w:rPr>
              <w:t>0.41</w:t>
            </w:r>
          </w:p>
        </w:tc>
        <w:tc>
          <w:tcPr>
            <w:tcW w:w="960" w:type="dxa"/>
            <w:tcBorders>
              <w:top w:val="nil"/>
              <w:left w:val="nil"/>
              <w:bottom w:val="nil"/>
              <w:right w:val="nil"/>
            </w:tcBorders>
            <w:shd w:val="clear" w:color="auto" w:fill="auto"/>
            <w:noWrap/>
            <w:vAlign w:val="center"/>
            <w:hideMark/>
          </w:tcPr>
          <w:p w14:paraId="021C972E" w14:textId="77777777" w:rsidR="0088536F" w:rsidRPr="005362B1" w:rsidRDefault="0088536F" w:rsidP="00D9550E">
            <w:pPr>
              <w:spacing w:after="0"/>
              <w:jc w:val="center"/>
              <w:rPr>
                <w:color w:val="000000"/>
              </w:rPr>
            </w:pPr>
            <w:r w:rsidRPr="005362B1">
              <w:rPr>
                <w:color w:val="000000"/>
              </w:rPr>
              <w:t>29,737</w:t>
            </w:r>
          </w:p>
        </w:tc>
        <w:tc>
          <w:tcPr>
            <w:tcW w:w="1267" w:type="dxa"/>
            <w:tcBorders>
              <w:top w:val="nil"/>
              <w:left w:val="nil"/>
              <w:bottom w:val="nil"/>
              <w:right w:val="nil"/>
            </w:tcBorders>
            <w:shd w:val="clear" w:color="auto" w:fill="auto"/>
            <w:noWrap/>
            <w:vAlign w:val="center"/>
            <w:hideMark/>
          </w:tcPr>
          <w:p w14:paraId="1DE07EBA" w14:textId="77777777" w:rsidR="0088536F" w:rsidRPr="005362B1" w:rsidRDefault="0088536F" w:rsidP="00D9550E">
            <w:pPr>
              <w:spacing w:after="0"/>
              <w:jc w:val="center"/>
              <w:rPr>
                <w:color w:val="000000"/>
              </w:rPr>
            </w:pPr>
            <w:r w:rsidRPr="005362B1">
              <w:rPr>
                <w:color w:val="000000"/>
              </w:rPr>
              <w:t>24,634</w:t>
            </w:r>
          </w:p>
        </w:tc>
      </w:tr>
      <w:tr w:rsidR="0088536F" w:rsidRPr="005362B1" w14:paraId="36D861E6" w14:textId="77777777" w:rsidTr="008C745D">
        <w:trPr>
          <w:trHeight w:val="300"/>
        </w:trPr>
        <w:tc>
          <w:tcPr>
            <w:tcW w:w="960" w:type="dxa"/>
            <w:tcBorders>
              <w:top w:val="nil"/>
              <w:left w:val="nil"/>
              <w:right w:val="nil"/>
            </w:tcBorders>
            <w:shd w:val="clear" w:color="auto" w:fill="auto"/>
            <w:noWrap/>
            <w:vAlign w:val="center"/>
            <w:hideMark/>
          </w:tcPr>
          <w:p w14:paraId="374537BA" w14:textId="77777777" w:rsidR="0088536F" w:rsidRPr="005362B1" w:rsidRDefault="0088536F" w:rsidP="00D9550E">
            <w:pPr>
              <w:spacing w:after="0"/>
              <w:jc w:val="center"/>
              <w:rPr>
                <w:color w:val="000000"/>
              </w:rPr>
            </w:pPr>
            <w:r w:rsidRPr="005362B1">
              <w:rPr>
                <w:color w:val="000000"/>
              </w:rPr>
              <w:t>2024</w:t>
            </w:r>
          </w:p>
        </w:tc>
        <w:tc>
          <w:tcPr>
            <w:tcW w:w="960" w:type="dxa"/>
            <w:tcBorders>
              <w:top w:val="nil"/>
              <w:left w:val="nil"/>
              <w:right w:val="nil"/>
            </w:tcBorders>
            <w:shd w:val="clear" w:color="auto" w:fill="auto"/>
            <w:noWrap/>
            <w:vAlign w:val="center"/>
            <w:hideMark/>
          </w:tcPr>
          <w:p w14:paraId="7577B30F" w14:textId="77777777" w:rsidR="0088536F" w:rsidRPr="005362B1" w:rsidRDefault="0088536F" w:rsidP="00D9550E">
            <w:pPr>
              <w:spacing w:after="0"/>
              <w:jc w:val="center"/>
              <w:rPr>
                <w:color w:val="000000"/>
              </w:rPr>
            </w:pPr>
            <w:r w:rsidRPr="005362B1">
              <w:rPr>
                <w:color w:val="000000"/>
              </w:rPr>
              <w:t>175,187</w:t>
            </w:r>
          </w:p>
        </w:tc>
        <w:tc>
          <w:tcPr>
            <w:tcW w:w="960" w:type="dxa"/>
            <w:tcBorders>
              <w:top w:val="nil"/>
              <w:left w:val="nil"/>
              <w:right w:val="nil"/>
            </w:tcBorders>
            <w:shd w:val="clear" w:color="auto" w:fill="auto"/>
            <w:noWrap/>
            <w:vAlign w:val="center"/>
            <w:hideMark/>
          </w:tcPr>
          <w:p w14:paraId="0C1D3426" w14:textId="77777777" w:rsidR="0088536F" w:rsidRPr="005362B1" w:rsidRDefault="0088536F" w:rsidP="00D9550E">
            <w:pPr>
              <w:spacing w:after="0"/>
              <w:jc w:val="center"/>
              <w:rPr>
                <w:color w:val="000000"/>
              </w:rPr>
            </w:pPr>
            <w:r w:rsidRPr="005362B1">
              <w:rPr>
                <w:color w:val="000000"/>
              </w:rPr>
              <w:t>70,075</w:t>
            </w:r>
          </w:p>
        </w:tc>
        <w:tc>
          <w:tcPr>
            <w:tcW w:w="960" w:type="dxa"/>
            <w:tcBorders>
              <w:top w:val="nil"/>
              <w:left w:val="nil"/>
              <w:right w:val="nil"/>
            </w:tcBorders>
            <w:shd w:val="clear" w:color="auto" w:fill="auto"/>
            <w:noWrap/>
            <w:vAlign w:val="center"/>
            <w:hideMark/>
          </w:tcPr>
          <w:p w14:paraId="57664648" w14:textId="77777777" w:rsidR="0088536F" w:rsidRPr="005362B1" w:rsidRDefault="0088536F" w:rsidP="00D9550E">
            <w:pPr>
              <w:spacing w:after="0"/>
              <w:jc w:val="center"/>
              <w:rPr>
                <w:color w:val="000000"/>
              </w:rPr>
            </w:pPr>
            <w:r w:rsidRPr="005362B1">
              <w:rPr>
                <w:color w:val="000000"/>
              </w:rPr>
              <w:t>0.42</w:t>
            </w:r>
          </w:p>
        </w:tc>
        <w:tc>
          <w:tcPr>
            <w:tcW w:w="960" w:type="dxa"/>
            <w:tcBorders>
              <w:top w:val="nil"/>
              <w:left w:val="nil"/>
              <w:right w:val="nil"/>
            </w:tcBorders>
            <w:shd w:val="clear" w:color="auto" w:fill="auto"/>
            <w:noWrap/>
            <w:vAlign w:val="center"/>
            <w:hideMark/>
          </w:tcPr>
          <w:p w14:paraId="09A32601" w14:textId="77777777" w:rsidR="0088536F" w:rsidRPr="005362B1" w:rsidRDefault="0088536F" w:rsidP="00D9550E">
            <w:pPr>
              <w:spacing w:after="0"/>
              <w:jc w:val="center"/>
              <w:rPr>
                <w:color w:val="000000"/>
              </w:rPr>
            </w:pPr>
            <w:r w:rsidRPr="005362B1">
              <w:rPr>
                <w:color w:val="000000"/>
              </w:rPr>
              <w:t>38,712</w:t>
            </w:r>
          </w:p>
        </w:tc>
        <w:tc>
          <w:tcPr>
            <w:tcW w:w="1267" w:type="dxa"/>
            <w:tcBorders>
              <w:top w:val="nil"/>
              <w:left w:val="nil"/>
              <w:right w:val="nil"/>
            </w:tcBorders>
            <w:shd w:val="clear" w:color="auto" w:fill="auto"/>
            <w:noWrap/>
            <w:vAlign w:val="center"/>
            <w:hideMark/>
          </w:tcPr>
          <w:p w14:paraId="52F5B2C7" w14:textId="77777777" w:rsidR="0088536F" w:rsidRPr="005362B1" w:rsidRDefault="0088536F" w:rsidP="00D9550E">
            <w:pPr>
              <w:spacing w:after="0"/>
              <w:jc w:val="center"/>
              <w:rPr>
                <w:color w:val="000000"/>
              </w:rPr>
            </w:pPr>
            <w:r w:rsidRPr="005362B1">
              <w:rPr>
                <w:color w:val="000000"/>
              </w:rPr>
              <w:t>32,272</w:t>
            </w:r>
          </w:p>
        </w:tc>
      </w:tr>
      <w:tr w:rsidR="008C745D" w:rsidRPr="005362B1" w14:paraId="27E0C920" w14:textId="77777777" w:rsidTr="008C745D">
        <w:trPr>
          <w:trHeight w:val="300"/>
        </w:trPr>
        <w:tc>
          <w:tcPr>
            <w:tcW w:w="960" w:type="dxa"/>
            <w:tcBorders>
              <w:top w:val="nil"/>
              <w:left w:val="nil"/>
              <w:bottom w:val="single" w:sz="4" w:space="0" w:color="auto"/>
              <w:right w:val="nil"/>
            </w:tcBorders>
            <w:shd w:val="clear" w:color="auto" w:fill="auto"/>
            <w:noWrap/>
            <w:vAlign w:val="center"/>
            <w:hideMark/>
          </w:tcPr>
          <w:p w14:paraId="263073B9" w14:textId="77777777" w:rsidR="008C745D" w:rsidRPr="005362B1" w:rsidRDefault="008C745D" w:rsidP="008C745D">
            <w:pPr>
              <w:spacing w:after="0"/>
              <w:jc w:val="center"/>
              <w:rPr>
                <w:i/>
                <w:color w:val="000000"/>
              </w:rPr>
            </w:pPr>
            <w:r w:rsidRPr="005362B1">
              <w:rPr>
                <w:i/>
                <w:color w:val="000000"/>
              </w:rPr>
              <w:t>2025</w:t>
            </w:r>
          </w:p>
        </w:tc>
        <w:tc>
          <w:tcPr>
            <w:tcW w:w="960" w:type="dxa"/>
            <w:tcBorders>
              <w:top w:val="nil"/>
              <w:left w:val="nil"/>
              <w:bottom w:val="single" w:sz="4" w:space="0" w:color="auto"/>
              <w:right w:val="nil"/>
            </w:tcBorders>
            <w:shd w:val="clear" w:color="auto" w:fill="auto"/>
            <w:noWrap/>
            <w:vAlign w:val="bottom"/>
            <w:hideMark/>
          </w:tcPr>
          <w:p w14:paraId="2BD43868" w14:textId="2A4EDEA7" w:rsidR="008C745D" w:rsidRPr="008C745D" w:rsidRDefault="008C745D" w:rsidP="008C745D">
            <w:pPr>
              <w:spacing w:after="0"/>
              <w:jc w:val="center"/>
              <w:rPr>
                <w:i/>
                <w:color w:val="000000"/>
              </w:rPr>
            </w:pPr>
            <w:r w:rsidRPr="008C745D">
              <w:rPr>
                <w:i/>
                <w:color w:val="000000"/>
              </w:rPr>
              <w:t>163,585</w:t>
            </w:r>
          </w:p>
        </w:tc>
        <w:tc>
          <w:tcPr>
            <w:tcW w:w="960" w:type="dxa"/>
            <w:tcBorders>
              <w:top w:val="nil"/>
              <w:left w:val="nil"/>
              <w:bottom w:val="single" w:sz="4" w:space="0" w:color="auto"/>
              <w:right w:val="nil"/>
            </w:tcBorders>
            <w:shd w:val="clear" w:color="auto" w:fill="auto"/>
            <w:noWrap/>
            <w:vAlign w:val="bottom"/>
            <w:hideMark/>
          </w:tcPr>
          <w:p w14:paraId="0784AA1A" w14:textId="296B2C9E" w:rsidR="008C745D" w:rsidRPr="008C745D" w:rsidRDefault="008C745D" w:rsidP="008C745D">
            <w:pPr>
              <w:spacing w:after="0"/>
              <w:jc w:val="center"/>
              <w:rPr>
                <w:i/>
                <w:color w:val="000000"/>
              </w:rPr>
            </w:pPr>
            <w:r w:rsidRPr="008C745D">
              <w:rPr>
                <w:i/>
                <w:color w:val="000000"/>
              </w:rPr>
              <w:t>65,434</w:t>
            </w:r>
          </w:p>
        </w:tc>
        <w:tc>
          <w:tcPr>
            <w:tcW w:w="960" w:type="dxa"/>
            <w:tcBorders>
              <w:top w:val="nil"/>
              <w:left w:val="nil"/>
              <w:bottom w:val="single" w:sz="4" w:space="0" w:color="auto"/>
              <w:right w:val="nil"/>
            </w:tcBorders>
            <w:shd w:val="clear" w:color="auto" w:fill="auto"/>
            <w:noWrap/>
            <w:vAlign w:val="bottom"/>
            <w:hideMark/>
          </w:tcPr>
          <w:p w14:paraId="077E6364" w14:textId="5A54805C" w:rsidR="008C745D" w:rsidRPr="008C745D" w:rsidRDefault="008C745D" w:rsidP="008C745D">
            <w:pPr>
              <w:spacing w:after="0"/>
              <w:jc w:val="center"/>
              <w:rPr>
                <w:i/>
                <w:color w:val="000000"/>
              </w:rPr>
            </w:pPr>
            <w:r w:rsidRPr="008C745D">
              <w:rPr>
                <w:i/>
                <w:color w:val="000000"/>
              </w:rPr>
              <w:t>0.46</w:t>
            </w:r>
          </w:p>
        </w:tc>
        <w:tc>
          <w:tcPr>
            <w:tcW w:w="960" w:type="dxa"/>
            <w:tcBorders>
              <w:top w:val="nil"/>
              <w:left w:val="nil"/>
              <w:bottom w:val="single" w:sz="4" w:space="0" w:color="auto"/>
              <w:right w:val="nil"/>
            </w:tcBorders>
            <w:shd w:val="clear" w:color="auto" w:fill="auto"/>
            <w:noWrap/>
            <w:vAlign w:val="bottom"/>
            <w:hideMark/>
          </w:tcPr>
          <w:p w14:paraId="16B7B2CC" w14:textId="3802252D" w:rsidR="008C745D" w:rsidRPr="008C745D" w:rsidRDefault="008C745D" w:rsidP="008C745D">
            <w:pPr>
              <w:spacing w:after="0"/>
              <w:jc w:val="center"/>
              <w:rPr>
                <w:i/>
                <w:color w:val="000000"/>
              </w:rPr>
            </w:pPr>
            <w:r w:rsidRPr="008C745D">
              <w:rPr>
                <w:i/>
                <w:color w:val="000000"/>
              </w:rPr>
              <w:t>38,688</w:t>
            </w:r>
          </w:p>
        </w:tc>
        <w:tc>
          <w:tcPr>
            <w:tcW w:w="1267" w:type="dxa"/>
            <w:tcBorders>
              <w:top w:val="nil"/>
              <w:left w:val="nil"/>
              <w:bottom w:val="single" w:sz="4" w:space="0" w:color="auto"/>
              <w:right w:val="nil"/>
            </w:tcBorders>
            <w:shd w:val="clear" w:color="auto" w:fill="auto"/>
            <w:noWrap/>
            <w:vAlign w:val="bottom"/>
            <w:hideMark/>
          </w:tcPr>
          <w:p w14:paraId="2052E9D1" w14:textId="00DCA97B" w:rsidR="008C745D" w:rsidRPr="008C745D" w:rsidRDefault="008C745D" w:rsidP="008C745D">
            <w:pPr>
              <w:spacing w:after="0"/>
              <w:jc w:val="center"/>
              <w:rPr>
                <w:i/>
                <w:color w:val="000000"/>
              </w:rPr>
            </w:pPr>
            <w:r w:rsidRPr="008C745D">
              <w:rPr>
                <w:i/>
                <w:color w:val="000000"/>
              </w:rPr>
              <w:t>32,141</w:t>
            </w:r>
          </w:p>
        </w:tc>
      </w:tr>
    </w:tbl>
    <w:p w14:paraId="75908E10" w14:textId="77777777" w:rsidR="0088536F" w:rsidRPr="005362B1" w:rsidRDefault="0088536F" w:rsidP="0088536F">
      <w:pPr>
        <w:spacing w:line="259" w:lineRule="auto"/>
      </w:pPr>
      <w:r w:rsidRPr="005362B1">
        <w:br w:type="page"/>
      </w:r>
    </w:p>
    <w:p w14:paraId="45A6F9EB" w14:textId="77777777" w:rsidR="0088536F" w:rsidRPr="005362B1" w:rsidRDefault="0088536F" w:rsidP="0088536F">
      <w:pPr>
        <w:pStyle w:val="Heading5"/>
      </w:pPr>
      <w:r w:rsidRPr="00B44031">
        <w:lastRenderedPageBreak/>
        <w:t>Table 2.</w:t>
      </w:r>
      <w:r w:rsidRPr="00B44031">
        <w:rPr>
          <w:noProof/>
        </w:rPr>
        <w:t>18.</w:t>
      </w:r>
      <w:r w:rsidRPr="005362B1">
        <w:t xml:space="preserve"> Results for the projection scenarios from the author’s recommended model. Catch in tons, fishing mortality (F), and Female spawning stock biomass (SSB) in tons for the 7 standard projection scenarios.</w:t>
      </w:r>
    </w:p>
    <w:tbl>
      <w:tblPr>
        <w:tblW w:w="8888" w:type="dxa"/>
        <w:tblLook w:val="04A0" w:firstRow="1" w:lastRow="0" w:firstColumn="1" w:lastColumn="0" w:noHBand="0" w:noVBand="1"/>
      </w:tblPr>
      <w:tblGrid>
        <w:gridCol w:w="1111"/>
        <w:gridCol w:w="1111"/>
        <w:gridCol w:w="1111"/>
        <w:gridCol w:w="1111"/>
        <w:gridCol w:w="1111"/>
        <w:gridCol w:w="1111"/>
        <w:gridCol w:w="1111"/>
        <w:gridCol w:w="1111"/>
      </w:tblGrid>
      <w:tr w:rsidR="0088536F" w:rsidRPr="005362B1" w14:paraId="3DC84B1E" w14:textId="77777777" w:rsidTr="00D9550E">
        <w:trPr>
          <w:trHeight w:val="225"/>
        </w:trPr>
        <w:tc>
          <w:tcPr>
            <w:tcW w:w="1111" w:type="dxa"/>
            <w:tcBorders>
              <w:top w:val="nil"/>
              <w:left w:val="nil"/>
              <w:bottom w:val="single" w:sz="4" w:space="0" w:color="auto"/>
              <w:right w:val="nil"/>
            </w:tcBorders>
            <w:shd w:val="clear" w:color="auto" w:fill="auto"/>
            <w:noWrap/>
            <w:vAlign w:val="center"/>
            <w:hideMark/>
          </w:tcPr>
          <w:p w14:paraId="31CE7AD2" w14:textId="77777777" w:rsidR="0088536F" w:rsidRPr="005362B1" w:rsidRDefault="0088536F" w:rsidP="00D9550E">
            <w:pPr>
              <w:spacing w:after="0"/>
              <w:jc w:val="center"/>
              <w:rPr>
                <w:color w:val="000000"/>
                <w:sz w:val="18"/>
                <w:szCs w:val="18"/>
              </w:rPr>
            </w:pPr>
            <w:r w:rsidRPr="005362B1">
              <w:rPr>
                <w:color w:val="000000"/>
                <w:sz w:val="18"/>
                <w:szCs w:val="18"/>
              </w:rPr>
              <w:t>Year</w:t>
            </w:r>
          </w:p>
        </w:tc>
        <w:tc>
          <w:tcPr>
            <w:tcW w:w="1111" w:type="dxa"/>
            <w:tcBorders>
              <w:top w:val="nil"/>
              <w:left w:val="nil"/>
              <w:bottom w:val="single" w:sz="4" w:space="0" w:color="auto"/>
              <w:right w:val="nil"/>
            </w:tcBorders>
            <w:shd w:val="clear" w:color="auto" w:fill="auto"/>
            <w:noWrap/>
            <w:vAlign w:val="center"/>
            <w:hideMark/>
          </w:tcPr>
          <w:p w14:paraId="594AAAF2" w14:textId="77777777" w:rsidR="0088536F" w:rsidRPr="005362B1" w:rsidRDefault="0088536F" w:rsidP="00D9550E">
            <w:pPr>
              <w:spacing w:after="0"/>
              <w:jc w:val="center"/>
              <w:rPr>
                <w:color w:val="000000"/>
                <w:sz w:val="18"/>
                <w:szCs w:val="18"/>
              </w:rPr>
            </w:pPr>
            <w:r w:rsidRPr="005362B1">
              <w:rPr>
                <w:color w:val="000000"/>
                <w:sz w:val="18"/>
                <w:szCs w:val="18"/>
              </w:rPr>
              <w:t>Scenario 1</w:t>
            </w:r>
          </w:p>
        </w:tc>
        <w:tc>
          <w:tcPr>
            <w:tcW w:w="1111" w:type="dxa"/>
            <w:tcBorders>
              <w:top w:val="nil"/>
              <w:left w:val="nil"/>
              <w:bottom w:val="single" w:sz="4" w:space="0" w:color="auto"/>
              <w:right w:val="nil"/>
            </w:tcBorders>
            <w:shd w:val="clear" w:color="auto" w:fill="auto"/>
            <w:noWrap/>
            <w:vAlign w:val="center"/>
            <w:hideMark/>
          </w:tcPr>
          <w:p w14:paraId="208CEBE5" w14:textId="77777777" w:rsidR="0088536F" w:rsidRPr="005362B1" w:rsidRDefault="0088536F" w:rsidP="00D9550E">
            <w:pPr>
              <w:spacing w:after="0"/>
              <w:jc w:val="center"/>
              <w:rPr>
                <w:color w:val="000000"/>
                <w:sz w:val="18"/>
                <w:szCs w:val="18"/>
              </w:rPr>
            </w:pPr>
            <w:r w:rsidRPr="005362B1">
              <w:rPr>
                <w:color w:val="000000"/>
                <w:sz w:val="18"/>
                <w:szCs w:val="18"/>
              </w:rPr>
              <w:t>Scenario 2</w:t>
            </w:r>
          </w:p>
        </w:tc>
        <w:tc>
          <w:tcPr>
            <w:tcW w:w="1111" w:type="dxa"/>
            <w:tcBorders>
              <w:top w:val="nil"/>
              <w:left w:val="nil"/>
              <w:bottom w:val="single" w:sz="4" w:space="0" w:color="auto"/>
              <w:right w:val="nil"/>
            </w:tcBorders>
            <w:shd w:val="clear" w:color="auto" w:fill="auto"/>
            <w:noWrap/>
            <w:vAlign w:val="center"/>
            <w:hideMark/>
          </w:tcPr>
          <w:p w14:paraId="59426BD5" w14:textId="77777777" w:rsidR="0088536F" w:rsidRPr="005362B1" w:rsidRDefault="0088536F" w:rsidP="00D9550E">
            <w:pPr>
              <w:spacing w:after="0"/>
              <w:jc w:val="center"/>
              <w:rPr>
                <w:color w:val="000000"/>
                <w:sz w:val="18"/>
                <w:szCs w:val="18"/>
              </w:rPr>
            </w:pPr>
            <w:r w:rsidRPr="005362B1">
              <w:rPr>
                <w:color w:val="000000"/>
                <w:sz w:val="18"/>
                <w:szCs w:val="18"/>
              </w:rPr>
              <w:t>Scenario 3</w:t>
            </w:r>
          </w:p>
        </w:tc>
        <w:tc>
          <w:tcPr>
            <w:tcW w:w="1111" w:type="dxa"/>
            <w:tcBorders>
              <w:top w:val="nil"/>
              <w:left w:val="nil"/>
              <w:bottom w:val="single" w:sz="4" w:space="0" w:color="auto"/>
              <w:right w:val="nil"/>
            </w:tcBorders>
            <w:shd w:val="clear" w:color="auto" w:fill="auto"/>
            <w:noWrap/>
            <w:vAlign w:val="center"/>
            <w:hideMark/>
          </w:tcPr>
          <w:p w14:paraId="642FBAB2" w14:textId="77777777" w:rsidR="0088536F" w:rsidRPr="005362B1" w:rsidRDefault="0088536F" w:rsidP="00D9550E">
            <w:pPr>
              <w:spacing w:after="0"/>
              <w:jc w:val="center"/>
              <w:rPr>
                <w:color w:val="000000"/>
                <w:sz w:val="18"/>
                <w:szCs w:val="18"/>
              </w:rPr>
            </w:pPr>
            <w:r w:rsidRPr="005362B1">
              <w:rPr>
                <w:color w:val="000000"/>
                <w:sz w:val="18"/>
                <w:szCs w:val="18"/>
              </w:rPr>
              <w:t>Scenario 4</w:t>
            </w:r>
          </w:p>
        </w:tc>
        <w:tc>
          <w:tcPr>
            <w:tcW w:w="1111" w:type="dxa"/>
            <w:tcBorders>
              <w:top w:val="nil"/>
              <w:left w:val="nil"/>
              <w:bottom w:val="single" w:sz="4" w:space="0" w:color="auto"/>
              <w:right w:val="nil"/>
            </w:tcBorders>
            <w:shd w:val="clear" w:color="auto" w:fill="auto"/>
            <w:noWrap/>
            <w:vAlign w:val="center"/>
            <w:hideMark/>
          </w:tcPr>
          <w:p w14:paraId="161A2339" w14:textId="77777777" w:rsidR="0088536F" w:rsidRPr="005362B1" w:rsidRDefault="0088536F" w:rsidP="00D9550E">
            <w:pPr>
              <w:spacing w:after="0"/>
              <w:jc w:val="center"/>
              <w:rPr>
                <w:color w:val="000000"/>
                <w:sz w:val="18"/>
                <w:szCs w:val="18"/>
              </w:rPr>
            </w:pPr>
            <w:r w:rsidRPr="005362B1">
              <w:rPr>
                <w:color w:val="000000"/>
                <w:sz w:val="18"/>
                <w:szCs w:val="18"/>
              </w:rPr>
              <w:t>Scenario 5</w:t>
            </w:r>
          </w:p>
        </w:tc>
        <w:tc>
          <w:tcPr>
            <w:tcW w:w="1111" w:type="dxa"/>
            <w:tcBorders>
              <w:top w:val="nil"/>
              <w:left w:val="nil"/>
              <w:bottom w:val="single" w:sz="4" w:space="0" w:color="auto"/>
              <w:right w:val="nil"/>
            </w:tcBorders>
            <w:shd w:val="clear" w:color="auto" w:fill="auto"/>
            <w:noWrap/>
            <w:vAlign w:val="center"/>
            <w:hideMark/>
          </w:tcPr>
          <w:p w14:paraId="03C5EC0C" w14:textId="77777777" w:rsidR="0088536F" w:rsidRPr="005362B1" w:rsidRDefault="0088536F" w:rsidP="00D9550E">
            <w:pPr>
              <w:spacing w:after="0"/>
              <w:jc w:val="center"/>
              <w:rPr>
                <w:color w:val="000000"/>
                <w:sz w:val="18"/>
                <w:szCs w:val="18"/>
              </w:rPr>
            </w:pPr>
            <w:r w:rsidRPr="005362B1">
              <w:rPr>
                <w:color w:val="000000"/>
                <w:sz w:val="18"/>
                <w:szCs w:val="18"/>
              </w:rPr>
              <w:t>Scenario 6</w:t>
            </w:r>
          </w:p>
        </w:tc>
        <w:tc>
          <w:tcPr>
            <w:tcW w:w="1111" w:type="dxa"/>
            <w:tcBorders>
              <w:top w:val="nil"/>
              <w:left w:val="nil"/>
              <w:bottom w:val="single" w:sz="4" w:space="0" w:color="auto"/>
              <w:right w:val="nil"/>
            </w:tcBorders>
            <w:shd w:val="clear" w:color="auto" w:fill="auto"/>
            <w:noWrap/>
            <w:vAlign w:val="center"/>
            <w:hideMark/>
          </w:tcPr>
          <w:p w14:paraId="5AFD2D86" w14:textId="77777777" w:rsidR="0088536F" w:rsidRPr="005362B1" w:rsidRDefault="0088536F" w:rsidP="00D9550E">
            <w:pPr>
              <w:spacing w:after="0"/>
              <w:jc w:val="center"/>
              <w:rPr>
                <w:color w:val="000000"/>
                <w:sz w:val="18"/>
                <w:szCs w:val="18"/>
              </w:rPr>
            </w:pPr>
            <w:r w:rsidRPr="005362B1">
              <w:rPr>
                <w:color w:val="000000"/>
                <w:sz w:val="18"/>
                <w:szCs w:val="18"/>
              </w:rPr>
              <w:t>Scenario 7</w:t>
            </w:r>
          </w:p>
        </w:tc>
      </w:tr>
      <w:tr w:rsidR="0088536F" w:rsidRPr="005362B1" w14:paraId="500D8F70" w14:textId="77777777" w:rsidTr="00D9550E">
        <w:trPr>
          <w:trHeight w:val="225"/>
        </w:trPr>
        <w:tc>
          <w:tcPr>
            <w:tcW w:w="1111" w:type="dxa"/>
            <w:tcBorders>
              <w:top w:val="single" w:sz="4" w:space="0" w:color="auto"/>
              <w:left w:val="nil"/>
              <w:bottom w:val="nil"/>
              <w:right w:val="nil"/>
            </w:tcBorders>
            <w:shd w:val="clear" w:color="auto" w:fill="auto"/>
            <w:noWrap/>
            <w:vAlign w:val="center"/>
            <w:hideMark/>
          </w:tcPr>
          <w:p w14:paraId="47F684C8" w14:textId="77777777" w:rsidR="0088536F" w:rsidRPr="005362B1" w:rsidRDefault="0088536F" w:rsidP="00D9550E">
            <w:pPr>
              <w:spacing w:after="0"/>
              <w:jc w:val="center"/>
              <w:rPr>
                <w:color w:val="000000"/>
                <w:sz w:val="18"/>
                <w:szCs w:val="18"/>
              </w:rPr>
            </w:pPr>
            <w:r w:rsidRPr="005362B1">
              <w:rPr>
                <w:color w:val="000000"/>
                <w:sz w:val="18"/>
                <w:szCs w:val="18"/>
              </w:rPr>
              <w:t>Catch</w:t>
            </w:r>
          </w:p>
        </w:tc>
        <w:tc>
          <w:tcPr>
            <w:tcW w:w="1111" w:type="dxa"/>
            <w:tcBorders>
              <w:top w:val="single" w:sz="4" w:space="0" w:color="auto"/>
              <w:left w:val="nil"/>
              <w:bottom w:val="nil"/>
              <w:right w:val="nil"/>
            </w:tcBorders>
            <w:shd w:val="clear" w:color="auto" w:fill="auto"/>
            <w:noWrap/>
            <w:vAlign w:val="center"/>
            <w:hideMark/>
          </w:tcPr>
          <w:p w14:paraId="5750C00D"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FE492EE"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0EE596FF"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18DE62A5"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267B1BA6"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5BE082A0"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single" w:sz="4" w:space="0" w:color="auto"/>
              <w:left w:val="nil"/>
              <w:bottom w:val="nil"/>
              <w:right w:val="nil"/>
            </w:tcBorders>
            <w:shd w:val="clear" w:color="auto" w:fill="auto"/>
            <w:noWrap/>
            <w:vAlign w:val="center"/>
            <w:hideMark/>
          </w:tcPr>
          <w:p w14:paraId="4F000D5D" w14:textId="77777777" w:rsidR="0088536F" w:rsidRPr="005362B1" w:rsidRDefault="0088536F" w:rsidP="00D9550E">
            <w:pPr>
              <w:spacing w:after="0"/>
              <w:jc w:val="center"/>
              <w:rPr>
                <w:color w:val="000000"/>
                <w:sz w:val="18"/>
                <w:szCs w:val="18"/>
              </w:rPr>
            </w:pPr>
            <w:r w:rsidRPr="005362B1">
              <w:rPr>
                <w:color w:val="000000"/>
                <w:sz w:val="18"/>
                <w:szCs w:val="18"/>
              </w:rPr>
              <w:t>-</w:t>
            </w:r>
          </w:p>
        </w:tc>
      </w:tr>
      <w:tr w:rsidR="009D639F" w:rsidRPr="005362B1" w14:paraId="7644024C" w14:textId="77777777" w:rsidTr="006C3629">
        <w:trPr>
          <w:trHeight w:val="225"/>
        </w:trPr>
        <w:tc>
          <w:tcPr>
            <w:tcW w:w="1111" w:type="dxa"/>
            <w:tcBorders>
              <w:top w:val="nil"/>
              <w:left w:val="nil"/>
              <w:bottom w:val="nil"/>
              <w:right w:val="nil"/>
            </w:tcBorders>
            <w:shd w:val="clear" w:color="auto" w:fill="auto"/>
            <w:noWrap/>
            <w:vAlign w:val="center"/>
            <w:hideMark/>
          </w:tcPr>
          <w:p w14:paraId="33448FAF" w14:textId="77777777" w:rsidR="009D639F" w:rsidRPr="005362B1" w:rsidRDefault="009D639F" w:rsidP="009D639F">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6848F7CD" w14:textId="5B50A943"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52575B66" w14:textId="31C01412"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7C5A2F6B" w14:textId="0545D725"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ADA1422" w14:textId="4102F026"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0B43245C" w14:textId="782AB8CD"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9D6A641" w14:textId="1FC430BD" w:rsidR="009D639F" w:rsidRPr="009D639F" w:rsidRDefault="009D639F" w:rsidP="009D639F">
            <w:pPr>
              <w:spacing w:after="0"/>
              <w:jc w:val="center"/>
              <w:rPr>
                <w:color w:val="000000"/>
                <w:sz w:val="20"/>
                <w:szCs w:val="20"/>
              </w:rPr>
            </w:pPr>
            <w:r w:rsidRPr="009D639F">
              <w:rPr>
                <w:color w:val="000000"/>
                <w:sz w:val="20"/>
                <w:szCs w:val="20"/>
              </w:rPr>
              <w:t>32,272</w:t>
            </w:r>
          </w:p>
        </w:tc>
        <w:tc>
          <w:tcPr>
            <w:tcW w:w="1111" w:type="dxa"/>
            <w:tcBorders>
              <w:top w:val="nil"/>
              <w:left w:val="nil"/>
              <w:bottom w:val="nil"/>
              <w:right w:val="nil"/>
            </w:tcBorders>
            <w:shd w:val="clear" w:color="auto" w:fill="auto"/>
            <w:noWrap/>
            <w:vAlign w:val="bottom"/>
            <w:hideMark/>
          </w:tcPr>
          <w:p w14:paraId="2AB4D45F" w14:textId="2B61EB57" w:rsidR="009D639F" w:rsidRPr="009D639F" w:rsidRDefault="009D639F" w:rsidP="009D639F">
            <w:pPr>
              <w:spacing w:after="0"/>
              <w:jc w:val="center"/>
              <w:rPr>
                <w:color w:val="000000"/>
                <w:sz w:val="20"/>
                <w:szCs w:val="20"/>
              </w:rPr>
            </w:pPr>
            <w:r w:rsidRPr="009D639F">
              <w:rPr>
                <w:color w:val="000000"/>
                <w:sz w:val="20"/>
                <w:szCs w:val="20"/>
              </w:rPr>
              <w:t>32,272</w:t>
            </w:r>
          </w:p>
        </w:tc>
      </w:tr>
      <w:tr w:rsidR="009D639F" w:rsidRPr="005362B1" w14:paraId="20D6EAF1" w14:textId="77777777" w:rsidTr="006C3629">
        <w:trPr>
          <w:trHeight w:val="225"/>
        </w:trPr>
        <w:tc>
          <w:tcPr>
            <w:tcW w:w="1111" w:type="dxa"/>
            <w:tcBorders>
              <w:top w:val="nil"/>
              <w:left w:val="nil"/>
              <w:bottom w:val="nil"/>
              <w:right w:val="nil"/>
            </w:tcBorders>
            <w:shd w:val="clear" w:color="auto" w:fill="auto"/>
            <w:noWrap/>
            <w:vAlign w:val="center"/>
            <w:hideMark/>
          </w:tcPr>
          <w:p w14:paraId="2A1909E2" w14:textId="77777777" w:rsidR="009D639F" w:rsidRPr="005362B1" w:rsidRDefault="009D639F" w:rsidP="009D639F">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1D9CE8B6" w14:textId="79E2C93B" w:rsidR="009D639F" w:rsidRPr="009D639F" w:rsidRDefault="009D639F" w:rsidP="009D639F">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27985E24" w14:textId="470BDB34" w:rsidR="009D639F" w:rsidRPr="009D639F" w:rsidRDefault="009D639F" w:rsidP="009D639F">
            <w:pPr>
              <w:spacing w:after="0"/>
              <w:jc w:val="center"/>
              <w:rPr>
                <w:color w:val="000000"/>
                <w:sz w:val="20"/>
                <w:szCs w:val="20"/>
              </w:rPr>
            </w:pPr>
            <w:r w:rsidRPr="009D639F">
              <w:rPr>
                <w:color w:val="000000"/>
                <w:sz w:val="20"/>
                <w:szCs w:val="20"/>
              </w:rPr>
              <w:t>32,141</w:t>
            </w:r>
          </w:p>
        </w:tc>
        <w:tc>
          <w:tcPr>
            <w:tcW w:w="1111" w:type="dxa"/>
            <w:tcBorders>
              <w:top w:val="nil"/>
              <w:left w:val="nil"/>
              <w:bottom w:val="nil"/>
              <w:right w:val="nil"/>
            </w:tcBorders>
            <w:shd w:val="clear" w:color="auto" w:fill="auto"/>
            <w:noWrap/>
            <w:vAlign w:val="bottom"/>
            <w:hideMark/>
          </w:tcPr>
          <w:p w14:paraId="1B60649F" w14:textId="6EB98D37" w:rsidR="009D639F" w:rsidRPr="009D639F" w:rsidRDefault="009D639F" w:rsidP="009D639F">
            <w:pPr>
              <w:spacing w:after="0"/>
              <w:jc w:val="center"/>
              <w:rPr>
                <w:color w:val="000000"/>
                <w:sz w:val="20"/>
                <w:szCs w:val="20"/>
              </w:rPr>
            </w:pPr>
            <w:r w:rsidRPr="009D639F">
              <w:rPr>
                <w:color w:val="000000"/>
                <w:sz w:val="20"/>
                <w:szCs w:val="20"/>
              </w:rPr>
              <w:t>17,068</w:t>
            </w:r>
          </w:p>
        </w:tc>
        <w:tc>
          <w:tcPr>
            <w:tcW w:w="1111" w:type="dxa"/>
            <w:tcBorders>
              <w:top w:val="nil"/>
              <w:left w:val="nil"/>
              <w:bottom w:val="nil"/>
              <w:right w:val="nil"/>
            </w:tcBorders>
            <w:shd w:val="clear" w:color="auto" w:fill="auto"/>
            <w:noWrap/>
            <w:vAlign w:val="bottom"/>
            <w:hideMark/>
          </w:tcPr>
          <w:p w14:paraId="5C00DD8F" w14:textId="3982EF57" w:rsidR="009D639F" w:rsidRPr="009D639F" w:rsidRDefault="009D639F" w:rsidP="009D639F">
            <w:pPr>
              <w:spacing w:after="0"/>
              <w:jc w:val="center"/>
              <w:rPr>
                <w:color w:val="000000"/>
                <w:sz w:val="20"/>
                <w:szCs w:val="20"/>
              </w:rPr>
            </w:pPr>
            <w:r w:rsidRPr="009D639F">
              <w:rPr>
                <w:color w:val="000000"/>
                <w:sz w:val="20"/>
                <w:szCs w:val="20"/>
              </w:rPr>
              <w:t>24,894</w:t>
            </w:r>
          </w:p>
        </w:tc>
        <w:tc>
          <w:tcPr>
            <w:tcW w:w="1111" w:type="dxa"/>
            <w:tcBorders>
              <w:top w:val="nil"/>
              <w:left w:val="nil"/>
              <w:bottom w:val="nil"/>
              <w:right w:val="nil"/>
            </w:tcBorders>
            <w:shd w:val="clear" w:color="auto" w:fill="auto"/>
            <w:noWrap/>
            <w:vAlign w:val="bottom"/>
            <w:hideMark/>
          </w:tcPr>
          <w:p w14:paraId="2840A0D3" w14:textId="6E80A4B2"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2668B61" w14:textId="724BAC61" w:rsidR="009D639F" w:rsidRPr="009D639F" w:rsidRDefault="009D639F" w:rsidP="009D639F">
            <w:pPr>
              <w:spacing w:after="0"/>
              <w:jc w:val="center"/>
              <w:rPr>
                <w:color w:val="000000"/>
                <w:sz w:val="20"/>
                <w:szCs w:val="20"/>
              </w:rPr>
            </w:pPr>
            <w:r w:rsidRPr="009D639F">
              <w:rPr>
                <w:color w:val="000000"/>
                <w:sz w:val="20"/>
                <w:szCs w:val="20"/>
              </w:rPr>
              <w:t>38,688</w:t>
            </w:r>
          </w:p>
        </w:tc>
        <w:tc>
          <w:tcPr>
            <w:tcW w:w="1111" w:type="dxa"/>
            <w:tcBorders>
              <w:top w:val="nil"/>
              <w:left w:val="nil"/>
              <w:bottom w:val="nil"/>
              <w:right w:val="nil"/>
            </w:tcBorders>
            <w:shd w:val="clear" w:color="auto" w:fill="auto"/>
            <w:noWrap/>
            <w:vAlign w:val="bottom"/>
            <w:hideMark/>
          </w:tcPr>
          <w:p w14:paraId="42FDE214" w14:textId="7696175A" w:rsidR="009D639F" w:rsidRPr="009D639F" w:rsidRDefault="009D639F" w:rsidP="009D639F">
            <w:pPr>
              <w:spacing w:after="0"/>
              <w:jc w:val="center"/>
              <w:rPr>
                <w:color w:val="000000"/>
                <w:sz w:val="20"/>
                <w:szCs w:val="20"/>
              </w:rPr>
            </w:pPr>
            <w:r w:rsidRPr="009D639F">
              <w:rPr>
                <w:color w:val="000000"/>
                <w:sz w:val="20"/>
                <w:szCs w:val="20"/>
              </w:rPr>
              <w:t>32,141</w:t>
            </w:r>
          </w:p>
        </w:tc>
      </w:tr>
      <w:tr w:rsidR="009D639F" w:rsidRPr="005362B1" w14:paraId="5C40E0E9" w14:textId="77777777" w:rsidTr="006C3629">
        <w:trPr>
          <w:trHeight w:val="225"/>
        </w:trPr>
        <w:tc>
          <w:tcPr>
            <w:tcW w:w="1111" w:type="dxa"/>
            <w:tcBorders>
              <w:top w:val="nil"/>
              <w:left w:val="nil"/>
              <w:bottom w:val="nil"/>
              <w:right w:val="nil"/>
            </w:tcBorders>
            <w:shd w:val="clear" w:color="auto" w:fill="auto"/>
            <w:noWrap/>
            <w:vAlign w:val="center"/>
            <w:hideMark/>
          </w:tcPr>
          <w:p w14:paraId="6FFFD293" w14:textId="77777777" w:rsidR="009D639F" w:rsidRPr="005362B1" w:rsidRDefault="009D639F" w:rsidP="009D639F">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443E45FE" w14:textId="777673F3" w:rsidR="009D639F" w:rsidRPr="009D639F" w:rsidRDefault="009D639F" w:rsidP="009D639F">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240FED07" w14:textId="5C0CA092" w:rsidR="009D639F" w:rsidRPr="009D639F" w:rsidRDefault="009D639F" w:rsidP="009D639F">
            <w:pPr>
              <w:spacing w:after="0"/>
              <w:jc w:val="center"/>
              <w:rPr>
                <w:color w:val="000000"/>
                <w:sz w:val="20"/>
                <w:szCs w:val="20"/>
              </w:rPr>
            </w:pPr>
            <w:r w:rsidRPr="009D639F">
              <w:rPr>
                <w:color w:val="000000"/>
                <w:sz w:val="20"/>
                <w:szCs w:val="20"/>
              </w:rPr>
              <w:t>30,193</w:t>
            </w:r>
          </w:p>
        </w:tc>
        <w:tc>
          <w:tcPr>
            <w:tcW w:w="1111" w:type="dxa"/>
            <w:tcBorders>
              <w:top w:val="nil"/>
              <w:left w:val="nil"/>
              <w:bottom w:val="nil"/>
              <w:right w:val="nil"/>
            </w:tcBorders>
            <w:shd w:val="clear" w:color="auto" w:fill="auto"/>
            <w:noWrap/>
            <w:vAlign w:val="bottom"/>
            <w:hideMark/>
          </w:tcPr>
          <w:p w14:paraId="1204F186" w14:textId="16D656E3" w:rsidR="009D639F" w:rsidRPr="009D639F" w:rsidRDefault="009D639F" w:rsidP="009D639F">
            <w:pPr>
              <w:spacing w:after="0"/>
              <w:jc w:val="center"/>
              <w:rPr>
                <w:color w:val="000000"/>
                <w:sz w:val="20"/>
                <w:szCs w:val="20"/>
              </w:rPr>
            </w:pPr>
            <w:r w:rsidRPr="009D639F">
              <w:rPr>
                <w:color w:val="000000"/>
                <w:sz w:val="20"/>
                <w:szCs w:val="20"/>
              </w:rPr>
              <w:t>18,559</w:t>
            </w:r>
          </w:p>
        </w:tc>
        <w:tc>
          <w:tcPr>
            <w:tcW w:w="1111" w:type="dxa"/>
            <w:tcBorders>
              <w:top w:val="nil"/>
              <w:left w:val="nil"/>
              <w:bottom w:val="nil"/>
              <w:right w:val="nil"/>
            </w:tcBorders>
            <w:shd w:val="clear" w:color="auto" w:fill="auto"/>
            <w:noWrap/>
            <w:vAlign w:val="bottom"/>
            <w:hideMark/>
          </w:tcPr>
          <w:p w14:paraId="62B25C32" w14:textId="416E20F6" w:rsidR="009D639F" w:rsidRPr="009D639F" w:rsidRDefault="009D639F" w:rsidP="009D639F">
            <w:pPr>
              <w:spacing w:after="0"/>
              <w:jc w:val="center"/>
              <w:rPr>
                <w:color w:val="000000"/>
                <w:sz w:val="20"/>
                <w:szCs w:val="20"/>
              </w:rPr>
            </w:pPr>
            <w:r w:rsidRPr="009D639F">
              <w:rPr>
                <w:color w:val="000000"/>
                <w:sz w:val="20"/>
                <w:szCs w:val="20"/>
              </w:rPr>
              <w:t>25,910</w:t>
            </w:r>
          </w:p>
        </w:tc>
        <w:tc>
          <w:tcPr>
            <w:tcW w:w="1111" w:type="dxa"/>
            <w:tcBorders>
              <w:top w:val="nil"/>
              <w:left w:val="nil"/>
              <w:bottom w:val="nil"/>
              <w:right w:val="nil"/>
            </w:tcBorders>
            <w:shd w:val="clear" w:color="auto" w:fill="auto"/>
            <w:noWrap/>
            <w:vAlign w:val="bottom"/>
            <w:hideMark/>
          </w:tcPr>
          <w:p w14:paraId="6F87E50B" w14:textId="6C31493B"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B6AD301" w14:textId="7B707826" w:rsidR="009D639F" w:rsidRPr="009D639F" w:rsidRDefault="009D639F" w:rsidP="009D639F">
            <w:pPr>
              <w:spacing w:after="0"/>
              <w:jc w:val="center"/>
              <w:rPr>
                <w:color w:val="000000"/>
                <w:sz w:val="20"/>
                <w:szCs w:val="20"/>
              </w:rPr>
            </w:pPr>
            <w:r w:rsidRPr="009D639F">
              <w:rPr>
                <w:color w:val="000000"/>
                <w:sz w:val="20"/>
                <w:szCs w:val="20"/>
              </w:rPr>
              <w:t>33,099</w:t>
            </w:r>
          </w:p>
        </w:tc>
        <w:tc>
          <w:tcPr>
            <w:tcW w:w="1111" w:type="dxa"/>
            <w:tcBorders>
              <w:top w:val="nil"/>
              <w:left w:val="nil"/>
              <w:bottom w:val="nil"/>
              <w:right w:val="nil"/>
            </w:tcBorders>
            <w:shd w:val="clear" w:color="auto" w:fill="auto"/>
            <w:noWrap/>
            <w:vAlign w:val="bottom"/>
            <w:hideMark/>
          </w:tcPr>
          <w:p w14:paraId="5C2D9884" w14:textId="33E4D7FE" w:rsidR="009D639F" w:rsidRPr="009D639F" w:rsidRDefault="009D639F" w:rsidP="009D639F">
            <w:pPr>
              <w:spacing w:after="0"/>
              <w:jc w:val="center"/>
              <w:rPr>
                <w:color w:val="000000"/>
                <w:sz w:val="20"/>
                <w:szCs w:val="20"/>
              </w:rPr>
            </w:pPr>
            <w:r w:rsidRPr="009D639F">
              <w:rPr>
                <w:color w:val="000000"/>
                <w:sz w:val="20"/>
                <w:szCs w:val="20"/>
              </w:rPr>
              <w:t>30,193</w:t>
            </w:r>
          </w:p>
        </w:tc>
      </w:tr>
      <w:tr w:rsidR="009D639F" w:rsidRPr="005362B1" w14:paraId="70A5F5D4" w14:textId="77777777" w:rsidTr="006C3629">
        <w:trPr>
          <w:trHeight w:val="225"/>
        </w:trPr>
        <w:tc>
          <w:tcPr>
            <w:tcW w:w="1111" w:type="dxa"/>
            <w:tcBorders>
              <w:top w:val="nil"/>
              <w:left w:val="nil"/>
              <w:bottom w:val="nil"/>
              <w:right w:val="nil"/>
            </w:tcBorders>
            <w:shd w:val="clear" w:color="auto" w:fill="auto"/>
            <w:noWrap/>
            <w:vAlign w:val="center"/>
            <w:hideMark/>
          </w:tcPr>
          <w:p w14:paraId="40012622" w14:textId="77777777" w:rsidR="009D639F" w:rsidRPr="005362B1" w:rsidRDefault="009D639F" w:rsidP="009D639F">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0720B7E1" w14:textId="25BC9AD2" w:rsidR="009D639F" w:rsidRPr="009D639F" w:rsidRDefault="009D639F" w:rsidP="009D639F">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0D3AD7D5" w14:textId="5135CDA5" w:rsidR="009D639F" w:rsidRPr="009D639F" w:rsidRDefault="009D639F" w:rsidP="009D639F">
            <w:pPr>
              <w:spacing w:after="0"/>
              <w:jc w:val="center"/>
              <w:rPr>
                <w:color w:val="000000"/>
                <w:sz w:val="20"/>
                <w:szCs w:val="20"/>
              </w:rPr>
            </w:pPr>
            <w:r w:rsidRPr="009D639F">
              <w:rPr>
                <w:color w:val="000000"/>
                <w:sz w:val="20"/>
                <w:szCs w:val="20"/>
              </w:rPr>
              <w:t>39,135</w:t>
            </w:r>
          </w:p>
        </w:tc>
        <w:tc>
          <w:tcPr>
            <w:tcW w:w="1111" w:type="dxa"/>
            <w:tcBorders>
              <w:top w:val="nil"/>
              <w:left w:val="nil"/>
              <w:bottom w:val="nil"/>
              <w:right w:val="nil"/>
            </w:tcBorders>
            <w:shd w:val="clear" w:color="auto" w:fill="auto"/>
            <w:noWrap/>
            <w:vAlign w:val="bottom"/>
            <w:hideMark/>
          </w:tcPr>
          <w:p w14:paraId="2576B67C" w14:textId="7BAA15C5" w:rsidR="009D639F" w:rsidRPr="009D639F" w:rsidRDefault="009D639F" w:rsidP="009D639F">
            <w:pPr>
              <w:spacing w:after="0"/>
              <w:jc w:val="center"/>
              <w:rPr>
                <w:color w:val="000000"/>
                <w:sz w:val="20"/>
                <w:szCs w:val="20"/>
              </w:rPr>
            </w:pPr>
            <w:r w:rsidRPr="009D639F">
              <w:rPr>
                <w:color w:val="000000"/>
                <w:sz w:val="20"/>
                <w:szCs w:val="20"/>
              </w:rPr>
              <w:t>22,193</w:t>
            </w:r>
          </w:p>
        </w:tc>
        <w:tc>
          <w:tcPr>
            <w:tcW w:w="1111" w:type="dxa"/>
            <w:tcBorders>
              <w:top w:val="nil"/>
              <w:left w:val="nil"/>
              <w:bottom w:val="nil"/>
              <w:right w:val="nil"/>
            </w:tcBorders>
            <w:shd w:val="clear" w:color="auto" w:fill="auto"/>
            <w:noWrap/>
            <w:vAlign w:val="bottom"/>
            <w:hideMark/>
          </w:tcPr>
          <w:p w14:paraId="56437E0D" w14:textId="1FC4D58A" w:rsidR="009D639F" w:rsidRPr="009D639F" w:rsidRDefault="009D639F" w:rsidP="009D639F">
            <w:pPr>
              <w:spacing w:after="0"/>
              <w:jc w:val="center"/>
              <w:rPr>
                <w:color w:val="000000"/>
                <w:sz w:val="20"/>
                <w:szCs w:val="20"/>
              </w:rPr>
            </w:pPr>
            <w:r w:rsidRPr="009D639F">
              <w:rPr>
                <w:color w:val="000000"/>
                <w:sz w:val="20"/>
                <w:szCs w:val="20"/>
              </w:rPr>
              <w:t>34,345</w:t>
            </w:r>
          </w:p>
        </w:tc>
        <w:tc>
          <w:tcPr>
            <w:tcW w:w="1111" w:type="dxa"/>
            <w:tcBorders>
              <w:top w:val="nil"/>
              <w:left w:val="nil"/>
              <w:bottom w:val="nil"/>
              <w:right w:val="nil"/>
            </w:tcBorders>
            <w:shd w:val="clear" w:color="auto" w:fill="auto"/>
            <w:noWrap/>
            <w:vAlign w:val="bottom"/>
            <w:hideMark/>
          </w:tcPr>
          <w:p w14:paraId="76478BBD" w14:textId="18D58814"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1C8DBC1" w14:textId="63E53F56" w:rsidR="009D639F" w:rsidRPr="009D639F" w:rsidRDefault="009D639F" w:rsidP="009D639F">
            <w:pPr>
              <w:spacing w:after="0"/>
              <w:jc w:val="center"/>
              <w:rPr>
                <w:color w:val="000000"/>
                <w:sz w:val="20"/>
                <w:szCs w:val="20"/>
              </w:rPr>
            </w:pPr>
            <w:r w:rsidRPr="009D639F">
              <w:rPr>
                <w:color w:val="000000"/>
                <w:sz w:val="20"/>
                <w:szCs w:val="20"/>
              </w:rPr>
              <w:t>42,529</w:t>
            </w:r>
          </w:p>
        </w:tc>
        <w:tc>
          <w:tcPr>
            <w:tcW w:w="1111" w:type="dxa"/>
            <w:tcBorders>
              <w:top w:val="nil"/>
              <w:left w:val="nil"/>
              <w:bottom w:val="nil"/>
              <w:right w:val="nil"/>
            </w:tcBorders>
            <w:shd w:val="clear" w:color="auto" w:fill="auto"/>
            <w:noWrap/>
            <w:vAlign w:val="bottom"/>
            <w:hideMark/>
          </w:tcPr>
          <w:p w14:paraId="01A34BF7" w14:textId="78714F56" w:rsidR="009D639F" w:rsidRPr="009D639F" w:rsidRDefault="009D639F" w:rsidP="009D639F">
            <w:pPr>
              <w:spacing w:after="0"/>
              <w:jc w:val="center"/>
              <w:rPr>
                <w:color w:val="000000"/>
                <w:sz w:val="20"/>
                <w:szCs w:val="20"/>
              </w:rPr>
            </w:pPr>
            <w:r w:rsidRPr="009D639F">
              <w:rPr>
                <w:color w:val="000000"/>
                <w:sz w:val="20"/>
                <w:szCs w:val="20"/>
              </w:rPr>
              <w:t>47,236</w:t>
            </w:r>
          </w:p>
        </w:tc>
      </w:tr>
      <w:tr w:rsidR="009D639F" w:rsidRPr="005362B1" w14:paraId="0190B943" w14:textId="77777777" w:rsidTr="006C3629">
        <w:trPr>
          <w:trHeight w:val="225"/>
        </w:trPr>
        <w:tc>
          <w:tcPr>
            <w:tcW w:w="1111" w:type="dxa"/>
            <w:tcBorders>
              <w:top w:val="nil"/>
              <w:left w:val="nil"/>
              <w:bottom w:val="nil"/>
              <w:right w:val="nil"/>
            </w:tcBorders>
            <w:shd w:val="clear" w:color="auto" w:fill="auto"/>
            <w:noWrap/>
            <w:vAlign w:val="center"/>
            <w:hideMark/>
          </w:tcPr>
          <w:p w14:paraId="29D4C193" w14:textId="77777777" w:rsidR="009D639F" w:rsidRPr="005362B1" w:rsidRDefault="009D639F" w:rsidP="009D639F">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6212F7A5" w14:textId="7356729C" w:rsidR="009D639F" w:rsidRPr="009D639F" w:rsidRDefault="009D639F" w:rsidP="009D639F">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0CB36D94" w14:textId="48E610C7" w:rsidR="009D639F" w:rsidRPr="009D639F" w:rsidRDefault="009D639F" w:rsidP="009D639F">
            <w:pPr>
              <w:spacing w:after="0"/>
              <w:jc w:val="center"/>
              <w:rPr>
                <w:color w:val="000000"/>
                <w:sz w:val="20"/>
                <w:szCs w:val="20"/>
              </w:rPr>
            </w:pPr>
            <w:r w:rsidRPr="009D639F">
              <w:rPr>
                <w:color w:val="000000"/>
                <w:sz w:val="20"/>
                <w:szCs w:val="20"/>
              </w:rPr>
              <w:t>59,122</w:t>
            </w:r>
          </w:p>
        </w:tc>
        <w:tc>
          <w:tcPr>
            <w:tcW w:w="1111" w:type="dxa"/>
            <w:tcBorders>
              <w:top w:val="nil"/>
              <w:left w:val="nil"/>
              <w:bottom w:val="nil"/>
              <w:right w:val="nil"/>
            </w:tcBorders>
            <w:shd w:val="clear" w:color="auto" w:fill="auto"/>
            <w:noWrap/>
            <w:vAlign w:val="bottom"/>
            <w:hideMark/>
          </w:tcPr>
          <w:p w14:paraId="5A7F8B2D" w14:textId="58BA716C" w:rsidR="009D639F" w:rsidRPr="009D639F" w:rsidRDefault="009D639F" w:rsidP="009D639F">
            <w:pPr>
              <w:spacing w:after="0"/>
              <w:jc w:val="center"/>
              <w:rPr>
                <w:color w:val="000000"/>
                <w:sz w:val="20"/>
                <w:szCs w:val="20"/>
              </w:rPr>
            </w:pPr>
            <w:r w:rsidRPr="009D639F">
              <w:rPr>
                <w:color w:val="000000"/>
                <w:sz w:val="20"/>
                <w:szCs w:val="20"/>
              </w:rPr>
              <w:t>28,182</w:t>
            </w:r>
          </w:p>
        </w:tc>
        <w:tc>
          <w:tcPr>
            <w:tcW w:w="1111" w:type="dxa"/>
            <w:tcBorders>
              <w:top w:val="nil"/>
              <w:left w:val="nil"/>
              <w:bottom w:val="nil"/>
              <w:right w:val="nil"/>
            </w:tcBorders>
            <w:shd w:val="clear" w:color="auto" w:fill="auto"/>
            <w:noWrap/>
            <w:vAlign w:val="bottom"/>
            <w:hideMark/>
          </w:tcPr>
          <w:p w14:paraId="6A0B10F7" w14:textId="6622E1A5" w:rsidR="009D639F" w:rsidRPr="009D639F" w:rsidRDefault="009D639F" w:rsidP="009D639F">
            <w:pPr>
              <w:spacing w:after="0"/>
              <w:jc w:val="center"/>
              <w:rPr>
                <w:color w:val="000000"/>
                <w:sz w:val="20"/>
                <w:szCs w:val="20"/>
              </w:rPr>
            </w:pPr>
            <w:r w:rsidRPr="009D639F">
              <w:rPr>
                <w:color w:val="000000"/>
                <w:sz w:val="20"/>
                <w:szCs w:val="20"/>
              </w:rPr>
              <w:t>51,305</w:t>
            </w:r>
          </w:p>
        </w:tc>
        <w:tc>
          <w:tcPr>
            <w:tcW w:w="1111" w:type="dxa"/>
            <w:tcBorders>
              <w:top w:val="nil"/>
              <w:left w:val="nil"/>
              <w:bottom w:val="nil"/>
              <w:right w:val="nil"/>
            </w:tcBorders>
            <w:shd w:val="clear" w:color="auto" w:fill="auto"/>
            <w:noWrap/>
            <w:vAlign w:val="bottom"/>
            <w:hideMark/>
          </w:tcPr>
          <w:p w14:paraId="4596C8D8" w14:textId="5FE5CF01"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4A3DCA3" w14:textId="4313036F" w:rsidR="009D639F" w:rsidRPr="009D639F" w:rsidRDefault="009D639F" w:rsidP="009D639F">
            <w:pPr>
              <w:spacing w:after="0"/>
              <w:jc w:val="center"/>
              <w:rPr>
                <w:color w:val="000000"/>
                <w:sz w:val="20"/>
                <w:szCs w:val="20"/>
              </w:rPr>
            </w:pPr>
            <w:r w:rsidRPr="009D639F">
              <w:rPr>
                <w:color w:val="000000"/>
                <w:sz w:val="20"/>
                <w:szCs w:val="20"/>
              </w:rPr>
              <w:t>64,447</w:t>
            </w:r>
          </w:p>
        </w:tc>
        <w:tc>
          <w:tcPr>
            <w:tcW w:w="1111" w:type="dxa"/>
            <w:tcBorders>
              <w:top w:val="nil"/>
              <w:left w:val="nil"/>
              <w:bottom w:val="nil"/>
              <w:right w:val="nil"/>
            </w:tcBorders>
            <w:shd w:val="clear" w:color="auto" w:fill="auto"/>
            <w:noWrap/>
            <w:vAlign w:val="bottom"/>
            <w:hideMark/>
          </w:tcPr>
          <w:p w14:paraId="5D542EB5" w14:textId="44A62BD2" w:rsidR="009D639F" w:rsidRPr="009D639F" w:rsidRDefault="009D639F" w:rsidP="009D639F">
            <w:pPr>
              <w:spacing w:after="0"/>
              <w:jc w:val="center"/>
              <w:rPr>
                <w:color w:val="000000"/>
                <w:sz w:val="20"/>
                <w:szCs w:val="20"/>
              </w:rPr>
            </w:pPr>
            <w:r w:rsidRPr="009D639F">
              <w:rPr>
                <w:color w:val="000000"/>
                <w:sz w:val="20"/>
                <w:szCs w:val="20"/>
              </w:rPr>
              <w:t>65,766</w:t>
            </w:r>
          </w:p>
        </w:tc>
      </w:tr>
      <w:tr w:rsidR="009D639F" w:rsidRPr="005362B1" w14:paraId="44C81EDD" w14:textId="77777777" w:rsidTr="006C3629">
        <w:trPr>
          <w:trHeight w:val="225"/>
        </w:trPr>
        <w:tc>
          <w:tcPr>
            <w:tcW w:w="1111" w:type="dxa"/>
            <w:tcBorders>
              <w:top w:val="nil"/>
              <w:left w:val="nil"/>
              <w:bottom w:val="nil"/>
              <w:right w:val="nil"/>
            </w:tcBorders>
            <w:shd w:val="clear" w:color="auto" w:fill="auto"/>
            <w:noWrap/>
            <w:vAlign w:val="center"/>
            <w:hideMark/>
          </w:tcPr>
          <w:p w14:paraId="281FFB36" w14:textId="77777777" w:rsidR="009D639F" w:rsidRPr="005362B1" w:rsidRDefault="009D639F" w:rsidP="009D639F">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6DF4FF1D" w14:textId="34EACF0D" w:rsidR="009D639F" w:rsidRPr="009D639F" w:rsidRDefault="009D639F" w:rsidP="009D639F">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6AEBDF3A" w14:textId="7B501997" w:rsidR="009D639F" w:rsidRPr="009D639F" w:rsidRDefault="009D639F" w:rsidP="009D639F">
            <w:pPr>
              <w:spacing w:after="0"/>
              <w:jc w:val="center"/>
              <w:rPr>
                <w:color w:val="000000"/>
                <w:sz w:val="20"/>
                <w:szCs w:val="20"/>
              </w:rPr>
            </w:pPr>
            <w:r w:rsidRPr="009D639F">
              <w:rPr>
                <w:color w:val="000000"/>
                <w:sz w:val="20"/>
                <w:szCs w:val="20"/>
              </w:rPr>
              <w:t>71,693</w:t>
            </w:r>
          </w:p>
        </w:tc>
        <w:tc>
          <w:tcPr>
            <w:tcW w:w="1111" w:type="dxa"/>
            <w:tcBorders>
              <w:top w:val="nil"/>
              <w:left w:val="nil"/>
              <w:bottom w:val="nil"/>
              <w:right w:val="nil"/>
            </w:tcBorders>
            <w:shd w:val="clear" w:color="auto" w:fill="auto"/>
            <w:noWrap/>
            <w:vAlign w:val="bottom"/>
            <w:hideMark/>
          </w:tcPr>
          <w:p w14:paraId="75DF94A6" w14:textId="5D6D018A" w:rsidR="009D639F" w:rsidRPr="009D639F" w:rsidRDefault="009D639F" w:rsidP="009D639F">
            <w:pPr>
              <w:spacing w:after="0"/>
              <w:jc w:val="center"/>
              <w:rPr>
                <w:color w:val="000000"/>
                <w:sz w:val="20"/>
                <w:szCs w:val="20"/>
              </w:rPr>
            </w:pPr>
            <w:r w:rsidRPr="009D639F">
              <w:rPr>
                <w:color w:val="000000"/>
                <w:sz w:val="20"/>
                <w:szCs w:val="20"/>
              </w:rPr>
              <w:t>34,726</w:t>
            </w:r>
          </w:p>
        </w:tc>
        <w:tc>
          <w:tcPr>
            <w:tcW w:w="1111" w:type="dxa"/>
            <w:tcBorders>
              <w:top w:val="nil"/>
              <w:left w:val="nil"/>
              <w:bottom w:val="nil"/>
              <w:right w:val="nil"/>
            </w:tcBorders>
            <w:shd w:val="clear" w:color="auto" w:fill="auto"/>
            <w:noWrap/>
            <w:vAlign w:val="bottom"/>
            <w:hideMark/>
          </w:tcPr>
          <w:p w14:paraId="1D56A9C1" w14:textId="07D06730" w:rsidR="009D639F" w:rsidRPr="009D639F" w:rsidRDefault="009D639F" w:rsidP="009D639F">
            <w:pPr>
              <w:spacing w:after="0"/>
              <w:jc w:val="center"/>
              <w:rPr>
                <w:color w:val="000000"/>
                <w:sz w:val="20"/>
                <w:szCs w:val="20"/>
              </w:rPr>
            </w:pPr>
            <w:r w:rsidRPr="009D639F">
              <w:rPr>
                <w:color w:val="000000"/>
                <w:sz w:val="20"/>
                <w:szCs w:val="20"/>
              </w:rPr>
              <w:t>59,975</w:t>
            </w:r>
          </w:p>
        </w:tc>
        <w:tc>
          <w:tcPr>
            <w:tcW w:w="1111" w:type="dxa"/>
            <w:tcBorders>
              <w:top w:val="nil"/>
              <w:left w:val="nil"/>
              <w:bottom w:val="nil"/>
              <w:right w:val="nil"/>
            </w:tcBorders>
            <w:shd w:val="clear" w:color="auto" w:fill="auto"/>
            <w:noWrap/>
            <w:vAlign w:val="bottom"/>
            <w:hideMark/>
          </w:tcPr>
          <w:p w14:paraId="20BB17EC" w14:textId="3CE4F611"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4918529" w14:textId="1DF5AA91" w:rsidR="009D639F" w:rsidRPr="009D639F" w:rsidRDefault="009D639F" w:rsidP="009D639F">
            <w:pPr>
              <w:spacing w:after="0"/>
              <w:jc w:val="center"/>
              <w:rPr>
                <w:color w:val="000000"/>
                <w:sz w:val="20"/>
                <w:szCs w:val="20"/>
              </w:rPr>
            </w:pPr>
            <w:r w:rsidRPr="009D639F">
              <w:rPr>
                <w:color w:val="000000"/>
                <w:sz w:val="20"/>
                <w:szCs w:val="20"/>
              </w:rPr>
              <w:t>81,372</w:t>
            </w:r>
          </w:p>
        </w:tc>
        <w:tc>
          <w:tcPr>
            <w:tcW w:w="1111" w:type="dxa"/>
            <w:tcBorders>
              <w:top w:val="nil"/>
              <w:left w:val="nil"/>
              <w:bottom w:val="nil"/>
              <w:right w:val="nil"/>
            </w:tcBorders>
            <w:shd w:val="clear" w:color="auto" w:fill="auto"/>
            <w:noWrap/>
            <w:vAlign w:val="bottom"/>
            <w:hideMark/>
          </w:tcPr>
          <w:p w14:paraId="1DAE5A3A" w14:textId="4CC5FFEB" w:rsidR="009D639F" w:rsidRPr="009D639F" w:rsidRDefault="009D639F" w:rsidP="009D639F">
            <w:pPr>
              <w:spacing w:after="0"/>
              <w:jc w:val="center"/>
              <w:rPr>
                <w:color w:val="000000"/>
                <w:sz w:val="20"/>
                <w:szCs w:val="20"/>
              </w:rPr>
            </w:pPr>
            <w:r w:rsidRPr="009D639F">
              <w:rPr>
                <w:color w:val="000000"/>
                <w:sz w:val="20"/>
                <w:szCs w:val="20"/>
              </w:rPr>
              <w:t>81,288</w:t>
            </w:r>
          </w:p>
        </w:tc>
      </w:tr>
      <w:tr w:rsidR="009D639F" w:rsidRPr="005362B1" w14:paraId="72EC62C9" w14:textId="77777777" w:rsidTr="006C3629">
        <w:trPr>
          <w:trHeight w:val="225"/>
        </w:trPr>
        <w:tc>
          <w:tcPr>
            <w:tcW w:w="1111" w:type="dxa"/>
            <w:tcBorders>
              <w:top w:val="nil"/>
              <w:left w:val="nil"/>
              <w:bottom w:val="nil"/>
              <w:right w:val="nil"/>
            </w:tcBorders>
            <w:shd w:val="clear" w:color="auto" w:fill="auto"/>
            <w:noWrap/>
            <w:vAlign w:val="center"/>
            <w:hideMark/>
          </w:tcPr>
          <w:p w14:paraId="4C54DC2D" w14:textId="77777777" w:rsidR="009D639F" w:rsidRPr="005362B1" w:rsidRDefault="009D639F" w:rsidP="009D639F">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6E8F86A8" w14:textId="5402CAB4" w:rsidR="009D639F" w:rsidRPr="009D639F" w:rsidRDefault="009D639F" w:rsidP="009D639F">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132DD2D8" w14:textId="1C4634B6" w:rsidR="009D639F" w:rsidRPr="009D639F" w:rsidRDefault="009D639F" w:rsidP="009D639F">
            <w:pPr>
              <w:spacing w:after="0"/>
              <w:jc w:val="center"/>
              <w:rPr>
                <w:color w:val="000000"/>
                <w:sz w:val="20"/>
                <w:szCs w:val="20"/>
              </w:rPr>
            </w:pPr>
            <w:r w:rsidRPr="009D639F">
              <w:rPr>
                <w:color w:val="000000"/>
                <w:sz w:val="20"/>
                <w:szCs w:val="20"/>
              </w:rPr>
              <w:t>77,378</w:t>
            </w:r>
          </w:p>
        </w:tc>
        <w:tc>
          <w:tcPr>
            <w:tcW w:w="1111" w:type="dxa"/>
            <w:tcBorders>
              <w:top w:val="nil"/>
              <w:left w:val="nil"/>
              <w:bottom w:val="nil"/>
              <w:right w:val="nil"/>
            </w:tcBorders>
            <w:shd w:val="clear" w:color="auto" w:fill="auto"/>
            <w:noWrap/>
            <w:vAlign w:val="bottom"/>
            <w:hideMark/>
          </w:tcPr>
          <w:p w14:paraId="5FFE6D07" w14:textId="3FB6AD20" w:rsidR="009D639F" w:rsidRPr="009D639F" w:rsidRDefault="009D639F" w:rsidP="009D639F">
            <w:pPr>
              <w:spacing w:after="0"/>
              <w:jc w:val="center"/>
              <w:rPr>
                <w:color w:val="000000"/>
                <w:sz w:val="20"/>
                <w:szCs w:val="20"/>
              </w:rPr>
            </w:pPr>
            <w:r w:rsidRPr="009D639F">
              <w:rPr>
                <w:color w:val="000000"/>
                <w:sz w:val="20"/>
                <w:szCs w:val="20"/>
              </w:rPr>
              <w:t>40,106</w:t>
            </w:r>
          </w:p>
        </w:tc>
        <w:tc>
          <w:tcPr>
            <w:tcW w:w="1111" w:type="dxa"/>
            <w:tcBorders>
              <w:top w:val="nil"/>
              <w:left w:val="nil"/>
              <w:bottom w:val="nil"/>
              <w:right w:val="nil"/>
            </w:tcBorders>
            <w:shd w:val="clear" w:color="auto" w:fill="auto"/>
            <w:noWrap/>
            <w:vAlign w:val="bottom"/>
            <w:hideMark/>
          </w:tcPr>
          <w:p w14:paraId="3EA9871A" w14:textId="0718224D" w:rsidR="009D639F" w:rsidRPr="009D639F" w:rsidRDefault="009D639F" w:rsidP="009D639F">
            <w:pPr>
              <w:spacing w:after="0"/>
              <w:jc w:val="center"/>
              <w:rPr>
                <w:color w:val="000000"/>
                <w:sz w:val="20"/>
                <w:szCs w:val="20"/>
              </w:rPr>
            </w:pPr>
            <w:r w:rsidRPr="009D639F">
              <w:rPr>
                <w:color w:val="000000"/>
                <w:sz w:val="20"/>
                <w:szCs w:val="20"/>
              </w:rPr>
              <w:t>66,388</w:t>
            </w:r>
          </w:p>
        </w:tc>
        <w:tc>
          <w:tcPr>
            <w:tcW w:w="1111" w:type="dxa"/>
            <w:tcBorders>
              <w:top w:val="nil"/>
              <w:left w:val="nil"/>
              <w:bottom w:val="nil"/>
              <w:right w:val="nil"/>
            </w:tcBorders>
            <w:shd w:val="clear" w:color="auto" w:fill="auto"/>
            <w:noWrap/>
            <w:vAlign w:val="bottom"/>
            <w:hideMark/>
          </w:tcPr>
          <w:p w14:paraId="08B0B6F5" w14:textId="4E0F5C8D"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7E67858E" w14:textId="473FDB80" w:rsidR="009D639F" w:rsidRPr="009D639F" w:rsidRDefault="009D639F" w:rsidP="009D639F">
            <w:pPr>
              <w:spacing w:after="0"/>
              <w:jc w:val="center"/>
              <w:rPr>
                <w:color w:val="000000"/>
                <w:sz w:val="20"/>
                <w:szCs w:val="20"/>
              </w:rPr>
            </w:pPr>
            <w:r w:rsidRPr="009D639F">
              <w:rPr>
                <w:color w:val="000000"/>
                <w:sz w:val="20"/>
                <w:szCs w:val="20"/>
              </w:rPr>
              <w:t>85,646</w:t>
            </w:r>
          </w:p>
        </w:tc>
        <w:tc>
          <w:tcPr>
            <w:tcW w:w="1111" w:type="dxa"/>
            <w:tcBorders>
              <w:top w:val="nil"/>
              <w:left w:val="nil"/>
              <w:bottom w:val="nil"/>
              <w:right w:val="nil"/>
            </w:tcBorders>
            <w:shd w:val="clear" w:color="auto" w:fill="auto"/>
            <w:noWrap/>
            <w:vAlign w:val="bottom"/>
            <w:hideMark/>
          </w:tcPr>
          <w:p w14:paraId="647B8D66" w14:textId="32D2A9DD" w:rsidR="009D639F" w:rsidRPr="009D639F" w:rsidRDefault="009D639F" w:rsidP="009D639F">
            <w:pPr>
              <w:spacing w:after="0"/>
              <w:jc w:val="center"/>
              <w:rPr>
                <w:color w:val="000000"/>
                <w:sz w:val="20"/>
                <w:szCs w:val="20"/>
              </w:rPr>
            </w:pPr>
            <w:r w:rsidRPr="009D639F">
              <w:rPr>
                <w:color w:val="000000"/>
                <w:sz w:val="20"/>
                <w:szCs w:val="20"/>
              </w:rPr>
              <w:t>85,547</w:t>
            </w:r>
          </w:p>
        </w:tc>
      </w:tr>
      <w:tr w:rsidR="009D639F" w:rsidRPr="005362B1" w14:paraId="71E2A119" w14:textId="77777777" w:rsidTr="006C3629">
        <w:trPr>
          <w:trHeight w:val="225"/>
        </w:trPr>
        <w:tc>
          <w:tcPr>
            <w:tcW w:w="1111" w:type="dxa"/>
            <w:tcBorders>
              <w:top w:val="nil"/>
              <w:left w:val="nil"/>
              <w:bottom w:val="nil"/>
              <w:right w:val="nil"/>
            </w:tcBorders>
            <w:shd w:val="clear" w:color="auto" w:fill="auto"/>
            <w:noWrap/>
            <w:vAlign w:val="center"/>
            <w:hideMark/>
          </w:tcPr>
          <w:p w14:paraId="7196A5F6" w14:textId="77777777" w:rsidR="009D639F" w:rsidRPr="005362B1" w:rsidRDefault="009D639F" w:rsidP="009D639F">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3B69D2C4" w14:textId="50E8FB81" w:rsidR="009D639F" w:rsidRPr="009D639F" w:rsidRDefault="009D639F" w:rsidP="009D639F">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65C7818B" w14:textId="0D63ABFA" w:rsidR="009D639F" w:rsidRPr="009D639F" w:rsidRDefault="009D639F" w:rsidP="009D639F">
            <w:pPr>
              <w:spacing w:after="0"/>
              <w:jc w:val="center"/>
              <w:rPr>
                <w:color w:val="000000"/>
                <w:sz w:val="20"/>
                <w:szCs w:val="20"/>
              </w:rPr>
            </w:pPr>
            <w:r w:rsidRPr="009D639F">
              <w:rPr>
                <w:color w:val="000000"/>
                <w:sz w:val="20"/>
                <w:szCs w:val="20"/>
              </w:rPr>
              <w:t>80,257</w:t>
            </w:r>
          </w:p>
        </w:tc>
        <w:tc>
          <w:tcPr>
            <w:tcW w:w="1111" w:type="dxa"/>
            <w:tcBorders>
              <w:top w:val="nil"/>
              <w:left w:val="nil"/>
              <w:bottom w:val="nil"/>
              <w:right w:val="nil"/>
            </w:tcBorders>
            <w:shd w:val="clear" w:color="auto" w:fill="auto"/>
            <w:noWrap/>
            <w:vAlign w:val="bottom"/>
            <w:hideMark/>
          </w:tcPr>
          <w:p w14:paraId="31C19141" w14:textId="1A41CEFA" w:rsidR="009D639F" w:rsidRPr="009D639F" w:rsidRDefault="009D639F" w:rsidP="009D639F">
            <w:pPr>
              <w:spacing w:after="0"/>
              <w:jc w:val="center"/>
              <w:rPr>
                <w:color w:val="000000"/>
                <w:sz w:val="20"/>
                <w:szCs w:val="20"/>
              </w:rPr>
            </w:pPr>
            <w:r w:rsidRPr="009D639F">
              <w:rPr>
                <w:color w:val="000000"/>
                <w:sz w:val="20"/>
                <w:szCs w:val="20"/>
              </w:rPr>
              <w:t>43,764</w:t>
            </w:r>
          </w:p>
        </w:tc>
        <w:tc>
          <w:tcPr>
            <w:tcW w:w="1111" w:type="dxa"/>
            <w:tcBorders>
              <w:top w:val="nil"/>
              <w:left w:val="nil"/>
              <w:bottom w:val="nil"/>
              <w:right w:val="nil"/>
            </w:tcBorders>
            <w:shd w:val="clear" w:color="auto" w:fill="auto"/>
            <w:noWrap/>
            <w:vAlign w:val="bottom"/>
            <w:hideMark/>
          </w:tcPr>
          <w:p w14:paraId="69EE49B2" w14:textId="5450E9A4" w:rsidR="009D639F" w:rsidRPr="009D639F" w:rsidRDefault="009D639F" w:rsidP="009D639F">
            <w:pPr>
              <w:spacing w:after="0"/>
              <w:jc w:val="center"/>
              <w:rPr>
                <w:color w:val="000000"/>
                <w:sz w:val="20"/>
                <w:szCs w:val="20"/>
              </w:rPr>
            </w:pPr>
            <w:r w:rsidRPr="009D639F">
              <w:rPr>
                <w:color w:val="000000"/>
                <w:sz w:val="20"/>
                <w:szCs w:val="20"/>
              </w:rPr>
              <w:t>70,070</w:t>
            </w:r>
          </w:p>
        </w:tc>
        <w:tc>
          <w:tcPr>
            <w:tcW w:w="1111" w:type="dxa"/>
            <w:tcBorders>
              <w:top w:val="nil"/>
              <w:left w:val="nil"/>
              <w:bottom w:val="nil"/>
              <w:right w:val="nil"/>
            </w:tcBorders>
            <w:shd w:val="clear" w:color="auto" w:fill="auto"/>
            <w:noWrap/>
            <w:vAlign w:val="bottom"/>
            <w:hideMark/>
          </w:tcPr>
          <w:p w14:paraId="758E1EC2" w14:textId="4E46CF55"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83EE44C" w14:textId="6F4590F1" w:rsidR="009D639F" w:rsidRPr="009D639F" w:rsidRDefault="009D639F" w:rsidP="009D639F">
            <w:pPr>
              <w:spacing w:after="0"/>
              <w:jc w:val="center"/>
              <w:rPr>
                <w:color w:val="000000"/>
                <w:sz w:val="20"/>
                <w:szCs w:val="20"/>
              </w:rPr>
            </w:pPr>
            <w:r w:rsidRPr="009D639F">
              <w:rPr>
                <w:color w:val="000000"/>
                <w:sz w:val="20"/>
                <w:szCs w:val="20"/>
              </w:rPr>
              <w:t>87,493</w:t>
            </w:r>
          </w:p>
        </w:tc>
        <w:tc>
          <w:tcPr>
            <w:tcW w:w="1111" w:type="dxa"/>
            <w:tcBorders>
              <w:top w:val="nil"/>
              <w:left w:val="nil"/>
              <w:bottom w:val="nil"/>
              <w:right w:val="nil"/>
            </w:tcBorders>
            <w:shd w:val="clear" w:color="auto" w:fill="auto"/>
            <w:noWrap/>
            <w:vAlign w:val="bottom"/>
            <w:hideMark/>
          </w:tcPr>
          <w:p w14:paraId="4FC92022" w14:textId="6CD072CB" w:rsidR="009D639F" w:rsidRPr="009D639F" w:rsidRDefault="009D639F" w:rsidP="009D639F">
            <w:pPr>
              <w:spacing w:after="0"/>
              <w:jc w:val="center"/>
              <w:rPr>
                <w:color w:val="000000"/>
                <w:sz w:val="20"/>
                <w:szCs w:val="20"/>
              </w:rPr>
            </w:pPr>
            <w:r w:rsidRPr="009D639F">
              <w:rPr>
                <w:color w:val="000000"/>
                <w:sz w:val="20"/>
                <w:szCs w:val="20"/>
              </w:rPr>
              <w:t>87,442</w:t>
            </w:r>
          </w:p>
        </w:tc>
      </w:tr>
      <w:tr w:rsidR="009D639F" w:rsidRPr="005362B1" w14:paraId="57F44580" w14:textId="77777777" w:rsidTr="006C3629">
        <w:trPr>
          <w:trHeight w:val="225"/>
        </w:trPr>
        <w:tc>
          <w:tcPr>
            <w:tcW w:w="1111" w:type="dxa"/>
            <w:tcBorders>
              <w:top w:val="nil"/>
              <w:left w:val="nil"/>
              <w:bottom w:val="nil"/>
              <w:right w:val="nil"/>
            </w:tcBorders>
            <w:shd w:val="clear" w:color="auto" w:fill="auto"/>
            <w:noWrap/>
            <w:vAlign w:val="center"/>
            <w:hideMark/>
          </w:tcPr>
          <w:p w14:paraId="1E4B39BD" w14:textId="77777777" w:rsidR="009D639F" w:rsidRPr="005362B1" w:rsidRDefault="009D639F" w:rsidP="009D639F">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46F2D2AA" w14:textId="4A11E69D" w:rsidR="009D639F" w:rsidRPr="009D639F" w:rsidRDefault="009D639F" w:rsidP="009D639F">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6C8896C7" w14:textId="558C840A" w:rsidR="009D639F" w:rsidRPr="009D639F" w:rsidRDefault="009D639F" w:rsidP="009D639F">
            <w:pPr>
              <w:spacing w:after="0"/>
              <w:jc w:val="center"/>
              <w:rPr>
                <w:color w:val="000000"/>
                <w:sz w:val="20"/>
                <w:szCs w:val="20"/>
              </w:rPr>
            </w:pPr>
            <w:r w:rsidRPr="009D639F">
              <w:rPr>
                <w:color w:val="000000"/>
                <w:sz w:val="20"/>
                <w:szCs w:val="20"/>
              </w:rPr>
              <w:t>81,475</w:t>
            </w:r>
          </w:p>
        </w:tc>
        <w:tc>
          <w:tcPr>
            <w:tcW w:w="1111" w:type="dxa"/>
            <w:tcBorders>
              <w:top w:val="nil"/>
              <w:left w:val="nil"/>
              <w:bottom w:val="nil"/>
              <w:right w:val="nil"/>
            </w:tcBorders>
            <w:shd w:val="clear" w:color="auto" w:fill="auto"/>
            <w:noWrap/>
            <w:vAlign w:val="bottom"/>
            <w:hideMark/>
          </w:tcPr>
          <w:p w14:paraId="4F0D3406" w14:textId="760244BD" w:rsidR="009D639F" w:rsidRPr="009D639F" w:rsidRDefault="009D639F" w:rsidP="009D639F">
            <w:pPr>
              <w:spacing w:after="0"/>
              <w:jc w:val="center"/>
              <w:rPr>
                <w:color w:val="000000"/>
                <w:sz w:val="20"/>
                <w:szCs w:val="20"/>
              </w:rPr>
            </w:pPr>
            <w:r w:rsidRPr="009D639F">
              <w:rPr>
                <w:color w:val="000000"/>
                <w:sz w:val="20"/>
                <w:szCs w:val="20"/>
              </w:rPr>
              <w:t>45,973</w:t>
            </w:r>
          </w:p>
        </w:tc>
        <w:tc>
          <w:tcPr>
            <w:tcW w:w="1111" w:type="dxa"/>
            <w:tcBorders>
              <w:top w:val="nil"/>
              <w:left w:val="nil"/>
              <w:bottom w:val="nil"/>
              <w:right w:val="nil"/>
            </w:tcBorders>
            <w:shd w:val="clear" w:color="auto" w:fill="auto"/>
            <w:noWrap/>
            <w:vAlign w:val="bottom"/>
            <w:hideMark/>
          </w:tcPr>
          <w:p w14:paraId="48919B07" w14:textId="2819637C" w:rsidR="009D639F" w:rsidRPr="009D639F" w:rsidRDefault="009D639F" w:rsidP="009D639F">
            <w:pPr>
              <w:spacing w:after="0"/>
              <w:jc w:val="center"/>
              <w:rPr>
                <w:color w:val="000000"/>
                <w:sz w:val="20"/>
                <w:szCs w:val="20"/>
              </w:rPr>
            </w:pPr>
            <w:r w:rsidRPr="009D639F">
              <w:rPr>
                <w:color w:val="000000"/>
                <w:sz w:val="20"/>
                <w:szCs w:val="20"/>
              </w:rPr>
              <w:t>71,878</w:t>
            </w:r>
          </w:p>
        </w:tc>
        <w:tc>
          <w:tcPr>
            <w:tcW w:w="1111" w:type="dxa"/>
            <w:tcBorders>
              <w:top w:val="nil"/>
              <w:left w:val="nil"/>
              <w:bottom w:val="nil"/>
              <w:right w:val="nil"/>
            </w:tcBorders>
            <w:shd w:val="clear" w:color="auto" w:fill="auto"/>
            <w:noWrap/>
            <w:vAlign w:val="bottom"/>
            <w:hideMark/>
          </w:tcPr>
          <w:p w14:paraId="14F53503" w14:textId="337B4F19"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DFF62EC" w14:textId="4DF9A240" w:rsidR="009D639F" w:rsidRPr="009D639F" w:rsidRDefault="009D639F" w:rsidP="009D639F">
            <w:pPr>
              <w:spacing w:after="0"/>
              <w:jc w:val="center"/>
              <w:rPr>
                <w:color w:val="000000"/>
                <w:sz w:val="20"/>
                <w:szCs w:val="20"/>
              </w:rPr>
            </w:pPr>
            <w:r w:rsidRPr="009D639F">
              <w:rPr>
                <w:color w:val="000000"/>
                <w:sz w:val="20"/>
                <w:szCs w:val="20"/>
              </w:rPr>
              <w:t>88,136</w:t>
            </w:r>
          </w:p>
        </w:tc>
        <w:tc>
          <w:tcPr>
            <w:tcW w:w="1111" w:type="dxa"/>
            <w:tcBorders>
              <w:top w:val="nil"/>
              <w:left w:val="nil"/>
              <w:bottom w:val="nil"/>
              <w:right w:val="nil"/>
            </w:tcBorders>
            <w:shd w:val="clear" w:color="auto" w:fill="auto"/>
            <w:noWrap/>
            <w:vAlign w:val="bottom"/>
            <w:hideMark/>
          </w:tcPr>
          <w:p w14:paraId="6982BF5D" w14:textId="29F68A45" w:rsidR="009D639F" w:rsidRPr="009D639F" w:rsidRDefault="009D639F" w:rsidP="009D639F">
            <w:pPr>
              <w:spacing w:after="0"/>
              <w:jc w:val="center"/>
              <w:rPr>
                <w:color w:val="000000"/>
                <w:sz w:val="20"/>
                <w:szCs w:val="20"/>
              </w:rPr>
            </w:pPr>
            <w:r w:rsidRPr="009D639F">
              <w:rPr>
                <w:color w:val="000000"/>
                <w:sz w:val="20"/>
                <w:szCs w:val="20"/>
              </w:rPr>
              <w:t>88,115</w:t>
            </w:r>
          </w:p>
        </w:tc>
      </w:tr>
      <w:tr w:rsidR="009D639F" w:rsidRPr="005362B1" w14:paraId="0D0D9667" w14:textId="77777777" w:rsidTr="006C3629">
        <w:trPr>
          <w:trHeight w:val="225"/>
        </w:trPr>
        <w:tc>
          <w:tcPr>
            <w:tcW w:w="1111" w:type="dxa"/>
            <w:tcBorders>
              <w:top w:val="nil"/>
              <w:left w:val="nil"/>
              <w:bottom w:val="nil"/>
              <w:right w:val="nil"/>
            </w:tcBorders>
            <w:shd w:val="clear" w:color="auto" w:fill="auto"/>
            <w:noWrap/>
            <w:vAlign w:val="center"/>
            <w:hideMark/>
          </w:tcPr>
          <w:p w14:paraId="511B1CDC" w14:textId="77777777" w:rsidR="009D639F" w:rsidRPr="005362B1" w:rsidRDefault="009D639F" w:rsidP="009D639F">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182F0A34" w14:textId="503BDF6F" w:rsidR="009D639F" w:rsidRPr="009D639F" w:rsidRDefault="009D639F" w:rsidP="009D639F">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5FA71E0B" w14:textId="6C121AAE" w:rsidR="009D639F" w:rsidRPr="009D639F" w:rsidRDefault="009D639F" w:rsidP="009D639F">
            <w:pPr>
              <w:spacing w:after="0"/>
              <w:jc w:val="center"/>
              <w:rPr>
                <w:color w:val="000000"/>
                <w:sz w:val="20"/>
                <w:szCs w:val="20"/>
              </w:rPr>
            </w:pPr>
            <w:r w:rsidRPr="009D639F">
              <w:rPr>
                <w:color w:val="000000"/>
                <w:sz w:val="20"/>
                <w:szCs w:val="20"/>
              </w:rPr>
              <w:t>81,994</w:t>
            </w:r>
          </w:p>
        </w:tc>
        <w:tc>
          <w:tcPr>
            <w:tcW w:w="1111" w:type="dxa"/>
            <w:tcBorders>
              <w:top w:val="nil"/>
              <w:left w:val="nil"/>
              <w:bottom w:val="nil"/>
              <w:right w:val="nil"/>
            </w:tcBorders>
            <w:shd w:val="clear" w:color="auto" w:fill="auto"/>
            <w:noWrap/>
            <w:vAlign w:val="bottom"/>
            <w:hideMark/>
          </w:tcPr>
          <w:p w14:paraId="29386BD5" w14:textId="62D3C1E4" w:rsidR="009D639F" w:rsidRPr="009D639F" w:rsidRDefault="009D639F" w:rsidP="009D639F">
            <w:pPr>
              <w:spacing w:after="0"/>
              <w:jc w:val="center"/>
              <w:rPr>
                <w:color w:val="000000"/>
                <w:sz w:val="20"/>
                <w:szCs w:val="20"/>
              </w:rPr>
            </w:pPr>
            <w:r w:rsidRPr="009D639F">
              <w:rPr>
                <w:color w:val="000000"/>
                <w:sz w:val="20"/>
                <w:szCs w:val="20"/>
              </w:rPr>
              <w:t>47,328</w:t>
            </w:r>
          </w:p>
        </w:tc>
        <w:tc>
          <w:tcPr>
            <w:tcW w:w="1111" w:type="dxa"/>
            <w:tcBorders>
              <w:top w:val="nil"/>
              <w:left w:val="nil"/>
              <w:bottom w:val="nil"/>
              <w:right w:val="nil"/>
            </w:tcBorders>
            <w:shd w:val="clear" w:color="auto" w:fill="auto"/>
            <w:noWrap/>
            <w:vAlign w:val="bottom"/>
            <w:hideMark/>
          </w:tcPr>
          <w:p w14:paraId="748D8A11" w14:textId="64BD35D5" w:rsidR="009D639F" w:rsidRPr="009D639F" w:rsidRDefault="009D639F" w:rsidP="009D639F">
            <w:pPr>
              <w:spacing w:after="0"/>
              <w:jc w:val="center"/>
              <w:rPr>
                <w:color w:val="000000"/>
                <w:sz w:val="20"/>
                <w:szCs w:val="20"/>
              </w:rPr>
            </w:pPr>
            <w:r w:rsidRPr="009D639F">
              <w:rPr>
                <w:color w:val="000000"/>
                <w:sz w:val="20"/>
                <w:szCs w:val="20"/>
              </w:rPr>
              <w:t>72,767</w:t>
            </w:r>
          </w:p>
        </w:tc>
        <w:tc>
          <w:tcPr>
            <w:tcW w:w="1111" w:type="dxa"/>
            <w:tcBorders>
              <w:top w:val="nil"/>
              <w:left w:val="nil"/>
              <w:bottom w:val="nil"/>
              <w:right w:val="nil"/>
            </w:tcBorders>
            <w:shd w:val="clear" w:color="auto" w:fill="auto"/>
            <w:noWrap/>
            <w:vAlign w:val="bottom"/>
            <w:hideMark/>
          </w:tcPr>
          <w:p w14:paraId="74F69726" w14:textId="74C1D2F1"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3117914" w14:textId="376D7589" w:rsidR="009D639F" w:rsidRPr="009D639F" w:rsidRDefault="009D639F" w:rsidP="009D639F">
            <w:pPr>
              <w:spacing w:after="0"/>
              <w:jc w:val="center"/>
              <w:rPr>
                <w:color w:val="000000"/>
                <w:sz w:val="20"/>
                <w:szCs w:val="20"/>
              </w:rPr>
            </w:pPr>
            <w:r w:rsidRPr="009D639F">
              <w:rPr>
                <w:color w:val="000000"/>
                <w:sz w:val="20"/>
                <w:szCs w:val="20"/>
              </w:rPr>
              <w:t>88,370</w:t>
            </w:r>
          </w:p>
        </w:tc>
        <w:tc>
          <w:tcPr>
            <w:tcW w:w="1111" w:type="dxa"/>
            <w:tcBorders>
              <w:top w:val="nil"/>
              <w:left w:val="nil"/>
              <w:bottom w:val="nil"/>
              <w:right w:val="nil"/>
            </w:tcBorders>
            <w:shd w:val="clear" w:color="auto" w:fill="auto"/>
            <w:noWrap/>
            <w:vAlign w:val="bottom"/>
            <w:hideMark/>
          </w:tcPr>
          <w:p w14:paraId="405EB9E0" w14:textId="083EC065" w:rsidR="009D639F" w:rsidRPr="009D639F" w:rsidRDefault="009D639F" w:rsidP="009D639F">
            <w:pPr>
              <w:spacing w:after="0"/>
              <w:jc w:val="center"/>
              <w:rPr>
                <w:color w:val="000000"/>
                <w:sz w:val="20"/>
                <w:szCs w:val="20"/>
              </w:rPr>
            </w:pPr>
            <w:r w:rsidRPr="009D639F">
              <w:rPr>
                <w:color w:val="000000"/>
                <w:sz w:val="20"/>
                <w:szCs w:val="20"/>
              </w:rPr>
              <w:t>88,361</w:t>
            </w:r>
          </w:p>
        </w:tc>
      </w:tr>
      <w:tr w:rsidR="009D639F" w:rsidRPr="005362B1" w14:paraId="16099541" w14:textId="77777777" w:rsidTr="006C3629">
        <w:trPr>
          <w:trHeight w:val="225"/>
        </w:trPr>
        <w:tc>
          <w:tcPr>
            <w:tcW w:w="1111" w:type="dxa"/>
            <w:tcBorders>
              <w:top w:val="nil"/>
              <w:left w:val="nil"/>
              <w:bottom w:val="nil"/>
              <w:right w:val="nil"/>
            </w:tcBorders>
            <w:shd w:val="clear" w:color="auto" w:fill="auto"/>
            <w:noWrap/>
            <w:vAlign w:val="center"/>
            <w:hideMark/>
          </w:tcPr>
          <w:p w14:paraId="5D4FA098" w14:textId="77777777" w:rsidR="009D639F" w:rsidRPr="005362B1" w:rsidRDefault="009D639F" w:rsidP="009D639F">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52D0C361" w14:textId="20E7D917" w:rsidR="009D639F" w:rsidRPr="009D639F" w:rsidRDefault="009D639F" w:rsidP="009D639F">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2DE44A1D" w14:textId="421C1D22" w:rsidR="009D639F" w:rsidRPr="009D639F" w:rsidRDefault="009D639F" w:rsidP="009D639F">
            <w:pPr>
              <w:spacing w:after="0"/>
              <w:jc w:val="center"/>
              <w:rPr>
                <w:color w:val="000000"/>
                <w:sz w:val="20"/>
                <w:szCs w:val="20"/>
              </w:rPr>
            </w:pPr>
            <w:r w:rsidRPr="009D639F">
              <w:rPr>
                <w:color w:val="000000"/>
                <w:sz w:val="20"/>
                <w:szCs w:val="20"/>
              </w:rPr>
              <w:t>82,197</w:t>
            </w:r>
          </w:p>
        </w:tc>
        <w:tc>
          <w:tcPr>
            <w:tcW w:w="1111" w:type="dxa"/>
            <w:tcBorders>
              <w:top w:val="nil"/>
              <w:left w:val="nil"/>
              <w:bottom w:val="nil"/>
              <w:right w:val="nil"/>
            </w:tcBorders>
            <w:shd w:val="clear" w:color="auto" w:fill="auto"/>
            <w:noWrap/>
            <w:vAlign w:val="bottom"/>
            <w:hideMark/>
          </w:tcPr>
          <w:p w14:paraId="29FC0743" w14:textId="64437807" w:rsidR="009D639F" w:rsidRPr="009D639F" w:rsidRDefault="009D639F" w:rsidP="009D639F">
            <w:pPr>
              <w:spacing w:after="0"/>
              <w:jc w:val="center"/>
              <w:rPr>
                <w:color w:val="000000"/>
                <w:sz w:val="20"/>
                <w:szCs w:val="20"/>
              </w:rPr>
            </w:pPr>
            <w:r w:rsidRPr="009D639F">
              <w:rPr>
                <w:color w:val="000000"/>
                <w:sz w:val="20"/>
                <w:szCs w:val="20"/>
              </w:rPr>
              <w:t>48,086</w:t>
            </w:r>
          </w:p>
        </w:tc>
        <w:tc>
          <w:tcPr>
            <w:tcW w:w="1111" w:type="dxa"/>
            <w:tcBorders>
              <w:top w:val="nil"/>
              <w:left w:val="nil"/>
              <w:bottom w:val="nil"/>
              <w:right w:val="nil"/>
            </w:tcBorders>
            <w:shd w:val="clear" w:color="auto" w:fill="auto"/>
            <w:noWrap/>
            <w:vAlign w:val="bottom"/>
            <w:hideMark/>
          </w:tcPr>
          <w:p w14:paraId="44AF6F2E" w14:textId="11027A16" w:rsidR="009D639F" w:rsidRPr="009D639F" w:rsidRDefault="009D639F" w:rsidP="009D639F">
            <w:pPr>
              <w:spacing w:after="0"/>
              <w:jc w:val="center"/>
              <w:rPr>
                <w:color w:val="000000"/>
                <w:sz w:val="20"/>
                <w:szCs w:val="20"/>
              </w:rPr>
            </w:pPr>
            <w:r w:rsidRPr="009D639F">
              <w:rPr>
                <w:color w:val="000000"/>
                <w:sz w:val="20"/>
                <w:szCs w:val="20"/>
              </w:rPr>
              <w:t>73,169</w:t>
            </w:r>
          </w:p>
        </w:tc>
        <w:tc>
          <w:tcPr>
            <w:tcW w:w="1111" w:type="dxa"/>
            <w:tcBorders>
              <w:top w:val="nil"/>
              <w:left w:val="nil"/>
              <w:bottom w:val="nil"/>
              <w:right w:val="nil"/>
            </w:tcBorders>
            <w:shd w:val="clear" w:color="auto" w:fill="auto"/>
            <w:noWrap/>
            <w:vAlign w:val="bottom"/>
            <w:hideMark/>
          </w:tcPr>
          <w:p w14:paraId="19490963" w14:textId="04FA3833"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1F9CDFE" w14:textId="63DB9630" w:rsidR="009D639F" w:rsidRPr="009D639F" w:rsidRDefault="009D639F" w:rsidP="009D639F">
            <w:pPr>
              <w:spacing w:after="0"/>
              <w:jc w:val="center"/>
              <w:rPr>
                <w:color w:val="000000"/>
                <w:sz w:val="20"/>
                <w:szCs w:val="20"/>
              </w:rPr>
            </w:pPr>
            <w:r w:rsidRPr="009D639F">
              <w:rPr>
                <w:color w:val="000000"/>
                <w:sz w:val="20"/>
                <w:szCs w:val="20"/>
              </w:rPr>
              <w:t>88,448</w:t>
            </w:r>
          </w:p>
        </w:tc>
        <w:tc>
          <w:tcPr>
            <w:tcW w:w="1111" w:type="dxa"/>
            <w:tcBorders>
              <w:top w:val="nil"/>
              <w:left w:val="nil"/>
              <w:bottom w:val="nil"/>
              <w:right w:val="nil"/>
            </w:tcBorders>
            <w:shd w:val="clear" w:color="auto" w:fill="auto"/>
            <w:noWrap/>
            <w:vAlign w:val="bottom"/>
            <w:hideMark/>
          </w:tcPr>
          <w:p w14:paraId="07605781" w14:textId="5B19AF9A" w:rsidR="009D639F" w:rsidRPr="009D639F" w:rsidRDefault="009D639F" w:rsidP="009D639F">
            <w:pPr>
              <w:spacing w:after="0"/>
              <w:jc w:val="center"/>
              <w:rPr>
                <w:color w:val="000000"/>
                <w:sz w:val="20"/>
                <w:szCs w:val="20"/>
              </w:rPr>
            </w:pPr>
            <w:r w:rsidRPr="009D639F">
              <w:rPr>
                <w:color w:val="000000"/>
                <w:sz w:val="20"/>
                <w:szCs w:val="20"/>
              </w:rPr>
              <w:t>88,444</w:t>
            </w:r>
          </w:p>
        </w:tc>
      </w:tr>
      <w:tr w:rsidR="009D639F" w:rsidRPr="005362B1" w14:paraId="396194C8" w14:textId="77777777" w:rsidTr="006C3629">
        <w:trPr>
          <w:trHeight w:val="225"/>
        </w:trPr>
        <w:tc>
          <w:tcPr>
            <w:tcW w:w="1111" w:type="dxa"/>
            <w:tcBorders>
              <w:top w:val="nil"/>
              <w:left w:val="nil"/>
              <w:bottom w:val="nil"/>
              <w:right w:val="nil"/>
            </w:tcBorders>
            <w:shd w:val="clear" w:color="auto" w:fill="auto"/>
            <w:noWrap/>
            <w:vAlign w:val="center"/>
            <w:hideMark/>
          </w:tcPr>
          <w:p w14:paraId="08AFAA98" w14:textId="77777777" w:rsidR="009D639F" w:rsidRPr="005362B1" w:rsidRDefault="009D639F" w:rsidP="009D639F">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563043BD" w14:textId="5A9572C2" w:rsidR="009D639F" w:rsidRPr="009D639F" w:rsidRDefault="009D639F" w:rsidP="009D639F">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14A37E2F" w14:textId="38ECC448" w:rsidR="009D639F" w:rsidRPr="009D639F" w:rsidRDefault="009D639F" w:rsidP="009D639F">
            <w:pPr>
              <w:spacing w:after="0"/>
              <w:jc w:val="center"/>
              <w:rPr>
                <w:color w:val="000000"/>
                <w:sz w:val="20"/>
                <w:szCs w:val="20"/>
              </w:rPr>
            </w:pPr>
            <w:r w:rsidRPr="009D639F">
              <w:rPr>
                <w:color w:val="000000"/>
                <w:sz w:val="20"/>
                <w:szCs w:val="20"/>
              </w:rPr>
              <w:t>82,275</w:t>
            </w:r>
          </w:p>
        </w:tc>
        <w:tc>
          <w:tcPr>
            <w:tcW w:w="1111" w:type="dxa"/>
            <w:tcBorders>
              <w:top w:val="nil"/>
              <w:left w:val="nil"/>
              <w:bottom w:val="nil"/>
              <w:right w:val="nil"/>
            </w:tcBorders>
            <w:shd w:val="clear" w:color="auto" w:fill="auto"/>
            <w:noWrap/>
            <w:vAlign w:val="bottom"/>
            <w:hideMark/>
          </w:tcPr>
          <w:p w14:paraId="5F2C805A" w14:textId="302A9C96" w:rsidR="009D639F" w:rsidRPr="009D639F" w:rsidRDefault="009D639F" w:rsidP="009D639F">
            <w:pPr>
              <w:spacing w:after="0"/>
              <w:jc w:val="center"/>
              <w:rPr>
                <w:color w:val="000000"/>
                <w:sz w:val="20"/>
                <w:szCs w:val="20"/>
              </w:rPr>
            </w:pPr>
            <w:r w:rsidRPr="009D639F">
              <w:rPr>
                <w:color w:val="000000"/>
                <w:sz w:val="20"/>
                <w:szCs w:val="20"/>
              </w:rPr>
              <w:t>48,495</w:t>
            </w:r>
          </w:p>
        </w:tc>
        <w:tc>
          <w:tcPr>
            <w:tcW w:w="1111" w:type="dxa"/>
            <w:tcBorders>
              <w:top w:val="nil"/>
              <w:left w:val="nil"/>
              <w:bottom w:val="nil"/>
              <w:right w:val="nil"/>
            </w:tcBorders>
            <w:shd w:val="clear" w:color="auto" w:fill="auto"/>
            <w:noWrap/>
            <w:vAlign w:val="bottom"/>
            <w:hideMark/>
          </w:tcPr>
          <w:p w14:paraId="4944EE23" w14:textId="5C9DB5DD" w:rsidR="009D639F" w:rsidRPr="009D639F" w:rsidRDefault="009D639F" w:rsidP="009D639F">
            <w:pPr>
              <w:spacing w:after="0"/>
              <w:jc w:val="center"/>
              <w:rPr>
                <w:color w:val="000000"/>
                <w:sz w:val="20"/>
                <w:szCs w:val="20"/>
              </w:rPr>
            </w:pPr>
            <w:r w:rsidRPr="009D639F">
              <w:rPr>
                <w:color w:val="000000"/>
                <w:sz w:val="20"/>
                <w:szCs w:val="20"/>
              </w:rPr>
              <w:t>73,347</w:t>
            </w:r>
          </w:p>
        </w:tc>
        <w:tc>
          <w:tcPr>
            <w:tcW w:w="1111" w:type="dxa"/>
            <w:tcBorders>
              <w:top w:val="nil"/>
              <w:left w:val="nil"/>
              <w:bottom w:val="nil"/>
              <w:right w:val="nil"/>
            </w:tcBorders>
            <w:shd w:val="clear" w:color="auto" w:fill="auto"/>
            <w:noWrap/>
            <w:vAlign w:val="bottom"/>
            <w:hideMark/>
          </w:tcPr>
          <w:p w14:paraId="74708EB3" w14:textId="02C3275D"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D1F6F00" w14:textId="41D7DC8C" w:rsidR="009D639F" w:rsidRPr="009D639F" w:rsidRDefault="009D639F" w:rsidP="009D639F">
            <w:pPr>
              <w:spacing w:after="0"/>
              <w:jc w:val="center"/>
              <w:rPr>
                <w:color w:val="000000"/>
                <w:sz w:val="20"/>
                <w:szCs w:val="20"/>
              </w:rPr>
            </w:pPr>
            <w:r w:rsidRPr="009D639F">
              <w:rPr>
                <w:color w:val="000000"/>
                <w:sz w:val="20"/>
                <w:szCs w:val="20"/>
              </w:rPr>
              <w:t>88,474</w:t>
            </w:r>
          </w:p>
        </w:tc>
        <w:tc>
          <w:tcPr>
            <w:tcW w:w="1111" w:type="dxa"/>
            <w:tcBorders>
              <w:top w:val="nil"/>
              <w:left w:val="nil"/>
              <w:bottom w:val="nil"/>
              <w:right w:val="nil"/>
            </w:tcBorders>
            <w:shd w:val="clear" w:color="auto" w:fill="auto"/>
            <w:noWrap/>
            <w:vAlign w:val="bottom"/>
            <w:hideMark/>
          </w:tcPr>
          <w:p w14:paraId="59F22425" w14:textId="2E6A14DE" w:rsidR="009D639F" w:rsidRPr="009D639F" w:rsidRDefault="009D639F" w:rsidP="009D639F">
            <w:pPr>
              <w:spacing w:after="0"/>
              <w:jc w:val="center"/>
              <w:rPr>
                <w:color w:val="000000"/>
                <w:sz w:val="20"/>
                <w:szCs w:val="20"/>
              </w:rPr>
            </w:pPr>
            <w:r w:rsidRPr="009D639F">
              <w:rPr>
                <w:color w:val="000000"/>
                <w:sz w:val="20"/>
                <w:szCs w:val="20"/>
              </w:rPr>
              <w:t>88,473</w:t>
            </w:r>
          </w:p>
        </w:tc>
      </w:tr>
      <w:tr w:rsidR="009D639F" w:rsidRPr="005362B1" w14:paraId="2EEB6F75" w14:textId="77777777" w:rsidTr="006C3629">
        <w:trPr>
          <w:trHeight w:val="225"/>
        </w:trPr>
        <w:tc>
          <w:tcPr>
            <w:tcW w:w="1111" w:type="dxa"/>
            <w:tcBorders>
              <w:top w:val="nil"/>
              <w:left w:val="nil"/>
              <w:bottom w:val="nil"/>
              <w:right w:val="nil"/>
            </w:tcBorders>
            <w:shd w:val="clear" w:color="auto" w:fill="auto"/>
            <w:noWrap/>
            <w:vAlign w:val="center"/>
            <w:hideMark/>
          </w:tcPr>
          <w:p w14:paraId="6F95815D" w14:textId="77777777" w:rsidR="009D639F" w:rsidRPr="005362B1" w:rsidRDefault="009D639F" w:rsidP="009D639F">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5590BC47" w14:textId="7E06ADBF" w:rsidR="009D639F" w:rsidRPr="009D639F" w:rsidRDefault="009D639F" w:rsidP="009D639F">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2C93D46C" w14:textId="1B712391" w:rsidR="009D639F" w:rsidRPr="009D639F" w:rsidRDefault="009D639F" w:rsidP="009D639F">
            <w:pPr>
              <w:spacing w:after="0"/>
              <w:jc w:val="center"/>
              <w:rPr>
                <w:color w:val="000000"/>
                <w:sz w:val="20"/>
                <w:szCs w:val="20"/>
              </w:rPr>
            </w:pPr>
            <w:r w:rsidRPr="009D639F">
              <w:rPr>
                <w:color w:val="000000"/>
                <w:sz w:val="20"/>
                <w:szCs w:val="20"/>
              </w:rPr>
              <w:t>82,302</w:t>
            </w:r>
          </w:p>
        </w:tc>
        <w:tc>
          <w:tcPr>
            <w:tcW w:w="1111" w:type="dxa"/>
            <w:tcBorders>
              <w:top w:val="nil"/>
              <w:left w:val="nil"/>
              <w:bottom w:val="nil"/>
              <w:right w:val="nil"/>
            </w:tcBorders>
            <w:shd w:val="clear" w:color="auto" w:fill="auto"/>
            <w:noWrap/>
            <w:vAlign w:val="bottom"/>
            <w:hideMark/>
          </w:tcPr>
          <w:p w14:paraId="3E490AE7" w14:textId="45209D7C" w:rsidR="009D639F" w:rsidRPr="009D639F" w:rsidRDefault="009D639F" w:rsidP="009D639F">
            <w:pPr>
              <w:spacing w:after="0"/>
              <w:jc w:val="center"/>
              <w:rPr>
                <w:color w:val="000000"/>
                <w:sz w:val="20"/>
                <w:szCs w:val="20"/>
              </w:rPr>
            </w:pPr>
            <w:r w:rsidRPr="009D639F">
              <w:rPr>
                <w:color w:val="000000"/>
                <w:sz w:val="20"/>
                <w:szCs w:val="20"/>
              </w:rPr>
              <w:t>48,700</w:t>
            </w:r>
          </w:p>
        </w:tc>
        <w:tc>
          <w:tcPr>
            <w:tcW w:w="1111" w:type="dxa"/>
            <w:tcBorders>
              <w:top w:val="nil"/>
              <w:left w:val="nil"/>
              <w:bottom w:val="nil"/>
              <w:right w:val="nil"/>
            </w:tcBorders>
            <w:shd w:val="clear" w:color="auto" w:fill="auto"/>
            <w:noWrap/>
            <w:vAlign w:val="bottom"/>
            <w:hideMark/>
          </w:tcPr>
          <w:p w14:paraId="13340754" w14:textId="1B2A8B64" w:rsidR="009D639F" w:rsidRPr="009D639F" w:rsidRDefault="009D639F" w:rsidP="009D639F">
            <w:pPr>
              <w:spacing w:after="0"/>
              <w:jc w:val="center"/>
              <w:rPr>
                <w:color w:val="000000"/>
                <w:sz w:val="20"/>
                <w:szCs w:val="20"/>
              </w:rPr>
            </w:pPr>
            <w:r w:rsidRPr="009D639F">
              <w:rPr>
                <w:color w:val="000000"/>
                <w:sz w:val="20"/>
                <w:szCs w:val="20"/>
              </w:rPr>
              <w:t>73,418</w:t>
            </w:r>
          </w:p>
        </w:tc>
        <w:tc>
          <w:tcPr>
            <w:tcW w:w="1111" w:type="dxa"/>
            <w:tcBorders>
              <w:top w:val="nil"/>
              <w:left w:val="nil"/>
              <w:bottom w:val="nil"/>
              <w:right w:val="nil"/>
            </w:tcBorders>
            <w:shd w:val="clear" w:color="auto" w:fill="auto"/>
            <w:noWrap/>
            <w:vAlign w:val="bottom"/>
            <w:hideMark/>
          </w:tcPr>
          <w:p w14:paraId="4E09D8F6" w14:textId="06CC51E0"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6AD53F17" w14:textId="77D69825" w:rsidR="009D639F" w:rsidRPr="009D639F" w:rsidRDefault="009D639F" w:rsidP="009D639F">
            <w:pPr>
              <w:spacing w:after="0"/>
              <w:jc w:val="center"/>
              <w:rPr>
                <w:color w:val="000000"/>
                <w:sz w:val="20"/>
                <w:szCs w:val="20"/>
              </w:rPr>
            </w:pPr>
            <w:r w:rsidRPr="009D639F">
              <w:rPr>
                <w:color w:val="000000"/>
                <w:sz w:val="20"/>
                <w:szCs w:val="20"/>
              </w:rPr>
              <w:t>88,482</w:t>
            </w:r>
          </w:p>
        </w:tc>
        <w:tc>
          <w:tcPr>
            <w:tcW w:w="1111" w:type="dxa"/>
            <w:tcBorders>
              <w:top w:val="nil"/>
              <w:left w:val="nil"/>
              <w:bottom w:val="nil"/>
              <w:right w:val="nil"/>
            </w:tcBorders>
            <w:shd w:val="clear" w:color="auto" w:fill="auto"/>
            <w:noWrap/>
            <w:vAlign w:val="bottom"/>
            <w:hideMark/>
          </w:tcPr>
          <w:p w14:paraId="11E23A83" w14:textId="20C8F0CA" w:rsidR="009D639F" w:rsidRPr="009D639F" w:rsidRDefault="009D639F" w:rsidP="009D639F">
            <w:pPr>
              <w:spacing w:after="0"/>
              <w:jc w:val="center"/>
              <w:rPr>
                <w:color w:val="000000"/>
                <w:sz w:val="20"/>
                <w:szCs w:val="20"/>
              </w:rPr>
            </w:pPr>
            <w:r w:rsidRPr="009D639F">
              <w:rPr>
                <w:color w:val="000000"/>
                <w:sz w:val="20"/>
                <w:szCs w:val="20"/>
              </w:rPr>
              <w:t>88,481</w:t>
            </w:r>
          </w:p>
        </w:tc>
      </w:tr>
      <w:tr w:rsidR="009D639F" w:rsidRPr="005362B1" w14:paraId="0FE6354D" w14:textId="77777777" w:rsidTr="006C3629">
        <w:trPr>
          <w:trHeight w:val="225"/>
        </w:trPr>
        <w:tc>
          <w:tcPr>
            <w:tcW w:w="1111" w:type="dxa"/>
            <w:tcBorders>
              <w:top w:val="nil"/>
              <w:left w:val="nil"/>
              <w:bottom w:val="nil"/>
              <w:right w:val="nil"/>
            </w:tcBorders>
            <w:shd w:val="clear" w:color="auto" w:fill="auto"/>
            <w:noWrap/>
            <w:vAlign w:val="center"/>
            <w:hideMark/>
          </w:tcPr>
          <w:p w14:paraId="191FBA5E" w14:textId="77777777" w:rsidR="009D639F" w:rsidRPr="005362B1" w:rsidRDefault="009D639F" w:rsidP="009D639F">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713D59F9" w14:textId="03FB35AA" w:rsidR="009D639F" w:rsidRPr="009D639F" w:rsidRDefault="009D639F" w:rsidP="009D639F">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59B19DA4" w14:textId="42C393B2" w:rsidR="009D639F" w:rsidRPr="009D639F" w:rsidRDefault="009D639F" w:rsidP="009D639F">
            <w:pPr>
              <w:spacing w:after="0"/>
              <w:jc w:val="center"/>
              <w:rPr>
                <w:color w:val="000000"/>
                <w:sz w:val="20"/>
                <w:szCs w:val="20"/>
              </w:rPr>
            </w:pPr>
            <w:r w:rsidRPr="009D639F">
              <w:rPr>
                <w:color w:val="000000"/>
                <w:sz w:val="20"/>
                <w:szCs w:val="20"/>
              </w:rPr>
              <w:t>82,312</w:t>
            </w:r>
          </w:p>
        </w:tc>
        <w:tc>
          <w:tcPr>
            <w:tcW w:w="1111" w:type="dxa"/>
            <w:tcBorders>
              <w:top w:val="nil"/>
              <w:left w:val="nil"/>
              <w:bottom w:val="nil"/>
              <w:right w:val="nil"/>
            </w:tcBorders>
            <w:shd w:val="clear" w:color="auto" w:fill="auto"/>
            <w:noWrap/>
            <w:vAlign w:val="bottom"/>
            <w:hideMark/>
          </w:tcPr>
          <w:p w14:paraId="0DF983E8" w14:textId="5155CC78" w:rsidR="009D639F" w:rsidRPr="009D639F" w:rsidRDefault="009D639F" w:rsidP="009D639F">
            <w:pPr>
              <w:spacing w:after="0"/>
              <w:jc w:val="center"/>
              <w:rPr>
                <w:color w:val="000000"/>
                <w:sz w:val="20"/>
                <w:szCs w:val="20"/>
              </w:rPr>
            </w:pPr>
            <w:r w:rsidRPr="009D639F">
              <w:rPr>
                <w:color w:val="000000"/>
                <w:sz w:val="20"/>
                <w:szCs w:val="20"/>
              </w:rPr>
              <w:t>48,803</w:t>
            </w:r>
          </w:p>
        </w:tc>
        <w:tc>
          <w:tcPr>
            <w:tcW w:w="1111" w:type="dxa"/>
            <w:tcBorders>
              <w:top w:val="nil"/>
              <w:left w:val="nil"/>
              <w:bottom w:val="nil"/>
              <w:right w:val="nil"/>
            </w:tcBorders>
            <w:shd w:val="clear" w:color="auto" w:fill="auto"/>
            <w:noWrap/>
            <w:vAlign w:val="bottom"/>
            <w:hideMark/>
          </w:tcPr>
          <w:p w14:paraId="38462144" w14:textId="6F5B52D7" w:rsidR="009D639F" w:rsidRPr="009D639F" w:rsidRDefault="009D639F" w:rsidP="009D639F">
            <w:pPr>
              <w:spacing w:after="0"/>
              <w:jc w:val="center"/>
              <w:rPr>
                <w:color w:val="000000"/>
                <w:sz w:val="20"/>
                <w:szCs w:val="20"/>
              </w:rPr>
            </w:pPr>
            <w:r w:rsidRPr="009D639F">
              <w:rPr>
                <w:color w:val="000000"/>
                <w:sz w:val="20"/>
                <w:szCs w:val="20"/>
              </w:rPr>
              <w:t>73,446</w:t>
            </w:r>
          </w:p>
        </w:tc>
        <w:tc>
          <w:tcPr>
            <w:tcW w:w="1111" w:type="dxa"/>
            <w:tcBorders>
              <w:top w:val="nil"/>
              <w:left w:val="nil"/>
              <w:bottom w:val="nil"/>
              <w:right w:val="nil"/>
            </w:tcBorders>
            <w:shd w:val="clear" w:color="auto" w:fill="auto"/>
            <w:noWrap/>
            <w:vAlign w:val="bottom"/>
            <w:hideMark/>
          </w:tcPr>
          <w:p w14:paraId="7576FA34" w14:textId="37FF6EDD"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7069882F" w14:textId="685E5591" w:rsidR="009D639F" w:rsidRPr="009D639F" w:rsidRDefault="009D639F" w:rsidP="009D639F">
            <w:pPr>
              <w:spacing w:after="0"/>
              <w:jc w:val="center"/>
              <w:rPr>
                <w:color w:val="000000"/>
                <w:sz w:val="20"/>
                <w:szCs w:val="20"/>
              </w:rPr>
            </w:pPr>
            <w:r w:rsidRPr="009D639F">
              <w:rPr>
                <w:color w:val="000000"/>
                <w:sz w:val="20"/>
                <w:szCs w:val="20"/>
              </w:rPr>
              <w:t>88,484</w:t>
            </w:r>
          </w:p>
        </w:tc>
        <w:tc>
          <w:tcPr>
            <w:tcW w:w="1111" w:type="dxa"/>
            <w:tcBorders>
              <w:top w:val="nil"/>
              <w:left w:val="nil"/>
              <w:bottom w:val="nil"/>
              <w:right w:val="nil"/>
            </w:tcBorders>
            <w:shd w:val="clear" w:color="auto" w:fill="auto"/>
            <w:noWrap/>
            <w:vAlign w:val="bottom"/>
            <w:hideMark/>
          </w:tcPr>
          <w:p w14:paraId="1B9A777A" w14:textId="1D17DC7F" w:rsidR="009D639F" w:rsidRPr="009D639F" w:rsidRDefault="009D639F" w:rsidP="009D639F">
            <w:pPr>
              <w:spacing w:after="0"/>
              <w:jc w:val="center"/>
              <w:rPr>
                <w:color w:val="000000"/>
                <w:sz w:val="20"/>
                <w:szCs w:val="20"/>
              </w:rPr>
            </w:pPr>
            <w:r w:rsidRPr="009D639F">
              <w:rPr>
                <w:color w:val="000000"/>
                <w:sz w:val="20"/>
                <w:szCs w:val="20"/>
              </w:rPr>
              <w:t>88,484</w:t>
            </w:r>
          </w:p>
        </w:tc>
      </w:tr>
      <w:tr w:rsidR="0088536F" w:rsidRPr="005362B1" w14:paraId="3B491426" w14:textId="77777777" w:rsidTr="00D9550E">
        <w:trPr>
          <w:trHeight w:val="225"/>
        </w:trPr>
        <w:tc>
          <w:tcPr>
            <w:tcW w:w="1111" w:type="dxa"/>
            <w:tcBorders>
              <w:top w:val="nil"/>
              <w:left w:val="nil"/>
              <w:bottom w:val="nil"/>
              <w:right w:val="nil"/>
            </w:tcBorders>
            <w:shd w:val="clear" w:color="auto" w:fill="auto"/>
            <w:noWrap/>
            <w:vAlign w:val="center"/>
            <w:hideMark/>
          </w:tcPr>
          <w:p w14:paraId="0D97845F" w14:textId="77777777" w:rsidR="0088536F" w:rsidRPr="005362B1" w:rsidRDefault="0088536F" w:rsidP="00D9550E">
            <w:pPr>
              <w:spacing w:after="0"/>
              <w:jc w:val="center"/>
              <w:rPr>
                <w:color w:val="000000"/>
                <w:sz w:val="18"/>
                <w:szCs w:val="18"/>
              </w:rPr>
            </w:pPr>
            <w:r w:rsidRPr="005362B1">
              <w:rPr>
                <w:color w:val="000000"/>
                <w:sz w:val="18"/>
                <w:szCs w:val="18"/>
              </w:rPr>
              <w:t>F</w:t>
            </w:r>
          </w:p>
        </w:tc>
        <w:tc>
          <w:tcPr>
            <w:tcW w:w="1111" w:type="dxa"/>
            <w:tcBorders>
              <w:top w:val="nil"/>
              <w:left w:val="nil"/>
              <w:bottom w:val="nil"/>
              <w:right w:val="nil"/>
            </w:tcBorders>
            <w:shd w:val="clear" w:color="auto" w:fill="auto"/>
            <w:noWrap/>
            <w:vAlign w:val="center"/>
            <w:hideMark/>
          </w:tcPr>
          <w:p w14:paraId="08BDE93C"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78A96987"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6424BDE"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86545D0"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033FEF3"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55C88791"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905B6F9" w14:textId="77777777" w:rsidR="0088536F" w:rsidRPr="005362B1" w:rsidRDefault="0088536F" w:rsidP="00D9550E">
            <w:pPr>
              <w:spacing w:after="0"/>
              <w:jc w:val="center"/>
              <w:rPr>
                <w:color w:val="000000"/>
                <w:sz w:val="18"/>
                <w:szCs w:val="18"/>
              </w:rPr>
            </w:pPr>
            <w:r w:rsidRPr="005362B1">
              <w:rPr>
                <w:color w:val="000000"/>
                <w:sz w:val="18"/>
                <w:szCs w:val="18"/>
              </w:rPr>
              <w:t>-</w:t>
            </w:r>
          </w:p>
        </w:tc>
      </w:tr>
      <w:tr w:rsidR="009D639F" w:rsidRPr="005362B1" w14:paraId="6198AE0E" w14:textId="77777777" w:rsidTr="006C3629">
        <w:trPr>
          <w:trHeight w:val="225"/>
        </w:trPr>
        <w:tc>
          <w:tcPr>
            <w:tcW w:w="1111" w:type="dxa"/>
            <w:tcBorders>
              <w:top w:val="nil"/>
              <w:left w:val="nil"/>
              <w:bottom w:val="nil"/>
              <w:right w:val="nil"/>
            </w:tcBorders>
            <w:shd w:val="clear" w:color="auto" w:fill="auto"/>
            <w:noWrap/>
            <w:vAlign w:val="center"/>
            <w:hideMark/>
          </w:tcPr>
          <w:p w14:paraId="7D96B74A" w14:textId="77777777" w:rsidR="009D639F" w:rsidRPr="005362B1" w:rsidRDefault="009D639F" w:rsidP="009D639F">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1A0288A6" w14:textId="430027B7"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E40F808" w14:textId="4147E825"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4D783FCB" w14:textId="1D47A066"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19343660" w14:textId="5A275E0B"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0316BC5F" w14:textId="12578BE2"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1A454488" w14:textId="2159562A" w:rsidR="009D639F" w:rsidRPr="009D639F" w:rsidRDefault="009D639F" w:rsidP="009D639F">
            <w:pPr>
              <w:spacing w:after="0"/>
              <w:jc w:val="center"/>
              <w:rPr>
                <w:color w:val="000000"/>
                <w:sz w:val="20"/>
                <w:szCs w:val="20"/>
              </w:rPr>
            </w:pPr>
            <w:r w:rsidRPr="009D639F">
              <w:rPr>
                <w:color w:val="000000"/>
                <w:sz w:val="20"/>
                <w:szCs w:val="20"/>
              </w:rPr>
              <w:t>0.42</w:t>
            </w:r>
          </w:p>
        </w:tc>
        <w:tc>
          <w:tcPr>
            <w:tcW w:w="1111" w:type="dxa"/>
            <w:tcBorders>
              <w:top w:val="nil"/>
              <w:left w:val="nil"/>
              <w:bottom w:val="nil"/>
              <w:right w:val="nil"/>
            </w:tcBorders>
            <w:shd w:val="clear" w:color="auto" w:fill="auto"/>
            <w:noWrap/>
            <w:vAlign w:val="bottom"/>
            <w:hideMark/>
          </w:tcPr>
          <w:p w14:paraId="6E62DBD7" w14:textId="13B2E3F3" w:rsidR="009D639F" w:rsidRPr="009D639F" w:rsidRDefault="009D639F" w:rsidP="009D639F">
            <w:pPr>
              <w:spacing w:after="0"/>
              <w:jc w:val="center"/>
              <w:rPr>
                <w:color w:val="000000"/>
                <w:sz w:val="20"/>
                <w:szCs w:val="20"/>
              </w:rPr>
            </w:pPr>
            <w:r w:rsidRPr="009D639F">
              <w:rPr>
                <w:color w:val="000000"/>
                <w:sz w:val="20"/>
                <w:szCs w:val="20"/>
              </w:rPr>
              <w:t>0.42</w:t>
            </w:r>
          </w:p>
        </w:tc>
      </w:tr>
      <w:tr w:rsidR="009D639F" w:rsidRPr="005362B1" w14:paraId="2B152DA2" w14:textId="77777777" w:rsidTr="006C3629">
        <w:trPr>
          <w:trHeight w:val="225"/>
        </w:trPr>
        <w:tc>
          <w:tcPr>
            <w:tcW w:w="1111" w:type="dxa"/>
            <w:tcBorders>
              <w:top w:val="nil"/>
              <w:left w:val="nil"/>
              <w:bottom w:val="nil"/>
              <w:right w:val="nil"/>
            </w:tcBorders>
            <w:shd w:val="clear" w:color="auto" w:fill="auto"/>
            <w:noWrap/>
            <w:vAlign w:val="center"/>
            <w:hideMark/>
          </w:tcPr>
          <w:p w14:paraId="395A3F1B" w14:textId="77777777" w:rsidR="009D639F" w:rsidRPr="005362B1" w:rsidRDefault="009D639F" w:rsidP="009D639F">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5633B77D" w14:textId="2EB066E3" w:rsidR="009D639F" w:rsidRPr="009D639F" w:rsidRDefault="009D639F" w:rsidP="009D639F">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19131798" w14:textId="6BD6158B" w:rsidR="009D639F" w:rsidRPr="009D639F" w:rsidRDefault="009D639F" w:rsidP="009D639F">
            <w:pPr>
              <w:spacing w:after="0"/>
              <w:jc w:val="center"/>
              <w:rPr>
                <w:color w:val="000000"/>
                <w:sz w:val="20"/>
                <w:szCs w:val="20"/>
              </w:rPr>
            </w:pPr>
            <w:r w:rsidRPr="009D639F">
              <w:rPr>
                <w:color w:val="000000"/>
                <w:sz w:val="20"/>
                <w:szCs w:val="20"/>
              </w:rPr>
              <w:t>0.46</w:t>
            </w:r>
          </w:p>
        </w:tc>
        <w:tc>
          <w:tcPr>
            <w:tcW w:w="1111" w:type="dxa"/>
            <w:tcBorders>
              <w:top w:val="nil"/>
              <w:left w:val="nil"/>
              <w:bottom w:val="nil"/>
              <w:right w:val="nil"/>
            </w:tcBorders>
            <w:shd w:val="clear" w:color="auto" w:fill="auto"/>
            <w:noWrap/>
            <w:vAlign w:val="bottom"/>
            <w:hideMark/>
          </w:tcPr>
          <w:p w14:paraId="0C7CEC40" w14:textId="5CDAC44B"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F801869" w14:textId="2FB1DA23" w:rsidR="009D639F" w:rsidRPr="009D639F" w:rsidRDefault="009D639F" w:rsidP="009D639F">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603540B8" w14:textId="02DE892C"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7600C51B" w14:textId="11D66866" w:rsidR="009D639F" w:rsidRPr="009D639F" w:rsidRDefault="009D639F" w:rsidP="009D639F">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16969D17" w14:textId="7ECAF2F9" w:rsidR="009D639F" w:rsidRPr="009D639F" w:rsidRDefault="009D639F" w:rsidP="009D639F">
            <w:pPr>
              <w:spacing w:after="0"/>
              <w:jc w:val="center"/>
              <w:rPr>
                <w:color w:val="000000"/>
                <w:sz w:val="20"/>
                <w:szCs w:val="20"/>
              </w:rPr>
            </w:pPr>
            <w:r w:rsidRPr="009D639F">
              <w:rPr>
                <w:color w:val="000000"/>
                <w:sz w:val="20"/>
                <w:szCs w:val="20"/>
              </w:rPr>
              <w:t>0.46</w:t>
            </w:r>
          </w:p>
        </w:tc>
      </w:tr>
      <w:tr w:rsidR="009D639F" w:rsidRPr="005362B1" w14:paraId="1054093B" w14:textId="77777777" w:rsidTr="006C3629">
        <w:trPr>
          <w:trHeight w:val="225"/>
        </w:trPr>
        <w:tc>
          <w:tcPr>
            <w:tcW w:w="1111" w:type="dxa"/>
            <w:tcBorders>
              <w:top w:val="nil"/>
              <w:left w:val="nil"/>
              <w:bottom w:val="nil"/>
              <w:right w:val="nil"/>
            </w:tcBorders>
            <w:shd w:val="clear" w:color="auto" w:fill="auto"/>
            <w:noWrap/>
            <w:vAlign w:val="center"/>
            <w:hideMark/>
          </w:tcPr>
          <w:p w14:paraId="6684751E" w14:textId="77777777" w:rsidR="009D639F" w:rsidRPr="005362B1" w:rsidRDefault="009D639F" w:rsidP="009D639F">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028DF4DE" w14:textId="63917FAD" w:rsidR="009D639F" w:rsidRPr="009D639F" w:rsidRDefault="009D639F" w:rsidP="009D639F">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1AF78A85" w14:textId="141F2569" w:rsidR="009D639F" w:rsidRPr="009D639F" w:rsidRDefault="009D639F" w:rsidP="009D639F">
            <w:pPr>
              <w:spacing w:after="0"/>
              <w:jc w:val="center"/>
              <w:rPr>
                <w:color w:val="000000"/>
                <w:sz w:val="20"/>
                <w:szCs w:val="20"/>
              </w:rPr>
            </w:pPr>
            <w:r w:rsidRPr="009D639F">
              <w:rPr>
                <w:color w:val="000000"/>
                <w:sz w:val="20"/>
                <w:szCs w:val="20"/>
              </w:rPr>
              <w:t>0.43</w:t>
            </w:r>
          </w:p>
        </w:tc>
        <w:tc>
          <w:tcPr>
            <w:tcW w:w="1111" w:type="dxa"/>
            <w:tcBorders>
              <w:top w:val="nil"/>
              <w:left w:val="nil"/>
              <w:bottom w:val="nil"/>
              <w:right w:val="nil"/>
            </w:tcBorders>
            <w:shd w:val="clear" w:color="auto" w:fill="auto"/>
            <w:noWrap/>
            <w:vAlign w:val="bottom"/>
            <w:hideMark/>
          </w:tcPr>
          <w:p w14:paraId="2589C7B1" w14:textId="16BFF702"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1BEA4B2" w14:textId="3E514F80" w:rsidR="009D639F" w:rsidRPr="009D639F" w:rsidRDefault="009D639F" w:rsidP="009D639F">
            <w:pPr>
              <w:spacing w:after="0"/>
              <w:jc w:val="center"/>
              <w:rPr>
                <w:color w:val="000000"/>
                <w:sz w:val="20"/>
                <w:szCs w:val="20"/>
              </w:rPr>
            </w:pPr>
            <w:r w:rsidRPr="009D639F">
              <w:rPr>
                <w:color w:val="000000"/>
                <w:sz w:val="20"/>
                <w:szCs w:val="20"/>
              </w:rPr>
              <w:t>0.34</w:t>
            </w:r>
          </w:p>
        </w:tc>
        <w:tc>
          <w:tcPr>
            <w:tcW w:w="1111" w:type="dxa"/>
            <w:tcBorders>
              <w:top w:val="nil"/>
              <w:left w:val="nil"/>
              <w:bottom w:val="nil"/>
              <w:right w:val="nil"/>
            </w:tcBorders>
            <w:shd w:val="clear" w:color="auto" w:fill="auto"/>
            <w:noWrap/>
            <w:vAlign w:val="bottom"/>
            <w:hideMark/>
          </w:tcPr>
          <w:p w14:paraId="79C120DE" w14:textId="1B3C7F9E"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0116ED8C" w14:textId="2F012AD8" w:rsidR="009D639F" w:rsidRPr="009D639F" w:rsidRDefault="009D639F" w:rsidP="009D639F">
            <w:pPr>
              <w:spacing w:after="0"/>
              <w:jc w:val="center"/>
              <w:rPr>
                <w:color w:val="000000"/>
                <w:sz w:val="20"/>
                <w:szCs w:val="20"/>
              </w:rPr>
            </w:pPr>
            <w:r w:rsidRPr="009D639F">
              <w:rPr>
                <w:color w:val="000000"/>
                <w:sz w:val="20"/>
                <w:szCs w:val="20"/>
              </w:rPr>
              <w:t>0.51</w:t>
            </w:r>
          </w:p>
        </w:tc>
        <w:tc>
          <w:tcPr>
            <w:tcW w:w="1111" w:type="dxa"/>
            <w:tcBorders>
              <w:top w:val="nil"/>
              <w:left w:val="nil"/>
              <w:bottom w:val="nil"/>
              <w:right w:val="nil"/>
            </w:tcBorders>
            <w:shd w:val="clear" w:color="auto" w:fill="auto"/>
            <w:noWrap/>
            <w:vAlign w:val="bottom"/>
            <w:hideMark/>
          </w:tcPr>
          <w:p w14:paraId="67A3C1F0" w14:textId="498008DB" w:rsidR="009D639F" w:rsidRPr="009D639F" w:rsidRDefault="009D639F" w:rsidP="009D639F">
            <w:pPr>
              <w:spacing w:after="0"/>
              <w:jc w:val="center"/>
              <w:rPr>
                <w:color w:val="000000"/>
                <w:sz w:val="20"/>
                <w:szCs w:val="20"/>
              </w:rPr>
            </w:pPr>
            <w:r w:rsidRPr="009D639F">
              <w:rPr>
                <w:color w:val="000000"/>
                <w:sz w:val="20"/>
                <w:szCs w:val="20"/>
              </w:rPr>
              <w:t>0.43</w:t>
            </w:r>
          </w:p>
        </w:tc>
      </w:tr>
      <w:tr w:rsidR="009D639F" w:rsidRPr="005362B1" w14:paraId="05CD3A04" w14:textId="77777777" w:rsidTr="006C3629">
        <w:trPr>
          <w:trHeight w:val="225"/>
        </w:trPr>
        <w:tc>
          <w:tcPr>
            <w:tcW w:w="1111" w:type="dxa"/>
            <w:tcBorders>
              <w:top w:val="nil"/>
              <w:left w:val="nil"/>
              <w:bottom w:val="nil"/>
              <w:right w:val="nil"/>
            </w:tcBorders>
            <w:shd w:val="clear" w:color="auto" w:fill="auto"/>
            <w:noWrap/>
            <w:vAlign w:val="center"/>
            <w:hideMark/>
          </w:tcPr>
          <w:p w14:paraId="02F2D0BD" w14:textId="77777777" w:rsidR="009D639F" w:rsidRPr="005362B1" w:rsidRDefault="009D639F" w:rsidP="009D639F">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383E8DE5" w14:textId="75A0406E"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2D65C9D" w14:textId="3EC4EEB2"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4ABDC63" w14:textId="141C5964"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0328447" w14:textId="33165760" w:rsidR="009D639F" w:rsidRPr="009D639F" w:rsidRDefault="009D639F" w:rsidP="009D639F">
            <w:pPr>
              <w:spacing w:after="0"/>
              <w:jc w:val="center"/>
              <w:rPr>
                <w:color w:val="000000"/>
                <w:sz w:val="20"/>
                <w:szCs w:val="20"/>
              </w:rPr>
            </w:pPr>
            <w:r w:rsidRPr="009D639F">
              <w:rPr>
                <w:color w:val="000000"/>
                <w:sz w:val="20"/>
                <w:szCs w:val="20"/>
              </w:rPr>
              <w:t>0.4</w:t>
            </w:r>
          </w:p>
        </w:tc>
        <w:tc>
          <w:tcPr>
            <w:tcW w:w="1111" w:type="dxa"/>
            <w:tcBorders>
              <w:top w:val="nil"/>
              <w:left w:val="nil"/>
              <w:bottom w:val="nil"/>
              <w:right w:val="nil"/>
            </w:tcBorders>
            <w:shd w:val="clear" w:color="auto" w:fill="auto"/>
            <w:noWrap/>
            <w:vAlign w:val="bottom"/>
            <w:hideMark/>
          </w:tcPr>
          <w:p w14:paraId="3D09681E" w14:textId="7FD79A63"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CEC15F3" w14:textId="069DC603" w:rsidR="009D639F" w:rsidRPr="009D639F" w:rsidRDefault="009D639F" w:rsidP="009D639F">
            <w:pPr>
              <w:spacing w:after="0"/>
              <w:jc w:val="center"/>
              <w:rPr>
                <w:color w:val="000000"/>
                <w:sz w:val="20"/>
                <w:szCs w:val="20"/>
              </w:rPr>
            </w:pPr>
            <w:r w:rsidRPr="009D639F">
              <w:rPr>
                <w:color w:val="000000"/>
                <w:sz w:val="20"/>
                <w:szCs w:val="20"/>
              </w:rPr>
              <w:t>0.57</w:t>
            </w:r>
          </w:p>
        </w:tc>
        <w:tc>
          <w:tcPr>
            <w:tcW w:w="1111" w:type="dxa"/>
            <w:tcBorders>
              <w:top w:val="nil"/>
              <w:left w:val="nil"/>
              <w:bottom w:val="nil"/>
              <w:right w:val="nil"/>
            </w:tcBorders>
            <w:shd w:val="clear" w:color="auto" w:fill="auto"/>
            <w:noWrap/>
            <w:vAlign w:val="bottom"/>
            <w:hideMark/>
          </w:tcPr>
          <w:p w14:paraId="7812D6F4" w14:textId="4B539C8F" w:rsidR="009D639F" w:rsidRPr="009D639F" w:rsidRDefault="009D639F" w:rsidP="009D639F">
            <w:pPr>
              <w:spacing w:after="0"/>
              <w:jc w:val="center"/>
              <w:rPr>
                <w:color w:val="000000"/>
                <w:sz w:val="20"/>
                <w:szCs w:val="20"/>
              </w:rPr>
            </w:pPr>
            <w:r w:rsidRPr="009D639F">
              <w:rPr>
                <w:color w:val="000000"/>
                <w:sz w:val="20"/>
                <w:szCs w:val="20"/>
              </w:rPr>
              <w:t>0.61</w:t>
            </w:r>
          </w:p>
        </w:tc>
      </w:tr>
      <w:tr w:rsidR="009D639F" w:rsidRPr="005362B1" w14:paraId="2F22EDC8" w14:textId="77777777" w:rsidTr="006C3629">
        <w:trPr>
          <w:trHeight w:val="225"/>
        </w:trPr>
        <w:tc>
          <w:tcPr>
            <w:tcW w:w="1111" w:type="dxa"/>
            <w:tcBorders>
              <w:top w:val="nil"/>
              <w:left w:val="nil"/>
              <w:bottom w:val="nil"/>
              <w:right w:val="nil"/>
            </w:tcBorders>
            <w:shd w:val="clear" w:color="auto" w:fill="auto"/>
            <w:noWrap/>
            <w:vAlign w:val="center"/>
            <w:hideMark/>
          </w:tcPr>
          <w:p w14:paraId="2D376A2B" w14:textId="77777777" w:rsidR="009D639F" w:rsidRPr="005362B1" w:rsidRDefault="009D639F" w:rsidP="009D639F">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41F0CEBC" w14:textId="532AB953" w:rsidR="009D639F" w:rsidRPr="009D639F" w:rsidRDefault="009D639F" w:rsidP="009D639F">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4E37D757" w14:textId="151BC822" w:rsidR="009D639F" w:rsidRPr="009D639F" w:rsidRDefault="009D639F" w:rsidP="009D639F">
            <w:pPr>
              <w:spacing w:after="0"/>
              <w:jc w:val="center"/>
              <w:rPr>
                <w:color w:val="000000"/>
                <w:sz w:val="20"/>
                <w:szCs w:val="20"/>
              </w:rPr>
            </w:pPr>
            <w:r w:rsidRPr="009D639F">
              <w:rPr>
                <w:color w:val="000000"/>
                <w:sz w:val="20"/>
                <w:szCs w:val="20"/>
              </w:rPr>
              <w:t>0.61</w:t>
            </w:r>
          </w:p>
        </w:tc>
        <w:tc>
          <w:tcPr>
            <w:tcW w:w="1111" w:type="dxa"/>
            <w:tcBorders>
              <w:top w:val="nil"/>
              <w:left w:val="nil"/>
              <w:bottom w:val="nil"/>
              <w:right w:val="nil"/>
            </w:tcBorders>
            <w:shd w:val="clear" w:color="auto" w:fill="auto"/>
            <w:noWrap/>
            <w:vAlign w:val="bottom"/>
            <w:hideMark/>
          </w:tcPr>
          <w:p w14:paraId="4F4D04AA" w14:textId="65793871"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8B8C25A" w14:textId="53805923"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304D34F" w14:textId="59DF2553"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B2B44A8" w14:textId="1F2D6365" w:rsidR="009D639F" w:rsidRPr="009D639F" w:rsidRDefault="009D639F" w:rsidP="009D639F">
            <w:pPr>
              <w:spacing w:after="0"/>
              <w:jc w:val="center"/>
              <w:rPr>
                <w:color w:val="000000"/>
                <w:sz w:val="20"/>
                <w:szCs w:val="20"/>
              </w:rPr>
            </w:pPr>
            <w:r w:rsidRPr="009D639F">
              <w:rPr>
                <w:color w:val="000000"/>
                <w:sz w:val="20"/>
                <w:szCs w:val="20"/>
              </w:rPr>
              <w:t>0.72</w:t>
            </w:r>
          </w:p>
        </w:tc>
        <w:tc>
          <w:tcPr>
            <w:tcW w:w="1111" w:type="dxa"/>
            <w:tcBorders>
              <w:top w:val="nil"/>
              <w:left w:val="nil"/>
              <w:bottom w:val="nil"/>
              <w:right w:val="nil"/>
            </w:tcBorders>
            <w:shd w:val="clear" w:color="auto" w:fill="auto"/>
            <w:noWrap/>
            <w:vAlign w:val="bottom"/>
            <w:hideMark/>
          </w:tcPr>
          <w:p w14:paraId="35F5BB65" w14:textId="710C6C83" w:rsidR="009D639F" w:rsidRPr="009D639F" w:rsidRDefault="009D639F" w:rsidP="009D639F">
            <w:pPr>
              <w:spacing w:after="0"/>
              <w:jc w:val="center"/>
              <w:rPr>
                <w:color w:val="000000"/>
                <w:sz w:val="20"/>
                <w:szCs w:val="20"/>
              </w:rPr>
            </w:pPr>
            <w:r w:rsidRPr="009D639F">
              <w:rPr>
                <w:color w:val="000000"/>
                <w:sz w:val="20"/>
                <w:szCs w:val="20"/>
              </w:rPr>
              <w:t>0.73</w:t>
            </w:r>
          </w:p>
        </w:tc>
      </w:tr>
      <w:tr w:rsidR="009D639F" w:rsidRPr="005362B1" w14:paraId="460B6987" w14:textId="77777777" w:rsidTr="006C3629">
        <w:trPr>
          <w:trHeight w:val="225"/>
        </w:trPr>
        <w:tc>
          <w:tcPr>
            <w:tcW w:w="1111" w:type="dxa"/>
            <w:tcBorders>
              <w:top w:val="nil"/>
              <w:left w:val="nil"/>
              <w:bottom w:val="nil"/>
              <w:right w:val="nil"/>
            </w:tcBorders>
            <w:shd w:val="clear" w:color="auto" w:fill="auto"/>
            <w:noWrap/>
            <w:vAlign w:val="center"/>
            <w:hideMark/>
          </w:tcPr>
          <w:p w14:paraId="6A08CE32" w14:textId="77777777" w:rsidR="009D639F" w:rsidRPr="005362B1" w:rsidRDefault="009D639F" w:rsidP="009D639F">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6EDB4B5F" w14:textId="4FBC0E40"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DE77B56" w14:textId="2D83C64B"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4738DF2" w14:textId="40FF66CB"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401978EC" w14:textId="14AF8D08"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C40C0D0" w14:textId="0DF264FB"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4B31C58D" w14:textId="77663995"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F7491D5" w14:textId="70663A2A"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7EF695BD" w14:textId="77777777" w:rsidTr="006C3629">
        <w:trPr>
          <w:trHeight w:val="225"/>
        </w:trPr>
        <w:tc>
          <w:tcPr>
            <w:tcW w:w="1111" w:type="dxa"/>
            <w:tcBorders>
              <w:top w:val="nil"/>
              <w:left w:val="nil"/>
              <w:bottom w:val="nil"/>
              <w:right w:val="nil"/>
            </w:tcBorders>
            <w:shd w:val="clear" w:color="auto" w:fill="auto"/>
            <w:noWrap/>
            <w:vAlign w:val="center"/>
            <w:hideMark/>
          </w:tcPr>
          <w:p w14:paraId="3EDC2F05" w14:textId="77777777" w:rsidR="009D639F" w:rsidRPr="005362B1" w:rsidRDefault="009D639F" w:rsidP="009D639F">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20049787" w14:textId="48A3DFBA"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B35DF2C" w14:textId="69A7F9F2"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CBF7F9E" w14:textId="0593A174"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298F81C7" w14:textId="68641B2C"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01727DAC" w14:textId="5D72AC4C"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04BE2D0" w14:textId="6AC82260"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1A49094D" w14:textId="77316534"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402197FD" w14:textId="77777777" w:rsidTr="006C3629">
        <w:trPr>
          <w:trHeight w:val="225"/>
        </w:trPr>
        <w:tc>
          <w:tcPr>
            <w:tcW w:w="1111" w:type="dxa"/>
            <w:tcBorders>
              <w:top w:val="nil"/>
              <w:left w:val="nil"/>
              <w:bottom w:val="nil"/>
              <w:right w:val="nil"/>
            </w:tcBorders>
            <w:shd w:val="clear" w:color="auto" w:fill="auto"/>
            <w:noWrap/>
            <w:vAlign w:val="center"/>
            <w:hideMark/>
          </w:tcPr>
          <w:p w14:paraId="54DB7626" w14:textId="77777777" w:rsidR="009D639F" w:rsidRPr="005362B1" w:rsidRDefault="009D639F" w:rsidP="009D639F">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0250630E" w14:textId="70615328"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60F4BBFE" w14:textId="42723D4A"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7DCEA0D" w14:textId="047DD3AB"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610BB8FB" w14:textId="03635532"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19C4613C" w14:textId="58A5A496"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1DD2EB6E" w14:textId="79A20758"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F9E8A04" w14:textId="2DD4876C"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0F8A836A" w14:textId="77777777" w:rsidTr="006C3629">
        <w:trPr>
          <w:trHeight w:val="225"/>
        </w:trPr>
        <w:tc>
          <w:tcPr>
            <w:tcW w:w="1111" w:type="dxa"/>
            <w:tcBorders>
              <w:top w:val="nil"/>
              <w:left w:val="nil"/>
              <w:bottom w:val="nil"/>
              <w:right w:val="nil"/>
            </w:tcBorders>
            <w:shd w:val="clear" w:color="auto" w:fill="auto"/>
            <w:noWrap/>
            <w:vAlign w:val="center"/>
            <w:hideMark/>
          </w:tcPr>
          <w:p w14:paraId="63D0AB43" w14:textId="77777777" w:rsidR="009D639F" w:rsidRPr="005362B1" w:rsidRDefault="009D639F" w:rsidP="009D639F">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574707D3" w14:textId="5D8CB054"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5B04055D" w14:textId="5B83B30C"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444EA736" w14:textId="420327E2"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871A813" w14:textId="2D80B33D"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B499221" w14:textId="7F5F34C6"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3077E2CB" w14:textId="66667849"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02444151" w14:textId="139B8000"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53438A03" w14:textId="77777777" w:rsidTr="006C3629">
        <w:trPr>
          <w:trHeight w:val="225"/>
        </w:trPr>
        <w:tc>
          <w:tcPr>
            <w:tcW w:w="1111" w:type="dxa"/>
            <w:tcBorders>
              <w:top w:val="nil"/>
              <w:left w:val="nil"/>
              <w:bottom w:val="nil"/>
              <w:right w:val="nil"/>
            </w:tcBorders>
            <w:shd w:val="clear" w:color="auto" w:fill="auto"/>
            <w:noWrap/>
            <w:vAlign w:val="center"/>
            <w:hideMark/>
          </w:tcPr>
          <w:p w14:paraId="4FE03BD2" w14:textId="77777777" w:rsidR="009D639F" w:rsidRPr="005362B1" w:rsidRDefault="009D639F" w:rsidP="009D639F">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6863CE9D" w14:textId="0497D8FA"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57FA4961" w14:textId="4E20F98E"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7DE011B" w14:textId="7DCB6925"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5ADD2DBE" w14:textId="7AF4EDB8"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7230B00E" w14:textId="2C6CB68F"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0DF07B7" w14:textId="79BF751D"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1737D06C" w14:textId="3E4B6411"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6E80CF65" w14:textId="77777777" w:rsidTr="006C3629">
        <w:trPr>
          <w:trHeight w:val="225"/>
        </w:trPr>
        <w:tc>
          <w:tcPr>
            <w:tcW w:w="1111" w:type="dxa"/>
            <w:tcBorders>
              <w:top w:val="nil"/>
              <w:left w:val="nil"/>
              <w:bottom w:val="nil"/>
              <w:right w:val="nil"/>
            </w:tcBorders>
            <w:shd w:val="clear" w:color="auto" w:fill="auto"/>
            <w:noWrap/>
            <w:vAlign w:val="center"/>
            <w:hideMark/>
          </w:tcPr>
          <w:p w14:paraId="61127991" w14:textId="77777777" w:rsidR="009D639F" w:rsidRPr="005362B1" w:rsidRDefault="009D639F" w:rsidP="009D639F">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1CCE9FC5" w14:textId="66422376"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DD41837" w14:textId="39A9839D"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CB1D30B" w14:textId="06969C80"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1CFA1767" w14:textId="70DED568"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41608C0E" w14:textId="3D371255"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FE9D36C" w14:textId="65F727BF"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3860A403" w14:textId="44D4CA20"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2AB0FB88" w14:textId="77777777" w:rsidTr="006C3629">
        <w:trPr>
          <w:trHeight w:val="225"/>
        </w:trPr>
        <w:tc>
          <w:tcPr>
            <w:tcW w:w="1111" w:type="dxa"/>
            <w:tcBorders>
              <w:top w:val="nil"/>
              <w:left w:val="nil"/>
              <w:bottom w:val="nil"/>
              <w:right w:val="nil"/>
            </w:tcBorders>
            <w:shd w:val="clear" w:color="auto" w:fill="auto"/>
            <w:noWrap/>
            <w:vAlign w:val="center"/>
            <w:hideMark/>
          </w:tcPr>
          <w:p w14:paraId="5EA13A65" w14:textId="77777777" w:rsidR="009D639F" w:rsidRPr="005362B1" w:rsidRDefault="009D639F" w:rsidP="009D639F">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6A4A1353" w14:textId="68CFD6AF"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6D440CD" w14:textId="30D6C16C"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7C6D6A9" w14:textId="283796A3"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7225D13B" w14:textId="03F18504"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2FD8BB59" w14:textId="0C9AF411"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8980300" w14:textId="09BD9C04"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6AB7DD48" w14:textId="714F71FD"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7871E1B6" w14:textId="77777777" w:rsidTr="006C3629">
        <w:trPr>
          <w:trHeight w:val="225"/>
        </w:trPr>
        <w:tc>
          <w:tcPr>
            <w:tcW w:w="1111" w:type="dxa"/>
            <w:tcBorders>
              <w:top w:val="nil"/>
              <w:left w:val="nil"/>
              <w:bottom w:val="nil"/>
              <w:right w:val="nil"/>
            </w:tcBorders>
            <w:shd w:val="clear" w:color="auto" w:fill="auto"/>
            <w:noWrap/>
            <w:vAlign w:val="center"/>
            <w:hideMark/>
          </w:tcPr>
          <w:p w14:paraId="62AE6B38" w14:textId="77777777" w:rsidR="009D639F" w:rsidRPr="005362B1" w:rsidRDefault="009D639F" w:rsidP="009D639F">
            <w:pPr>
              <w:spacing w:after="0"/>
              <w:jc w:val="center"/>
              <w:rPr>
                <w:color w:val="000000"/>
                <w:sz w:val="18"/>
                <w:szCs w:val="18"/>
              </w:rPr>
            </w:pPr>
            <w:r w:rsidRPr="005362B1">
              <w:rPr>
                <w:color w:val="000000"/>
                <w:sz w:val="18"/>
                <w:szCs w:val="18"/>
              </w:rPr>
              <w:t>2036</w:t>
            </w:r>
          </w:p>
        </w:tc>
        <w:tc>
          <w:tcPr>
            <w:tcW w:w="1111" w:type="dxa"/>
            <w:tcBorders>
              <w:top w:val="nil"/>
              <w:left w:val="nil"/>
              <w:bottom w:val="nil"/>
              <w:right w:val="nil"/>
            </w:tcBorders>
            <w:shd w:val="clear" w:color="auto" w:fill="auto"/>
            <w:noWrap/>
            <w:vAlign w:val="bottom"/>
            <w:hideMark/>
          </w:tcPr>
          <w:p w14:paraId="585422E0" w14:textId="75F6BDDA"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2ECADBEB" w14:textId="0AEE9A89"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37639978" w14:textId="086F3600"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030354EF" w14:textId="579FAE6B"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31DDFB1D" w14:textId="435AA982"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2BF75A69" w14:textId="2B79A32D"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4B543494" w14:textId="6380D9CD" w:rsidR="009D639F" w:rsidRPr="009D639F" w:rsidRDefault="009D639F" w:rsidP="009D639F">
            <w:pPr>
              <w:spacing w:after="0"/>
              <w:jc w:val="center"/>
              <w:rPr>
                <w:color w:val="000000"/>
                <w:sz w:val="20"/>
                <w:szCs w:val="20"/>
              </w:rPr>
            </w:pPr>
            <w:r w:rsidRPr="009D639F">
              <w:rPr>
                <w:color w:val="000000"/>
                <w:sz w:val="20"/>
                <w:szCs w:val="20"/>
              </w:rPr>
              <w:t>0.81</w:t>
            </w:r>
          </w:p>
        </w:tc>
      </w:tr>
      <w:tr w:rsidR="009D639F" w:rsidRPr="005362B1" w14:paraId="28C2AFA3" w14:textId="77777777" w:rsidTr="006C3629">
        <w:trPr>
          <w:trHeight w:val="225"/>
        </w:trPr>
        <w:tc>
          <w:tcPr>
            <w:tcW w:w="1111" w:type="dxa"/>
            <w:tcBorders>
              <w:top w:val="nil"/>
              <w:left w:val="nil"/>
              <w:bottom w:val="nil"/>
              <w:right w:val="nil"/>
            </w:tcBorders>
            <w:shd w:val="clear" w:color="auto" w:fill="auto"/>
            <w:noWrap/>
            <w:vAlign w:val="center"/>
            <w:hideMark/>
          </w:tcPr>
          <w:p w14:paraId="43ECFC0D" w14:textId="77777777" w:rsidR="009D639F" w:rsidRPr="005362B1" w:rsidRDefault="009D639F" w:rsidP="009D639F">
            <w:pPr>
              <w:spacing w:after="0"/>
              <w:jc w:val="center"/>
              <w:rPr>
                <w:color w:val="000000"/>
                <w:sz w:val="18"/>
                <w:szCs w:val="18"/>
              </w:rPr>
            </w:pPr>
            <w:r w:rsidRPr="005362B1">
              <w:rPr>
                <w:color w:val="000000"/>
                <w:sz w:val="18"/>
                <w:szCs w:val="18"/>
              </w:rPr>
              <w:t>2037</w:t>
            </w:r>
          </w:p>
        </w:tc>
        <w:tc>
          <w:tcPr>
            <w:tcW w:w="1111" w:type="dxa"/>
            <w:tcBorders>
              <w:top w:val="nil"/>
              <w:left w:val="nil"/>
              <w:bottom w:val="nil"/>
              <w:right w:val="nil"/>
            </w:tcBorders>
            <w:shd w:val="clear" w:color="auto" w:fill="auto"/>
            <w:noWrap/>
            <w:vAlign w:val="bottom"/>
            <w:hideMark/>
          </w:tcPr>
          <w:p w14:paraId="758E5F27" w14:textId="1CA70F51"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71E5529A" w14:textId="2D8C82AC" w:rsidR="009D639F" w:rsidRPr="009D639F" w:rsidRDefault="009D639F" w:rsidP="009D639F">
            <w:pPr>
              <w:spacing w:after="0"/>
              <w:jc w:val="center"/>
              <w:rPr>
                <w:color w:val="000000"/>
                <w:sz w:val="20"/>
                <w:szCs w:val="20"/>
              </w:rPr>
            </w:pPr>
            <w:r w:rsidRPr="009D639F">
              <w:rPr>
                <w:color w:val="000000"/>
                <w:sz w:val="20"/>
                <w:szCs w:val="20"/>
              </w:rPr>
              <w:t>0.65</w:t>
            </w:r>
          </w:p>
        </w:tc>
        <w:tc>
          <w:tcPr>
            <w:tcW w:w="1111" w:type="dxa"/>
            <w:tcBorders>
              <w:top w:val="nil"/>
              <w:left w:val="nil"/>
              <w:bottom w:val="nil"/>
              <w:right w:val="nil"/>
            </w:tcBorders>
            <w:shd w:val="clear" w:color="auto" w:fill="auto"/>
            <w:noWrap/>
            <w:vAlign w:val="bottom"/>
            <w:hideMark/>
          </w:tcPr>
          <w:p w14:paraId="059ECC78" w14:textId="2E701362" w:rsidR="009D639F" w:rsidRPr="009D639F" w:rsidRDefault="009D639F" w:rsidP="009D639F">
            <w:pPr>
              <w:spacing w:after="0"/>
              <w:jc w:val="center"/>
              <w:rPr>
                <w:color w:val="000000"/>
                <w:sz w:val="20"/>
                <w:szCs w:val="20"/>
              </w:rPr>
            </w:pPr>
            <w:r w:rsidRPr="009D639F">
              <w:rPr>
                <w:color w:val="000000"/>
                <w:sz w:val="20"/>
                <w:szCs w:val="20"/>
              </w:rPr>
              <w:t>0.23</w:t>
            </w:r>
          </w:p>
        </w:tc>
        <w:tc>
          <w:tcPr>
            <w:tcW w:w="1111" w:type="dxa"/>
            <w:tcBorders>
              <w:top w:val="nil"/>
              <w:left w:val="nil"/>
              <w:bottom w:val="nil"/>
              <w:right w:val="nil"/>
            </w:tcBorders>
            <w:shd w:val="clear" w:color="auto" w:fill="auto"/>
            <w:noWrap/>
            <w:vAlign w:val="bottom"/>
            <w:hideMark/>
          </w:tcPr>
          <w:p w14:paraId="3816C813" w14:textId="66DFFCBF" w:rsidR="009D639F" w:rsidRPr="009D639F" w:rsidRDefault="009D639F" w:rsidP="009D639F">
            <w:pPr>
              <w:spacing w:after="0"/>
              <w:jc w:val="center"/>
              <w:rPr>
                <w:color w:val="000000"/>
                <w:sz w:val="20"/>
                <w:szCs w:val="20"/>
              </w:rPr>
            </w:pPr>
            <w:r w:rsidRPr="009D639F">
              <w:rPr>
                <w:color w:val="000000"/>
                <w:sz w:val="20"/>
                <w:szCs w:val="20"/>
              </w:rPr>
              <w:t>0.49</w:t>
            </w:r>
          </w:p>
        </w:tc>
        <w:tc>
          <w:tcPr>
            <w:tcW w:w="1111" w:type="dxa"/>
            <w:tcBorders>
              <w:top w:val="nil"/>
              <w:left w:val="nil"/>
              <w:bottom w:val="nil"/>
              <w:right w:val="nil"/>
            </w:tcBorders>
            <w:shd w:val="clear" w:color="auto" w:fill="auto"/>
            <w:noWrap/>
            <w:vAlign w:val="bottom"/>
            <w:hideMark/>
          </w:tcPr>
          <w:p w14:paraId="5D064862" w14:textId="4C973F1B" w:rsidR="009D639F" w:rsidRPr="009D639F" w:rsidRDefault="009D639F" w:rsidP="009D639F">
            <w:pPr>
              <w:spacing w:after="0"/>
              <w:jc w:val="center"/>
              <w:rPr>
                <w:color w:val="000000"/>
                <w:sz w:val="20"/>
                <w:szCs w:val="20"/>
              </w:rPr>
            </w:pPr>
            <w:r w:rsidRPr="009D639F">
              <w:rPr>
                <w:color w:val="000000"/>
                <w:sz w:val="20"/>
                <w:szCs w:val="20"/>
              </w:rPr>
              <w:t>0</w:t>
            </w:r>
          </w:p>
        </w:tc>
        <w:tc>
          <w:tcPr>
            <w:tcW w:w="1111" w:type="dxa"/>
            <w:tcBorders>
              <w:top w:val="nil"/>
              <w:left w:val="nil"/>
              <w:bottom w:val="nil"/>
              <w:right w:val="nil"/>
            </w:tcBorders>
            <w:shd w:val="clear" w:color="auto" w:fill="auto"/>
            <w:noWrap/>
            <w:vAlign w:val="bottom"/>
            <w:hideMark/>
          </w:tcPr>
          <w:p w14:paraId="5513BC61" w14:textId="41142842" w:rsidR="009D639F" w:rsidRPr="009D639F" w:rsidRDefault="009D639F" w:rsidP="009D639F">
            <w:pPr>
              <w:spacing w:after="0"/>
              <w:jc w:val="center"/>
              <w:rPr>
                <w:color w:val="000000"/>
                <w:sz w:val="20"/>
                <w:szCs w:val="20"/>
              </w:rPr>
            </w:pPr>
            <w:r w:rsidRPr="009D639F">
              <w:rPr>
                <w:color w:val="000000"/>
                <w:sz w:val="20"/>
                <w:szCs w:val="20"/>
              </w:rPr>
              <w:t>0.81</w:t>
            </w:r>
          </w:p>
        </w:tc>
        <w:tc>
          <w:tcPr>
            <w:tcW w:w="1111" w:type="dxa"/>
            <w:tcBorders>
              <w:top w:val="nil"/>
              <w:left w:val="nil"/>
              <w:bottom w:val="nil"/>
              <w:right w:val="nil"/>
            </w:tcBorders>
            <w:shd w:val="clear" w:color="auto" w:fill="auto"/>
            <w:noWrap/>
            <w:vAlign w:val="bottom"/>
            <w:hideMark/>
          </w:tcPr>
          <w:p w14:paraId="712EBAD7" w14:textId="2667C2A0" w:rsidR="009D639F" w:rsidRPr="009D639F" w:rsidRDefault="009D639F" w:rsidP="009D639F">
            <w:pPr>
              <w:spacing w:after="0"/>
              <w:jc w:val="center"/>
              <w:rPr>
                <w:color w:val="000000"/>
                <w:sz w:val="20"/>
                <w:szCs w:val="20"/>
              </w:rPr>
            </w:pPr>
            <w:r w:rsidRPr="009D639F">
              <w:rPr>
                <w:color w:val="000000"/>
                <w:sz w:val="20"/>
                <w:szCs w:val="20"/>
              </w:rPr>
              <w:t>0.81</w:t>
            </w:r>
          </w:p>
        </w:tc>
      </w:tr>
      <w:tr w:rsidR="0088536F" w:rsidRPr="005362B1" w14:paraId="7EFFE200" w14:textId="77777777" w:rsidTr="00D9550E">
        <w:trPr>
          <w:trHeight w:val="225"/>
        </w:trPr>
        <w:tc>
          <w:tcPr>
            <w:tcW w:w="1111" w:type="dxa"/>
            <w:tcBorders>
              <w:top w:val="nil"/>
              <w:left w:val="nil"/>
              <w:bottom w:val="nil"/>
              <w:right w:val="nil"/>
            </w:tcBorders>
            <w:shd w:val="clear" w:color="auto" w:fill="auto"/>
            <w:noWrap/>
            <w:vAlign w:val="center"/>
            <w:hideMark/>
          </w:tcPr>
          <w:p w14:paraId="4FD8B87C" w14:textId="77777777" w:rsidR="0088536F" w:rsidRPr="005362B1" w:rsidRDefault="0088536F" w:rsidP="00D9550E">
            <w:pPr>
              <w:spacing w:after="0"/>
              <w:jc w:val="center"/>
              <w:rPr>
                <w:color w:val="000000"/>
                <w:sz w:val="18"/>
                <w:szCs w:val="18"/>
              </w:rPr>
            </w:pPr>
            <w:r w:rsidRPr="005362B1">
              <w:rPr>
                <w:color w:val="000000"/>
                <w:sz w:val="18"/>
                <w:szCs w:val="18"/>
              </w:rPr>
              <w:t>SSB</w:t>
            </w:r>
          </w:p>
        </w:tc>
        <w:tc>
          <w:tcPr>
            <w:tcW w:w="1111" w:type="dxa"/>
            <w:tcBorders>
              <w:top w:val="nil"/>
              <w:left w:val="nil"/>
              <w:bottom w:val="nil"/>
              <w:right w:val="nil"/>
            </w:tcBorders>
            <w:shd w:val="clear" w:color="auto" w:fill="auto"/>
            <w:noWrap/>
            <w:vAlign w:val="center"/>
            <w:hideMark/>
          </w:tcPr>
          <w:p w14:paraId="482A56B2"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B4CC8DA"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6BC21308"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0F6110D2"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19CF05F5"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36244E4A" w14:textId="77777777" w:rsidR="0088536F" w:rsidRPr="005362B1" w:rsidRDefault="0088536F" w:rsidP="00D9550E">
            <w:pPr>
              <w:spacing w:after="0"/>
              <w:jc w:val="center"/>
              <w:rPr>
                <w:color w:val="000000"/>
                <w:sz w:val="18"/>
                <w:szCs w:val="18"/>
              </w:rPr>
            </w:pPr>
            <w:r w:rsidRPr="005362B1">
              <w:rPr>
                <w:color w:val="000000"/>
                <w:sz w:val="18"/>
                <w:szCs w:val="18"/>
              </w:rPr>
              <w:t>-</w:t>
            </w:r>
          </w:p>
        </w:tc>
        <w:tc>
          <w:tcPr>
            <w:tcW w:w="1111" w:type="dxa"/>
            <w:tcBorders>
              <w:top w:val="nil"/>
              <w:left w:val="nil"/>
              <w:bottom w:val="nil"/>
              <w:right w:val="nil"/>
            </w:tcBorders>
            <w:shd w:val="clear" w:color="auto" w:fill="auto"/>
            <w:noWrap/>
            <w:vAlign w:val="center"/>
            <w:hideMark/>
          </w:tcPr>
          <w:p w14:paraId="29DC2EE5" w14:textId="77777777" w:rsidR="0088536F" w:rsidRPr="005362B1" w:rsidRDefault="0088536F" w:rsidP="00D9550E">
            <w:pPr>
              <w:spacing w:after="0"/>
              <w:jc w:val="center"/>
              <w:rPr>
                <w:color w:val="000000"/>
                <w:sz w:val="18"/>
                <w:szCs w:val="18"/>
              </w:rPr>
            </w:pPr>
            <w:r w:rsidRPr="005362B1">
              <w:rPr>
                <w:color w:val="000000"/>
                <w:sz w:val="18"/>
                <w:szCs w:val="18"/>
              </w:rPr>
              <w:t>-</w:t>
            </w:r>
          </w:p>
        </w:tc>
      </w:tr>
      <w:tr w:rsidR="00B44031" w:rsidRPr="005362B1" w14:paraId="753D04AF" w14:textId="77777777" w:rsidTr="006C3629">
        <w:trPr>
          <w:trHeight w:val="225"/>
        </w:trPr>
        <w:tc>
          <w:tcPr>
            <w:tcW w:w="1111" w:type="dxa"/>
            <w:tcBorders>
              <w:top w:val="nil"/>
              <w:left w:val="nil"/>
              <w:bottom w:val="nil"/>
              <w:right w:val="nil"/>
            </w:tcBorders>
            <w:shd w:val="clear" w:color="auto" w:fill="auto"/>
            <w:noWrap/>
            <w:vAlign w:val="center"/>
            <w:hideMark/>
          </w:tcPr>
          <w:p w14:paraId="398E1FE6" w14:textId="77777777" w:rsidR="00B44031" w:rsidRPr="005362B1" w:rsidRDefault="00B44031" w:rsidP="00B44031">
            <w:pPr>
              <w:spacing w:after="0"/>
              <w:jc w:val="center"/>
              <w:rPr>
                <w:color w:val="000000"/>
                <w:sz w:val="18"/>
                <w:szCs w:val="18"/>
              </w:rPr>
            </w:pPr>
            <w:r w:rsidRPr="005362B1">
              <w:rPr>
                <w:color w:val="000000"/>
                <w:sz w:val="18"/>
                <w:szCs w:val="18"/>
              </w:rPr>
              <w:t>2024</w:t>
            </w:r>
          </w:p>
        </w:tc>
        <w:tc>
          <w:tcPr>
            <w:tcW w:w="1111" w:type="dxa"/>
            <w:tcBorders>
              <w:top w:val="nil"/>
              <w:left w:val="nil"/>
              <w:bottom w:val="nil"/>
              <w:right w:val="nil"/>
            </w:tcBorders>
            <w:shd w:val="clear" w:color="auto" w:fill="auto"/>
            <w:noWrap/>
            <w:vAlign w:val="bottom"/>
            <w:hideMark/>
          </w:tcPr>
          <w:p w14:paraId="1C6A84D0" w14:textId="66EFE95E"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3D75D343" w14:textId="3C4E5A48"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6C3697EA" w14:textId="4A8DA4DB"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056EDF67" w14:textId="389E6664"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097D1B68" w14:textId="16B12B03"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F9125F9" w14:textId="14280BB5" w:rsidR="00B44031" w:rsidRPr="00B44031" w:rsidRDefault="00B44031" w:rsidP="00B44031">
            <w:pPr>
              <w:spacing w:after="0"/>
              <w:jc w:val="center"/>
              <w:rPr>
                <w:color w:val="000000"/>
                <w:sz w:val="20"/>
                <w:szCs w:val="20"/>
              </w:rPr>
            </w:pPr>
            <w:r w:rsidRPr="00B44031">
              <w:rPr>
                <w:color w:val="000000"/>
                <w:sz w:val="20"/>
                <w:szCs w:val="20"/>
              </w:rPr>
              <w:t>52,034</w:t>
            </w:r>
          </w:p>
        </w:tc>
        <w:tc>
          <w:tcPr>
            <w:tcW w:w="1111" w:type="dxa"/>
            <w:tcBorders>
              <w:top w:val="nil"/>
              <w:left w:val="nil"/>
              <w:bottom w:val="nil"/>
              <w:right w:val="nil"/>
            </w:tcBorders>
            <w:shd w:val="clear" w:color="auto" w:fill="auto"/>
            <w:noWrap/>
            <w:vAlign w:val="bottom"/>
            <w:hideMark/>
          </w:tcPr>
          <w:p w14:paraId="1E6A75FC" w14:textId="79ED98EC" w:rsidR="00B44031" w:rsidRPr="00B44031" w:rsidRDefault="00B44031" w:rsidP="00B44031">
            <w:pPr>
              <w:spacing w:after="0"/>
              <w:jc w:val="center"/>
              <w:rPr>
                <w:color w:val="000000"/>
                <w:sz w:val="20"/>
                <w:szCs w:val="20"/>
              </w:rPr>
            </w:pPr>
            <w:r w:rsidRPr="00B44031">
              <w:rPr>
                <w:color w:val="000000"/>
                <w:sz w:val="20"/>
                <w:szCs w:val="20"/>
              </w:rPr>
              <w:t>52,034</w:t>
            </w:r>
          </w:p>
        </w:tc>
      </w:tr>
      <w:tr w:rsidR="00B44031" w:rsidRPr="005362B1" w14:paraId="1A12A8E0" w14:textId="77777777" w:rsidTr="006C3629">
        <w:trPr>
          <w:trHeight w:val="225"/>
        </w:trPr>
        <w:tc>
          <w:tcPr>
            <w:tcW w:w="1111" w:type="dxa"/>
            <w:tcBorders>
              <w:top w:val="nil"/>
              <w:left w:val="nil"/>
              <w:bottom w:val="nil"/>
              <w:right w:val="nil"/>
            </w:tcBorders>
            <w:shd w:val="clear" w:color="auto" w:fill="auto"/>
            <w:noWrap/>
            <w:vAlign w:val="center"/>
            <w:hideMark/>
          </w:tcPr>
          <w:p w14:paraId="40E999FF" w14:textId="77777777" w:rsidR="00B44031" w:rsidRPr="005362B1" w:rsidRDefault="00B44031" w:rsidP="00B44031">
            <w:pPr>
              <w:spacing w:after="0"/>
              <w:jc w:val="center"/>
              <w:rPr>
                <w:color w:val="000000"/>
                <w:sz w:val="18"/>
                <w:szCs w:val="18"/>
              </w:rPr>
            </w:pPr>
            <w:r w:rsidRPr="005362B1">
              <w:rPr>
                <w:color w:val="000000"/>
                <w:sz w:val="18"/>
                <w:szCs w:val="18"/>
              </w:rPr>
              <w:t>2025</w:t>
            </w:r>
          </w:p>
        </w:tc>
        <w:tc>
          <w:tcPr>
            <w:tcW w:w="1111" w:type="dxa"/>
            <w:tcBorders>
              <w:top w:val="nil"/>
              <w:left w:val="nil"/>
              <w:bottom w:val="nil"/>
              <w:right w:val="nil"/>
            </w:tcBorders>
            <w:shd w:val="clear" w:color="auto" w:fill="auto"/>
            <w:noWrap/>
            <w:vAlign w:val="bottom"/>
            <w:hideMark/>
          </w:tcPr>
          <w:p w14:paraId="5CC59F2E" w14:textId="354F55A1"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247895DC" w14:textId="4B5326D6"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4119CCD9" w14:textId="06993BB6"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5D475F4" w14:textId="39FF1217"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2BDD24F" w14:textId="246C5B9A"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739CAD0" w14:textId="48BFA72B" w:rsidR="00B44031" w:rsidRPr="00B44031" w:rsidRDefault="00B44031" w:rsidP="00B44031">
            <w:pPr>
              <w:spacing w:after="0"/>
              <w:jc w:val="center"/>
              <w:rPr>
                <w:color w:val="000000"/>
                <w:sz w:val="20"/>
                <w:szCs w:val="20"/>
              </w:rPr>
            </w:pPr>
            <w:r w:rsidRPr="00B44031">
              <w:rPr>
                <w:color w:val="000000"/>
                <w:sz w:val="20"/>
                <w:szCs w:val="20"/>
              </w:rPr>
              <w:t>46,920</w:t>
            </w:r>
          </w:p>
        </w:tc>
        <w:tc>
          <w:tcPr>
            <w:tcW w:w="1111" w:type="dxa"/>
            <w:tcBorders>
              <w:top w:val="nil"/>
              <w:left w:val="nil"/>
              <w:bottom w:val="nil"/>
              <w:right w:val="nil"/>
            </w:tcBorders>
            <w:shd w:val="clear" w:color="auto" w:fill="auto"/>
            <w:noWrap/>
            <w:vAlign w:val="bottom"/>
            <w:hideMark/>
          </w:tcPr>
          <w:p w14:paraId="1F264430" w14:textId="0241B2FA" w:rsidR="00B44031" w:rsidRPr="00B44031" w:rsidRDefault="00B44031" w:rsidP="00B44031">
            <w:pPr>
              <w:spacing w:after="0"/>
              <w:jc w:val="center"/>
              <w:rPr>
                <w:color w:val="000000"/>
                <w:sz w:val="20"/>
                <w:szCs w:val="20"/>
              </w:rPr>
            </w:pPr>
            <w:r w:rsidRPr="00B44031">
              <w:rPr>
                <w:color w:val="000000"/>
                <w:sz w:val="20"/>
                <w:szCs w:val="20"/>
              </w:rPr>
              <w:t>46,920</w:t>
            </w:r>
          </w:p>
        </w:tc>
      </w:tr>
      <w:tr w:rsidR="00B44031" w:rsidRPr="005362B1" w14:paraId="6DD3531A" w14:textId="77777777" w:rsidTr="006C3629">
        <w:trPr>
          <w:trHeight w:val="225"/>
        </w:trPr>
        <w:tc>
          <w:tcPr>
            <w:tcW w:w="1111" w:type="dxa"/>
            <w:tcBorders>
              <w:top w:val="nil"/>
              <w:left w:val="nil"/>
              <w:bottom w:val="nil"/>
              <w:right w:val="nil"/>
            </w:tcBorders>
            <w:shd w:val="clear" w:color="auto" w:fill="auto"/>
            <w:noWrap/>
            <w:vAlign w:val="center"/>
            <w:hideMark/>
          </w:tcPr>
          <w:p w14:paraId="58E55F22" w14:textId="77777777" w:rsidR="00B44031" w:rsidRPr="005362B1" w:rsidRDefault="00B44031" w:rsidP="00B44031">
            <w:pPr>
              <w:spacing w:after="0"/>
              <w:jc w:val="center"/>
              <w:rPr>
                <w:color w:val="000000"/>
                <w:sz w:val="18"/>
                <w:szCs w:val="18"/>
              </w:rPr>
            </w:pPr>
            <w:r w:rsidRPr="005362B1">
              <w:rPr>
                <w:color w:val="000000"/>
                <w:sz w:val="18"/>
                <w:szCs w:val="18"/>
              </w:rPr>
              <w:t>2026</w:t>
            </w:r>
          </w:p>
        </w:tc>
        <w:tc>
          <w:tcPr>
            <w:tcW w:w="1111" w:type="dxa"/>
            <w:tcBorders>
              <w:top w:val="nil"/>
              <w:left w:val="nil"/>
              <w:bottom w:val="nil"/>
              <w:right w:val="nil"/>
            </w:tcBorders>
            <w:shd w:val="clear" w:color="auto" w:fill="auto"/>
            <w:noWrap/>
            <w:vAlign w:val="bottom"/>
            <w:hideMark/>
          </w:tcPr>
          <w:p w14:paraId="727F794F" w14:textId="0252BBE0" w:rsidR="00B44031" w:rsidRPr="00B44031" w:rsidRDefault="00B44031" w:rsidP="00B44031">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1F5DC35D" w14:textId="4393F554" w:rsidR="00B44031" w:rsidRPr="00B44031" w:rsidRDefault="00B44031" w:rsidP="00B44031">
            <w:pPr>
              <w:spacing w:after="0"/>
              <w:jc w:val="center"/>
              <w:rPr>
                <w:color w:val="000000"/>
                <w:sz w:val="20"/>
                <w:szCs w:val="20"/>
              </w:rPr>
            </w:pPr>
            <w:r w:rsidRPr="00B44031">
              <w:rPr>
                <w:color w:val="000000"/>
                <w:sz w:val="20"/>
                <w:szCs w:val="20"/>
              </w:rPr>
              <w:t>44,674</w:t>
            </w:r>
          </w:p>
        </w:tc>
        <w:tc>
          <w:tcPr>
            <w:tcW w:w="1111" w:type="dxa"/>
            <w:tcBorders>
              <w:top w:val="nil"/>
              <w:left w:val="nil"/>
              <w:bottom w:val="nil"/>
              <w:right w:val="nil"/>
            </w:tcBorders>
            <w:shd w:val="clear" w:color="auto" w:fill="auto"/>
            <w:noWrap/>
            <w:vAlign w:val="bottom"/>
            <w:hideMark/>
          </w:tcPr>
          <w:p w14:paraId="6B1C7D68" w14:textId="5088BBC8" w:rsidR="00B44031" w:rsidRPr="00B44031" w:rsidRDefault="00B44031" w:rsidP="00B44031">
            <w:pPr>
              <w:spacing w:after="0"/>
              <w:jc w:val="center"/>
              <w:rPr>
                <w:color w:val="000000"/>
                <w:sz w:val="20"/>
                <w:szCs w:val="20"/>
              </w:rPr>
            </w:pPr>
            <w:r w:rsidRPr="00B44031">
              <w:rPr>
                <w:color w:val="000000"/>
                <w:sz w:val="20"/>
                <w:szCs w:val="20"/>
              </w:rPr>
              <w:t>50,121</w:t>
            </w:r>
          </w:p>
        </w:tc>
        <w:tc>
          <w:tcPr>
            <w:tcW w:w="1111" w:type="dxa"/>
            <w:tcBorders>
              <w:top w:val="nil"/>
              <w:left w:val="nil"/>
              <w:bottom w:val="nil"/>
              <w:right w:val="nil"/>
            </w:tcBorders>
            <w:shd w:val="clear" w:color="auto" w:fill="auto"/>
            <w:noWrap/>
            <w:vAlign w:val="bottom"/>
            <w:hideMark/>
          </w:tcPr>
          <w:p w14:paraId="3F03E895" w14:textId="0788F3B5" w:rsidR="00B44031" w:rsidRPr="00B44031" w:rsidRDefault="00B44031" w:rsidP="00B44031">
            <w:pPr>
              <w:spacing w:after="0"/>
              <w:jc w:val="center"/>
              <w:rPr>
                <w:color w:val="000000"/>
                <w:sz w:val="20"/>
                <w:szCs w:val="20"/>
              </w:rPr>
            </w:pPr>
            <w:r w:rsidRPr="00B44031">
              <w:rPr>
                <w:color w:val="000000"/>
                <w:sz w:val="20"/>
                <w:szCs w:val="20"/>
              </w:rPr>
              <w:t>47,277</w:t>
            </w:r>
          </w:p>
        </w:tc>
        <w:tc>
          <w:tcPr>
            <w:tcW w:w="1111" w:type="dxa"/>
            <w:tcBorders>
              <w:top w:val="nil"/>
              <w:left w:val="nil"/>
              <w:bottom w:val="nil"/>
              <w:right w:val="nil"/>
            </w:tcBorders>
            <w:shd w:val="clear" w:color="auto" w:fill="auto"/>
            <w:noWrap/>
            <w:vAlign w:val="bottom"/>
            <w:hideMark/>
          </w:tcPr>
          <w:p w14:paraId="13FE61E4" w14:textId="3728BFF3" w:rsidR="00B44031" w:rsidRPr="00B44031" w:rsidRDefault="00B44031" w:rsidP="00B44031">
            <w:pPr>
              <w:spacing w:after="0"/>
              <w:jc w:val="center"/>
              <w:rPr>
                <w:color w:val="000000"/>
                <w:sz w:val="20"/>
                <w:szCs w:val="20"/>
              </w:rPr>
            </w:pPr>
            <w:r w:rsidRPr="00B44031">
              <w:rPr>
                <w:color w:val="000000"/>
                <w:sz w:val="20"/>
                <w:szCs w:val="20"/>
              </w:rPr>
              <w:t>56,435</w:t>
            </w:r>
          </w:p>
        </w:tc>
        <w:tc>
          <w:tcPr>
            <w:tcW w:w="1111" w:type="dxa"/>
            <w:tcBorders>
              <w:top w:val="nil"/>
              <w:left w:val="nil"/>
              <w:bottom w:val="nil"/>
              <w:right w:val="nil"/>
            </w:tcBorders>
            <w:shd w:val="clear" w:color="auto" w:fill="auto"/>
            <w:noWrap/>
            <w:vAlign w:val="bottom"/>
            <w:hideMark/>
          </w:tcPr>
          <w:p w14:paraId="20FE1F6D" w14:textId="2DC8A156" w:rsidR="00B44031" w:rsidRPr="00B44031" w:rsidRDefault="00B44031" w:rsidP="00B44031">
            <w:pPr>
              <w:spacing w:after="0"/>
              <w:jc w:val="center"/>
              <w:rPr>
                <w:color w:val="000000"/>
                <w:sz w:val="20"/>
                <w:szCs w:val="20"/>
              </w:rPr>
            </w:pPr>
            <w:r w:rsidRPr="00B44031">
              <w:rPr>
                <w:color w:val="000000"/>
                <w:sz w:val="20"/>
                <w:szCs w:val="20"/>
              </w:rPr>
              <w:t>42,351</w:t>
            </w:r>
          </w:p>
        </w:tc>
        <w:tc>
          <w:tcPr>
            <w:tcW w:w="1111" w:type="dxa"/>
            <w:tcBorders>
              <w:top w:val="nil"/>
              <w:left w:val="nil"/>
              <w:bottom w:val="nil"/>
              <w:right w:val="nil"/>
            </w:tcBorders>
            <w:shd w:val="clear" w:color="auto" w:fill="auto"/>
            <w:noWrap/>
            <w:vAlign w:val="bottom"/>
            <w:hideMark/>
          </w:tcPr>
          <w:p w14:paraId="500869E5" w14:textId="722673FA" w:rsidR="00B44031" w:rsidRPr="00B44031" w:rsidRDefault="00B44031" w:rsidP="00B44031">
            <w:pPr>
              <w:spacing w:after="0"/>
              <w:jc w:val="center"/>
              <w:rPr>
                <w:color w:val="000000"/>
                <w:sz w:val="20"/>
                <w:szCs w:val="20"/>
              </w:rPr>
            </w:pPr>
            <w:r w:rsidRPr="00B44031">
              <w:rPr>
                <w:color w:val="000000"/>
                <w:sz w:val="20"/>
                <w:szCs w:val="20"/>
              </w:rPr>
              <w:t>44,674</w:t>
            </w:r>
          </w:p>
        </w:tc>
      </w:tr>
      <w:tr w:rsidR="00B44031" w:rsidRPr="005362B1" w14:paraId="140D6C5E" w14:textId="77777777" w:rsidTr="006C3629">
        <w:trPr>
          <w:trHeight w:val="225"/>
        </w:trPr>
        <w:tc>
          <w:tcPr>
            <w:tcW w:w="1111" w:type="dxa"/>
            <w:tcBorders>
              <w:top w:val="nil"/>
              <w:left w:val="nil"/>
              <w:bottom w:val="nil"/>
              <w:right w:val="nil"/>
            </w:tcBorders>
            <w:shd w:val="clear" w:color="auto" w:fill="auto"/>
            <w:noWrap/>
            <w:vAlign w:val="center"/>
            <w:hideMark/>
          </w:tcPr>
          <w:p w14:paraId="5F27EF46" w14:textId="77777777" w:rsidR="00B44031" w:rsidRPr="005362B1" w:rsidRDefault="00B44031" w:rsidP="00B44031">
            <w:pPr>
              <w:spacing w:after="0"/>
              <w:jc w:val="center"/>
              <w:rPr>
                <w:color w:val="000000"/>
                <w:sz w:val="18"/>
                <w:szCs w:val="18"/>
              </w:rPr>
            </w:pPr>
            <w:r w:rsidRPr="005362B1">
              <w:rPr>
                <w:color w:val="000000"/>
                <w:sz w:val="18"/>
                <w:szCs w:val="18"/>
              </w:rPr>
              <w:t>2027</w:t>
            </w:r>
          </w:p>
        </w:tc>
        <w:tc>
          <w:tcPr>
            <w:tcW w:w="1111" w:type="dxa"/>
            <w:tcBorders>
              <w:top w:val="nil"/>
              <w:left w:val="nil"/>
              <w:bottom w:val="nil"/>
              <w:right w:val="nil"/>
            </w:tcBorders>
            <w:shd w:val="clear" w:color="auto" w:fill="auto"/>
            <w:noWrap/>
            <w:vAlign w:val="bottom"/>
            <w:hideMark/>
          </w:tcPr>
          <w:p w14:paraId="1A1340C0" w14:textId="46E8632C" w:rsidR="00B44031" w:rsidRPr="00B44031" w:rsidRDefault="00B44031" w:rsidP="00B44031">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6FA7C3F0" w14:textId="6F2D5135" w:rsidR="00B44031" w:rsidRPr="00B44031" w:rsidRDefault="00B44031" w:rsidP="00B44031">
            <w:pPr>
              <w:spacing w:after="0"/>
              <w:jc w:val="center"/>
              <w:rPr>
                <w:color w:val="000000"/>
                <w:sz w:val="20"/>
                <w:szCs w:val="20"/>
              </w:rPr>
            </w:pPr>
            <w:r w:rsidRPr="00B44031">
              <w:rPr>
                <w:color w:val="000000"/>
                <w:sz w:val="20"/>
                <w:szCs w:val="20"/>
              </w:rPr>
              <w:t>50,138</w:t>
            </w:r>
          </w:p>
        </w:tc>
        <w:tc>
          <w:tcPr>
            <w:tcW w:w="1111" w:type="dxa"/>
            <w:tcBorders>
              <w:top w:val="nil"/>
              <w:left w:val="nil"/>
              <w:bottom w:val="nil"/>
              <w:right w:val="nil"/>
            </w:tcBorders>
            <w:shd w:val="clear" w:color="auto" w:fill="auto"/>
            <w:noWrap/>
            <w:vAlign w:val="bottom"/>
            <w:hideMark/>
          </w:tcPr>
          <w:p w14:paraId="1214C540" w14:textId="3C575AE0" w:rsidR="00B44031" w:rsidRPr="00B44031" w:rsidRDefault="00B44031" w:rsidP="00B44031">
            <w:pPr>
              <w:spacing w:after="0"/>
              <w:jc w:val="center"/>
              <w:rPr>
                <w:color w:val="000000"/>
                <w:sz w:val="20"/>
                <w:szCs w:val="20"/>
              </w:rPr>
            </w:pPr>
            <w:r w:rsidRPr="00B44031">
              <w:rPr>
                <w:color w:val="000000"/>
                <w:sz w:val="20"/>
                <w:szCs w:val="20"/>
              </w:rPr>
              <w:t>58,758</w:t>
            </w:r>
          </w:p>
        </w:tc>
        <w:tc>
          <w:tcPr>
            <w:tcW w:w="1111" w:type="dxa"/>
            <w:tcBorders>
              <w:top w:val="nil"/>
              <w:left w:val="nil"/>
              <w:bottom w:val="nil"/>
              <w:right w:val="nil"/>
            </w:tcBorders>
            <w:shd w:val="clear" w:color="auto" w:fill="auto"/>
            <w:noWrap/>
            <w:vAlign w:val="bottom"/>
            <w:hideMark/>
          </w:tcPr>
          <w:p w14:paraId="41DFF3DA" w14:textId="60775432" w:rsidR="00B44031" w:rsidRPr="00B44031" w:rsidRDefault="00B44031" w:rsidP="00B44031">
            <w:pPr>
              <w:spacing w:after="0"/>
              <w:jc w:val="center"/>
              <w:rPr>
                <w:color w:val="000000"/>
                <w:sz w:val="20"/>
                <w:szCs w:val="20"/>
              </w:rPr>
            </w:pPr>
            <w:r w:rsidRPr="00B44031">
              <w:rPr>
                <w:color w:val="000000"/>
                <w:sz w:val="20"/>
                <w:szCs w:val="20"/>
              </w:rPr>
              <w:t>53,782</w:t>
            </w:r>
          </w:p>
        </w:tc>
        <w:tc>
          <w:tcPr>
            <w:tcW w:w="1111" w:type="dxa"/>
            <w:tcBorders>
              <w:top w:val="nil"/>
              <w:left w:val="nil"/>
              <w:bottom w:val="nil"/>
              <w:right w:val="nil"/>
            </w:tcBorders>
            <w:shd w:val="clear" w:color="auto" w:fill="auto"/>
            <w:noWrap/>
            <w:vAlign w:val="bottom"/>
            <w:hideMark/>
          </w:tcPr>
          <w:p w14:paraId="479AD699" w14:textId="7E37EA5A" w:rsidR="00B44031" w:rsidRPr="00B44031" w:rsidRDefault="00B44031" w:rsidP="00B44031">
            <w:pPr>
              <w:spacing w:after="0"/>
              <w:jc w:val="center"/>
              <w:rPr>
                <w:color w:val="000000"/>
                <w:sz w:val="20"/>
                <w:szCs w:val="20"/>
              </w:rPr>
            </w:pPr>
            <w:r w:rsidRPr="00B44031">
              <w:rPr>
                <w:color w:val="000000"/>
                <w:sz w:val="20"/>
                <w:szCs w:val="20"/>
              </w:rPr>
              <w:t>70,845</w:t>
            </w:r>
          </w:p>
        </w:tc>
        <w:tc>
          <w:tcPr>
            <w:tcW w:w="1111" w:type="dxa"/>
            <w:tcBorders>
              <w:top w:val="nil"/>
              <w:left w:val="nil"/>
              <w:bottom w:val="nil"/>
              <w:right w:val="nil"/>
            </w:tcBorders>
            <w:shd w:val="clear" w:color="auto" w:fill="auto"/>
            <w:noWrap/>
            <w:vAlign w:val="bottom"/>
            <w:hideMark/>
          </w:tcPr>
          <w:p w14:paraId="1A2794B6" w14:textId="5A520A21" w:rsidR="00B44031" w:rsidRPr="00B44031" w:rsidRDefault="00B44031" w:rsidP="00B44031">
            <w:pPr>
              <w:spacing w:after="0"/>
              <w:jc w:val="center"/>
              <w:rPr>
                <w:color w:val="000000"/>
                <w:sz w:val="20"/>
                <w:szCs w:val="20"/>
              </w:rPr>
            </w:pPr>
            <w:r w:rsidRPr="00B44031">
              <w:rPr>
                <w:color w:val="000000"/>
                <w:sz w:val="20"/>
                <w:szCs w:val="20"/>
              </w:rPr>
              <w:t>47,229</w:t>
            </w:r>
          </w:p>
        </w:tc>
        <w:tc>
          <w:tcPr>
            <w:tcW w:w="1111" w:type="dxa"/>
            <w:tcBorders>
              <w:top w:val="nil"/>
              <w:left w:val="nil"/>
              <w:bottom w:val="nil"/>
              <w:right w:val="nil"/>
            </w:tcBorders>
            <w:shd w:val="clear" w:color="auto" w:fill="auto"/>
            <w:noWrap/>
            <w:vAlign w:val="bottom"/>
            <w:hideMark/>
          </w:tcPr>
          <w:p w14:paraId="7B80B785" w14:textId="05D65819" w:rsidR="00B44031" w:rsidRPr="00B44031" w:rsidRDefault="00B44031" w:rsidP="00B44031">
            <w:pPr>
              <w:spacing w:after="0"/>
              <w:jc w:val="center"/>
              <w:rPr>
                <w:color w:val="000000"/>
                <w:sz w:val="20"/>
                <w:szCs w:val="20"/>
              </w:rPr>
            </w:pPr>
            <w:r w:rsidRPr="00B44031">
              <w:rPr>
                <w:color w:val="000000"/>
                <w:sz w:val="20"/>
                <w:szCs w:val="20"/>
              </w:rPr>
              <w:t>50,138</w:t>
            </w:r>
          </w:p>
        </w:tc>
      </w:tr>
      <w:tr w:rsidR="00B44031" w:rsidRPr="005362B1" w14:paraId="23C6127C" w14:textId="77777777" w:rsidTr="006C3629">
        <w:trPr>
          <w:trHeight w:val="225"/>
        </w:trPr>
        <w:tc>
          <w:tcPr>
            <w:tcW w:w="1111" w:type="dxa"/>
            <w:tcBorders>
              <w:top w:val="nil"/>
              <w:left w:val="nil"/>
              <w:bottom w:val="nil"/>
              <w:right w:val="nil"/>
            </w:tcBorders>
            <w:shd w:val="clear" w:color="auto" w:fill="auto"/>
            <w:noWrap/>
            <w:vAlign w:val="center"/>
            <w:hideMark/>
          </w:tcPr>
          <w:p w14:paraId="62032026" w14:textId="77777777" w:rsidR="00B44031" w:rsidRPr="005362B1" w:rsidRDefault="00B44031" w:rsidP="00B44031">
            <w:pPr>
              <w:spacing w:after="0"/>
              <w:jc w:val="center"/>
              <w:rPr>
                <w:color w:val="000000"/>
                <w:sz w:val="18"/>
                <w:szCs w:val="18"/>
              </w:rPr>
            </w:pPr>
            <w:r w:rsidRPr="005362B1">
              <w:rPr>
                <w:color w:val="000000"/>
                <w:sz w:val="18"/>
                <w:szCs w:val="18"/>
              </w:rPr>
              <w:t>2028</w:t>
            </w:r>
          </w:p>
        </w:tc>
        <w:tc>
          <w:tcPr>
            <w:tcW w:w="1111" w:type="dxa"/>
            <w:tcBorders>
              <w:top w:val="nil"/>
              <w:left w:val="nil"/>
              <w:bottom w:val="nil"/>
              <w:right w:val="nil"/>
            </w:tcBorders>
            <w:shd w:val="clear" w:color="auto" w:fill="auto"/>
            <w:noWrap/>
            <w:vAlign w:val="bottom"/>
            <w:hideMark/>
          </w:tcPr>
          <w:p w14:paraId="2CF52F04" w14:textId="5D1FA38F" w:rsidR="00B44031" w:rsidRPr="00B44031" w:rsidRDefault="00B44031" w:rsidP="00B44031">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551984CB" w14:textId="26C9555A" w:rsidR="00B44031" w:rsidRPr="00B44031" w:rsidRDefault="00B44031" w:rsidP="00B44031">
            <w:pPr>
              <w:spacing w:after="0"/>
              <w:jc w:val="center"/>
              <w:rPr>
                <w:color w:val="000000"/>
                <w:sz w:val="20"/>
                <w:szCs w:val="20"/>
              </w:rPr>
            </w:pPr>
            <w:r w:rsidRPr="00B44031">
              <w:rPr>
                <w:color w:val="000000"/>
                <w:sz w:val="20"/>
                <w:szCs w:val="20"/>
              </w:rPr>
              <w:t>61,936</w:t>
            </w:r>
          </w:p>
        </w:tc>
        <w:tc>
          <w:tcPr>
            <w:tcW w:w="1111" w:type="dxa"/>
            <w:tcBorders>
              <w:top w:val="nil"/>
              <w:left w:val="nil"/>
              <w:bottom w:val="nil"/>
              <w:right w:val="nil"/>
            </w:tcBorders>
            <w:shd w:val="clear" w:color="auto" w:fill="auto"/>
            <w:noWrap/>
            <w:vAlign w:val="bottom"/>
            <w:hideMark/>
          </w:tcPr>
          <w:p w14:paraId="4F083F81" w14:textId="5F59B3CB" w:rsidR="00B44031" w:rsidRPr="00B44031" w:rsidRDefault="00B44031" w:rsidP="00B44031">
            <w:pPr>
              <w:spacing w:after="0"/>
              <w:jc w:val="center"/>
              <w:rPr>
                <w:color w:val="000000"/>
                <w:sz w:val="20"/>
                <w:szCs w:val="20"/>
              </w:rPr>
            </w:pPr>
            <w:r w:rsidRPr="00B44031">
              <w:rPr>
                <w:color w:val="000000"/>
                <w:sz w:val="20"/>
                <w:szCs w:val="20"/>
              </w:rPr>
              <w:t>74,590</w:t>
            </w:r>
          </w:p>
        </w:tc>
        <w:tc>
          <w:tcPr>
            <w:tcW w:w="1111" w:type="dxa"/>
            <w:tcBorders>
              <w:top w:val="nil"/>
              <w:left w:val="nil"/>
              <w:bottom w:val="nil"/>
              <w:right w:val="nil"/>
            </w:tcBorders>
            <w:shd w:val="clear" w:color="auto" w:fill="auto"/>
            <w:noWrap/>
            <w:vAlign w:val="bottom"/>
            <w:hideMark/>
          </w:tcPr>
          <w:p w14:paraId="0A7916F3" w14:textId="0C45EA4B" w:rsidR="00B44031" w:rsidRPr="00B44031" w:rsidRDefault="00B44031" w:rsidP="00B44031">
            <w:pPr>
              <w:spacing w:after="0"/>
              <w:jc w:val="center"/>
              <w:rPr>
                <w:color w:val="000000"/>
                <w:sz w:val="20"/>
                <w:szCs w:val="20"/>
              </w:rPr>
            </w:pPr>
            <w:r w:rsidRPr="00B44031">
              <w:rPr>
                <w:color w:val="000000"/>
                <w:sz w:val="20"/>
                <w:szCs w:val="20"/>
              </w:rPr>
              <w:t>66,425</w:t>
            </w:r>
          </w:p>
        </w:tc>
        <w:tc>
          <w:tcPr>
            <w:tcW w:w="1111" w:type="dxa"/>
            <w:tcBorders>
              <w:top w:val="nil"/>
              <w:left w:val="nil"/>
              <w:bottom w:val="nil"/>
              <w:right w:val="nil"/>
            </w:tcBorders>
            <w:shd w:val="clear" w:color="auto" w:fill="auto"/>
            <w:noWrap/>
            <w:vAlign w:val="bottom"/>
            <w:hideMark/>
          </w:tcPr>
          <w:p w14:paraId="62722F02" w14:textId="5821495E" w:rsidR="00B44031" w:rsidRPr="00B44031" w:rsidRDefault="00B44031" w:rsidP="00B44031">
            <w:pPr>
              <w:spacing w:after="0"/>
              <w:jc w:val="center"/>
              <w:rPr>
                <w:color w:val="000000"/>
                <w:sz w:val="20"/>
                <w:szCs w:val="20"/>
              </w:rPr>
            </w:pPr>
            <w:r w:rsidRPr="00B44031">
              <w:rPr>
                <w:color w:val="000000"/>
                <w:sz w:val="20"/>
                <w:szCs w:val="20"/>
              </w:rPr>
              <w:t>92,276</w:t>
            </w:r>
          </w:p>
        </w:tc>
        <w:tc>
          <w:tcPr>
            <w:tcW w:w="1111" w:type="dxa"/>
            <w:tcBorders>
              <w:top w:val="nil"/>
              <w:left w:val="nil"/>
              <w:bottom w:val="nil"/>
              <w:right w:val="nil"/>
            </w:tcBorders>
            <w:shd w:val="clear" w:color="auto" w:fill="auto"/>
            <w:noWrap/>
            <w:vAlign w:val="bottom"/>
            <w:hideMark/>
          </w:tcPr>
          <w:p w14:paraId="51824B8C" w14:textId="31F54322" w:rsidR="00B44031" w:rsidRPr="00B44031" w:rsidRDefault="00B44031" w:rsidP="00B44031">
            <w:pPr>
              <w:spacing w:after="0"/>
              <w:jc w:val="center"/>
              <w:rPr>
                <w:color w:val="000000"/>
                <w:sz w:val="20"/>
                <w:szCs w:val="20"/>
              </w:rPr>
            </w:pPr>
            <w:r w:rsidRPr="00B44031">
              <w:rPr>
                <w:color w:val="000000"/>
                <w:sz w:val="20"/>
                <w:szCs w:val="20"/>
              </w:rPr>
              <w:t>58,532</w:t>
            </w:r>
          </w:p>
        </w:tc>
        <w:tc>
          <w:tcPr>
            <w:tcW w:w="1111" w:type="dxa"/>
            <w:tcBorders>
              <w:top w:val="nil"/>
              <w:left w:val="nil"/>
              <w:bottom w:val="nil"/>
              <w:right w:val="nil"/>
            </w:tcBorders>
            <w:shd w:val="clear" w:color="auto" w:fill="auto"/>
            <w:noWrap/>
            <w:vAlign w:val="bottom"/>
            <w:hideMark/>
          </w:tcPr>
          <w:p w14:paraId="0E992250" w14:textId="5FD91926" w:rsidR="00B44031" w:rsidRPr="00B44031" w:rsidRDefault="00B44031" w:rsidP="00B44031">
            <w:pPr>
              <w:spacing w:after="0"/>
              <w:jc w:val="center"/>
              <w:rPr>
                <w:color w:val="000000"/>
                <w:sz w:val="20"/>
                <w:szCs w:val="20"/>
              </w:rPr>
            </w:pPr>
            <w:r w:rsidRPr="00B44031">
              <w:rPr>
                <w:color w:val="000000"/>
                <w:sz w:val="20"/>
                <w:szCs w:val="20"/>
              </w:rPr>
              <w:t>59,276</w:t>
            </w:r>
          </w:p>
        </w:tc>
      </w:tr>
      <w:tr w:rsidR="00B44031" w:rsidRPr="005362B1" w14:paraId="6FA21123" w14:textId="77777777" w:rsidTr="006C3629">
        <w:trPr>
          <w:trHeight w:val="225"/>
        </w:trPr>
        <w:tc>
          <w:tcPr>
            <w:tcW w:w="1111" w:type="dxa"/>
            <w:tcBorders>
              <w:top w:val="nil"/>
              <w:left w:val="nil"/>
              <w:bottom w:val="nil"/>
              <w:right w:val="nil"/>
            </w:tcBorders>
            <w:shd w:val="clear" w:color="auto" w:fill="auto"/>
            <w:noWrap/>
            <w:vAlign w:val="center"/>
            <w:hideMark/>
          </w:tcPr>
          <w:p w14:paraId="00BFD41A" w14:textId="77777777" w:rsidR="00B44031" w:rsidRPr="005362B1" w:rsidRDefault="00B44031" w:rsidP="00B44031">
            <w:pPr>
              <w:spacing w:after="0"/>
              <w:jc w:val="center"/>
              <w:rPr>
                <w:color w:val="000000"/>
                <w:sz w:val="18"/>
                <w:szCs w:val="18"/>
              </w:rPr>
            </w:pPr>
            <w:r w:rsidRPr="005362B1">
              <w:rPr>
                <w:color w:val="000000"/>
                <w:sz w:val="18"/>
                <w:szCs w:val="18"/>
              </w:rPr>
              <w:t>2029</w:t>
            </w:r>
          </w:p>
        </w:tc>
        <w:tc>
          <w:tcPr>
            <w:tcW w:w="1111" w:type="dxa"/>
            <w:tcBorders>
              <w:top w:val="nil"/>
              <w:left w:val="nil"/>
              <w:bottom w:val="nil"/>
              <w:right w:val="nil"/>
            </w:tcBorders>
            <w:shd w:val="clear" w:color="auto" w:fill="auto"/>
            <w:noWrap/>
            <w:vAlign w:val="bottom"/>
            <w:hideMark/>
          </w:tcPr>
          <w:p w14:paraId="5A388DA2" w14:textId="63F18EA4" w:rsidR="00B44031" w:rsidRPr="00B44031" w:rsidRDefault="00B44031" w:rsidP="00B44031">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469E75CA" w14:textId="4BB4743E" w:rsidR="00B44031" w:rsidRPr="00B44031" w:rsidRDefault="00B44031" w:rsidP="00B44031">
            <w:pPr>
              <w:spacing w:after="0"/>
              <w:jc w:val="center"/>
              <w:rPr>
                <w:color w:val="000000"/>
                <w:sz w:val="20"/>
                <w:szCs w:val="20"/>
              </w:rPr>
            </w:pPr>
            <w:r w:rsidRPr="00B44031">
              <w:rPr>
                <w:color w:val="000000"/>
                <w:sz w:val="20"/>
                <w:szCs w:val="20"/>
              </w:rPr>
              <w:t>72,038</w:t>
            </w:r>
          </w:p>
        </w:tc>
        <w:tc>
          <w:tcPr>
            <w:tcW w:w="1111" w:type="dxa"/>
            <w:tcBorders>
              <w:top w:val="nil"/>
              <w:left w:val="nil"/>
              <w:bottom w:val="nil"/>
              <w:right w:val="nil"/>
            </w:tcBorders>
            <w:shd w:val="clear" w:color="auto" w:fill="auto"/>
            <w:noWrap/>
            <w:vAlign w:val="bottom"/>
            <w:hideMark/>
          </w:tcPr>
          <w:p w14:paraId="4819A7F0" w14:textId="723864CC" w:rsidR="00B44031" w:rsidRPr="00B44031" w:rsidRDefault="00B44031" w:rsidP="00B44031">
            <w:pPr>
              <w:spacing w:after="0"/>
              <w:jc w:val="center"/>
              <w:rPr>
                <w:color w:val="000000"/>
                <w:sz w:val="20"/>
                <w:szCs w:val="20"/>
              </w:rPr>
            </w:pPr>
            <w:r w:rsidRPr="00B44031">
              <w:rPr>
                <w:color w:val="000000"/>
                <w:sz w:val="20"/>
                <w:szCs w:val="20"/>
              </w:rPr>
              <w:t>92,772</w:t>
            </w:r>
          </w:p>
        </w:tc>
        <w:tc>
          <w:tcPr>
            <w:tcW w:w="1111" w:type="dxa"/>
            <w:tcBorders>
              <w:top w:val="nil"/>
              <w:left w:val="nil"/>
              <w:bottom w:val="nil"/>
              <w:right w:val="nil"/>
            </w:tcBorders>
            <w:shd w:val="clear" w:color="auto" w:fill="auto"/>
            <w:noWrap/>
            <w:vAlign w:val="bottom"/>
            <w:hideMark/>
          </w:tcPr>
          <w:p w14:paraId="1B4C8F10" w14:textId="5E6594CA" w:rsidR="00B44031" w:rsidRPr="00B44031" w:rsidRDefault="00B44031" w:rsidP="00B44031">
            <w:pPr>
              <w:spacing w:after="0"/>
              <w:jc w:val="center"/>
              <w:rPr>
                <w:color w:val="000000"/>
                <w:sz w:val="20"/>
                <w:szCs w:val="20"/>
              </w:rPr>
            </w:pPr>
            <w:r w:rsidRPr="00B44031">
              <w:rPr>
                <w:color w:val="000000"/>
                <w:sz w:val="20"/>
                <w:szCs w:val="20"/>
              </w:rPr>
              <w:t>78,210</w:t>
            </w:r>
          </w:p>
        </w:tc>
        <w:tc>
          <w:tcPr>
            <w:tcW w:w="1111" w:type="dxa"/>
            <w:tcBorders>
              <w:top w:val="nil"/>
              <w:left w:val="nil"/>
              <w:bottom w:val="nil"/>
              <w:right w:val="nil"/>
            </w:tcBorders>
            <w:shd w:val="clear" w:color="auto" w:fill="auto"/>
            <w:noWrap/>
            <w:vAlign w:val="bottom"/>
            <w:hideMark/>
          </w:tcPr>
          <w:p w14:paraId="6319095D" w14:textId="6B4FF17E" w:rsidR="00B44031" w:rsidRPr="00B44031" w:rsidRDefault="00B44031" w:rsidP="00B44031">
            <w:pPr>
              <w:spacing w:after="0"/>
              <w:jc w:val="center"/>
              <w:rPr>
                <w:color w:val="000000"/>
                <w:sz w:val="20"/>
                <w:szCs w:val="20"/>
              </w:rPr>
            </w:pPr>
            <w:r w:rsidRPr="00B44031">
              <w:rPr>
                <w:color w:val="000000"/>
                <w:sz w:val="20"/>
                <w:szCs w:val="20"/>
              </w:rPr>
              <w:t>117,044</w:t>
            </w:r>
          </w:p>
        </w:tc>
        <w:tc>
          <w:tcPr>
            <w:tcW w:w="1111" w:type="dxa"/>
            <w:tcBorders>
              <w:top w:val="nil"/>
              <w:left w:val="nil"/>
              <w:bottom w:val="nil"/>
              <w:right w:val="nil"/>
            </w:tcBorders>
            <w:shd w:val="clear" w:color="auto" w:fill="auto"/>
            <w:noWrap/>
            <w:vAlign w:val="bottom"/>
            <w:hideMark/>
          </w:tcPr>
          <w:p w14:paraId="52892999" w14:textId="45F848EA" w:rsidR="00B44031" w:rsidRPr="00B44031" w:rsidRDefault="00B44031" w:rsidP="00B44031">
            <w:pPr>
              <w:spacing w:after="0"/>
              <w:jc w:val="center"/>
              <w:rPr>
                <w:color w:val="000000"/>
                <w:sz w:val="20"/>
                <w:szCs w:val="20"/>
              </w:rPr>
            </w:pPr>
            <w:r w:rsidRPr="00B44031">
              <w:rPr>
                <w:color w:val="000000"/>
                <w:sz w:val="20"/>
                <w:szCs w:val="20"/>
              </w:rPr>
              <w:t>67,594</w:t>
            </w:r>
          </w:p>
        </w:tc>
        <w:tc>
          <w:tcPr>
            <w:tcW w:w="1111" w:type="dxa"/>
            <w:tcBorders>
              <w:top w:val="nil"/>
              <w:left w:val="nil"/>
              <w:bottom w:val="nil"/>
              <w:right w:val="nil"/>
            </w:tcBorders>
            <w:shd w:val="clear" w:color="auto" w:fill="auto"/>
            <w:noWrap/>
            <w:vAlign w:val="bottom"/>
            <w:hideMark/>
          </w:tcPr>
          <w:p w14:paraId="730DB33D" w14:textId="0C10F007" w:rsidR="00B44031" w:rsidRPr="00B44031" w:rsidRDefault="00B44031" w:rsidP="00B44031">
            <w:pPr>
              <w:spacing w:after="0"/>
              <w:jc w:val="center"/>
              <w:rPr>
                <w:color w:val="000000"/>
                <w:sz w:val="20"/>
                <w:szCs w:val="20"/>
              </w:rPr>
            </w:pPr>
            <w:r w:rsidRPr="00B44031">
              <w:rPr>
                <w:color w:val="000000"/>
                <w:sz w:val="20"/>
                <w:szCs w:val="20"/>
              </w:rPr>
              <w:t>67,574</w:t>
            </w:r>
          </w:p>
        </w:tc>
      </w:tr>
      <w:tr w:rsidR="00B44031" w:rsidRPr="005362B1" w14:paraId="5CFD3E4E" w14:textId="77777777" w:rsidTr="006C3629">
        <w:trPr>
          <w:trHeight w:val="225"/>
        </w:trPr>
        <w:tc>
          <w:tcPr>
            <w:tcW w:w="1111" w:type="dxa"/>
            <w:tcBorders>
              <w:top w:val="nil"/>
              <w:left w:val="nil"/>
              <w:bottom w:val="nil"/>
              <w:right w:val="nil"/>
            </w:tcBorders>
            <w:shd w:val="clear" w:color="auto" w:fill="auto"/>
            <w:noWrap/>
            <w:vAlign w:val="center"/>
            <w:hideMark/>
          </w:tcPr>
          <w:p w14:paraId="37784DCC" w14:textId="77777777" w:rsidR="00B44031" w:rsidRPr="005362B1" w:rsidRDefault="00B44031" w:rsidP="00B44031">
            <w:pPr>
              <w:spacing w:after="0"/>
              <w:jc w:val="center"/>
              <w:rPr>
                <w:color w:val="000000"/>
                <w:sz w:val="18"/>
                <w:szCs w:val="18"/>
              </w:rPr>
            </w:pPr>
            <w:r w:rsidRPr="005362B1">
              <w:rPr>
                <w:color w:val="000000"/>
                <w:sz w:val="18"/>
                <w:szCs w:val="18"/>
              </w:rPr>
              <w:t>2030</w:t>
            </w:r>
          </w:p>
        </w:tc>
        <w:tc>
          <w:tcPr>
            <w:tcW w:w="1111" w:type="dxa"/>
            <w:tcBorders>
              <w:top w:val="nil"/>
              <w:left w:val="nil"/>
              <w:bottom w:val="nil"/>
              <w:right w:val="nil"/>
            </w:tcBorders>
            <w:shd w:val="clear" w:color="auto" w:fill="auto"/>
            <w:noWrap/>
            <w:vAlign w:val="bottom"/>
            <w:hideMark/>
          </w:tcPr>
          <w:p w14:paraId="1D4D5C1C" w14:textId="03568983" w:rsidR="00B44031" w:rsidRPr="00B44031" w:rsidRDefault="00B44031" w:rsidP="00B44031">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3BD35F36" w14:textId="797D729F" w:rsidR="00B44031" w:rsidRPr="00B44031" w:rsidRDefault="00B44031" w:rsidP="00B44031">
            <w:pPr>
              <w:spacing w:after="0"/>
              <w:jc w:val="center"/>
              <w:rPr>
                <w:color w:val="000000"/>
                <w:sz w:val="20"/>
                <w:szCs w:val="20"/>
              </w:rPr>
            </w:pPr>
            <w:r w:rsidRPr="00B44031">
              <w:rPr>
                <w:color w:val="000000"/>
                <w:sz w:val="20"/>
                <w:szCs w:val="20"/>
              </w:rPr>
              <w:t>78,526</w:t>
            </w:r>
          </w:p>
        </w:tc>
        <w:tc>
          <w:tcPr>
            <w:tcW w:w="1111" w:type="dxa"/>
            <w:tcBorders>
              <w:top w:val="nil"/>
              <w:left w:val="nil"/>
              <w:bottom w:val="nil"/>
              <w:right w:val="nil"/>
            </w:tcBorders>
            <w:shd w:val="clear" w:color="auto" w:fill="auto"/>
            <w:noWrap/>
            <w:vAlign w:val="bottom"/>
            <w:hideMark/>
          </w:tcPr>
          <w:p w14:paraId="36F86792" w14:textId="7AB72F2B" w:rsidR="00B44031" w:rsidRPr="00B44031" w:rsidRDefault="00B44031" w:rsidP="00B44031">
            <w:pPr>
              <w:spacing w:after="0"/>
              <w:jc w:val="center"/>
              <w:rPr>
                <w:color w:val="000000"/>
                <w:sz w:val="20"/>
                <w:szCs w:val="20"/>
              </w:rPr>
            </w:pPr>
            <w:r w:rsidRPr="00B44031">
              <w:rPr>
                <w:color w:val="000000"/>
                <w:sz w:val="20"/>
                <w:szCs w:val="20"/>
              </w:rPr>
              <w:t>108,404</w:t>
            </w:r>
          </w:p>
        </w:tc>
        <w:tc>
          <w:tcPr>
            <w:tcW w:w="1111" w:type="dxa"/>
            <w:tcBorders>
              <w:top w:val="nil"/>
              <w:left w:val="nil"/>
              <w:bottom w:val="nil"/>
              <w:right w:val="nil"/>
            </w:tcBorders>
            <w:shd w:val="clear" w:color="auto" w:fill="auto"/>
            <w:noWrap/>
            <w:vAlign w:val="bottom"/>
            <w:hideMark/>
          </w:tcPr>
          <w:p w14:paraId="72AA146B" w14:textId="78FFED0F" w:rsidR="00B44031" w:rsidRPr="00B44031" w:rsidRDefault="00B44031" w:rsidP="00B44031">
            <w:pPr>
              <w:spacing w:after="0"/>
              <w:jc w:val="center"/>
              <w:rPr>
                <w:color w:val="000000"/>
                <w:sz w:val="20"/>
                <w:szCs w:val="20"/>
              </w:rPr>
            </w:pPr>
            <w:r w:rsidRPr="00B44031">
              <w:rPr>
                <w:color w:val="000000"/>
                <w:sz w:val="20"/>
                <w:szCs w:val="20"/>
              </w:rPr>
              <w:t>87,525</w:t>
            </w:r>
          </w:p>
        </w:tc>
        <w:tc>
          <w:tcPr>
            <w:tcW w:w="1111" w:type="dxa"/>
            <w:tcBorders>
              <w:top w:val="nil"/>
              <w:left w:val="nil"/>
              <w:bottom w:val="nil"/>
              <w:right w:val="nil"/>
            </w:tcBorders>
            <w:shd w:val="clear" w:color="auto" w:fill="auto"/>
            <w:noWrap/>
            <w:vAlign w:val="bottom"/>
            <w:hideMark/>
          </w:tcPr>
          <w:p w14:paraId="01DE388C" w14:textId="77F3FBFF" w:rsidR="00B44031" w:rsidRPr="00B44031" w:rsidRDefault="00B44031" w:rsidP="00B44031">
            <w:pPr>
              <w:spacing w:after="0"/>
              <w:jc w:val="center"/>
              <w:rPr>
                <w:color w:val="000000"/>
                <w:sz w:val="20"/>
                <w:szCs w:val="20"/>
              </w:rPr>
            </w:pPr>
            <w:r w:rsidRPr="00B44031">
              <w:rPr>
                <w:color w:val="000000"/>
                <w:sz w:val="20"/>
                <w:szCs w:val="20"/>
              </w:rPr>
              <w:t>140,496</w:t>
            </w:r>
          </w:p>
        </w:tc>
        <w:tc>
          <w:tcPr>
            <w:tcW w:w="1111" w:type="dxa"/>
            <w:tcBorders>
              <w:top w:val="nil"/>
              <w:left w:val="nil"/>
              <w:bottom w:val="nil"/>
              <w:right w:val="nil"/>
            </w:tcBorders>
            <w:shd w:val="clear" w:color="auto" w:fill="auto"/>
            <w:noWrap/>
            <w:vAlign w:val="bottom"/>
            <w:hideMark/>
          </w:tcPr>
          <w:p w14:paraId="452C0716" w14:textId="2A2960C0" w:rsidR="00B44031" w:rsidRPr="00B44031" w:rsidRDefault="00B44031" w:rsidP="00B44031">
            <w:pPr>
              <w:spacing w:after="0"/>
              <w:jc w:val="center"/>
              <w:rPr>
                <w:color w:val="000000"/>
                <w:sz w:val="20"/>
                <w:szCs w:val="20"/>
              </w:rPr>
            </w:pPr>
            <w:r w:rsidRPr="00B44031">
              <w:rPr>
                <w:color w:val="000000"/>
                <w:sz w:val="20"/>
                <w:szCs w:val="20"/>
              </w:rPr>
              <w:t>71,714</w:t>
            </w:r>
          </w:p>
        </w:tc>
        <w:tc>
          <w:tcPr>
            <w:tcW w:w="1111" w:type="dxa"/>
            <w:tcBorders>
              <w:top w:val="nil"/>
              <w:left w:val="nil"/>
              <w:bottom w:val="nil"/>
              <w:right w:val="nil"/>
            </w:tcBorders>
            <w:shd w:val="clear" w:color="auto" w:fill="auto"/>
            <w:noWrap/>
            <w:vAlign w:val="bottom"/>
            <w:hideMark/>
          </w:tcPr>
          <w:p w14:paraId="4518A1A0" w14:textId="6889EB74" w:rsidR="00B44031" w:rsidRPr="00B44031" w:rsidRDefault="00B44031" w:rsidP="00B44031">
            <w:pPr>
              <w:spacing w:after="0"/>
              <w:jc w:val="center"/>
              <w:rPr>
                <w:color w:val="000000"/>
                <w:sz w:val="20"/>
                <w:szCs w:val="20"/>
              </w:rPr>
            </w:pPr>
            <w:r w:rsidRPr="00B44031">
              <w:rPr>
                <w:color w:val="000000"/>
                <w:sz w:val="20"/>
                <w:szCs w:val="20"/>
              </w:rPr>
              <w:t>71,633</w:t>
            </w:r>
          </w:p>
        </w:tc>
      </w:tr>
      <w:tr w:rsidR="00B44031" w:rsidRPr="005362B1" w14:paraId="4FF4A2E7" w14:textId="77777777" w:rsidTr="006C3629">
        <w:trPr>
          <w:trHeight w:val="225"/>
        </w:trPr>
        <w:tc>
          <w:tcPr>
            <w:tcW w:w="1111" w:type="dxa"/>
            <w:tcBorders>
              <w:top w:val="nil"/>
              <w:left w:val="nil"/>
              <w:bottom w:val="nil"/>
              <w:right w:val="nil"/>
            </w:tcBorders>
            <w:shd w:val="clear" w:color="auto" w:fill="auto"/>
            <w:noWrap/>
            <w:vAlign w:val="center"/>
            <w:hideMark/>
          </w:tcPr>
          <w:p w14:paraId="7A4C259A" w14:textId="77777777" w:rsidR="00B44031" w:rsidRPr="005362B1" w:rsidRDefault="00B44031" w:rsidP="00B44031">
            <w:pPr>
              <w:spacing w:after="0"/>
              <w:jc w:val="center"/>
              <w:rPr>
                <w:color w:val="000000"/>
                <w:sz w:val="18"/>
                <w:szCs w:val="18"/>
              </w:rPr>
            </w:pPr>
            <w:r w:rsidRPr="005362B1">
              <w:rPr>
                <w:color w:val="000000"/>
                <w:sz w:val="18"/>
                <w:szCs w:val="18"/>
              </w:rPr>
              <w:t>2031</w:t>
            </w:r>
          </w:p>
        </w:tc>
        <w:tc>
          <w:tcPr>
            <w:tcW w:w="1111" w:type="dxa"/>
            <w:tcBorders>
              <w:top w:val="nil"/>
              <w:left w:val="nil"/>
              <w:bottom w:val="nil"/>
              <w:right w:val="nil"/>
            </w:tcBorders>
            <w:shd w:val="clear" w:color="auto" w:fill="auto"/>
            <w:noWrap/>
            <w:vAlign w:val="bottom"/>
            <w:hideMark/>
          </w:tcPr>
          <w:p w14:paraId="564B7B08" w14:textId="32390CFF" w:rsidR="00B44031" w:rsidRPr="00B44031" w:rsidRDefault="00B44031" w:rsidP="00B44031">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28BBC5F0" w14:textId="1130FBD1" w:rsidR="00B44031" w:rsidRPr="00B44031" w:rsidRDefault="00B44031" w:rsidP="00B44031">
            <w:pPr>
              <w:spacing w:after="0"/>
              <w:jc w:val="center"/>
              <w:rPr>
                <w:color w:val="000000"/>
                <w:sz w:val="20"/>
                <w:szCs w:val="20"/>
              </w:rPr>
            </w:pPr>
            <w:r w:rsidRPr="00B44031">
              <w:rPr>
                <w:color w:val="000000"/>
                <w:sz w:val="20"/>
                <w:szCs w:val="20"/>
              </w:rPr>
              <w:t>82,012</w:t>
            </w:r>
          </w:p>
        </w:tc>
        <w:tc>
          <w:tcPr>
            <w:tcW w:w="1111" w:type="dxa"/>
            <w:tcBorders>
              <w:top w:val="nil"/>
              <w:left w:val="nil"/>
              <w:bottom w:val="nil"/>
              <w:right w:val="nil"/>
            </w:tcBorders>
            <w:shd w:val="clear" w:color="auto" w:fill="auto"/>
            <w:noWrap/>
            <w:vAlign w:val="bottom"/>
            <w:hideMark/>
          </w:tcPr>
          <w:p w14:paraId="46A54E78" w14:textId="6F9690DB" w:rsidR="00B44031" w:rsidRPr="00B44031" w:rsidRDefault="00B44031" w:rsidP="00B44031">
            <w:pPr>
              <w:spacing w:after="0"/>
              <w:jc w:val="center"/>
              <w:rPr>
                <w:color w:val="000000"/>
                <w:sz w:val="20"/>
                <w:szCs w:val="20"/>
              </w:rPr>
            </w:pPr>
            <w:r w:rsidRPr="00B44031">
              <w:rPr>
                <w:color w:val="000000"/>
                <w:sz w:val="20"/>
                <w:szCs w:val="20"/>
              </w:rPr>
              <w:t>119,484</w:t>
            </w:r>
          </w:p>
        </w:tc>
        <w:tc>
          <w:tcPr>
            <w:tcW w:w="1111" w:type="dxa"/>
            <w:tcBorders>
              <w:top w:val="nil"/>
              <w:left w:val="nil"/>
              <w:bottom w:val="nil"/>
              <w:right w:val="nil"/>
            </w:tcBorders>
            <w:shd w:val="clear" w:color="auto" w:fill="auto"/>
            <w:noWrap/>
            <w:vAlign w:val="bottom"/>
            <w:hideMark/>
          </w:tcPr>
          <w:p w14:paraId="4EC039F8" w14:textId="7C00374E" w:rsidR="00B44031" w:rsidRPr="00B44031" w:rsidRDefault="00B44031" w:rsidP="00B44031">
            <w:pPr>
              <w:spacing w:after="0"/>
              <w:jc w:val="center"/>
              <w:rPr>
                <w:color w:val="000000"/>
                <w:sz w:val="20"/>
                <w:szCs w:val="20"/>
              </w:rPr>
            </w:pPr>
            <w:r w:rsidRPr="00B44031">
              <w:rPr>
                <w:color w:val="000000"/>
                <w:sz w:val="20"/>
                <w:szCs w:val="20"/>
              </w:rPr>
              <w:t>93,154</w:t>
            </w:r>
          </w:p>
        </w:tc>
        <w:tc>
          <w:tcPr>
            <w:tcW w:w="1111" w:type="dxa"/>
            <w:tcBorders>
              <w:top w:val="nil"/>
              <w:left w:val="nil"/>
              <w:bottom w:val="nil"/>
              <w:right w:val="nil"/>
            </w:tcBorders>
            <w:shd w:val="clear" w:color="auto" w:fill="auto"/>
            <w:noWrap/>
            <w:vAlign w:val="bottom"/>
            <w:hideMark/>
          </w:tcPr>
          <w:p w14:paraId="3F7CB9E8" w14:textId="2D05079A" w:rsidR="00B44031" w:rsidRPr="00B44031" w:rsidRDefault="00B44031" w:rsidP="00B44031">
            <w:pPr>
              <w:spacing w:after="0"/>
              <w:jc w:val="center"/>
              <w:rPr>
                <w:color w:val="000000"/>
                <w:sz w:val="20"/>
                <w:szCs w:val="20"/>
              </w:rPr>
            </w:pPr>
            <w:r w:rsidRPr="00B44031">
              <w:rPr>
                <w:color w:val="000000"/>
                <w:sz w:val="20"/>
                <w:szCs w:val="20"/>
              </w:rPr>
              <w:t>159,756</w:t>
            </w:r>
          </w:p>
        </w:tc>
        <w:tc>
          <w:tcPr>
            <w:tcW w:w="1111" w:type="dxa"/>
            <w:tcBorders>
              <w:top w:val="nil"/>
              <w:left w:val="nil"/>
              <w:bottom w:val="nil"/>
              <w:right w:val="nil"/>
            </w:tcBorders>
            <w:shd w:val="clear" w:color="auto" w:fill="auto"/>
            <w:noWrap/>
            <w:vAlign w:val="bottom"/>
            <w:hideMark/>
          </w:tcPr>
          <w:p w14:paraId="2EF4D8D1" w14:textId="138F33B0" w:rsidR="00B44031" w:rsidRPr="00B44031" w:rsidRDefault="00B44031" w:rsidP="00B44031">
            <w:pPr>
              <w:spacing w:after="0"/>
              <w:jc w:val="center"/>
              <w:rPr>
                <w:color w:val="000000"/>
                <w:sz w:val="20"/>
                <w:szCs w:val="20"/>
              </w:rPr>
            </w:pPr>
            <w:r w:rsidRPr="00B44031">
              <w:rPr>
                <w:color w:val="000000"/>
                <w:sz w:val="20"/>
                <w:szCs w:val="20"/>
              </w:rPr>
              <w:t>73,627</w:t>
            </w:r>
          </w:p>
        </w:tc>
        <w:tc>
          <w:tcPr>
            <w:tcW w:w="1111" w:type="dxa"/>
            <w:tcBorders>
              <w:top w:val="nil"/>
              <w:left w:val="nil"/>
              <w:bottom w:val="nil"/>
              <w:right w:val="nil"/>
            </w:tcBorders>
            <w:shd w:val="clear" w:color="auto" w:fill="auto"/>
            <w:noWrap/>
            <w:vAlign w:val="bottom"/>
            <w:hideMark/>
          </w:tcPr>
          <w:p w14:paraId="022E941C" w14:textId="66E5FE4A" w:rsidR="00B44031" w:rsidRPr="00B44031" w:rsidRDefault="00B44031" w:rsidP="00B44031">
            <w:pPr>
              <w:spacing w:after="0"/>
              <w:jc w:val="center"/>
              <w:rPr>
                <w:color w:val="000000"/>
                <w:sz w:val="20"/>
                <w:szCs w:val="20"/>
              </w:rPr>
            </w:pPr>
            <w:r w:rsidRPr="00B44031">
              <w:rPr>
                <w:color w:val="000000"/>
                <w:sz w:val="20"/>
                <w:szCs w:val="20"/>
              </w:rPr>
              <w:t>73,578</w:t>
            </w:r>
          </w:p>
        </w:tc>
      </w:tr>
      <w:tr w:rsidR="00B44031" w:rsidRPr="005362B1" w14:paraId="513DA6AB" w14:textId="77777777" w:rsidTr="006C3629">
        <w:trPr>
          <w:trHeight w:val="225"/>
        </w:trPr>
        <w:tc>
          <w:tcPr>
            <w:tcW w:w="1111" w:type="dxa"/>
            <w:tcBorders>
              <w:top w:val="nil"/>
              <w:left w:val="nil"/>
              <w:bottom w:val="nil"/>
              <w:right w:val="nil"/>
            </w:tcBorders>
            <w:shd w:val="clear" w:color="auto" w:fill="auto"/>
            <w:noWrap/>
            <w:vAlign w:val="center"/>
            <w:hideMark/>
          </w:tcPr>
          <w:p w14:paraId="771A629D" w14:textId="77777777" w:rsidR="00B44031" w:rsidRPr="005362B1" w:rsidRDefault="00B44031" w:rsidP="00B44031">
            <w:pPr>
              <w:spacing w:after="0"/>
              <w:jc w:val="center"/>
              <w:rPr>
                <w:color w:val="000000"/>
                <w:sz w:val="18"/>
                <w:szCs w:val="18"/>
              </w:rPr>
            </w:pPr>
            <w:r w:rsidRPr="005362B1">
              <w:rPr>
                <w:color w:val="000000"/>
                <w:sz w:val="18"/>
                <w:szCs w:val="18"/>
              </w:rPr>
              <w:t>2032</w:t>
            </w:r>
          </w:p>
        </w:tc>
        <w:tc>
          <w:tcPr>
            <w:tcW w:w="1111" w:type="dxa"/>
            <w:tcBorders>
              <w:top w:val="nil"/>
              <w:left w:val="nil"/>
              <w:bottom w:val="nil"/>
              <w:right w:val="nil"/>
            </w:tcBorders>
            <w:shd w:val="clear" w:color="auto" w:fill="auto"/>
            <w:noWrap/>
            <w:vAlign w:val="bottom"/>
            <w:hideMark/>
          </w:tcPr>
          <w:p w14:paraId="4A462B0E" w14:textId="1C190BEA" w:rsidR="00B44031" w:rsidRPr="00B44031" w:rsidRDefault="00B44031" w:rsidP="00B44031">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00EE820B" w14:textId="53ED02A2" w:rsidR="00B44031" w:rsidRPr="00B44031" w:rsidRDefault="00B44031" w:rsidP="00B44031">
            <w:pPr>
              <w:spacing w:after="0"/>
              <w:jc w:val="center"/>
              <w:rPr>
                <w:color w:val="000000"/>
                <w:sz w:val="20"/>
                <w:szCs w:val="20"/>
              </w:rPr>
            </w:pPr>
            <w:r w:rsidRPr="00B44031">
              <w:rPr>
                <w:color w:val="000000"/>
                <w:sz w:val="20"/>
                <w:szCs w:val="20"/>
              </w:rPr>
              <w:t>83,558</w:t>
            </w:r>
          </w:p>
        </w:tc>
        <w:tc>
          <w:tcPr>
            <w:tcW w:w="1111" w:type="dxa"/>
            <w:tcBorders>
              <w:top w:val="nil"/>
              <w:left w:val="nil"/>
              <w:bottom w:val="nil"/>
              <w:right w:val="nil"/>
            </w:tcBorders>
            <w:shd w:val="clear" w:color="auto" w:fill="auto"/>
            <w:noWrap/>
            <w:vAlign w:val="bottom"/>
            <w:hideMark/>
          </w:tcPr>
          <w:p w14:paraId="58FF9E2F" w14:textId="585C0551" w:rsidR="00B44031" w:rsidRPr="00B44031" w:rsidRDefault="00B44031" w:rsidP="00B44031">
            <w:pPr>
              <w:spacing w:after="0"/>
              <w:jc w:val="center"/>
              <w:rPr>
                <w:color w:val="000000"/>
                <w:sz w:val="20"/>
                <w:szCs w:val="20"/>
              </w:rPr>
            </w:pPr>
            <w:r w:rsidRPr="00B44031">
              <w:rPr>
                <w:color w:val="000000"/>
                <w:sz w:val="20"/>
                <w:szCs w:val="20"/>
              </w:rPr>
              <w:t>126,438</w:t>
            </w:r>
          </w:p>
        </w:tc>
        <w:tc>
          <w:tcPr>
            <w:tcW w:w="1111" w:type="dxa"/>
            <w:tcBorders>
              <w:top w:val="nil"/>
              <w:left w:val="nil"/>
              <w:bottom w:val="nil"/>
              <w:right w:val="nil"/>
            </w:tcBorders>
            <w:shd w:val="clear" w:color="auto" w:fill="auto"/>
            <w:noWrap/>
            <w:vAlign w:val="bottom"/>
            <w:hideMark/>
          </w:tcPr>
          <w:p w14:paraId="61646822" w14:textId="345C105C" w:rsidR="00B44031" w:rsidRPr="00B44031" w:rsidRDefault="00B44031" w:rsidP="00B44031">
            <w:pPr>
              <w:spacing w:after="0"/>
              <w:jc w:val="center"/>
              <w:rPr>
                <w:color w:val="000000"/>
                <w:sz w:val="20"/>
                <w:szCs w:val="20"/>
              </w:rPr>
            </w:pPr>
            <w:r w:rsidRPr="00B44031">
              <w:rPr>
                <w:color w:val="000000"/>
                <w:sz w:val="20"/>
                <w:szCs w:val="20"/>
              </w:rPr>
              <w:t>96,043</w:t>
            </w:r>
          </w:p>
        </w:tc>
        <w:tc>
          <w:tcPr>
            <w:tcW w:w="1111" w:type="dxa"/>
            <w:tcBorders>
              <w:top w:val="nil"/>
              <w:left w:val="nil"/>
              <w:bottom w:val="nil"/>
              <w:right w:val="nil"/>
            </w:tcBorders>
            <w:shd w:val="clear" w:color="auto" w:fill="auto"/>
            <w:noWrap/>
            <w:vAlign w:val="bottom"/>
            <w:hideMark/>
          </w:tcPr>
          <w:p w14:paraId="63FBDDB4" w14:textId="6831CF7F" w:rsidR="00B44031" w:rsidRPr="00B44031" w:rsidRDefault="00B44031" w:rsidP="00B44031">
            <w:pPr>
              <w:spacing w:after="0"/>
              <w:jc w:val="center"/>
              <w:rPr>
                <w:color w:val="000000"/>
                <w:sz w:val="20"/>
                <w:szCs w:val="20"/>
              </w:rPr>
            </w:pPr>
            <w:r w:rsidRPr="00B44031">
              <w:rPr>
                <w:color w:val="000000"/>
                <w:sz w:val="20"/>
                <w:szCs w:val="20"/>
              </w:rPr>
              <w:t>174,087</w:t>
            </w:r>
          </w:p>
        </w:tc>
        <w:tc>
          <w:tcPr>
            <w:tcW w:w="1111" w:type="dxa"/>
            <w:tcBorders>
              <w:top w:val="nil"/>
              <w:left w:val="nil"/>
              <w:bottom w:val="nil"/>
              <w:right w:val="nil"/>
            </w:tcBorders>
            <w:shd w:val="clear" w:color="auto" w:fill="auto"/>
            <w:noWrap/>
            <w:vAlign w:val="bottom"/>
            <w:hideMark/>
          </w:tcPr>
          <w:p w14:paraId="50753E2C" w14:textId="3C850E28" w:rsidR="00B44031" w:rsidRPr="00B44031" w:rsidRDefault="00B44031" w:rsidP="00B44031">
            <w:pPr>
              <w:spacing w:after="0"/>
              <w:jc w:val="center"/>
              <w:rPr>
                <w:color w:val="000000"/>
                <w:sz w:val="20"/>
                <w:szCs w:val="20"/>
              </w:rPr>
            </w:pPr>
            <w:r w:rsidRPr="00B44031">
              <w:rPr>
                <w:color w:val="000000"/>
                <w:sz w:val="20"/>
                <w:szCs w:val="20"/>
              </w:rPr>
              <w:t>74,330</w:t>
            </w:r>
          </w:p>
        </w:tc>
        <w:tc>
          <w:tcPr>
            <w:tcW w:w="1111" w:type="dxa"/>
            <w:tcBorders>
              <w:top w:val="nil"/>
              <w:left w:val="nil"/>
              <w:bottom w:val="nil"/>
              <w:right w:val="nil"/>
            </w:tcBorders>
            <w:shd w:val="clear" w:color="auto" w:fill="auto"/>
            <w:noWrap/>
            <w:vAlign w:val="bottom"/>
            <w:hideMark/>
          </w:tcPr>
          <w:p w14:paraId="3CDEFA85" w14:textId="7007F637" w:rsidR="00B44031" w:rsidRPr="00B44031" w:rsidRDefault="00B44031" w:rsidP="00B44031">
            <w:pPr>
              <w:spacing w:after="0"/>
              <w:jc w:val="center"/>
              <w:rPr>
                <w:color w:val="000000"/>
                <w:sz w:val="20"/>
                <w:szCs w:val="20"/>
              </w:rPr>
            </w:pPr>
            <w:r w:rsidRPr="00B44031">
              <w:rPr>
                <w:color w:val="000000"/>
                <w:sz w:val="20"/>
                <w:szCs w:val="20"/>
              </w:rPr>
              <w:t>74,308</w:t>
            </w:r>
          </w:p>
        </w:tc>
      </w:tr>
      <w:tr w:rsidR="00B44031" w:rsidRPr="005362B1" w14:paraId="76D4BDBF" w14:textId="77777777" w:rsidTr="006C3629">
        <w:trPr>
          <w:trHeight w:val="225"/>
        </w:trPr>
        <w:tc>
          <w:tcPr>
            <w:tcW w:w="1111" w:type="dxa"/>
            <w:tcBorders>
              <w:top w:val="nil"/>
              <w:left w:val="nil"/>
              <w:bottom w:val="nil"/>
              <w:right w:val="nil"/>
            </w:tcBorders>
            <w:shd w:val="clear" w:color="auto" w:fill="auto"/>
            <w:noWrap/>
            <w:vAlign w:val="center"/>
            <w:hideMark/>
          </w:tcPr>
          <w:p w14:paraId="452FCC9B" w14:textId="77777777" w:rsidR="00B44031" w:rsidRPr="005362B1" w:rsidRDefault="00B44031" w:rsidP="00B44031">
            <w:pPr>
              <w:spacing w:after="0"/>
              <w:jc w:val="center"/>
              <w:rPr>
                <w:color w:val="000000"/>
                <w:sz w:val="18"/>
                <w:szCs w:val="18"/>
              </w:rPr>
            </w:pPr>
            <w:r w:rsidRPr="005362B1">
              <w:rPr>
                <w:color w:val="000000"/>
                <w:sz w:val="18"/>
                <w:szCs w:val="18"/>
              </w:rPr>
              <w:t>2033</w:t>
            </w:r>
          </w:p>
        </w:tc>
        <w:tc>
          <w:tcPr>
            <w:tcW w:w="1111" w:type="dxa"/>
            <w:tcBorders>
              <w:top w:val="nil"/>
              <w:left w:val="nil"/>
              <w:bottom w:val="nil"/>
              <w:right w:val="nil"/>
            </w:tcBorders>
            <w:shd w:val="clear" w:color="auto" w:fill="auto"/>
            <w:noWrap/>
            <w:vAlign w:val="bottom"/>
            <w:hideMark/>
          </w:tcPr>
          <w:p w14:paraId="55C93205" w14:textId="7656F16D" w:rsidR="00B44031" w:rsidRPr="00B44031" w:rsidRDefault="00B44031" w:rsidP="00B44031">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2290D03F" w14:textId="3811EAB0" w:rsidR="00B44031" w:rsidRPr="00B44031" w:rsidRDefault="00B44031" w:rsidP="00B44031">
            <w:pPr>
              <w:spacing w:after="0"/>
              <w:jc w:val="center"/>
              <w:rPr>
                <w:color w:val="000000"/>
                <w:sz w:val="20"/>
                <w:szCs w:val="20"/>
              </w:rPr>
            </w:pPr>
            <w:r w:rsidRPr="00B44031">
              <w:rPr>
                <w:color w:val="000000"/>
                <w:sz w:val="20"/>
                <w:szCs w:val="20"/>
              </w:rPr>
              <w:t>84,258</w:t>
            </w:r>
          </w:p>
        </w:tc>
        <w:tc>
          <w:tcPr>
            <w:tcW w:w="1111" w:type="dxa"/>
            <w:tcBorders>
              <w:top w:val="nil"/>
              <w:left w:val="nil"/>
              <w:bottom w:val="nil"/>
              <w:right w:val="nil"/>
            </w:tcBorders>
            <w:shd w:val="clear" w:color="auto" w:fill="auto"/>
            <w:noWrap/>
            <w:vAlign w:val="bottom"/>
            <w:hideMark/>
          </w:tcPr>
          <w:p w14:paraId="2891BFFA" w14:textId="1E0F9CD3" w:rsidR="00B44031" w:rsidRPr="00B44031" w:rsidRDefault="00B44031" w:rsidP="00B44031">
            <w:pPr>
              <w:spacing w:after="0"/>
              <w:jc w:val="center"/>
              <w:rPr>
                <w:color w:val="000000"/>
                <w:sz w:val="20"/>
                <w:szCs w:val="20"/>
              </w:rPr>
            </w:pPr>
            <w:r w:rsidRPr="00B44031">
              <w:rPr>
                <w:color w:val="000000"/>
                <w:sz w:val="20"/>
                <w:szCs w:val="20"/>
              </w:rPr>
              <w:t>130,941</w:t>
            </w:r>
          </w:p>
        </w:tc>
        <w:tc>
          <w:tcPr>
            <w:tcW w:w="1111" w:type="dxa"/>
            <w:tcBorders>
              <w:top w:val="nil"/>
              <w:left w:val="nil"/>
              <w:bottom w:val="nil"/>
              <w:right w:val="nil"/>
            </w:tcBorders>
            <w:shd w:val="clear" w:color="auto" w:fill="auto"/>
            <w:noWrap/>
            <w:vAlign w:val="bottom"/>
            <w:hideMark/>
          </w:tcPr>
          <w:p w14:paraId="7A7EB169" w14:textId="12E7881C" w:rsidR="00B44031" w:rsidRPr="00B44031" w:rsidRDefault="00B44031" w:rsidP="00B44031">
            <w:pPr>
              <w:spacing w:after="0"/>
              <w:jc w:val="center"/>
              <w:rPr>
                <w:color w:val="000000"/>
                <w:sz w:val="20"/>
                <w:szCs w:val="20"/>
              </w:rPr>
            </w:pPr>
            <w:r w:rsidRPr="00B44031">
              <w:rPr>
                <w:color w:val="000000"/>
                <w:sz w:val="20"/>
                <w:szCs w:val="20"/>
              </w:rPr>
              <w:t>97,548</w:t>
            </w:r>
          </w:p>
        </w:tc>
        <w:tc>
          <w:tcPr>
            <w:tcW w:w="1111" w:type="dxa"/>
            <w:tcBorders>
              <w:top w:val="nil"/>
              <w:left w:val="nil"/>
              <w:bottom w:val="nil"/>
              <w:right w:val="nil"/>
            </w:tcBorders>
            <w:shd w:val="clear" w:color="auto" w:fill="auto"/>
            <w:noWrap/>
            <w:vAlign w:val="bottom"/>
            <w:hideMark/>
          </w:tcPr>
          <w:p w14:paraId="6968EFF2" w14:textId="357DBCAE" w:rsidR="00B44031" w:rsidRPr="00B44031" w:rsidRDefault="00B44031" w:rsidP="00B44031">
            <w:pPr>
              <w:spacing w:after="0"/>
              <w:jc w:val="center"/>
              <w:rPr>
                <w:color w:val="000000"/>
                <w:sz w:val="20"/>
                <w:szCs w:val="20"/>
              </w:rPr>
            </w:pPr>
            <w:r w:rsidRPr="00B44031">
              <w:rPr>
                <w:color w:val="000000"/>
                <w:sz w:val="20"/>
                <w:szCs w:val="20"/>
              </w:rPr>
              <w:t>185,302</w:t>
            </w:r>
          </w:p>
        </w:tc>
        <w:tc>
          <w:tcPr>
            <w:tcW w:w="1111" w:type="dxa"/>
            <w:tcBorders>
              <w:top w:val="nil"/>
              <w:left w:val="nil"/>
              <w:bottom w:val="nil"/>
              <w:right w:val="nil"/>
            </w:tcBorders>
            <w:shd w:val="clear" w:color="auto" w:fill="auto"/>
            <w:noWrap/>
            <w:vAlign w:val="bottom"/>
            <w:hideMark/>
          </w:tcPr>
          <w:p w14:paraId="79C9F8D8" w14:textId="5433986F" w:rsidR="00B44031" w:rsidRPr="00B44031" w:rsidRDefault="00B44031" w:rsidP="00B44031">
            <w:pPr>
              <w:spacing w:after="0"/>
              <w:jc w:val="center"/>
              <w:rPr>
                <w:color w:val="000000"/>
                <w:sz w:val="20"/>
                <w:szCs w:val="20"/>
              </w:rPr>
            </w:pPr>
            <w:r w:rsidRPr="00B44031">
              <w:rPr>
                <w:color w:val="000000"/>
                <w:sz w:val="20"/>
                <w:szCs w:val="20"/>
              </w:rPr>
              <w:t>74,604</w:t>
            </w:r>
          </w:p>
        </w:tc>
        <w:tc>
          <w:tcPr>
            <w:tcW w:w="1111" w:type="dxa"/>
            <w:tcBorders>
              <w:top w:val="nil"/>
              <w:left w:val="nil"/>
              <w:bottom w:val="nil"/>
              <w:right w:val="nil"/>
            </w:tcBorders>
            <w:shd w:val="clear" w:color="auto" w:fill="auto"/>
            <w:noWrap/>
            <w:vAlign w:val="bottom"/>
            <w:hideMark/>
          </w:tcPr>
          <w:p w14:paraId="545C5FD1" w14:textId="6F985030" w:rsidR="00B44031" w:rsidRPr="00B44031" w:rsidRDefault="00B44031" w:rsidP="00B44031">
            <w:pPr>
              <w:spacing w:after="0"/>
              <w:jc w:val="center"/>
              <w:rPr>
                <w:color w:val="000000"/>
                <w:sz w:val="20"/>
                <w:szCs w:val="20"/>
              </w:rPr>
            </w:pPr>
            <w:r w:rsidRPr="00B44031">
              <w:rPr>
                <w:color w:val="000000"/>
                <w:sz w:val="20"/>
                <w:szCs w:val="20"/>
              </w:rPr>
              <w:t>74,595</w:t>
            </w:r>
          </w:p>
        </w:tc>
      </w:tr>
      <w:tr w:rsidR="00B44031" w:rsidRPr="005362B1" w14:paraId="4EFF234F" w14:textId="77777777" w:rsidTr="006C3629">
        <w:trPr>
          <w:trHeight w:val="225"/>
        </w:trPr>
        <w:tc>
          <w:tcPr>
            <w:tcW w:w="1111" w:type="dxa"/>
            <w:tcBorders>
              <w:top w:val="nil"/>
              <w:left w:val="nil"/>
              <w:bottom w:val="nil"/>
              <w:right w:val="nil"/>
            </w:tcBorders>
            <w:shd w:val="clear" w:color="auto" w:fill="auto"/>
            <w:noWrap/>
            <w:vAlign w:val="center"/>
            <w:hideMark/>
          </w:tcPr>
          <w:p w14:paraId="5A804D02" w14:textId="77777777" w:rsidR="00B44031" w:rsidRPr="005362B1" w:rsidRDefault="00B44031" w:rsidP="00B44031">
            <w:pPr>
              <w:spacing w:after="0"/>
              <w:jc w:val="center"/>
              <w:rPr>
                <w:color w:val="000000"/>
                <w:sz w:val="18"/>
                <w:szCs w:val="18"/>
              </w:rPr>
            </w:pPr>
            <w:r w:rsidRPr="005362B1">
              <w:rPr>
                <w:color w:val="000000"/>
                <w:sz w:val="18"/>
                <w:szCs w:val="18"/>
              </w:rPr>
              <w:t>2034</w:t>
            </w:r>
          </w:p>
        </w:tc>
        <w:tc>
          <w:tcPr>
            <w:tcW w:w="1111" w:type="dxa"/>
            <w:tcBorders>
              <w:top w:val="nil"/>
              <w:left w:val="nil"/>
              <w:bottom w:val="nil"/>
              <w:right w:val="nil"/>
            </w:tcBorders>
            <w:shd w:val="clear" w:color="auto" w:fill="auto"/>
            <w:noWrap/>
            <w:vAlign w:val="bottom"/>
            <w:hideMark/>
          </w:tcPr>
          <w:p w14:paraId="0717330D" w14:textId="30799892" w:rsidR="00B44031" w:rsidRPr="00B44031" w:rsidRDefault="00B44031" w:rsidP="00B44031">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200E2DBA" w14:textId="59102AD1" w:rsidR="00B44031" w:rsidRPr="00B44031" w:rsidRDefault="00B44031" w:rsidP="00B44031">
            <w:pPr>
              <w:spacing w:after="0"/>
              <w:jc w:val="center"/>
              <w:rPr>
                <w:color w:val="000000"/>
                <w:sz w:val="20"/>
                <w:szCs w:val="20"/>
              </w:rPr>
            </w:pPr>
            <w:r w:rsidRPr="00B44031">
              <w:rPr>
                <w:color w:val="000000"/>
                <w:sz w:val="20"/>
                <w:szCs w:val="20"/>
              </w:rPr>
              <w:t>84,540</w:t>
            </w:r>
          </w:p>
        </w:tc>
        <w:tc>
          <w:tcPr>
            <w:tcW w:w="1111" w:type="dxa"/>
            <w:tcBorders>
              <w:top w:val="nil"/>
              <w:left w:val="nil"/>
              <w:bottom w:val="nil"/>
              <w:right w:val="nil"/>
            </w:tcBorders>
            <w:shd w:val="clear" w:color="auto" w:fill="auto"/>
            <w:noWrap/>
            <w:vAlign w:val="bottom"/>
            <w:hideMark/>
          </w:tcPr>
          <w:p w14:paraId="5AFCEE4B" w14:textId="3DC60D4B" w:rsidR="00B44031" w:rsidRPr="00B44031" w:rsidRDefault="00B44031" w:rsidP="00B44031">
            <w:pPr>
              <w:spacing w:after="0"/>
              <w:jc w:val="center"/>
              <w:rPr>
                <w:color w:val="000000"/>
                <w:sz w:val="20"/>
                <w:szCs w:val="20"/>
              </w:rPr>
            </w:pPr>
            <w:r w:rsidRPr="00B44031">
              <w:rPr>
                <w:color w:val="000000"/>
                <w:sz w:val="20"/>
                <w:szCs w:val="20"/>
              </w:rPr>
              <w:t>133,526</w:t>
            </w:r>
          </w:p>
        </w:tc>
        <w:tc>
          <w:tcPr>
            <w:tcW w:w="1111" w:type="dxa"/>
            <w:tcBorders>
              <w:top w:val="nil"/>
              <w:left w:val="nil"/>
              <w:bottom w:val="nil"/>
              <w:right w:val="nil"/>
            </w:tcBorders>
            <w:shd w:val="clear" w:color="auto" w:fill="auto"/>
            <w:noWrap/>
            <w:vAlign w:val="bottom"/>
            <w:hideMark/>
          </w:tcPr>
          <w:p w14:paraId="344E9627" w14:textId="72C0BD3D" w:rsidR="00B44031" w:rsidRPr="00B44031" w:rsidRDefault="00B44031" w:rsidP="00B44031">
            <w:pPr>
              <w:spacing w:after="0"/>
              <w:jc w:val="center"/>
              <w:rPr>
                <w:color w:val="000000"/>
                <w:sz w:val="20"/>
                <w:szCs w:val="20"/>
              </w:rPr>
            </w:pPr>
            <w:r w:rsidRPr="00B44031">
              <w:rPr>
                <w:color w:val="000000"/>
                <w:sz w:val="20"/>
                <w:szCs w:val="20"/>
              </w:rPr>
              <w:t>98,248</w:t>
            </w:r>
          </w:p>
        </w:tc>
        <w:tc>
          <w:tcPr>
            <w:tcW w:w="1111" w:type="dxa"/>
            <w:tcBorders>
              <w:top w:val="nil"/>
              <w:left w:val="nil"/>
              <w:bottom w:val="nil"/>
              <w:right w:val="nil"/>
            </w:tcBorders>
            <w:shd w:val="clear" w:color="auto" w:fill="auto"/>
            <w:noWrap/>
            <w:vAlign w:val="bottom"/>
            <w:hideMark/>
          </w:tcPr>
          <w:p w14:paraId="45E32704" w14:textId="1F9B25BB" w:rsidR="00B44031" w:rsidRPr="00B44031" w:rsidRDefault="00B44031" w:rsidP="00B44031">
            <w:pPr>
              <w:spacing w:after="0"/>
              <w:jc w:val="center"/>
              <w:rPr>
                <w:color w:val="000000"/>
                <w:sz w:val="20"/>
                <w:szCs w:val="20"/>
              </w:rPr>
            </w:pPr>
            <w:r w:rsidRPr="00B44031">
              <w:rPr>
                <w:color w:val="000000"/>
                <w:sz w:val="20"/>
                <w:szCs w:val="20"/>
              </w:rPr>
              <w:t>192,983</w:t>
            </w:r>
          </w:p>
        </w:tc>
        <w:tc>
          <w:tcPr>
            <w:tcW w:w="1111" w:type="dxa"/>
            <w:tcBorders>
              <w:top w:val="nil"/>
              <w:left w:val="nil"/>
              <w:bottom w:val="nil"/>
              <w:right w:val="nil"/>
            </w:tcBorders>
            <w:shd w:val="clear" w:color="auto" w:fill="auto"/>
            <w:noWrap/>
            <w:vAlign w:val="bottom"/>
            <w:hideMark/>
          </w:tcPr>
          <w:p w14:paraId="365C9DEB" w14:textId="7AC6AC94" w:rsidR="00B44031" w:rsidRPr="00B44031" w:rsidRDefault="00B44031" w:rsidP="00B44031">
            <w:pPr>
              <w:spacing w:after="0"/>
              <w:jc w:val="center"/>
              <w:rPr>
                <w:color w:val="000000"/>
                <w:sz w:val="20"/>
                <w:szCs w:val="20"/>
              </w:rPr>
            </w:pPr>
            <w:r w:rsidRPr="00B44031">
              <w:rPr>
                <w:color w:val="000000"/>
                <w:sz w:val="20"/>
                <w:szCs w:val="20"/>
              </w:rPr>
              <w:t>74,698</w:t>
            </w:r>
          </w:p>
        </w:tc>
        <w:tc>
          <w:tcPr>
            <w:tcW w:w="1111" w:type="dxa"/>
            <w:tcBorders>
              <w:top w:val="nil"/>
              <w:left w:val="nil"/>
              <w:bottom w:val="nil"/>
              <w:right w:val="nil"/>
            </w:tcBorders>
            <w:shd w:val="clear" w:color="auto" w:fill="auto"/>
            <w:noWrap/>
            <w:vAlign w:val="bottom"/>
            <w:hideMark/>
          </w:tcPr>
          <w:p w14:paraId="1A231591" w14:textId="185DECDF" w:rsidR="00B44031" w:rsidRPr="00B44031" w:rsidRDefault="00B44031" w:rsidP="00B44031">
            <w:pPr>
              <w:spacing w:after="0"/>
              <w:jc w:val="center"/>
              <w:rPr>
                <w:color w:val="000000"/>
                <w:sz w:val="20"/>
                <w:szCs w:val="20"/>
              </w:rPr>
            </w:pPr>
            <w:r w:rsidRPr="00B44031">
              <w:rPr>
                <w:color w:val="000000"/>
                <w:sz w:val="20"/>
                <w:szCs w:val="20"/>
              </w:rPr>
              <w:t>74,694</w:t>
            </w:r>
          </w:p>
        </w:tc>
      </w:tr>
      <w:tr w:rsidR="00B44031" w:rsidRPr="005362B1" w14:paraId="128ABE9B" w14:textId="77777777" w:rsidTr="006C3629">
        <w:trPr>
          <w:trHeight w:val="225"/>
        </w:trPr>
        <w:tc>
          <w:tcPr>
            <w:tcW w:w="1111" w:type="dxa"/>
            <w:tcBorders>
              <w:top w:val="nil"/>
              <w:left w:val="nil"/>
              <w:bottom w:val="nil"/>
              <w:right w:val="nil"/>
            </w:tcBorders>
            <w:shd w:val="clear" w:color="auto" w:fill="auto"/>
            <w:noWrap/>
            <w:vAlign w:val="center"/>
            <w:hideMark/>
          </w:tcPr>
          <w:p w14:paraId="2CFA5A0D" w14:textId="77777777" w:rsidR="00B44031" w:rsidRPr="005362B1" w:rsidRDefault="00B44031" w:rsidP="00B44031">
            <w:pPr>
              <w:spacing w:after="0"/>
              <w:jc w:val="center"/>
              <w:rPr>
                <w:color w:val="000000"/>
                <w:sz w:val="18"/>
                <w:szCs w:val="18"/>
              </w:rPr>
            </w:pPr>
            <w:r w:rsidRPr="005362B1">
              <w:rPr>
                <w:color w:val="000000"/>
                <w:sz w:val="18"/>
                <w:szCs w:val="18"/>
              </w:rPr>
              <w:t>2035</w:t>
            </w:r>
          </w:p>
        </w:tc>
        <w:tc>
          <w:tcPr>
            <w:tcW w:w="1111" w:type="dxa"/>
            <w:tcBorders>
              <w:top w:val="nil"/>
              <w:left w:val="nil"/>
              <w:bottom w:val="nil"/>
              <w:right w:val="nil"/>
            </w:tcBorders>
            <w:shd w:val="clear" w:color="auto" w:fill="auto"/>
            <w:noWrap/>
            <w:vAlign w:val="bottom"/>
            <w:hideMark/>
          </w:tcPr>
          <w:p w14:paraId="1B5D8216" w14:textId="6456B0A7" w:rsidR="00B44031" w:rsidRPr="00B44031" w:rsidRDefault="00B44031" w:rsidP="00B44031">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6D5445E7" w14:textId="3192A0D6" w:rsidR="00B44031" w:rsidRPr="00B44031" w:rsidRDefault="00B44031" w:rsidP="00B44031">
            <w:pPr>
              <w:spacing w:after="0"/>
              <w:jc w:val="center"/>
              <w:rPr>
                <w:color w:val="000000"/>
                <w:sz w:val="20"/>
                <w:szCs w:val="20"/>
              </w:rPr>
            </w:pPr>
            <w:r w:rsidRPr="00B44031">
              <w:rPr>
                <w:color w:val="000000"/>
                <w:sz w:val="20"/>
                <w:szCs w:val="20"/>
              </w:rPr>
              <w:t>84,651</w:t>
            </w:r>
          </w:p>
        </w:tc>
        <w:tc>
          <w:tcPr>
            <w:tcW w:w="1111" w:type="dxa"/>
            <w:tcBorders>
              <w:top w:val="nil"/>
              <w:left w:val="nil"/>
              <w:bottom w:val="nil"/>
              <w:right w:val="nil"/>
            </w:tcBorders>
            <w:shd w:val="clear" w:color="auto" w:fill="auto"/>
            <w:noWrap/>
            <w:vAlign w:val="bottom"/>
            <w:hideMark/>
          </w:tcPr>
          <w:p w14:paraId="550AACCC" w14:textId="2FBEBA03" w:rsidR="00B44031" w:rsidRPr="00B44031" w:rsidRDefault="00B44031" w:rsidP="00B44031">
            <w:pPr>
              <w:spacing w:after="0"/>
              <w:jc w:val="center"/>
              <w:rPr>
                <w:color w:val="000000"/>
                <w:sz w:val="20"/>
                <w:szCs w:val="20"/>
              </w:rPr>
            </w:pPr>
            <w:r w:rsidRPr="00B44031">
              <w:rPr>
                <w:color w:val="000000"/>
                <w:sz w:val="20"/>
                <w:szCs w:val="20"/>
              </w:rPr>
              <w:t>134,940</w:t>
            </w:r>
          </w:p>
        </w:tc>
        <w:tc>
          <w:tcPr>
            <w:tcW w:w="1111" w:type="dxa"/>
            <w:tcBorders>
              <w:top w:val="nil"/>
              <w:left w:val="nil"/>
              <w:bottom w:val="nil"/>
              <w:right w:val="nil"/>
            </w:tcBorders>
            <w:shd w:val="clear" w:color="auto" w:fill="auto"/>
            <w:noWrap/>
            <w:vAlign w:val="bottom"/>
            <w:hideMark/>
          </w:tcPr>
          <w:p w14:paraId="1593EDF2" w14:textId="781A7C41" w:rsidR="00B44031" w:rsidRPr="00B44031" w:rsidRDefault="00B44031" w:rsidP="00B44031">
            <w:pPr>
              <w:spacing w:after="0"/>
              <w:jc w:val="center"/>
              <w:rPr>
                <w:color w:val="000000"/>
                <w:sz w:val="20"/>
                <w:szCs w:val="20"/>
              </w:rPr>
            </w:pPr>
            <w:r w:rsidRPr="00B44031">
              <w:rPr>
                <w:color w:val="000000"/>
                <w:sz w:val="20"/>
                <w:szCs w:val="20"/>
              </w:rPr>
              <w:t>98,564</w:t>
            </w:r>
          </w:p>
        </w:tc>
        <w:tc>
          <w:tcPr>
            <w:tcW w:w="1111" w:type="dxa"/>
            <w:tcBorders>
              <w:top w:val="nil"/>
              <w:left w:val="nil"/>
              <w:bottom w:val="nil"/>
              <w:right w:val="nil"/>
            </w:tcBorders>
            <w:shd w:val="clear" w:color="auto" w:fill="auto"/>
            <w:noWrap/>
            <w:vAlign w:val="bottom"/>
            <w:hideMark/>
          </w:tcPr>
          <w:p w14:paraId="671C1C9A" w14:textId="2F083D5E" w:rsidR="00B44031" w:rsidRPr="00B44031" w:rsidRDefault="00B44031" w:rsidP="00B44031">
            <w:pPr>
              <w:spacing w:after="0"/>
              <w:jc w:val="center"/>
              <w:rPr>
                <w:color w:val="000000"/>
                <w:sz w:val="20"/>
                <w:szCs w:val="20"/>
              </w:rPr>
            </w:pPr>
            <w:r w:rsidRPr="00B44031">
              <w:rPr>
                <w:color w:val="000000"/>
                <w:sz w:val="20"/>
                <w:szCs w:val="20"/>
              </w:rPr>
              <w:t>197,984</w:t>
            </w:r>
          </w:p>
        </w:tc>
        <w:tc>
          <w:tcPr>
            <w:tcW w:w="1111" w:type="dxa"/>
            <w:tcBorders>
              <w:top w:val="nil"/>
              <w:left w:val="nil"/>
              <w:bottom w:val="nil"/>
              <w:right w:val="nil"/>
            </w:tcBorders>
            <w:shd w:val="clear" w:color="auto" w:fill="auto"/>
            <w:noWrap/>
            <w:vAlign w:val="bottom"/>
            <w:hideMark/>
          </w:tcPr>
          <w:p w14:paraId="3C8228EC" w14:textId="7544BE21" w:rsidR="00B44031" w:rsidRPr="00B44031" w:rsidRDefault="00B44031" w:rsidP="00B44031">
            <w:pPr>
              <w:spacing w:after="0"/>
              <w:jc w:val="center"/>
              <w:rPr>
                <w:color w:val="000000"/>
                <w:sz w:val="20"/>
                <w:szCs w:val="20"/>
              </w:rPr>
            </w:pPr>
            <w:r w:rsidRPr="00B44031">
              <w:rPr>
                <w:color w:val="000000"/>
                <w:sz w:val="20"/>
                <w:szCs w:val="20"/>
              </w:rPr>
              <w:t>74,730</w:t>
            </w:r>
          </w:p>
        </w:tc>
        <w:tc>
          <w:tcPr>
            <w:tcW w:w="1111" w:type="dxa"/>
            <w:tcBorders>
              <w:top w:val="nil"/>
              <w:left w:val="nil"/>
              <w:bottom w:val="nil"/>
              <w:right w:val="nil"/>
            </w:tcBorders>
            <w:shd w:val="clear" w:color="auto" w:fill="auto"/>
            <w:noWrap/>
            <w:vAlign w:val="bottom"/>
            <w:hideMark/>
          </w:tcPr>
          <w:p w14:paraId="6868AB91" w14:textId="2BEA4DD5" w:rsidR="00B44031" w:rsidRPr="00B44031" w:rsidRDefault="00B44031" w:rsidP="00B44031">
            <w:pPr>
              <w:spacing w:after="0"/>
              <w:jc w:val="center"/>
              <w:rPr>
                <w:color w:val="000000"/>
                <w:sz w:val="20"/>
                <w:szCs w:val="20"/>
              </w:rPr>
            </w:pPr>
            <w:r w:rsidRPr="00B44031">
              <w:rPr>
                <w:color w:val="000000"/>
                <w:sz w:val="20"/>
                <w:szCs w:val="20"/>
              </w:rPr>
              <w:t>74,729</w:t>
            </w:r>
          </w:p>
        </w:tc>
      </w:tr>
      <w:tr w:rsidR="00B44031" w:rsidRPr="005362B1" w14:paraId="0D8DA2ED" w14:textId="77777777" w:rsidTr="006C3629">
        <w:trPr>
          <w:trHeight w:val="225"/>
        </w:trPr>
        <w:tc>
          <w:tcPr>
            <w:tcW w:w="1111" w:type="dxa"/>
            <w:tcBorders>
              <w:top w:val="nil"/>
              <w:left w:val="nil"/>
              <w:right w:val="nil"/>
            </w:tcBorders>
            <w:shd w:val="clear" w:color="auto" w:fill="auto"/>
            <w:noWrap/>
            <w:vAlign w:val="center"/>
            <w:hideMark/>
          </w:tcPr>
          <w:p w14:paraId="6FBF0D7B" w14:textId="77777777" w:rsidR="00B44031" w:rsidRPr="005362B1" w:rsidRDefault="00B44031" w:rsidP="00B44031">
            <w:pPr>
              <w:spacing w:after="0"/>
              <w:jc w:val="center"/>
              <w:rPr>
                <w:color w:val="000000"/>
                <w:sz w:val="18"/>
                <w:szCs w:val="18"/>
              </w:rPr>
            </w:pPr>
            <w:r w:rsidRPr="005362B1">
              <w:rPr>
                <w:color w:val="000000"/>
                <w:sz w:val="18"/>
                <w:szCs w:val="18"/>
              </w:rPr>
              <w:t>2036</w:t>
            </w:r>
          </w:p>
        </w:tc>
        <w:tc>
          <w:tcPr>
            <w:tcW w:w="1111" w:type="dxa"/>
            <w:tcBorders>
              <w:top w:val="nil"/>
              <w:left w:val="nil"/>
              <w:right w:val="nil"/>
            </w:tcBorders>
            <w:shd w:val="clear" w:color="auto" w:fill="auto"/>
            <w:noWrap/>
            <w:vAlign w:val="bottom"/>
            <w:hideMark/>
          </w:tcPr>
          <w:p w14:paraId="0F752B56" w14:textId="0771E703" w:rsidR="00B44031" w:rsidRPr="00B44031" w:rsidRDefault="00B44031" w:rsidP="00B44031">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1D0C3B44" w14:textId="2C361176" w:rsidR="00B44031" w:rsidRPr="00B44031" w:rsidRDefault="00B44031" w:rsidP="00B44031">
            <w:pPr>
              <w:spacing w:after="0"/>
              <w:jc w:val="center"/>
              <w:rPr>
                <w:color w:val="000000"/>
                <w:sz w:val="20"/>
                <w:szCs w:val="20"/>
              </w:rPr>
            </w:pPr>
            <w:r w:rsidRPr="00B44031">
              <w:rPr>
                <w:color w:val="000000"/>
                <w:sz w:val="20"/>
                <w:szCs w:val="20"/>
              </w:rPr>
              <w:t>84,689</w:t>
            </w:r>
          </w:p>
        </w:tc>
        <w:tc>
          <w:tcPr>
            <w:tcW w:w="1111" w:type="dxa"/>
            <w:tcBorders>
              <w:top w:val="nil"/>
              <w:left w:val="nil"/>
              <w:right w:val="nil"/>
            </w:tcBorders>
            <w:shd w:val="clear" w:color="auto" w:fill="auto"/>
            <w:noWrap/>
            <w:vAlign w:val="bottom"/>
            <w:hideMark/>
          </w:tcPr>
          <w:p w14:paraId="794A5BF1" w14:textId="4A30F7CD" w:rsidR="00B44031" w:rsidRPr="00B44031" w:rsidRDefault="00B44031" w:rsidP="00B44031">
            <w:pPr>
              <w:spacing w:after="0"/>
              <w:jc w:val="center"/>
              <w:rPr>
                <w:color w:val="000000"/>
                <w:sz w:val="20"/>
                <w:szCs w:val="20"/>
              </w:rPr>
            </w:pPr>
            <w:r w:rsidRPr="00B44031">
              <w:rPr>
                <w:color w:val="000000"/>
                <w:sz w:val="20"/>
                <w:szCs w:val="20"/>
              </w:rPr>
              <w:t>135,652</w:t>
            </w:r>
          </w:p>
        </w:tc>
        <w:tc>
          <w:tcPr>
            <w:tcW w:w="1111" w:type="dxa"/>
            <w:tcBorders>
              <w:top w:val="nil"/>
              <w:left w:val="nil"/>
              <w:right w:val="nil"/>
            </w:tcBorders>
            <w:shd w:val="clear" w:color="auto" w:fill="auto"/>
            <w:noWrap/>
            <w:vAlign w:val="bottom"/>
            <w:hideMark/>
          </w:tcPr>
          <w:p w14:paraId="34B62E41" w14:textId="2196A58A" w:rsidR="00B44031" w:rsidRPr="00B44031" w:rsidRDefault="00B44031" w:rsidP="00B44031">
            <w:pPr>
              <w:spacing w:after="0"/>
              <w:jc w:val="center"/>
              <w:rPr>
                <w:color w:val="000000"/>
                <w:sz w:val="20"/>
                <w:szCs w:val="20"/>
              </w:rPr>
            </w:pPr>
            <w:r w:rsidRPr="00B44031">
              <w:rPr>
                <w:color w:val="000000"/>
                <w:sz w:val="20"/>
                <w:szCs w:val="20"/>
              </w:rPr>
              <w:t>98,690</w:t>
            </w:r>
          </w:p>
        </w:tc>
        <w:tc>
          <w:tcPr>
            <w:tcW w:w="1111" w:type="dxa"/>
            <w:tcBorders>
              <w:top w:val="nil"/>
              <w:left w:val="nil"/>
              <w:right w:val="nil"/>
            </w:tcBorders>
            <w:shd w:val="clear" w:color="auto" w:fill="auto"/>
            <w:noWrap/>
            <w:vAlign w:val="bottom"/>
            <w:hideMark/>
          </w:tcPr>
          <w:p w14:paraId="4C193746" w14:textId="1DB1919D" w:rsidR="00B44031" w:rsidRPr="00B44031" w:rsidRDefault="00B44031" w:rsidP="00B44031">
            <w:pPr>
              <w:spacing w:after="0"/>
              <w:jc w:val="center"/>
              <w:rPr>
                <w:color w:val="000000"/>
                <w:sz w:val="20"/>
                <w:szCs w:val="20"/>
              </w:rPr>
            </w:pPr>
            <w:r w:rsidRPr="00B44031">
              <w:rPr>
                <w:color w:val="000000"/>
                <w:sz w:val="20"/>
                <w:szCs w:val="20"/>
              </w:rPr>
              <w:t>201,034</w:t>
            </w:r>
          </w:p>
        </w:tc>
        <w:tc>
          <w:tcPr>
            <w:tcW w:w="1111" w:type="dxa"/>
            <w:tcBorders>
              <w:top w:val="nil"/>
              <w:left w:val="nil"/>
              <w:right w:val="nil"/>
            </w:tcBorders>
            <w:shd w:val="clear" w:color="auto" w:fill="auto"/>
            <w:noWrap/>
            <w:vAlign w:val="bottom"/>
            <w:hideMark/>
          </w:tcPr>
          <w:p w14:paraId="7E6A5317" w14:textId="6FC7B979" w:rsidR="00B44031" w:rsidRPr="00B44031" w:rsidRDefault="00B44031" w:rsidP="00B44031">
            <w:pPr>
              <w:spacing w:after="0"/>
              <w:jc w:val="center"/>
              <w:rPr>
                <w:color w:val="000000"/>
                <w:sz w:val="20"/>
                <w:szCs w:val="20"/>
              </w:rPr>
            </w:pPr>
            <w:r w:rsidRPr="00B44031">
              <w:rPr>
                <w:color w:val="000000"/>
                <w:sz w:val="20"/>
                <w:szCs w:val="20"/>
              </w:rPr>
              <w:t>74,740</w:t>
            </w:r>
          </w:p>
        </w:tc>
        <w:tc>
          <w:tcPr>
            <w:tcW w:w="1111" w:type="dxa"/>
            <w:tcBorders>
              <w:top w:val="nil"/>
              <w:left w:val="nil"/>
              <w:right w:val="nil"/>
            </w:tcBorders>
            <w:shd w:val="clear" w:color="auto" w:fill="auto"/>
            <w:noWrap/>
            <w:vAlign w:val="bottom"/>
            <w:hideMark/>
          </w:tcPr>
          <w:p w14:paraId="50029151" w14:textId="52E7B0CF" w:rsidR="00B44031" w:rsidRPr="00B44031" w:rsidRDefault="00B44031" w:rsidP="00B44031">
            <w:pPr>
              <w:spacing w:after="0"/>
              <w:jc w:val="center"/>
              <w:rPr>
                <w:color w:val="000000"/>
                <w:sz w:val="20"/>
                <w:szCs w:val="20"/>
              </w:rPr>
            </w:pPr>
            <w:r w:rsidRPr="00B44031">
              <w:rPr>
                <w:color w:val="000000"/>
                <w:sz w:val="20"/>
                <w:szCs w:val="20"/>
              </w:rPr>
              <w:t>74,739</w:t>
            </w:r>
          </w:p>
        </w:tc>
      </w:tr>
      <w:tr w:rsidR="00B44031" w:rsidRPr="005362B1" w14:paraId="572A915D" w14:textId="77777777" w:rsidTr="006C3629">
        <w:trPr>
          <w:trHeight w:val="225"/>
        </w:trPr>
        <w:tc>
          <w:tcPr>
            <w:tcW w:w="1111" w:type="dxa"/>
            <w:tcBorders>
              <w:top w:val="nil"/>
              <w:left w:val="nil"/>
              <w:bottom w:val="single" w:sz="4" w:space="0" w:color="auto"/>
              <w:right w:val="nil"/>
            </w:tcBorders>
            <w:shd w:val="clear" w:color="auto" w:fill="auto"/>
            <w:noWrap/>
            <w:vAlign w:val="center"/>
            <w:hideMark/>
          </w:tcPr>
          <w:p w14:paraId="0DB0110D" w14:textId="77777777" w:rsidR="00B44031" w:rsidRPr="005362B1" w:rsidRDefault="00B44031" w:rsidP="00B44031">
            <w:pPr>
              <w:spacing w:after="0"/>
              <w:jc w:val="center"/>
              <w:rPr>
                <w:color w:val="000000"/>
                <w:sz w:val="18"/>
                <w:szCs w:val="18"/>
              </w:rPr>
            </w:pPr>
            <w:r w:rsidRPr="005362B1">
              <w:rPr>
                <w:color w:val="000000"/>
                <w:sz w:val="18"/>
                <w:szCs w:val="18"/>
              </w:rPr>
              <w:t>2037</w:t>
            </w:r>
          </w:p>
        </w:tc>
        <w:tc>
          <w:tcPr>
            <w:tcW w:w="1111" w:type="dxa"/>
            <w:tcBorders>
              <w:top w:val="nil"/>
              <w:left w:val="nil"/>
              <w:bottom w:val="single" w:sz="4" w:space="0" w:color="auto"/>
              <w:right w:val="nil"/>
            </w:tcBorders>
            <w:shd w:val="clear" w:color="auto" w:fill="auto"/>
            <w:noWrap/>
            <w:vAlign w:val="bottom"/>
            <w:hideMark/>
          </w:tcPr>
          <w:p w14:paraId="368AE6FB" w14:textId="7563FC99" w:rsidR="00B44031" w:rsidRPr="00B44031" w:rsidRDefault="00B44031" w:rsidP="00B44031">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09CBFB10" w14:textId="4D01450B" w:rsidR="00B44031" w:rsidRPr="00B44031" w:rsidRDefault="00B44031" w:rsidP="00B44031">
            <w:pPr>
              <w:spacing w:after="0"/>
              <w:jc w:val="center"/>
              <w:rPr>
                <w:color w:val="000000"/>
                <w:sz w:val="20"/>
                <w:szCs w:val="20"/>
              </w:rPr>
            </w:pPr>
            <w:r w:rsidRPr="00B44031">
              <w:rPr>
                <w:color w:val="000000"/>
                <w:sz w:val="20"/>
                <w:szCs w:val="20"/>
              </w:rPr>
              <w:t>84,702</w:t>
            </w:r>
          </w:p>
        </w:tc>
        <w:tc>
          <w:tcPr>
            <w:tcW w:w="1111" w:type="dxa"/>
            <w:tcBorders>
              <w:top w:val="nil"/>
              <w:left w:val="nil"/>
              <w:bottom w:val="single" w:sz="4" w:space="0" w:color="auto"/>
              <w:right w:val="nil"/>
            </w:tcBorders>
            <w:shd w:val="clear" w:color="auto" w:fill="auto"/>
            <w:noWrap/>
            <w:vAlign w:val="bottom"/>
            <w:hideMark/>
          </w:tcPr>
          <w:p w14:paraId="716B3A0D" w14:textId="79D33589" w:rsidR="00B44031" w:rsidRPr="00B44031" w:rsidRDefault="00B44031" w:rsidP="00B44031">
            <w:pPr>
              <w:spacing w:after="0"/>
              <w:jc w:val="center"/>
              <w:rPr>
                <w:color w:val="000000"/>
                <w:sz w:val="20"/>
                <w:szCs w:val="20"/>
              </w:rPr>
            </w:pPr>
            <w:r w:rsidRPr="00B44031">
              <w:rPr>
                <w:color w:val="000000"/>
                <w:sz w:val="20"/>
                <w:szCs w:val="20"/>
              </w:rPr>
              <w:t>136,008</w:t>
            </w:r>
          </w:p>
        </w:tc>
        <w:tc>
          <w:tcPr>
            <w:tcW w:w="1111" w:type="dxa"/>
            <w:tcBorders>
              <w:top w:val="nil"/>
              <w:left w:val="nil"/>
              <w:bottom w:val="single" w:sz="4" w:space="0" w:color="auto"/>
              <w:right w:val="nil"/>
            </w:tcBorders>
            <w:shd w:val="clear" w:color="auto" w:fill="auto"/>
            <w:noWrap/>
            <w:vAlign w:val="bottom"/>
            <w:hideMark/>
          </w:tcPr>
          <w:p w14:paraId="399EE921" w14:textId="115F9E9F" w:rsidR="00B44031" w:rsidRPr="00B44031" w:rsidRDefault="00B44031" w:rsidP="00B44031">
            <w:pPr>
              <w:spacing w:after="0"/>
              <w:jc w:val="center"/>
              <w:rPr>
                <w:color w:val="000000"/>
                <w:sz w:val="20"/>
                <w:szCs w:val="20"/>
              </w:rPr>
            </w:pPr>
            <w:r w:rsidRPr="00B44031">
              <w:rPr>
                <w:color w:val="000000"/>
                <w:sz w:val="20"/>
                <w:szCs w:val="20"/>
              </w:rPr>
              <w:t>98,741</w:t>
            </w:r>
          </w:p>
        </w:tc>
        <w:tc>
          <w:tcPr>
            <w:tcW w:w="1111" w:type="dxa"/>
            <w:tcBorders>
              <w:top w:val="nil"/>
              <w:left w:val="nil"/>
              <w:bottom w:val="single" w:sz="4" w:space="0" w:color="auto"/>
              <w:right w:val="nil"/>
            </w:tcBorders>
            <w:shd w:val="clear" w:color="auto" w:fill="auto"/>
            <w:noWrap/>
            <w:vAlign w:val="bottom"/>
            <w:hideMark/>
          </w:tcPr>
          <w:p w14:paraId="206259C0" w14:textId="03939283" w:rsidR="00B44031" w:rsidRPr="00B44031" w:rsidRDefault="00B44031" w:rsidP="00B44031">
            <w:pPr>
              <w:spacing w:after="0"/>
              <w:jc w:val="center"/>
              <w:rPr>
                <w:color w:val="000000"/>
                <w:sz w:val="20"/>
                <w:szCs w:val="20"/>
              </w:rPr>
            </w:pPr>
            <w:r w:rsidRPr="00B44031">
              <w:rPr>
                <w:color w:val="000000"/>
                <w:sz w:val="20"/>
                <w:szCs w:val="20"/>
              </w:rPr>
              <w:t>202,897</w:t>
            </w:r>
          </w:p>
        </w:tc>
        <w:tc>
          <w:tcPr>
            <w:tcW w:w="1111" w:type="dxa"/>
            <w:tcBorders>
              <w:top w:val="nil"/>
              <w:left w:val="nil"/>
              <w:bottom w:val="single" w:sz="4" w:space="0" w:color="auto"/>
              <w:right w:val="nil"/>
            </w:tcBorders>
            <w:shd w:val="clear" w:color="auto" w:fill="auto"/>
            <w:noWrap/>
            <w:vAlign w:val="bottom"/>
            <w:hideMark/>
          </w:tcPr>
          <w:p w14:paraId="7819EE84" w14:textId="74BD2232" w:rsidR="00B44031" w:rsidRPr="00B44031" w:rsidRDefault="00B44031" w:rsidP="00B44031">
            <w:pPr>
              <w:spacing w:after="0"/>
              <w:jc w:val="center"/>
              <w:rPr>
                <w:color w:val="000000"/>
                <w:sz w:val="20"/>
                <w:szCs w:val="20"/>
              </w:rPr>
            </w:pPr>
            <w:r w:rsidRPr="00B44031">
              <w:rPr>
                <w:color w:val="000000"/>
                <w:sz w:val="20"/>
                <w:szCs w:val="20"/>
              </w:rPr>
              <w:t>74,742</w:t>
            </w:r>
          </w:p>
        </w:tc>
        <w:tc>
          <w:tcPr>
            <w:tcW w:w="1111" w:type="dxa"/>
            <w:tcBorders>
              <w:top w:val="nil"/>
              <w:left w:val="nil"/>
              <w:bottom w:val="single" w:sz="4" w:space="0" w:color="auto"/>
              <w:right w:val="nil"/>
            </w:tcBorders>
            <w:shd w:val="clear" w:color="auto" w:fill="auto"/>
            <w:noWrap/>
            <w:vAlign w:val="bottom"/>
            <w:hideMark/>
          </w:tcPr>
          <w:p w14:paraId="15E04101" w14:textId="22259F24" w:rsidR="00B44031" w:rsidRPr="00B44031" w:rsidRDefault="00B44031" w:rsidP="00B44031">
            <w:pPr>
              <w:spacing w:after="0"/>
              <w:jc w:val="center"/>
              <w:rPr>
                <w:color w:val="000000"/>
                <w:sz w:val="20"/>
                <w:szCs w:val="20"/>
              </w:rPr>
            </w:pPr>
            <w:r w:rsidRPr="00B44031">
              <w:rPr>
                <w:color w:val="000000"/>
                <w:sz w:val="20"/>
                <w:szCs w:val="20"/>
              </w:rPr>
              <w:t>74,742</w:t>
            </w:r>
          </w:p>
        </w:tc>
      </w:tr>
    </w:tbl>
    <w:p w14:paraId="17177A00" w14:textId="77777777" w:rsidR="0088536F" w:rsidRPr="005362B1" w:rsidRDefault="0088536F" w:rsidP="0088536F">
      <w:r w:rsidRPr="005362B1">
        <w:br w:type="page"/>
      </w:r>
    </w:p>
    <w:p w14:paraId="7AB003F9" w14:textId="77777777" w:rsidR="0088536F" w:rsidRPr="005362B1" w:rsidRDefault="0088536F" w:rsidP="0088536F">
      <w:pPr>
        <w:pStyle w:val="Heading1"/>
        <w:pBdr>
          <w:top w:val="nil"/>
          <w:left w:val="nil"/>
          <w:bottom w:val="nil"/>
          <w:right w:val="nil"/>
          <w:between w:val="nil"/>
        </w:pBdr>
      </w:pPr>
      <w:r w:rsidRPr="005362B1">
        <w:lastRenderedPageBreak/>
        <w:t>Figures</w:t>
      </w:r>
    </w:p>
    <w:p w14:paraId="4D956D94" w14:textId="77777777" w:rsidR="0088536F" w:rsidRPr="005362B1" w:rsidRDefault="0088536F" w:rsidP="0088536F">
      <w:r w:rsidRPr="005362B1">
        <w:rPr>
          <w:noProof/>
        </w:rPr>
        <w:drawing>
          <wp:inline distT="0" distB="0" distL="0" distR="0" wp14:anchorId="1A93C2B7" wp14:editId="31A1B2E9">
            <wp:extent cx="5901399" cy="3575050"/>
            <wp:effectExtent l="0" t="0" r="444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333" t="29060" r="27436" b="26282"/>
                    <a:stretch/>
                  </pic:blipFill>
                  <pic:spPr bwMode="auto">
                    <a:xfrm>
                      <a:off x="0" y="0"/>
                      <a:ext cx="5911450" cy="3581139"/>
                    </a:xfrm>
                    <a:prstGeom prst="rect">
                      <a:avLst/>
                    </a:prstGeom>
                    <a:ln>
                      <a:noFill/>
                    </a:ln>
                    <a:extLst>
                      <a:ext uri="{53640926-AAD7-44D8-BBD7-CCE9431645EC}">
                        <a14:shadowObscured xmlns:a14="http://schemas.microsoft.com/office/drawing/2010/main"/>
                      </a:ext>
                    </a:extLst>
                  </pic:spPr>
                </pic:pic>
              </a:graphicData>
            </a:graphic>
          </wp:inline>
        </w:drawing>
      </w:r>
    </w:p>
    <w:p w14:paraId="7899A5FF" w14:textId="77777777" w:rsidR="0088536F" w:rsidRPr="005362B1" w:rsidRDefault="0088536F" w:rsidP="0088536F">
      <w:pPr>
        <w:pStyle w:val="Heading5"/>
      </w:pPr>
      <w:r w:rsidRPr="005362B1">
        <w:t xml:space="preserve">Figure 2.1. GOA Pacific cod mean lengths with climate reconstruction. The shaded boxes represent periods of significant changes in air temperature, sea surface temperature, storminess, and ocean circulation that drive ocean productivity. The lightly shaded boxes represent periods of cooler and stormier environments, which are generally more productive, while the darkly shaded boxes represent warmer and generally less productive environments. Dates are presented as calibrated means; (From Betts </w:t>
      </w:r>
      <w:r w:rsidRPr="005362B1">
        <w:rPr>
          <w:i/>
        </w:rPr>
        <w:t>et al.</w:t>
      </w:r>
      <w:r w:rsidRPr="005362B1">
        <w:t xml:space="preserve"> 2011; Figure 11.4).</w:t>
      </w:r>
    </w:p>
    <w:p w14:paraId="398222AB" w14:textId="77777777" w:rsidR="0088536F" w:rsidRPr="005362B1" w:rsidRDefault="0088536F" w:rsidP="0088536F"/>
    <w:p w14:paraId="5078DDDA" w14:textId="77777777" w:rsidR="0088536F" w:rsidRPr="005362B1" w:rsidRDefault="0088536F" w:rsidP="0088536F">
      <w:r w:rsidRPr="005362B1">
        <w:rPr>
          <w:noProof/>
        </w:rPr>
        <w:lastRenderedPageBreak/>
        <w:drawing>
          <wp:inline distT="0" distB="0" distL="0" distR="0" wp14:anchorId="2359529D" wp14:editId="7B30C094">
            <wp:extent cx="3914775" cy="5984166"/>
            <wp:effectExtent l="0" t="0" r="0" b="0"/>
            <wp:docPr id="1227885109" name="Picture 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85109" name="Picture 2" descr="A map of the united stat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17949" cy="5989018"/>
                    </a:xfrm>
                    <a:prstGeom prst="rect">
                      <a:avLst/>
                    </a:prstGeom>
                  </pic:spPr>
                </pic:pic>
              </a:graphicData>
            </a:graphic>
          </wp:inline>
        </w:drawing>
      </w:r>
    </w:p>
    <w:p w14:paraId="47E3C4F8" w14:textId="77777777" w:rsidR="0088536F" w:rsidRPr="005362B1" w:rsidRDefault="0088536F" w:rsidP="0088536F">
      <w:pPr>
        <w:pStyle w:val="Heading5"/>
      </w:pPr>
      <w:r w:rsidRPr="005362B1">
        <w:t>Figure 2.2 Pacific cod satellite tag A) release locations in Gulf of Alaska (GOA) management areas 610, 620, and 630 from 2021 – 2024 and B) pop-up locations from GOA satellite tag releases by region (AI = Aleutian Islands, EBS = Eastern Bering Sea, NBS = Northern Bering Sea, CS = Chukchi Sea).</w:t>
      </w:r>
    </w:p>
    <w:p w14:paraId="08083098" w14:textId="77777777" w:rsidR="0088536F" w:rsidRPr="005362B1" w:rsidRDefault="0088536F" w:rsidP="0088536F"/>
    <w:p w14:paraId="3D3CEA2C" w14:textId="77777777" w:rsidR="0088536F" w:rsidRPr="005362B1" w:rsidRDefault="0088536F" w:rsidP="0088536F">
      <w:r w:rsidRPr="005362B1">
        <w:rPr>
          <w:noProof/>
        </w:rPr>
        <w:lastRenderedPageBreak/>
        <w:drawing>
          <wp:inline distT="0" distB="0" distL="0" distR="0" wp14:anchorId="39CFF8E8" wp14:editId="7A8CB897">
            <wp:extent cx="5943600" cy="3457575"/>
            <wp:effectExtent l="0" t="0" r="0" b="9525"/>
            <wp:docPr id="21" name="Picture 21" descr="C:\AA - PH Stuff\Asmnts\goa_pcod\2024\output\safe_plots\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catch.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64F0613D" w14:textId="77777777" w:rsidR="0088536F" w:rsidRPr="005362B1" w:rsidRDefault="0088536F" w:rsidP="0088536F">
      <w:pPr>
        <w:pStyle w:val="Heading5"/>
      </w:pPr>
      <w:r w:rsidRPr="005362B1">
        <w:t>Figure 2.3. Commercial catch (mt) of Pacific cod in the GOA in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gear from 1977-2024. Note that 2024 catch was through October 17.</w:t>
      </w:r>
    </w:p>
    <w:p w14:paraId="74CF5765" w14:textId="77777777" w:rsidR="0088536F" w:rsidRPr="005362B1" w:rsidRDefault="0088536F" w:rsidP="0088536F"/>
    <w:p w14:paraId="5158AFA8" w14:textId="77777777" w:rsidR="0088536F" w:rsidRPr="005362B1" w:rsidRDefault="0088536F" w:rsidP="0088536F">
      <w:r w:rsidRPr="005362B1">
        <w:rPr>
          <w:noProof/>
        </w:rPr>
        <w:lastRenderedPageBreak/>
        <w:drawing>
          <wp:inline distT="0" distB="0" distL="0" distR="0" wp14:anchorId="039270AB" wp14:editId="23F914AF">
            <wp:extent cx="5943600" cy="5313102"/>
            <wp:effectExtent l="0" t="0" r="0" b="1905"/>
            <wp:docPr id="26" name="Picture 26" descr="C:\AA - PH Stuff\Asmnts\goa_pcod\2024\output\safe_plots\Pcod_observed catc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Pcod_observed catch.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313102"/>
                    </a:xfrm>
                    <a:prstGeom prst="rect">
                      <a:avLst/>
                    </a:prstGeom>
                    <a:noFill/>
                    <a:ln>
                      <a:noFill/>
                    </a:ln>
                  </pic:spPr>
                </pic:pic>
              </a:graphicData>
            </a:graphic>
          </wp:inline>
        </w:drawing>
      </w:r>
    </w:p>
    <w:p w14:paraId="5257A482" w14:textId="77777777" w:rsidR="0088536F" w:rsidRPr="005362B1" w:rsidRDefault="0088536F" w:rsidP="0088536F">
      <w:pPr>
        <w:pStyle w:val="Heading5"/>
      </w:pPr>
      <w:r w:rsidRPr="005362B1">
        <w:t>Figure 2.4. Commercial catch of Pacific cod in the GOA by 20km</w:t>
      </w:r>
      <w:r w:rsidRPr="005362B1">
        <w:rPr>
          <w:vertAlign w:val="superscript"/>
        </w:rPr>
        <w:t>2</w:t>
      </w:r>
      <w:r w:rsidRPr="005362B1">
        <w:t xml:space="preserve"> grid for 2015-2024.</w:t>
      </w:r>
    </w:p>
    <w:p w14:paraId="7CA5BC6F" w14:textId="1858E5CE" w:rsidR="0088536F" w:rsidRPr="005362B1" w:rsidRDefault="0088536F" w:rsidP="0088536F"/>
    <w:p w14:paraId="7D3AF1BF" w14:textId="77777777" w:rsidR="0088536F" w:rsidRPr="005362B1" w:rsidRDefault="0088536F" w:rsidP="0088536F">
      <w:r w:rsidRPr="005362B1">
        <w:rPr>
          <w:noProof/>
        </w:rPr>
        <w:lastRenderedPageBreak/>
        <w:drawing>
          <wp:inline distT="0" distB="0" distL="0" distR="0" wp14:anchorId="259B38C5" wp14:editId="4EDDA413">
            <wp:extent cx="5943600" cy="4592782"/>
            <wp:effectExtent l="0" t="0" r="0" b="0"/>
            <wp:docPr id="3" name="Picture 3" descr="C:\AA - PH Stuff\Asmnts\goa_pcod\2024\output\safe_plots\maps\2024 Pcod_EM_Obs_Ca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maps\2024 Pcod_EM_Obs_Catch.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59591D4D" w14:textId="18B955AE" w:rsidR="0088536F" w:rsidRPr="005362B1" w:rsidRDefault="0088536F" w:rsidP="0088536F">
      <w:pPr>
        <w:pStyle w:val="Heading5"/>
      </w:pPr>
      <w:r w:rsidRPr="005362B1">
        <w:t>Figure 2.5. Observed (</w:t>
      </w:r>
      <w:proofErr w:type="spellStart"/>
      <w:r w:rsidRPr="005362B1">
        <w:t>Obs</w:t>
      </w:r>
      <w:proofErr w:type="spellEnd"/>
      <w:r w:rsidRPr="005362B1">
        <w:t>) and electronic monitored (EM) commercial catch of Pacific cod in the GOA by 20 km</w:t>
      </w:r>
      <w:r w:rsidRPr="005362B1">
        <w:rPr>
          <w:vertAlign w:val="superscript"/>
        </w:rPr>
        <w:t>2</w:t>
      </w:r>
      <w:r w:rsidRPr="005362B1">
        <w:t xml:space="preserve"> grid for 202</w:t>
      </w:r>
      <w:ins w:id="28" w:author="Steve Barbeaux" w:date="2024-11-01T16:07:00Z">
        <w:r w:rsidR="003A3896">
          <w:t>4</w:t>
        </w:r>
      </w:ins>
      <w:del w:id="29" w:author="Steve Barbeaux" w:date="2024-11-01T16:07:00Z">
        <w:r w:rsidRPr="005362B1" w:rsidDel="003A3896">
          <w:delText>3</w:delText>
        </w:r>
      </w:del>
      <w:r w:rsidRPr="005362B1">
        <w:t>. These data include bycatch Pacific cod, but do not include trawl EM data as locations are not yet available.</w:t>
      </w:r>
    </w:p>
    <w:p w14:paraId="4AC608FC" w14:textId="77777777" w:rsidR="0088536F" w:rsidRPr="005362B1" w:rsidRDefault="0088536F" w:rsidP="0088536F"/>
    <w:p w14:paraId="2A53889C" w14:textId="77777777" w:rsidR="0088536F" w:rsidRPr="005362B1" w:rsidRDefault="0088536F" w:rsidP="0088536F">
      <w:r w:rsidRPr="005362B1">
        <w:rPr>
          <w:noProof/>
        </w:rPr>
        <w:lastRenderedPageBreak/>
        <w:drawing>
          <wp:inline distT="0" distB="0" distL="0" distR="0" wp14:anchorId="27EC43D2" wp14:editId="2DF29DBE">
            <wp:extent cx="5943600" cy="6400800"/>
            <wp:effectExtent l="0" t="0" r="0" b="0"/>
            <wp:docPr id="10" name="Picture 10" descr="C:\AA - PH Stuff\Asmnts\goa_pcod\2024\output\safe_plots\mean_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mean_le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1AC9313" w14:textId="77777777" w:rsidR="0088536F" w:rsidRPr="005362B1" w:rsidRDefault="0088536F" w:rsidP="0088536F">
      <w:pPr>
        <w:pStyle w:val="Heading5"/>
      </w:pPr>
      <w:r w:rsidRPr="005362B1">
        <w:t>Figure 2.6. Mean length (in cm) observed in the fisheries and surveys used in the GOA Pacific cod assessment (with 95% range in observed length included).</w:t>
      </w:r>
    </w:p>
    <w:p w14:paraId="0746C58F" w14:textId="77777777" w:rsidR="0088536F" w:rsidRPr="005362B1" w:rsidRDefault="0088536F" w:rsidP="0088536F"/>
    <w:p w14:paraId="4115B738" w14:textId="77777777" w:rsidR="0088536F" w:rsidRPr="005362B1" w:rsidRDefault="0088536F" w:rsidP="0088536F">
      <w:r w:rsidRPr="005362B1">
        <w:rPr>
          <w:noProof/>
        </w:rPr>
        <w:lastRenderedPageBreak/>
        <w:drawing>
          <wp:inline distT="0" distB="0" distL="0" distR="0" wp14:anchorId="4F9A3C51" wp14:editId="6B08D567">
            <wp:extent cx="5943600" cy="4114800"/>
            <wp:effectExtent l="0" t="0" r="0" b="0"/>
            <wp:docPr id="27" name="Picture 27" descr="C:\AA - PH Stuff\Asmnts\goa_pcod\2024\output\safe_plots\num_v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num_ves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7922C8FD" w14:textId="77777777" w:rsidR="0088536F" w:rsidRPr="005362B1" w:rsidRDefault="0088536F" w:rsidP="0088536F">
      <w:pPr>
        <w:pStyle w:val="Heading5"/>
      </w:pPr>
      <w:r w:rsidRPr="005362B1">
        <w:t>Figure 2.</w:t>
      </w:r>
      <w:r w:rsidRPr="005362B1">
        <w:rPr>
          <w:noProof/>
        </w:rPr>
        <w:t>7.</w:t>
      </w:r>
      <w:r w:rsidRPr="005362B1">
        <w:t xml:space="preserve"> Vessel participation in the directed cod fishery by year, GOA sub-region, and gear type.</w:t>
      </w:r>
    </w:p>
    <w:p w14:paraId="46859675" w14:textId="0B6A2641" w:rsidR="0088536F" w:rsidRPr="005362B1" w:rsidRDefault="0088536F" w:rsidP="0088536F"/>
    <w:p w14:paraId="0DE9ECC9" w14:textId="77777777" w:rsidR="0088536F" w:rsidRPr="005362B1" w:rsidRDefault="0088536F" w:rsidP="0088536F">
      <w:r w:rsidRPr="005362B1">
        <w:rPr>
          <w:noProof/>
        </w:rPr>
        <w:lastRenderedPageBreak/>
        <w:drawing>
          <wp:inline distT="0" distB="0" distL="0" distR="0" wp14:anchorId="4CEFB26C" wp14:editId="229CC98E">
            <wp:extent cx="5943600" cy="5943600"/>
            <wp:effectExtent l="0" t="0" r="0" b="0"/>
            <wp:docPr id="29" name="Picture 29" descr="C:\AA - PH Stuff\Asmnts\goa_pcod\2024\output\safe_plots\cumul_c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cumul_catch.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22D8C2C" w14:textId="77777777" w:rsidR="0088536F" w:rsidRPr="005362B1" w:rsidRDefault="0088536F" w:rsidP="0088536F">
      <w:pPr>
        <w:pStyle w:val="Heading5"/>
      </w:pPr>
      <w:r w:rsidRPr="005362B1">
        <w:t>Figure 2.8. Cumulative catch week of the year for 2020-2024 by GOA sub-area and fleet (2024 catch through week 43).</w:t>
      </w:r>
    </w:p>
    <w:p w14:paraId="58D385CB" w14:textId="77777777" w:rsidR="0088536F" w:rsidRPr="005362B1" w:rsidRDefault="0088536F" w:rsidP="0088536F"/>
    <w:p w14:paraId="45C0A904" w14:textId="77777777" w:rsidR="0088536F" w:rsidRPr="005362B1" w:rsidRDefault="0088536F" w:rsidP="0088536F">
      <w:pPr>
        <w:rPr>
          <w:noProof/>
        </w:rPr>
      </w:pPr>
      <w:r w:rsidRPr="005362B1">
        <w:rPr>
          <w:noProof/>
        </w:rPr>
        <w:lastRenderedPageBreak/>
        <w:drawing>
          <wp:inline distT="0" distB="0" distL="0" distR="0" wp14:anchorId="73ED0AC6" wp14:editId="67C344FD">
            <wp:extent cx="5943600" cy="5943600"/>
            <wp:effectExtent l="0" t="0" r="0" b="0"/>
            <wp:docPr id="45" name="Picture 45" descr="C:\AA - PH Stuff\Asmnts\goa_pcod\2024\output\safe_plots\aux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aux_indx.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B20EA5A" w14:textId="77777777" w:rsidR="0088536F" w:rsidRPr="005362B1" w:rsidRDefault="0088536F" w:rsidP="0088536F">
      <w:pPr>
        <w:pStyle w:val="Heading5"/>
      </w:pPr>
      <w:r w:rsidRPr="005362B1">
        <w:t>Figure 2.9. Auxiliary indices for GOA Pacific cod adult and recruitment abundance. ADFG bottom trawl survey delta-</w:t>
      </w:r>
      <w:proofErr w:type="spellStart"/>
      <w:r w:rsidRPr="005362B1">
        <w:t>glm</w:t>
      </w:r>
      <w:proofErr w:type="spellEnd"/>
      <w:r w:rsidRPr="005362B1">
        <w:t xml:space="preserve"> density (top left panel) and proportion of Pacific cod bycatch in the GOA shallow water flatfish fishery (bottom left panel) representing indices for adult abundance, and age-0 beach seine survey numbers per haul (top right panel) and proportion of pelagic trawls in the Central GOA A Season (January-April) walleye pollock fishery with Pacific cod present (bottom right panel) representing indices for recruitment.</w:t>
      </w:r>
    </w:p>
    <w:p w14:paraId="798C6E68" w14:textId="77777777" w:rsidR="0088536F" w:rsidRPr="005362B1" w:rsidRDefault="0088536F" w:rsidP="0088536F"/>
    <w:p w14:paraId="1B748DEF" w14:textId="77777777" w:rsidR="0088536F" w:rsidRPr="005362B1" w:rsidRDefault="0088536F" w:rsidP="0088536F">
      <w:r w:rsidRPr="005362B1">
        <w:rPr>
          <w:noProof/>
        </w:rPr>
        <w:lastRenderedPageBreak/>
        <w:drawing>
          <wp:inline distT="0" distB="0" distL="0" distR="0" wp14:anchorId="493A8FE0" wp14:editId="66AE68C7">
            <wp:extent cx="5943600" cy="5943600"/>
            <wp:effectExtent l="0" t="0" r="0" b="0"/>
            <wp:docPr id="32" name="Picture 32" descr="C:\AA - PH Stuff\Asmnts\goa_pcod\2024\output\safe_plots\data_pl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data_plot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175D0EE" w14:textId="77777777" w:rsidR="0088536F" w:rsidRPr="005362B1" w:rsidRDefault="0088536F" w:rsidP="0088536F">
      <w:pPr>
        <w:pStyle w:val="Heading5"/>
      </w:pPr>
      <w:r w:rsidRPr="005362B1">
        <w:t>Figure 2.10. Data fit in the author’s recommended model. Circles are proportional to total catch for catches, precision for indices and input sample size for compositions and length-at-age observations. Data source include fishery data from trawl (</w:t>
      </w:r>
      <w:proofErr w:type="spellStart"/>
      <w:r w:rsidRPr="005362B1">
        <w:t>FshTrawl</w:t>
      </w:r>
      <w:proofErr w:type="spellEnd"/>
      <w:r w:rsidRPr="005362B1">
        <w:t>), longline (</w:t>
      </w:r>
      <w:proofErr w:type="spellStart"/>
      <w:r w:rsidRPr="005362B1">
        <w:t>FshLL</w:t>
      </w:r>
      <w:proofErr w:type="spellEnd"/>
      <w:r w:rsidRPr="005362B1">
        <w:t>), and pot (</w:t>
      </w:r>
      <w:proofErr w:type="spellStart"/>
      <w:r w:rsidRPr="005362B1">
        <w:t>FshPot</w:t>
      </w:r>
      <w:proofErr w:type="spellEnd"/>
      <w:r w:rsidRPr="005362B1">
        <w:t>) fisheries. Survey data include the AFSC longline (</w:t>
      </w:r>
      <w:proofErr w:type="spellStart"/>
      <w:r w:rsidRPr="005362B1">
        <w:t>LLSrv</w:t>
      </w:r>
      <w:proofErr w:type="spellEnd"/>
      <w:r w:rsidRPr="005362B1">
        <w:t>) and bottom trawl (</w:t>
      </w:r>
      <w:proofErr w:type="spellStart"/>
      <w:r w:rsidRPr="005362B1">
        <w:t>Srv</w:t>
      </w:r>
      <w:proofErr w:type="spellEnd"/>
      <w:r w:rsidRPr="005362B1">
        <w:t>) surveys. Note that since the circles are scaled relative to maximum within each type, the plots of scaling across dataset types should not be compared.</w:t>
      </w:r>
    </w:p>
    <w:p w14:paraId="7FDD22C2" w14:textId="77777777" w:rsidR="0088536F" w:rsidRPr="005362B1" w:rsidRDefault="0088536F" w:rsidP="0088536F"/>
    <w:p w14:paraId="618B66AF" w14:textId="77777777" w:rsidR="0088536F" w:rsidRPr="005362B1" w:rsidRDefault="0088536F" w:rsidP="0088536F">
      <w:r w:rsidRPr="005362B1">
        <w:rPr>
          <w:noProof/>
        </w:rPr>
        <w:lastRenderedPageBreak/>
        <w:drawing>
          <wp:inline distT="0" distB="0" distL="0" distR="0" wp14:anchorId="4BF6836B" wp14:editId="4B1C73A4">
            <wp:extent cx="5943600" cy="4592782"/>
            <wp:effectExtent l="0" t="0" r="0" b="0"/>
            <wp:docPr id="6" name="Picture 6" descr="C:\AA - PH Stuff\Asmnts\goa_pcod\2023\plots\other\Trawl Survey_Pcod_19_21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3\plots\other\Trawl Survey_Pcod_19_21_2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3BEF2B4E" w14:textId="77777777" w:rsidR="0088536F" w:rsidRPr="005362B1" w:rsidRDefault="0088536F" w:rsidP="0088536F">
      <w:pPr>
        <w:pStyle w:val="Heading5"/>
      </w:pPr>
      <w:r w:rsidRPr="005362B1">
        <w:t>Figure 2.</w:t>
      </w:r>
      <w:r w:rsidRPr="005362B1">
        <w:rPr>
          <w:noProof/>
        </w:rPr>
        <w:fldChar w:fldCharType="begin"/>
      </w:r>
      <w:r w:rsidRPr="005362B1">
        <w:rPr>
          <w:noProof/>
        </w:rPr>
        <w:instrText xml:space="preserve"> SEQ Figure \* ARABIC </w:instrText>
      </w:r>
      <w:r w:rsidRPr="005362B1">
        <w:rPr>
          <w:noProof/>
        </w:rPr>
        <w:fldChar w:fldCharType="end"/>
      </w:r>
      <w:r w:rsidRPr="005362B1">
        <w:rPr>
          <w:noProof/>
        </w:rPr>
        <w:t xml:space="preserve">11. </w:t>
      </w:r>
      <w:r w:rsidRPr="005362B1">
        <w:t>Distribution of AFSC bottom trawl survey catch (kg) of Pacific cod for 2019-2023.</w:t>
      </w:r>
    </w:p>
    <w:p w14:paraId="615D201B" w14:textId="77777777" w:rsidR="0088536F" w:rsidRPr="005362B1" w:rsidRDefault="0088536F" w:rsidP="0088536F"/>
    <w:p w14:paraId="4CA5A4AB" w14:textId="77777777" w:rsidR="0088536F" w:rsidRPr="005362B1" w:rsidRDefault="0088536F" w:rsidP="0088536F">
      <w:r w:rsidRPr="005362B1">
        <w:rPr>
          <w:noProof/>
        </w:rPr>
        <w:lastRenderedPageBreak/>
        <w:drawing>
          <wp:inline distT="0" distB="0" distL="0" distR="0" wp14:anchorId="1D8D3744" wp14:editId="4D8DF9A1">
            <wp:extent cx="5943600" cy="4592782"/>
            <wp:effectExtent l="0" t="0" r="0" b="0"/>
            <wp:docPr id="15" name="Picture 15" descr="C:\AA - PH Stuff\Asmnts\goa_pcod\2023\plots\other\LL Survey_Pcod_22_23.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3\plots\other\LL Survey_Pcod_22_23.V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592782"/>
                    </a:xfrm>
                    <a:prstGeom prst="rect">
                      <a:avLst/>
                    </a:prstGeom>
                    <a:noFill/>
                    <a:ln>
                      <a:noFill/>
                    </a:ln>
                  </pic:spPr>
                </pic:pic>
              </a:graphicData>
            </a:graphic>
          </wp:inline>
        </w:drawing>
      </w:r>
    </w:p>
    <w:p w14:paraId="09AB0D70" w14:textId="77777777" w:rsidR="0088536F" w:rsidRPr="005362B1" w:rsidRDefault="0088536F" w:rsidP="0088536F">
      <w:pPr>
        <w:pStyle w:val="Heading5"/>
      </w:pPr>
      <w:r w:rsidRPr="005362B1">
        <w:t>Figure 2.</w:t>
      </w:r>
      <w:r w:rsidRPr="005362B1">
        <w:rPr>
          <w:noProof/>
        </w:rPr>
        <w:t>12.</w:t>
      </w:r>
      <w:r w:rsidRPr="005362B1">
        <w:t xml:space="preserve"> Distribution of AFSC longline survey catch (numbers) of Pacific cod in 2022 and 2023.</w:t>
      </w:r>
    </w:p>
    <w:p w14:paraId="022F48F3" w14:textId="77777777" w:rsidR="0088536F" w:rsidRPr="005362B1" w:rsidRDefault="0088536F" w:rsidP="0088536F"/>
    <w:p w14:paraId="6B0E3BC9" w14:textId="77777777" w:rsidR="0088536F" w:rsidRPr="005362B1" w:rsidRDefault="0088536F" w:rsidP="0088536F">
      <w:r w:rsidRPr="005362B1">
        <w:rPr>
          <w:noProof/>
        </w:rPr>
        <w:lastRenderedPageBreak/>
        <w:drawing>
          <wp:inline distT="0" distB="0" distL="0" distR="0" wp14:anchorId="5AAE6BBB" wp14:editId="7067C164">
            <wp:extent cx="5943600" cy="5943600"/>
            <wp:effectExtent l="0" t="0" r="0" b="0"/>
            <wp:docPr id="61" name="Picture 61" descr="C:\AA - PH Stuff\Asmnts\goa_pcod\2024\output\safe_plots\temp_dep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A - PH Stuff\Asmnts\goa_pcod\2024\output\safe_plots\temp_depth.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187FFE" w14:textId="77777777" w:rsidR="0088536F" w:rsidRPr="005362B1" w:rsidRDefault="0088536F" w:rsidP="0088536F">
      <w:pPr>
        <w:pStyle w:val="Heading5"/>
      </w:pPr>
      <w:r w:rsidRPr="005362B1">
        <w:t>Figure 2.</w:t>
      </w:r>
      <w:r w:rsidRPr="005362B1">
        <w:rPr>
          <w:noProof/>
        </w:rPr>
        <w:t>13.</w:t>
      </w:r>
      <w:r w:rsidRPr="005362B1">
        <w:t xml:space="preserve"> Area-weighted observed bottom temperature compared to CPUE-weighted depth of Pacific cod from the AFSC bottom trawl survey for different size classes. ‘Cold’, ‘Med’, and ‘Warm’ temperatures are defined as 33% percentiles of observed area-weighted bottom</w:t>
      </w:r>
      <w:bookmarkStart w:id="30" w:name="_GoBack"/>
      <w:bookmarkEnd w:id="30"/>
      <w:r w:rsidRPr="005362B1">
        <w:t xml:space="preserve"> depths. Horizontal black lines indicate the depth strata for the AFSC longline survey that overlap with GOA Pacific cod depth distribution, and bold black text is the proportion of </w:t>
      </w:r>
      <w:commentRangeStart w:id="31"/>
      <w:proofErr w:type="spellStart"/>
      <w:r w:rsidRPr="005362B1">
        <w:t>hatchis</w:t>
      </w:r>
      <w:commentRangeEnd w:id="31"/>
      <w:proofErr w:type="spellEnd"/>
      <w:r w:rsidR="003A3896">
        <w:rPr>
          <w:rStyle w:val="CommentReference"/>
        </w:rPr>
        <w:commentReference w:id="31"/>
      </w:r>
      <w:r w:rsidRPr="005362B1">
        <w:t xml:space="preserve"> deployed by the AFSC longline survey in these depth strata.</w:t>
      </w:r>
    </w:p>
    <w:p w14:paraId="72F2E1F3" w14:textId="77777777" w:rsidR="0088536F" w:rsidRPr="005362B1" w:rsidRDefault="0088536F" w:rsidP="0088536F"/>
    <w:p w14:paraId="6AD32DB2" w14:textId="77777777" w:rsidR="0088536F" w:rsidRPr="005362B1" w:rsidRDefault="0088536F" w:rsidP="0088536F">
      <w:r w:rsidRPr="005362B1">
        <w:rPr>
          <w:noProof/>
        </w:rPr>
        <w:lastRenderedPageBreak/>
        <w:drawing>
          <wp:inline distT="0" distB="0" distL="0" distR="0" wp14:anchorId="57731F13" wp14:editId="767BFE94">
            <wp:extent cx="5943600" cy="4114800"/>
            <wp:effectExtent l="0" t="0" r="0" b="0"/>
            <wp:docPr id="25" name="Picture 25" descr="C:\AA - PH Stuff\Asmnts\goa_pcod\2024\output\safe_plots\temp_an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temp_ano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28D00C5" w14:textId="77777777" w:rsidR="0088536F" w:rsidRPr="005362B1" w:rsidRDefault="0088536F" w:rsidP="0088536F">
      <w:pPr>
        <w:pStyle w:val="Heading5"/>
        <w:rPr>
          <w:noProof/>
        </w:rPr>
      </w:pPr>
      <w:r w:rsidRPr="005362B1">
        <w:t>Figure 2.</w:t>
      </w:r>
      <w:r w:rsidRPr="005362B1">
        <w:rPr>
          <w:noProof/>
        </w:rPr>
        <w:t xml:space="preserve">14. Climate Forcast </w:t>
      </w:r>
      <w:r w:rsidRPr="005362B1">
        <w:t>System</w:t>
      </w:r>
      <w:r w:rsidRPr="005362B1">
        <w:rPr>
          <w:noProof/>
        </w:rPr>
        <w:t xml:space="preserve"> Reanalysis (CFSR) central GOA bottom temperatures anomailies at the AFSC bottom trawl survey mean depths for 0-20 cm Pacific cod in June used as a covariate to the AFSC longline survey catchability.</w:t>
      </w:r>
    </w:p>
    <w:p w14:paraId="36637031" w14:textId="77777777" w:rsidR="0088536F" w:rsidRPr="005362B1" w:rsidRDefault="0088536F" w:rsidP="0088536F"/>
    <w:p w14:paraId="1FD3CD7D" w14:textId="48688E63" w:rsidR="0088536F" w:rsidRPr="005362B1" w:rsidRDefault="00D9550E" w:rsidP="0088536F">
      <w:r w:rsidRPr="00D9550E">
        <w:rPr>
          <w:noProof/>
        </w:rPr>
        <w:lastRenderedPageBreak/>
        <w:drawing>
          <wp:inline distT="0" distB="0" distL="0" distR="0" wp14:anchorId="38AA9172" wp14:editId="29EFCA34">
            <wp:extent cx="5943600" cy="5943600"/>
            <wp:effectExtent l="0" t="0" r="0" b="0"/>
            <wp:docPr id="5" name="Picture 5" descr="C:\AA - PH Stuff\Asmnts\goa_pcod\2024\output\safe_plots\ag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ager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7EE50B" w14:textId="77777777" w:rsidR="0088536F" w:rsidRPr="005362B1" w:rsidRDefault="0088536F" w:rsidP="0088536F">
      <w:pPr>
        <w:pStyle w:val="Heading5"/>
      </w:pPr>
      <w:r w:rsidRPr="005362B1">
        <w:t xml:space="preserve">Figure 2.15. Reader-tester paired ageing data used to estimate ageing error (top panel) and otoliths read originally in 2007 that were reread in 2018 used to estimate ageing bias (bottom panel). Estimates of uncertainty in age reading (95% confidence intervals) and bias in ageing as estimated by the </w:t>
      </w:r>
      <w:proofErr w:type="spellStart"/>
      <w:r w:rsidRPr="005362B1">
        <w:t>AgeingError</w:t>
      </w:r>
      <w:proofErr w:type="spellEnd"/>
      <w:r w:rsidRPr="005362B1">
        <w:t xml:space="preserve"> R package are shown with green lines in each panel, one-to-one reference is shown by the grey line in each panel.</w:t>
      </w:r>
    </w:p>
    <w:p w14:paraId="6E25860C" w14:textId="77777777" w:rsidR="0088536F" w:rsidRPr="005362B1" w:rsidRDefault="0088536F" w:rsidP="0088536F"/>
    <w:p w14:paraId="30947D43" w14:textId="77777777" w:rsidR="0088536F" w:rsidRPr="005362B1" w:rsidRDefault="0088536F" w:rsidP="0088536F">
      <w:r w:rsidRPr="005362B1">
        <w:rPr>
          <w:noProof/>
        </w:rPr>
        <w:lastRenderedPageBreak/>
        <w:drawing>
          <wp:inline distT="0" distB="0" distL="0" distR="0" wp14:anchorId="775C703C" wp14:editId="304AA65C">
            <wp:extent cx="5943600" cy="4114800"/>
            <wp:effectExtent l="0" t="0" r="0" b="0"/>
            <wp:docPr id="4" name="Picture 4" descr="C:\AA - PH Stuff\Asmnts\goa_pcod\2024\output\safe_plots\wt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wtle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4B963367" w14:textId="77777777" w:rsidR="0088536F" w:rsidRPr="005362B1" w:rsidRDefault="0088536F" w:rsidP="0088536F">
      <w:pPr>
        <w:pStyle w:val="Heading5"/>
      </w:pPr>
      <w:r w:rsidRPr="005362B1">
        <w:t>Figure 2.16. AFSC bottom trawl survey and age-0 beach seine survey observed weight-at-length (points) and fit used in the recommended assessment shown with the solid green line.</w:t>
      </w:r>
    </w:p>
    <w:p w14:paraId="5C3EDBDF" w14:textId="77777777" w:rsidR="0088536F" w:rsidRPr="005362B1" w:rsidRDefault="0088536F" w:rsidP="0088536F"/>
    <w:p w14:paraId="7285D19A" w14:textId="77777777" w:rsidR="0088536F" w:rsidRPr="005362B1" w:rsidRDefault="0088536F" w:rsidP="0088536F">
      <w:r w:rsidRPr="005362B1">
        <w:rPr>
          <w:noProof/>
        </w:rPr>
        <w:lastRenderedPageBreak/>
        <w:drawing>
          <wp:inline distT="0" distB="0" distL="0" distR="0" wp14:anchorId="3ADCD4F0" wp14:editId="44E1D9E6">
            <wp:extent cx="5943600" cy="6400800"/>
            <wp:effectExtent l="0" t="0" r="0" b="0"/>
            <wp:docPr id="448" name="Picture 448" descr="C:\AA - PH Stuff\Asmnts\goa_pcod\2024\output\safe_plots\ssb_rec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sb_rec_comp.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2C6E7C0" w14:textId="77777777" w:rsidR="0088536F" w:rsidRPr="005362B1" w:rsidRDefault="0088536F" w:rsidP="0088536F">
      <w:pPr>
        <w:pStyle w:val="Heading5"/>
      </w:pPr>
      <w:r w:rsidRPr="005362B1">
        <w:t>Figure 2.17. Comparison among alternative model estimates of age-0 recruitment (top panel) and spawning biomass (bottom panel).</w:t>
      </w:r>
    </w:p>
    <w:p w14:paraId="73B56C51" w14:textId="77777777" w:rsidR="0088536F" w:rsidRPr="005362B1" w:rsidRDefault="0088536F" w:rsidP="0088536F"/>
    <w:p w14:paraId="120948C7" w14:textId="77777777" w:rsidR="0088536F" w:rsidRPr="005362B1" w:rsidRDefault="0088536F" w:rsidP="0088536F">
      <w:r w:rsidRPr="005362B1">
        <w:rPr>
          <w:noProof/>
        </w:rPr>
        <w:lastRenderedPageBreak/>
        <w:drawing>
          <wp:inline distT="0" distB="0" distL="0" distR="0" wp14:anchorId="277116CF" wp14:editId="3884DD44">
            <wp:extent cx="5943600" cy="6400800"/>
            <wp:effectExtent l="0" t="0" r="0" b="0"/>
            <wp:docPr id="449" name="Picture 449" descr="C:\AA - PH Stuff\Asmnts\goa_pcod\2024\output\safe_plots\par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par_comp.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939BCC2" w14:textId="77777777" w:rsidR="0088536F" w:rsidRPr="005362B1" w:rsidRDefault="0088536F" w:rsidP="0088536F"/>
    <w:p w14:paraId="070B1660" w14:textId="77777777" w:rsidR="0088536F" w:rsidRPr="005362B1" w:rsidRDefault="0088536F" w:rsidP="0088536F">
      <w:pPr>
        <w:pStyle w:val="Heading5"/>
      </w:pPr>
      <w:r w:rsidRPr="005362B1">
        <w:t>Figure 2.18. Comparison among alternative models of key parameter estimates with 95% confidence intervals.</w:t>
      </w:r>
    </w:p>
    <w:p w14:paraId="4F6627AE" w14:textId="77777777" w:rsidR="0088536F" w:rsidRPr="005362B1" w:rsidRDefault="0088536F" w:rsidP="0088536F"/>
    <w:p w14:paraId="1D0D3101" w14:textId="77777777" w:rsidR="0088536F" w:rsidRPr="005362B1" w:rsidRDefault="0088536F" w:rsidP="0088536F">
      <w:r w:rsidRPr="005362B1">
        <w:rPr>
          <w:noProof/>
        </w:rPr>
        <w:lastRenderedPageBreak/>
        <w:drawing>
          <wp:inline distT="0" distB="0" distL="0" distR="0" wp14:anchorId="5C2939EA" wp14:editId="349FB966">
            <wp:extent cx="5943600" cy="6400800"/>
            <wp:effectExtent l="0" t="0" r="0" b="0"/>
            <wp:docPr id="450" name="Picture 450" descr="C:\AA - PH Stuff\Asmnts\goa_pcod\2024\output\safe_plots\curr_selex_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curr_selex_comp.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1E1DB155" w14:textId="77777777" w:rsidR="0088536F" w:rsidRPr="005362B1" w:rsidRDefault="0088536F" w:rsidP="0088536F">
      <w:pPr>
        <w:pStyle w:val="Heading5"/>
      </w:pPr>
      <w:r w:rsidRPr="005362B1">
        <w:t>Figure 2.19. Comparison among alternative models estimates of current year selectivity with 1 cm length bins (19.1e) and 5 cm length bins (24.0).</w:t>
      </w:r>
    </w:p>
    <w:p w14:paraId="7428C5AB" w14:textId="77777777" w:rsidR="0088536F" w:rsidRPr="005362B1" w:rsidRDefault="0088536F" w:rsidP="0088536F"/>
    <w:p w14:paraId="5B342F60" w14:textId="77777777" w:rsidR="0088536F" w:rsidRPr="005362B1" w:rsidRDefault="0088536F" w:rsidP="0088536F">
      <w:pPr>
        <w:rPr>
          <w:noProof/>
        </w:rPr>
      </w:pPr>
      <w:r w:rsidRPr="005362B1">
        <w:rPr>
          <w:noProof/>
        </w:rPr>
        <w:lastRenderedPageBreak/>
        <w:drawing>
          <wp:inline distT="0" distB="0" distL="0" distR="0" wp14:anchorId="6E984D67" wp14:editId="63DE4FF8">
            <wp:extent cx="5943600" cy="5943600"/>
            <wp:effectExtent l="0" t="0" r="0" b="0"/>
            <wp:docPr id="36" name="Picture 36" descr="C:\AA - PH Stuff\Asmnts\goa_pcod\2024\output\safe_plots\re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etr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C0A5242" w14:textId="77777777" w:rsidR="0088536F" w:rsidRPr="005362B1" w:rsidRDefault="0088536F" w:rsidP="0088536F">
      <w:pPr>
        <w:pStyle w:val="Heading5"/>
      </w:pPr>
      <w:r w:rsidRPr="005362B1">
        <w:t>Figure 2.</w:t>
      </w:r>
      <w:r w:rsidRPr="005362B1">
        <w:rPr>
          <w:noProof/>
        </w:rPr>
        <w:t>20.</w:t>
      </w:r>
      <w:r w:rsidRPr="005362B1">
        <w:t xml:space="preserve"> Retrospective analysis of spawning biomass upon removing data from the author’s recommended model (top panel) and in comparison to previously accepted models (bottom panel). The shaded region is the 95% confidence intervals from the author’s recommended model.</w:t>
      </w:r>
    </w:p>
    <w:p w14:paraId="3302ACC2" w14:textId="77777777" w:rsidR="0088536F" w:rsidRPr="005362B1" w:rsidRDefault="0088536F" w:rsidP="0088536F"/>
    <w:p w14:paraId="08AA4ED8" w14:textId="77777777" w:rsidR="0088536F" w:rsidRPr="005362B1" w:rsidRDefault="0088536F" w:rsidP="0088536F">
      <w:r w:rsidRPr="005362B1">
        <w:rPr>
          <w:noProof/>
        </w:rPr>
        <w:lastRenderedPageBreak/>
        <w:drawing>
          <wp:inline distT="0" distB="0" distL="0" distR="0" wp14:anchorId="62AEB821" wp14:editId="79A7055D">
            <wp:extent cx="5481320" cy="6324600"/>
            <wp:effectExtent l="0" t="0" r="5080" b="0"/>
            <wp:docPr id="451" name="Picture 451" descr="C:\AA - PH Stuff\Asmnts\goa_pcod\2024\output\safe_plots\l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lo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1320" cy="6324600"/>
                    </a:xfrm>
                    <a:prstGeom prst="rect">
                      <a:avLst/>
                    </a:prstGeom>
                    <a:noFill/>
                    <a:ln>
                      <a:noFill/>
                    </a:ln>
                  </pic:spPr>
                </pic:pic>
              </a:graphicData>
            </a:graphic>
          </wp:inline>
        </w:drawing>
      </w:r>
    </w:p>
    <w:p w14:paraId="089F6912" w14:textId="77777777" w:rsidR="0088536F" w:rsidRPr="005362B1" w:rsidRDefault="0088536F" w:rsidP="0088536F">
      <w:pPr>
        <w:pStyle w:val="Heading5"/>
      </w:pPr>
      <w:r w:rsidRPr="005362B1">
        <w:t>Figure 2.</w:t>
      </w:r>
      <w:r w:rsidRPr="005362B1">
        <w:rPr>
          <w:noProof/>
        </w:rPr>
        <w:t>21.</w:t>
      </w:r>
      <w:r w:rsidRPr="005362B1">
        <w:t xml:space="preserve"> Leave-one-out analysis showing parameters and derived quantities as one year of data were removed from the model fit of the author’s recommended model. The horizontal dashed line denotes the author’s recommended model’s estimate.</w:t>
      </w:r>
    </w:p>
    <w:p w14:paraId="668E9EA5" w14:textId="77777777" w:rsidR="0088536F" w:rsidRPr="005362B1" w:rsidRDefault="0088536F" w:rsidP="0088536F"/>
    <w:p w14:paraId="0869083F" w14:textId="77777777" w:rsidR="0088536F" w:rsidRPr="005362B1" w:rsidRDefault="0088536F" w:rsidP="0088536F">
      <w:r w:rsidRPr="005362B1">
        <w:rPr>
          <w:noProof/>
        </w:rPr>
        <w:lastRenderedPageBreak/>
        <w:drawing>
          <wp:inline distT="0" distB="0" distL="0" distR="0" wp14:anchorId="59C83FC7" wp14:editId="0BBBA785">
            <wp:extent cx="5276850" cy="6088673"/>
            <wp:effectExtent l="0" t="0" r="0" b="7620"/>
            <wp:docPr id="452" name="Picture 452" descr="C:\AA - PH Stuff\Asmnts\goa_pcod\2024\output\safe_plots\a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aoi.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8274" cy="6090316"/>
                    </a:xfrm>
                    <a:prstGeom prst="rect">
                      <a:avLst/>
                    </a:prstGeom>
                    <a:noFill/>
                    <a:ln>
                      <a:noFill/>
                    </a:ln>
                  </pic:spPr>
                </pic:pic>
              </a:graphicData>
            </a:graphic>
          </wp:inline>
        </w:drawing>
      </w:r>
    </w:p>
    <w:p w14:paraId="406E065E" w14:textId="77777777" w:rsidR="0088536F" w:rsidRPr="005362B1" w:rsidRDefault="0088536F" w:rsidP="0088536F">
      <w:pPr>
        <w:pStyle w:val="Heading5"/>
      </w:pPr>
      <w:r w:rsidRPr="005362B1">
        <w:t>Figure 2.</w:t>
      </w:r>
      <w:r w:rsidRPr="005362B1">
        <w:rPr>
          <w:noProof/>
        </w:rPr>
        <w:t>22.</w:t>
      </w:r>
      <w:r w:rsidRPr="005362B1">
        <w:t xml:space="preserve"> Add-one-in analysis showing parameters and derived quantities as each data source were added to the author’s recommended model. CAAL denotes conditional age-at-length data, LC denotes length comp data, and </w:t>
      </w:r>
      <w:proofErr w:type="spellStart"/>
      <w:r w:rsidRPr="005362B1">
        <w:t>Indx</w:t>
      </w:r>
      <w:proofErr w:type="spellEnd"/>
      <w:r w:rsidRPr="005362B1">
        <w:t xml:space="preserve"> denotes index data from the bottom trawl survey (</w:t>
      </w:r>
      <w:proofErr w:type="spellStart"/>
      <w:r w:rsidRPr="005362B1">
        <w:t>BTsurv</w:t>
      </w:r>
      <w:proofErr w:type="spellEnd"/>
      <w:r w:rsidRPr="005362B1">
        <w:t>), longline survey (</w:t>
      </w:r>
      <w:proofErr w:type="spellStart"/>
      <w:r w:rsidRPr="005362B1">
        <w:t>LLsurv</w:t>
      </w:r>
      <w:proofErr w:type="spellEnd"/>
      <w:r w:rsidRPr="005362B1">
        <w:t>) and fisheries (denoted with gear type). The horizontal dashed line denotes the author’s recommended model’s estimate with only catch data updated.</w:t>
      </w:r>
    </w:p>
    <w:p w14:paraId="57F727CD" w14:textId="77777777" w:rsidR="0088536F" w:rsidRPr="005362B1" w:rsidRDefault="0088536F" w:rsidP="0088536F"/>
    <w:p w14:paraId="3FBED3A4" w14:textId="77777777" w:rsidR="0088536F" w:rsidRPr="005362B1" w:rsidRDefault="0088536F" w:rsidP="0088536F">
      <w:r w:rsidRPr="005362B1">
        <w:rPr>
          <w:noProof/>
        </w:rPr>
        <w:lastRenderedPageBreak/>
        <w:drawing>
          <wp:inline distT="0" distB="0" distL="0" distR="0" wp14:anchorId="23FF46BA" wp14:editId="134902D9">
            <wp:extent cx="5943600" cy="4114800"/>
            <wp:effectExtent l="0" t="0" r="0" b="0"/>
            <wp:docPr id="453" name="Picture 453" descr="C:\AA - PH Stuff\Asmnts\goa_pcod\2024\output\safe_plots\ll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llq.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6CA1133" w14:textId="77777777" w:rsidR="0088536F" w:rsidRPr="005362B1" w:rsidRDefault="0088536F" w:rsidP="0088536F"/>
    <w:p w14:paraId="6102841A" w14:textId="77777777" w:rsidR="0088536F" w:rsidRPr="005362B1" w:rsidRDefault="0088536F" w:rsidP="0088536F">
      <w:pPr>
        <w:pStyle w:val="Heading5"/>
      </w:pPr>
      <w:r w:rsidRPr="005362B1">
        <w:t>Figure 2.</w:t>
      </w:r>
      <w:r w:rsidRPr="005362B1">
        <w:rPr>
          <w:noProof/>
        </w:rPr>
        <w:t>23.</w:t>
      </w:r>
      <w:r w:rsidRPr="005362B1">
        <w:t xml:space="preserve"> AFSC longline survey catchability environmental link analysis where ‘No covariate’ is the author’s recommended model with the environmental link parameter turned off, ‘Random’ is when white-noise was generated and used in place of the CFSR index (two random draws are shown in grey as an example, and the range of model fits with random white noise is shown in the grey shaded region), and ‘Recommended’ is the author’s recommended model using the CFSR index as a link to survey catchability.</w:t>
      </w:r>
    </w:p>
    <w:p w14:paraId="3892CA96" w14:textId="77777777" w:rsidR="0088536F" w:rsidRPr="005362B1" w:rsidRDefault="0088536F" w:rsidP="0088536F"/>
    <w:p w14:paraId="7272C0F8" w14:textId="428A0E7D" w:rsidR="0088536F" w:rsidRPr="005362B1" w:rsidRDefault="00D9550E" w:rsidP="0088536F">
      <w:r w:rsidRPr="00D9550E">
        <w:rPr>
          <w:noProof/>
        </w:rPr>
        <w:lastRenderedPageBreak/>
        <w:drawing>
          <wp:inline distT="0" distB="0" distL="0" distR="0" wp14:anchorId="154CCED3" wp14:editId="184FA51A">
            <wp:extent cx="5943600" cy="6400800"/>
            <wp:effectExtent l="0" t="0" r="0" b="0"/>
            <wp:docPr id="42" name="Picture 42" descr="C:\AA - PH Stuff\Asmnts\goa_pcod\2024\output\safe_plots\profile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profile_plo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761DA30" w14:textId="77777777" w:rsidR="0088536F" w:rsidRPr="005362B1" w:rsidRDefault="0088536F" w:rsidP="0088536F">
      <w:pPr>
        <w:pStyle w:val="Heading5"/>
      </w:pPr>
      <w:r w:rsidRPr="005362B1">
        <w:t>Figure 2.</w:t>
      </w:r>
      <w:r w:rsidRPr="005362B1">
        <w:rPr>
          <w:noProof/>
        </w:rPr>
        <w:t>24.</w:t>
      </w:r>
      <w:r w:rsidRPr="005362B1">
        <w:t xml:space="preserve"> Negative log-likelihood profiles for key parameters estimates in the author’s recommended model.</w:t>
      </w:r>
    </w:p>
    <w:p w14:paraId="3FFC3316" w14:textId="77777777" w:rsidR="0088536F" w:rsidRPr="005362B1" w:rsidRDefault="0088536F" w:rsidP="0088536F"/>
    <w:p w14:paraId="4940B00E" w14:textId="77777777" w:rsidR="0088536F" w:rsidRPr="005362B1" w:rsidRDefault="0088536F" w:rsidP="0088536F">
      <w:pPr>
        <w:jc w:val="center"/>
      </w:pPr>
      <w:r w:rsidRPr="005362B1">
        <w:rPr>
          <w:noProof/>
        </w:rPr>
        <w:lastRenderedPageBreak/>
        <w:drawing>
          <wp:inline distT="0" distB="0" distL="0" distR="0" wp14:anchorId="7B7725C6" wp14:editId="24F10E39">
            <wp:extent cx="5943600" cy="5029200"/>
            <wp:effectExtent l="0" t="0" r="0" b="0"/>
            <wp:docPr id="44" name="Picture 44" descr="C:\AA - PH Stuff\Asmnts\goa_pcod\2024\output\safe_plots\srv_in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srv_indx.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51AED37D" w14:textId="77777777" w:rsidR="0088536F" w:rsidRPr="005362B1" w:rsidRDefault="0088536F" w:rsidP="0088536F">
      <w:pPr>
        <w:pStyle w:val="Heading5"/>
      </w:pPr>
      <w:r w:rsidRPr="005362B1">
        <w:t>Figure 2.</w:t>
      </w:r>
      <w:r w:rsidRPr="005362B1">
        <w:rPr>
          <w:noProof/>
        </w:rPr>
        <w:t>25.</w:t>
      </w:r>
      <w:r w:rsidRPr="005362B1">
        <w:t xml:space="preserve"> Population indices fit by the assessment model, including AFSC longline survey relative population numbers (RPN – top panel) and AFSC bottom trawl survey abundance (numbers – bottom panel). Model fit is shown as a solid line and observed data is shown as points (with error bars indicating the 95% confidence intervals).</w:t>
      </w:r>
    </w:p>
    <w:p w14:paraId="3AF44A69" w14:textId="77777777" w:rsidR="0088536F" w:rsidRPr="005362B1" w:rsidRDefault="0088536F" w:rsidP="0088536F"/>
    <w:p w14:paraId="48D77C7B" w14:textId="298E7FF4" w:rsidR="0088536F" w:rsidRPr="005362B1" w:rsidRDefault="007D65C1" w:rsidP="0088536F">
      <w:r w:rsidRPr="007D65C1">
        <w:rPr>
          <w:noProof/>
        </w:rPr>
        <w:lastRenderedPageBreak/>
        <w:drawing>
          <wp:inline distT="0" distB="0" distL="0" distR="0" wp14:anchorId="4E4B48F1" wp14:editId="3B2ABF83">
            <wp:extent cx="5943600" cy="6400800"/>
            <wp:effectExtent l="0" t="0" r="0" b="0"/>
            <wp:docPr id="43" name="Picture 43" descr="C:\AA - PH Stuff\Asmnts\goa_pcod\2024\output\safe_plots\fsh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fsh_osa.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DCF4876" w14:textId="77777777" w:rsidR="0088536F" w:rsidRPr="005362B1" w:rsidRDefault="0088536F" w:rsidP="0088536F">
      <w:pPr>
        <w:pStyle w:val="Heading5"/>
      </w:pPr>
      <w:r w:rsidRPr="005362B1">
        <w:t>Figure 2.</w:t>
      </w:r>
      <w:r w:rsidRPr="005362B1">
        <w:rPr>
          <w:noProof/>
        </w:rPr>
        <w:t>26.</w:t>
      </w:r>
      <w:r w:rsidRPr="005362B1">
        <w:t xml:space="preserve"> One-step ahead residuals (top panels), theoretical versus sample quantiles (middle panels), and aggregated model fit (bottom panels) for the fishery length composition data (fleets shown across the columns) fit in the author’s recommended model.</w:t>
      </w:r>
    </w:p>
    <w:p w14:paraId="12B63FB1" w14:textId="77777777" w:rsidR="0088536F" w:rsidRPr="005362B1" w:rsidRDefault="0088536F" w:rsidP="0088536F"/>
    <w:p w14:paraId="74B62192" w14:textId="32C7C81D" w:rsidR="0088536F" w:rsidRPr="005362B1" w:rsidRDefault="007D65C1" w:rsidP="0088536F">
      <w:r w:rsidRPr="007D65C1">
        <w:rPr>
          <w:noProof/>
        </w:rPr>
        <w:lastRenderedPageBreak/>
        <w:drawing>
          <wp:inline distT="0" distB="0" distL="0" distR="0" wp14:anchorId="2072857D" wp14:editId="09622CCE">
            <wp:extent cx="5943600" cy="6400800"/>
            <wp:effectExtent l="0" t="0" r="0" b="0"/>
            <wp:docPr id="46" name="Picture 46" descr="C:\AA - PH Stuff\Asmnts\goa_pcod\2024\output\safe_plots\srv_o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srv_os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0A32C7B1" w14:textId="77777777" w:rsidR="0088536F" w:rsidRPr="005362B1" w:rsidRDefault="0088536F" w:rsidP="0088536F">
      <w:pPr>
        <w:pStyle w:val="Heading5"/>
      </w:pPr>
      <w:r w:rsidRPr="005362B1">
        <w:t>Figure 2.</w:t>
      </w:r>
      <w:r w:rsidRPr="005362B1">
        <w:rPr>
          <w:noProof/>
        </w:rPr>
        <w:t>27.</w:t>
      </w:r>
      <w:r w:rsidRPr="005362B1">
        <w:t xml:space="preserve"> One-step ahead residuals (top panels), theoretical versus sample quantiles (middle panels), and aggregated model fit (bottom panels) for the survey length composition data (surveys shown across the columns) fit in the author’s recommended model.</w:t>
      </w:r>
    </w:p>
    <w:p w14:paraId="59238945" w14:textId="77777777" w:rsidR="0088536F" w:rsidRPr="005362B1" w:rsidRDefault="0088536F" w:rsidP="0088536F"/>
    <w:p w14:paraId="43561035" w14:textId="08C32996" w:rsidR="0088536F" w:rsidRPr="005362B1" w:rsidRDefault="007D65C1" w:rsidP="0088536F">
      <w:r w:rsidRPr="007D65C1">
        <w:rPr>
          <w:noProof/>
        </w:rPr>
        <w:lastRenderedPageBreak/>
        <w:drawing>
          <wp:inline distT="0" distB="0" distL="0" distR="0" wp14:anchorId="51F043A8" wp14:editId="67956A32">
            <wp:extent cx="5943600" cy="5943600"/>
            <wp:effectExtent l="0" t="0" r="0" b="0"/>
            <wp:docPr id="63" name="Picture 63" descr="C:\AA - PH Stuff\Asmnts\goa_pcod\2024\output\safe_plots\all_pea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all_pearso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7B8898F" w14:textId="77777777" w:rsidR="0088536F" w:rsidRPr="005362B1" w:rsidRDefault="0088536F" w:rsidP="0088536F">
      <w:pPr>
        <w:pStyle w:val="Heading5"/>
      </w:pPr>
      <w:r w:rsidRPr="005362B1">
        <w:t>Figure 2.</w:t>
      </w:r>
      <w:r w:rsidRPr="005362B1">
        <w:rPr>
          <w:noProof/>
        </w:rPr>
        <w:t>28.</w:t>
      </w:r>
      <w:r w:rsidRPr="005362B1">
        <w:t xml:space="preserve"> Pearson residuals for the fishery and survey length composition data fit in the author’s recommended model.</w:t>
      </w:r>
    </w:p>
    <w:p w14:paraId="5D8217A7" w14:textId="77777777" w:rsidR="0088536F" w:rsidRPr="005362B1" w:rsidRDefault="0088536F" w:rsidP="0088536F"/>
    <w:p w14:paraId="62D2404D" w14:textId="78F82A9A" w:rsidR="0088536F" w:rsidRPr="005362B1" w:rsidRDefault="007D65C1" w:rsidP="0088536F">
      <w:r w:rsidRPr="007D65C1">
        <w:rPr>
          <w:noProof/>
        </w:rPr>
        <w:lastRenderedPageBreak/>
        <w:drawing>
          <wp:inline distT="0" distB="0" distL="0" distR="0" wp14:anchorId="2066BE36" wp14:editId="72042649">
            <wp:extent cx="5943600" cy="6400800"/>
            <wp:effectExtent l="0" t="0" r="0" b="0"/>
            <wp:docPr id="458" name="Picture 458" descr="C:\AA - PH Stuff\Asmnts\goa_pcod\2024\output\safe_plots\grwth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grwth_fi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6F9B39F" w14:textId="77777777" w:rsidR="0088536F" w:rsidRPr="005362B1" w:rsidRDefault="0088536F" w:rsidP="0088536F">
      <w:pPr>
        <w:pStyle w:val="Heading5"/>
      </w:pPr>
      <w:r w:rsidRPr="005362B1">
        <w:t>Figure 2.</w:t>
      </w:r>
      <w:r w:rsidRPr="005362B1">
        <w:rPr>
          <w:noProof/>
        </w:rPr>
        <w:t>29.</w:t>
      </w:r>
      <w:r w:rsidRPr="005362B1">
        <w:t xml:space="preserve"> Author recommended model fit (solid line) to AFSC bottom trawl survey observed mean length-at-age (top panel) and weight-at-age (bottom panel) across the years of the survey (ranges shown are the 95% confidence interval in the yearly mean length or weight).</w:t>
      </w:r>
    </w:p>
    <w:p w14:paraId="4B9D3E71" w14:textId="77777777" w:rsidR="0088536F" w:rsidRPr="005362B1" w:rsidRDefault="0088536F" w:rsidP="0088536F">
      <w:pPr>
        <w:spacing w:after="0"/>
        <w:jc w:val="both"/>
      </w:pPr>
      <w:r w:rsidRPr="005362B1">
        <w:rPr>
          <w:snapToGrid w:val="0"/>
          <w:color w:val="000000"/>
          <w:w w:val="0"/>
          <w:sz w:val="0"/>
          <w:szCs w:val="0"/>
          <w:u w:color="000000"/>
          <w:bdr w:val="none" w:sz="0" w:space="0" w:color="000000"/>
          <w:shd w:val="clear" w:color="000000" w:fill="000000"/>
          <w:lang w:val="x-none" w:eastAsia="x-none" w:bidi="x-none"/>
        </w:rPr>
        <w:t xml:space="preserve"> </w:t>
      </w:r>
    </w:p>
    <w:p w14:paraId="6A7161C5" w14:textId="77777777" w:rsidR="0088536F" w:rsidRPr="005362B1" w:rsidRDefault="0088536F" w:rsidP="0088536F">
      <w:r w:rsidRPr="005362B1">
        <w:rPr>
          <w:noProof/>
        </w:rPr>
        <w:lastRenderedPageBreak/>
        <w:drawing>
          <wp:inline distT="0" distB="0" distL="0" distR="0" wp14:anchorId="2D3FCBAC" wp14:editId="03755390">
            <wp:extent cx="5943600" cy="4114800"/>
            <wp:effectExtent l="0" t="0" r="0" b="0"/>
            <wp:docPr id="464" name="Picture 464" descr="C:\AA - PH Stuff\Asmnts\goa_pcod\2024\output\safe_plots\curr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A - PH Stuff\Asmnts\goa_pcod\2024\output\safe_plots\curr_selex.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1AC0B1EA" w14:textId="77777777" w:rsidR="0088536F" w:rsidRPr="005362B1" w:rsidRDefault="0088536F" w:rsidP="0088536F">
      <w:pPr>
        <w:pStyle w:val="Heading5"/>
      </w:pPr>
      <w:r w:rsidRPr="0033602B">
        <w:t>Figure 2.</w:t>
      </w:r>
      <w:r w:rsidRPr="0033602B">
        <w:rPr>
          <w:noProof/>
        </w:rPr>
        <w:t>30.</w:t>
      </w:r>
      <w:r w:rsidRPr="005362B1">
        <w:t xml:space="preserve"> Current year estimated selectivity from the author recommended model.</w:t>
      </w:r>
    </w:p>
    <w:p w14:paraId="6D760E56" w14:textId="77777777" w:rsidR="0088536F" w:rsidRPr="005362B1" w:rsidRDefault="0088536F" w:rsidP="0088536F"/>
    <w:p w14:paraId="6510D926" w14:textId="77777777" w:rsidR="0088536F" w:rsidRPr="005362B1" w:rsidRDefault="0088536F" w:rsidP="0088536F">
      <w:r w:rsidRPr="005362B1">
        <w:rPr>
          <w:noProof/>
        </w:rPr>
        <w:lastRenderedPageBreak/>
        <w:drawing>
          <wp:inline distT="0" distB="0" distL="0" distR="0" wp14:anchorId="47137921" wp14:editId="511ABB35">
            <wp:extent cx="5943600" cy="6858000"/>
            <wp:effectExtent l="0" t="0" r="0" b="0"/>
            <wp:docPr id="455" name="Picture 455" descr="C:\AA - PH Stuff\Asmnts\goa_pcod\2024\output\safe_plots\td_se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td_selex.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6858000"/>
                    </a:xfrm>
                    <a:prstGeom prst="rect">
                      <a:avLst/>
                    </a:prstGeom>
                    <a:noFill/>
                    <a:ln>
                      <a:noFill/>
                    </a:ln>
                  </pic:spPr>
                </pic:pic>
              </a:graphicData>
            </a:graphic>
          </wp:inline>
        </w:drawing>
      </w:r>
    </w:p>
    <w:p w14:paraId="526773D3" w14:textId="77777777" w:rsidR="0088536F" w:rsidRPr="005362B1" w:rsidRDefault="0088536F" w:rsidP="0088536F">
      <w:pPr>
        <w:pStyle w:val="Heading5"/>
      </w:pPr>
      <w:r w:rsidRPr="005362B1">
        <w:t>Figure 2.</w:t>
      </w:r>
      <w:r w:rsidRPr="005362B1">
        <w:rPr>
          <w:noProof/>
        </w:rPr>
        <w:t>31.</w:t>
      </w:r>
      <w:r w:rsidRPr="005362B1">
        <w:t xml:space="preserve"> Estimated selectivity from the author recommended model across time.</w:t>
      </w:r>
    </w:p>
    <w:p w14:paraId="65D34A81" w14:textId="77777777" w:rsidR="0088536F" w:rsidRPr="005362B1" w:rsidRDefault="0088536F" w:rsidP="0088536F"/>
    <w:p w14:paraId="75DE236E" w14:textId="77777777" w:rsidR="0088536F" w:rsidRPr="005362B1" w:rsidRDefault="0088536F" w:rsidP="0088536F">
      <w:pPr>
        <w:rPr>
          <w:noProof/>
        </w:rPr>
      </w:pPr>
      <w:r w:rsidRPr="005362B1">
        <w:rPr>
          <w:noProof/>
        </w:rPr>
        <w:lastRenderedPageBreak/>
        <w:drawing>
          <wp:inline distT="0" distB="0" distL="0" distR="0" wp14:anchorId="098CC064" wp14:editId="77BD7186">
            <wp:extent cx="5943600" cy="6400800"/>
            <wp:effectExtent l="0" t="0" r="0" b="0"/>
            <wp:docPr id="456" name="Picture 456" descr="C:\AA - PH Stuff\Asmnts\goa_pcod\2024\output\safe_plots\tot_s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tot_ssb.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6023ABB" w14:textId="77777777" w:rsidR="0088536F" w:rsidRPr="005362B1" w:rsidRDefault="0088536F" w:rsidP="0088536F">
      <w:pPr>
        <w:pStyle w:val="Heading5"/>
        <w:rPr>
          <w:noProof/>
        </w:rPr>
      </w:pPr>
      <w:r w:rsidRPr="005362B1">
        <w:t>Figure 2.</w:t>
      </w:r>
      <w:r w:rsidRPr="005362B1">
        <w:rPr>
          <w:noProof/>
        </w:rPr>
        <w:t xml:space="preserve">32. Estimated total biomass (top panel) and spawning biomass (bottom panel) from </w:t>
      </w:r>
      <w:r w:rsidRPr="005362B1">
        <w:t>the author’s recommended model</w:t>
      </w:r>
      <w:r w:rsidRPr="005362B1">
        <w:rPr>
          <w:noProof/>
        </w:rPr>
        <w:t xml:space="preserve"> with 95% confidence intervals. The five-year forecasted biomass values are denoted in green shading and with the vertical dashed line in each plot.</w:t>
      </w:r>
    </w:p>
    <w:p w14:paraId="7E93F6DD" w14:textId="77777777" w:rsidR="0088536F" w:rsidRPr="005362B1" w:rsidRDefault="0088536F" w:rsidP="0088536F"/>
    <w:p w14:paraId="0D7281D0" w14:textId="77777777" w:rsidR="0088536F" w:rsidRPr="005362B1" w:rsidRDefault="0088536F" w:rsidP="0088536F">
      <w:pPr>
        <w:rPr>
          <w:snapToGrid w:val="0"/>
          <w:color w:val="000000"/>
          <w:w w:val="0"/>
          <w:sz w:val="0"/>
          <w:szCs w:val="0"/>
          <w:u w:color="000000"/>
          <w:bdr w:val="none" w:sz="0" w:space="0" w:color="000000"/>
          <w:shd w:val="clear" w:color="000000" w:fill="000000"/>
          <w:lang w:val="x-none" w:eastAsia="x-none" w:bidi="x-none"/>
        </w:rPr>
      </w:pPr>
      <w:r w:rsidRPr="005362B1">
        <w:t xml:space="preserve">   </w:t>
      </w:r>
      <w:r w:rsidRPr="005362B1">
        <w:rPr>
          <w:snapToGrid w:val="0"/>
          <w:color w:val="000000"/>
          <w:w w:val="0"/>
          <w:sz w:val="0"/>
          <w:szCs w:val="0"/>
          <w:u w:color="000000"/>
          <w:bdr w:val="none" w:sz="0" w:space="0" w:color="000000"/>
          <w:shd w:val="clear" w:color="000000" w:fill="000000"/>
          <w:lang w:val="x-none" w:eastAsia="x-none" w:bidi="x-none"/>
        </w:rPr>
        <w:t xml:space="preserve"> </w:t>
      </w:r>
    </w:p>
    <w:p w14:paraId="7CEAB00C" w14:textId="77777777" w:rsidR="0088536F" w:rsidRPr="005362B1" w:rsidRDefault="0088536F" w:rsidP="0088536F">
      <w:pPr>
        <w:rPr>
          <w:b/>
          <w:noProof/>
        </w:rPr>
      </w:pPr>
      <w:r w:rsidRPr="005362B1">
        <w:rPr>
          <w:b/>
          <w:noProof/>
        </w:rPr>
        <w:lastRenderedPageBreak/>
        <w:drawing>
          <wp:inline distT="0" distB="0" distL="0" distR="0" wp14:anchorId="39B92089" wp14:editId="0E21EF2E">
            <wp:extent cx="5943600" cy="6400800"/>
            <wp:effectExtent l="0" t="0" r="0" b="0"/>
            <wp:docPr id="457" name="Picture 457" descr="C:\AA - PH Stuff\Asmnts\goa_pcod\2024\output\safe_plots\r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ec.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5270B1FF" w14:textId="77777777" w:rsidR="0088536F" w:rsidRPr="005362B1" w:rsidRDefault="0088536F" w:rsidP="0088536F">
      <w:pPr>
        <w:pStyle w:val="Heading5"/>
        <w:rPr>
          <w:noProof/>
        </w:rPr>
      </w:pPr>
      <w:r w:rsidRPr="005362B1">
        <w:t>Figure 2.</w:t>
      </w:r>
      <w:r w:rsidRPr="005362B1">
        <w:rPr>
          <w:noProof/>
        </w:rPr>
        <w:t>33.</w:t>
      </w:r>
      <w:r w:rsidRPr="005362B1">
        <w:t xml:space="preserve"> Age-0 recruitment (top panel) and l</w:t>
      </w:r>
      <w:r w:rsidRPr="005362B1">
        <w:rPr>
          <w:noProof/>
        </w:rPr>
        <w:t xml:space="preserve">og recruitment deviations (bottom panel) with 95% confidence intervals from </w:t>
      </w:r>
      <w:r w:rsidRPr="005362B1">
        <w:t>the author’s recommended model</w:t>
      </w:r>
      <w:r w:rsidRPr="005362B1">
        <w:rPr>
          <w:noProof/>
        </w:rPr>
        <w:t>.</w:t>
      </w:r>
    </w:p>
    <w:p w14:paraId="4869645E" w14:textId="77777777" w:rsidR="0088536F" w:rsidRPr="005362B1" w:rsidRDefault="0088536F" w:rsidP="0088536F">
      <w:pPr>
        <w:rPr>
          <w:noProof/>
        </w:rPr>
      </w:pPr>
    </w:p>
    <w:p w14:paraId="0E3C5719" w14:textId="77777777" w:rsidR="0088536F" w:rsidRPr="005362B1" w:rsidRDefault="0088536F" w:rsidP="0088536F">
      <w:pPr>
        <w:rPr>
          <w:noProof/>
        </w:rPr>
      </w:pPr>
      <w:r w:rsidRPr="005362B1">
        <w:rPr>
          <w:noProof/>
        </w:rPr>
        <w:lastRenderedPageBreak/>
        <w:drawing>
          <wp:inline distT="0" distB="0" distL="0" distR="0" wp14:anchorId="46E16F28" wp14:editId="51723B41">
            <wp:extent cx="5943600" cy="5943600"/>
            <wp:effectExtent l="0" t="0" r="0" b="0"/>
            <wp:docPr id="480" name="Picture 480" descr="C:\AA - PH Stuff\Asmnts\goa_pcod\2024\output\safe_plots\r4ss\numbers1_sex1_m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AA - PH Stuff\Asmnts\goa_pcod\2024\output\safe_plots\r4ss\numbers1_sex1_mi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E6119B" w14:textId="77777777" w:rsidR="0088536F" w:rsidRPr="005362B1" w:rsidRDefault="0088536F" w:rsidP="0088536F">
      <w:pPr>
        <w:pStyle w:val="Heading5"/>
        <w:rPr>
          <w:noProof/>
        </w:rPr>
      </w:pPr>
      <w:r w:rsidRPr="005362B1">
        <w:t>Figure 2.</w:t>
      </w:r>
      <w:r w:rsidRPr="005362B1">
        <w:rPr>
          <w:noProof/>
        </w:rPr>
        <w:t>34.</w:t>
      </w:r>
      <w:r w:rsidRPr="005362B1">
        <w:t xml:space="preserve"> P</w:t>
      </w:r>
      <w:r w:rsidRPr="005362B1">
        <w:rPr>
          <w:noProof/>
        </w:rPr>
        <w:t xml:space="preserve">redictions of middle of the year number at age with mean age (red line) from </w:t>
      </w:r>
      <w:r w:rsidRPr="005362B1">
        <w:t>the author’s recommended model</w:t>
      </w:r>
      <w:r w:rsidRPr="005362B1">
        <w:rPr>
          <w:noProof/>
        </w:rPr>
        <w:t>.</w:t>
      </w:r>
    </w:p>
    <w:p w14:paraId="043E31A4" w14:textId="77777777" w:rsidR="0088536F" w:rsidRPr="005362B1" w:rsidRDefault="0088536F" w:rsidP="0088536F">
      <w:pPr>
        <w:rPr>
          <w:noProof/>
        </w:rPr>
      </w:pPr>
    </w:p>
    <w:p w14:paraId="61031B3F" w14:textId="77777777" w:rsidR="0088536F" w:rsidRPr="005362B1" w:rsidRDefault="0088536F" w:rsidP="0088536F">
      <w:r w:rsidRPr="005362B1">
        <w:rPr>
          <w:noProof/>
        </w:rPr>
        <w:lastRenderedPageBreak/>
        <w:drawing>
          <wp:inline distT="0" distB="0" distL="0" distR="0" wp14:anchorId="265811C5" wp14:editId="1BAE6E49">
            <wp:extent cx="5943600" cy="6400800"/>
            <wp:effectExtent l="0" t="0" r="0" b="0"/>
            <wp:docPr id="481" name="Picture 481" descr="C:\AA - PH Stuff\Asmnts\goa_pcod\2024\output\safe_plot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AA - PH Stuff\Asmnts\goa_pcod\2024\output\safe_plots\f.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4F392258" w14:textId="77777777" w:rsidR="0088536F" w:rsidRPr="005362B1" w:rsidRDefault="0088536F" w:rsidP="0088536F">
      <w:pPr>
        <w:pStyle w:val="Heading5"/>
        <w:rPr>
          <w:noProof/>
        </w:rPr>
      </w:pPr>
      <w:r w:rsidRPr="005362B1">
        <w:t>Figure 2.</w:t>
      </w:r>
      <w:r w:rsidRPr="005362B1">
        <w:rPr>
          <w:noProof/>
        </w:rPr>
        <w:t xml:space="preserve">35. Sum of apical fishing mortality (top) and continuos fishing mortality by fisheries (bottom) from </w:t>
      </w:r>
      <w:r w:rsidRPr="005362B1">
        <w:t>the author’s recommended model</w:t>
      </w:r>
      <w:r w:rsidRPr="005362B1">
        <w:rPr>
          <w:noProof/>
        </w:rPr>
        <w:t>.</w:t>
      </w:r>
    </w:p>
    <w:p w14:paraId="5DE7575E" w14:textId="77777777" w:rsidR="0088536F" w:rsidRPr="005362B1" w:rsidRDefault="0088536F" w:rsidP="0088536F"/>
    <w:p w14:paraId="0F0FA358" w14:textId="2710571C" w:rsidR="0088536F" w:rsidRPr="005362B1" w:rsidRDefault="0033602B" w:rsidP="0088536F">
      <w:pPr>
        <w:rPr>
          <w:noProof/>
        </w:rPr>
      </w:pPr>
      <w:r w:rsidRPr="0033602B">
        <w:rPr>
          <w:noProof/>
        </w:rPr>
        <w:lastRenderedPageBreak/>
        <w:drawing>
          <wp:inline distT="0" distB="0" distL="0" distR="0" wp14:anchorId="35E2F02C" wp14:editId="2ECD917A">
            <wp:extent cx="5943600" cy="5943600"/>
            <wp:effectExtent l="0" t="0" r="0" b="0"/>
            <wp:docPr id="14" name="Picture 14" descr="C:\AA - PH Stuff\Asmnts\goa_pcod\2024\output\safe_plots\phase_pl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phase_plan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5FA138D" w14:textId="77777777" w:rsidR="0088536F" w:rsidRPr="005362B1" w:rsidRDefault="0088536F" w:rsidP="0088536F">
      <w:pPr>
        <w:pStyle w:val="Heading5"/>
      </w:pPr>
      <w:r w:rsidRPr="0033602B">
        <w:t>Figure 2.</w:t>
      </w:r>
      <w:r w:rsidRPr="0033602B">
        <w:rPr>
          <w:noProof/>
        </w:rPr>
        <w:t>36.</w:t>
      </w:r>
      <w:r w:rsidRPr="005362B1">
        <w:t xml:space="preserve"> Ratio of historical </w:t>
      </w:r>
      <w:r w:rsidRPr="005362B1">
        <w:rPr>
          <w:i/>
        </w:rPr>
        <w:t>F</w:t>
      </w:r>
      <w:r w:rsidRPr="005362B1">
        <w:t>/</w:t>
      </w:r>
      <w:r w:rsidRPr="005362B1">
        <w:rPr>
          <w:i/>
          <w:iCs/>
        </w:rPr>
        <w:t>F</w:t>
      </w:r>
      <w:r w:rsidRPr="005362B1">
        <w:rPr>
          <w:i/>
          <w:iCs/>
          <w:vertAlign w:val="subscript"/>
        </w:rPr>
        <w:t>35%</w:t>
      </w:r>
      <w:r w:rsidRPr="005362B1">
        <w:rPr>
          <w:i/>
          <w:iCs/>
        </w:rPr>
        <w:t xml:space="preserve"> </w:t>
      </w:r>
      <w:r w:rsidRPr="005362B1">
        <w:t xml:space="preserve">versus female spawning biomass relative to </w:t>
      </w:r>
      <w:r w:rsidRPr="005362B1">
        <w:rPr>
          <w:i/>
          <w:iCs/>
        </w:rPr>
        <w:t>B</w:t>
      </w:r>
      <w:r w:rsidRPr="005362B1">
        <w:rPr>
          <w:i/>
          <w:iCs/>
          <w:vertAlign w:val="subscript"/>
        </w:rPr>
        <w:t>35%</w:t>
      </w:r>
      <w:r w:rsidRPr="005362B1">
        <w:rPr>
          <w:i/>
          <w:iCs/>
        </w:rPr>
        <w:t xml:space="preserve"> </w:t>
      </w:r>
      <w:r w:rsidRPr="005362B1">
        <w:t>for GOA pacific cod, 1977-2026 from the author’s recommended model. The Fs presented are the sum of the full Fs across fleets. Dashed vertical red line is at B</w:t>
      </w:r>
      <w:r w:rsidRPr="005362B1">
        <w:rPr>
          <w:i/>
          <w:vertAlign w:val="subscript"/>
        </w:rPr>
        <w:t>20%</w:t>
      </w:r>
      <w:r w:rsidRPr="005362B1">
        <w:t>, Steller sea lion closure rule for GOA Pacific cod.</w:t>
      </w:r>
    </w:p>
    <w:p w14:paraId="45CCE4FC" w14:textId="77777777" w:rsidR="0088536F" w:rsidRPr="005362B1" w:rsidRDefault="0088536F" w:rsidP="0088536F"/>
    <w:p w14:paraId="60796C70" w14:textId="77777777" w:rsidR="0088536F" w:rsidRPr="005362B1" w:rsidRDefault="0088536F" w:rsidP="0088536F">
      <w:r w:rsidRPr="005362B1">
        <w:rPr>
          <w:noProof/>
        </w:rPr>
        <w:lastRenderedPageBreak/>
        <w:drawing>
          <wp:inline distT="0" distB="0" distL="0" distR="0" wp14:anchorId="2A29481F" wp14:editId="0CC09545">
            <wp:extent cx="5943600" cy="5804297"/>
            <wp:effectExtent l="0" t="0" r="0" b="6350"/>
            <wp:docPr id="485" name="Picture 485" descr="C:\AA - PH Stuff\Asmnts\goa_pcod\2024\output\safe_plots\mcmc_pai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AA - PH Stuff\Asmnts\goa_pcod\2024\output\safe_plots\mcmc_pair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804297"/>
                    </a:xfrm>
                    <a:prstGeom prst="rect">
                      <a:avLst/>
                    </a:prstGeom>
                    <a:noFill/>
                    <a:ln>
                      <a:noFill/>
                    </a:ln>
                  </pic:spPr>
                </pic:pic>
              </a:graphicData>
            </a:graphic>
          </wp:inline>
        </w:drawing>
      </w:r>
    </w:p>
    <w:p w14:paraId="2D41FD2C" w14:textId="77777777" w:rsidR="0088536F" w:rsidRPr="005362B1" w:rsidRDefault="0088536F" w:rsidP="0088536F">
      <w:pPr>
        <w:pStyle w:val="Heading5"/>
      </w:pPr>
      <w:r w:rsidRPr="0033602B">
        <w:t>Figure 2.</w:t>
      </w:r>
      <w:r w:rsidRPr="0033602B">
        <w:rPr>
          <w:noProof/>
        </w:rPr>
        <w:t>37.</w:t>
      </w:r>
      <w:r w:rsidRPr="005362B1">
        <w:t xml:space="preserve"> MCMC pairs plot of key model parameters, with diagnostics shown in the diagonal and parameter correlations shown in the top right.</w:t>
      </w:r>
    </w:p>
    <w:p w14:paraId="579A5DD2" w14:textId="77777777" w:rsidR="0088536F" w:rsidRPr="005362B1" w:rsidRDefault="0088536F" w:rsidP="0088536F"/>
    <w:p w14:paraId="580E1D26" w14:textId="77777777" w:rsidR="0088536F" w:rsidRPr="005362B1" w:rsidRDefault="0088536F" w:rsidP="0088536F">
      <w:r w:rsidRPr="005362B1">
        <w:rPr>
          <w:noProof/>
        </w:rPr>
        <w:lastRenderedPageBreak/>
        <w:drawing>
          <wp:inline distT="0" distB="0" distL="0" distR="0" wp14:anchorId="532B40E5" wp14:editId="3D65804F">
            <wp:extent cx="5943600" cy="6400800"/>
            <wp:effectExtent l="0" t="0" r="0" b="0"/>
            <wp:docPr id="488" name="Picture 488" descr="C:\AA - PH Stuff\Asmnts\goa_pcod\2024\output\safe_plots\mcmc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AA - PH Stuff\Asmnts\goa_pcod\2024\output\safe_plots\mcmc_hist.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30812F2B" w14:textId="77777777" w:rsidR="0088536F" w:rsidRPr="005362B1" w:rsidRDefault="0088536F" w:rsidP="0088536F">
      <w:pPr>
        <w:pStyle w:val="Heading5"/>
      </w:pPr>
      <w:r w:rsidRPr="005362B1">
        <w:t>Figure 2.</w:t>
      </w:r>
      <w:r w:rsidRPr="005362B1">
        <w:rPr>
          <w:noProof/>
        </w:rPr>
        <w:t xml:space="preserve">38. </w:t>
      </w:r>
      <w:r w:rsidRPr="005362B1">
        <w:t>Histograms of MCMC draws for key parameters from the author’s recommended model compared to MLE estimate (vertical line).</w:t>
      </w:r>
    </w:p>
    <w:p w14:paraId="66FB61D4" w14:textId="77777777" w:rsidR="0088536F" w:rsidRPr="005362B1" w:rsidRDefault="0088536F" w:rsidP="0088536F"/>
    <w:p w14:paraId="54E500B8" w14:textId="77777777" w:rsidR="0088536F" w:rsidRPr="005362B1" w:rsidRDefault="0088536F" w:rsidP="0088536F">
      <w:pPr>
        <w:rPr>
          <w:noProof/>
        </w:rPr>
      </w:pPr>
      <w:r w:rsidRPr="005362B1">
        <w:rPr>
          <w:noProof/>
        </w:rPr>
        <w:lastRenderedPageBreak/>
        <w:drawing>
          <wp:inline distT="0" distB="0" distL="0" distR="0" wp14:anchorId="79F83ED9" wp14:editId="438FF71B">
            <wp:extent cx="5943600" cy="6400800"/>
            <wp:effectExtent l="0" t="0" r="0" b="0"/>
            <wp:docPr id="490" name="Picture 490" descr="C:\AA - PH Stuff\Asmnts\goa_pcod\2024\output\safe_plots\a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AA - PH Stuff\Asmnts\goa_pcod\2024\output\safe_plots\apport.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70597299" w14:textId="77777777" w:rsidR="0088536F" w:rsidRPr="005362B1" w:rsidRDefault="0088536F" w:rsidP="0088536F">
      <w:pPr>
        <w:pStyle w:val="Heading5"/>
      </w:pPr>
      <w:r w:rsidRPr="005362B1">
        <w:t>Figure 2.</w:t>
      </w:r>
      <w:r w:rsidRPr="005362B1">
        <w:rPr>
          <w:noProof/>
        </w:rPr>
        <w:t>39. REMA results as fit to the AFSC bottom trawl survey by area (top panel) used for apportionment (bottom panel).</w:t>
      </w:r>
    </w:p>
    <w:p w14:paraId="1D73563D" w14:textId="0999B0F0" w:rsidR="002E107F" w:rsidRPr="005362B1" w:rsidRDefault="002E107F">
      <w:r w:rsidRPr="005362B1">
        <w:br w:type="page"/>
      </w:r>
    </w:p>
    <w:p w14:paraId="63412DBC" w14:textId="5B6B4AC2" w:rsidR="002E107F" w:rsidRPr="005362B1" w:rsidRDefault="002E107F" w:rsidP="005A7B77">
      <w:pPr>
        <w:pStyle w:val="Heading1"/>
      </w:pPr>
      <w:r w:rsidRPr="005362B1">
        <w:lastRenderedPageBreak/>
        <w:t xml:space="preserve">Appendix 2.1 </w:t>
      </w:r>
      <w:r w:rsidR="008C75B8" w:rsidRPr="005362B1">
        <w:t>Ecosystem and Socioeconomic Profile of the Pacific cod stock in the Gulf of Alaska - Report Card</w:t>
      </w:r>
    </w:p>
    <w:p w14:paraId="2217BC5E" w14:textId="39D217F3" w:rsidR="008C75B8" w:rsidRPr="005362B1" w:rsidRDefault="00E410AD" w:rsidP="00E410AD">
      <w:r w:rsidRPr="005362B1">
        <w:t xml:space="preserve">The link provided in the </w:t>
      </w:r>
      <w:r w:rsidRPr="005362B1">
        <w:rPr>
          <w:i/>
        </w:rPr>
        <w:t>Executive Summary</w:t>
      </w:r>
      <w:r w:rsidRPr="005362B1">
        <w:t xml:space="preserve"> section of this document includes the ESP.</w:t>
      </w:r>
    </w:p>
    <w:p w14:paraId="2F343409" w14:textId="217211CE" w:rsidR="002E107F" w:rsidRPr="005362B1" w:rsidRDefault="002E107F" w:rsidP="001B2557">
      <w:pPr>
        <w:pStyle w:val="Heading5"/>
      </w:pPr>
      <w:r w:rsidRPr="005362B1">
        <w:br w:type="page"/>
      </w:r>
    </w:p>
    <w:p w14:paraId="1F678E7E" w14:textId="77777777" w:rsidR="00375290" w:rsidRPr="005362B1" w:rsidRDefault="002E107F" w:rsidP="00375290">
      <w:pPr>
        <w:pStyle w:val="Heading1"/>
      </w:pPr>
      <w:r w:rsidRPr="005362B1">
        <w:lastRenderedPageBreak/>
        <w:t xml:space="preserve">Appendix 2.2 </w:t>
      </w:r>
      <w:r w:rsidR="00375290" w:rsidRPr="005362B1">
        <w:t>Summary of the 2024 Recommended Model Alternatives for Gulf of Alaska Pacific cod</w:t>
      </w:r>
    </w:p>
    <w:p w14:paraId="62D22973" w14:textId="77777777" w:rsidR="00375290" w:rsidRPr="005362B1" w:rsidRDefault="00375290" w:rsidP="00375290">
      <w:pPr>
        <w:jc w:val="center"/>
        <w:rPr>
          <w:sz w:val="24"/>
          <w:szCs w:val="24"/>
        </w:rPr>
      </w:pPr>
      <w:r w:rsidRPr="005362B1">
        <w:rPr>
          <w:sz w:val="24"/>
          <w:szCs w:val="24"/>
        </w:rPr>
        <w:t xml:space="preserve">Pete </w:t>
      </w:r>
      <w:proofErr w:type="spellStart"/>
      <w:r w:rsidRPr="005362B1">
        <w:rPr>
          <w:sz w:val="24"/>
          <w:szCs w:val="24"/>
        </w:rPr>
        <w:t>Hulson</w:t>
      </w:r>
      <w:proofErr w:type="spellEnd"/>
      <w:r w:rsidRPr="005362B1">
        <w:rPr>
          <w:sz w:val="24"/>
          <w:szCs w:val="24"/>
        </w:rPr>
        <w:t>, Steve Barbeaux, and Ingrid Spies</w:t>
      </w:r>
    </w:p>
    <w:p w14:paraId="338D0B07" w14:textId="77777777" w:rsidR="00375290" w:rsidRPr="005362B1" w:rsidRDefault="00375290" w:rsidP="00375290">
      <w:pPr>
        <w:jc w:val="center"/>
        <w:rPr>
          <w:rFonts w:ascii="Cambria" w:hAnsi="Cambria"/>
          <w:sz w:val="24"/>
          <w:szCs w:val="24"/>
        </w:rPr>
      </w:pPr>
    </w:p>
    <w:p w14:paraId="44ECD4BF" w14:textId="77777777" w:rsidR="00375290" w:rsidRPr="005362B1" w:rsidRDefault="00375290" w:rsidP="00375290">
      <w:pPr>
        <w:pStyle w:val="Heading2"/>
      </w:pPr>
      <w:r w:rsidRPr="005362B1">
        <w:t>Executive Summary</w:t>
      </w:r>
    </w:p>
    <w:p w14:paraId="4CAA8EFC" w14:textId="77777777" w:rsidR="00375290" w:rsidRPr="005362B1" w:rsidRDefault="00375290" w:rsidP="00375290">
      <w:r w:rsidRPr="005362B1">
        <w:t>The explored model alternatives for the 2024 assessment of Gulf of Alaska (GOA) Pacific cod involve changes to input data. The changes implemented in the model alternatives include correcting errors in data input files, improving model consistency with other AFSC cod assessments, updating important data input parameters, simplifying fishery length composition expansion methods, and improving model efficiency. Ultimately, the models we recommend for consideration at the November Groundfish Plan Team result in improvements as compared to the accepted model in 2023 (model 2019.1b).</w:t>
      </w:r>
    </w:p>
    <w:p w14:paraId="463C2D18" w14:textId="77777777" w:rsidR="00375290" w:rsidRPr="005362B1" w:rsidRDefault="00375290" w:rsidP="00375290">
      <w:r w:rsidRPr="005362B1">
        <w:t xml:space="preserve">Including the AFSC longline survey within the REMA model for apportionment was also explored, the results of which are presented here. We recommend development of the REMA model to include an environmental link with the scaling parameters and further development of environmental indices for each sub-region within the GOA prior to integration of the AFSC longline survey within the REMA model. We make this recommendation to avoid introducing unnecessary variability in the apportionment estimates among sub-regions that may be reduced once these developments are completed. </w:t>
      </w:r>
    </w:p>
    <w:p w14:paraId="0D9AB981" w14:textId="77777777" w:rsidR="00375290" w:rsidRPr="005362B1" w:rsidRDefault="00375290" w:rsidP="00375290">
      <w:pPr>
        <w:pStyle w:val="Heading2"/>
      </w:pPr>
      <w:r w:rsidRPr="005362B1">
        <w:t>Data</w:t>
      </w:r>
    </w:p>
    <w:p w14:paraId="03CB3DCB" w14:textId="77777777" w:rsidR="00375290" w:rsidRPr="005362B1" w:rsidRDefault="00375290" w:rsidP="00375290">
      <w:r w:rsidRPr="005362B1">
        <w:t xml:space="preserve">An advancement made in this year’s GOA cod assessment included re-development of the R-programming code used to query and construct data files used in the model. The historical code was refactored for clarity, to align with ongoing efforts to streamline this assessment’s code base, to include documentation that describes the important steps in calculations, and to integrate with current efforts to develop R-packages for data querying, specifically to integrate with the </w:t>
      </w:r>
      <w:proofErr w:type="spellStart"/>
      <w:r w:rsidRPr="005362B1">
        <w:t>afscdata</w:t>
      </w:r>
      <w:proofErr w:type="spellEnd"/>
      <w:r w:rsidRPr="005362B1">
        <w:t xml:space="preserve"> R-package. Part of this re-development involved transitioning the querying of data tables housed in both the AFSC and AK Fisheries Information Network (AKFIN) databases to only querying data from the AKFIN database. </w:t>
      </w:r>
    </w:p>
    <w:p w14:paraId="270E4381" w14:textId="77777777" w:rsidR="00375290" w:rsidRPr="005362B1" w:rsidRDefault="00375290" w:rsidP="00375290">
      <w:r w:rsidRPr="005362B1">
        <w:t>It is normally the case that the models presented at the September Groundfish Plan Team meeting only use data through the last full assessment. However, because of the differences in data sources used in the re-developed R-scripts, to follow this guideline additional functionality would have needed to be developed in order to filter data to match exactly with what was used in the 2023 assessment. This additional functionality development was not undertaken for two primary reasons: (1) it did not seem a reasonable use of time to develop code that would only be used for this single assessment cycle, and (2) there were no surveys conducted in the GOA in 2024, thus, the model will not be updated with any population index data and the only data updated thus far in 2024 was fishery catch and length composition. For these reasons, the model alternatives presented here include updated data through the beginning of September 2024. As will be done in the November SAFE document, in the following table we highlight the data that has been added since the last full assessment and included in the model alternatives presented here in bold font:</w:t>
      </w:r>
    </w:p>
    <w:p w14:paraId="69406C86" w14:textId="77777777" w:rsidR="00375290" w:rsidRPr="005362B1" w:rsidRDefault="00375290" w:rsidP="00375290"/>
    <w:tbl>
      <w:tblPr>
        <w:tblW w:w="0" w:type="auto"/>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4623"/>
        <w:gridCol w:w="1517"/>
        <w:gridCol w:w="1781"/>
        <w:gridCol w:w="1429"/>
      </w:tblGrid>
      <w:tr w:rsidR="00375290" w:rsidRPr="005362B1" w14:paraId="3E681C15" w14:textId="77777777" w:rsidTr="00375290">
        <w:tc>
          <w:tcPr>
            <w:tcW w:w="4623" w:type="dxa"/>
            <w:shd w:val="clear" w:color="auto" w:fill="auto"/>
            <w:vAlign w:val="center"/>
          </w:tcPr>
          <w:p w14:paraId="67904784" w14:textId="77777777" w:rsidR="00375290" w:rsidRPr="005362B1" w:rsidRDefault="00375290" w:rsidP="00375290">
            <w:pPr>
              <w:keepNext/>
              <w:spacing w:after="0"/>
              <w:rPr>
                <w:b/>
              </w:rPr>
            </w:pPr>
            <w:r w:rsidRPr="005362B1">
              <w:rPr>
                <w:b/>
              </w:rPr>
              <w:lastRenderedPageBreak/>
              <w:t>Data</w:t>
            </w:r>
          </w:p>
        </w:tc>
        <w:tc>
          <w:tcPr>
            <w:tcW w:w="1517" w:type="dxa"/>
            <w:shd w:val="clear" w:color="auto" w:fill="auto"/>
            <w:vAlign w:val="center"/>
          </w:tcPr>
          <w:p w14:paraId="25146FF1" w14:textId="77777777" w:rsidR="00375290" w:rsidRPr="005362B1" w:rsidRDefault="00375290" w:rsidP="00375290">
            <w:pPr>
              <w:keepNext/>
              <w:spacing w:after="0"/>
              <w:rPr>
                <w:b/>
              </w:rPr>
            </w:pPr>
            <w:r w:rsidRPr="005362B1">
              <w:rPr>
                <w:b/>
              </w:rPr>
              <w:t>Source</w:t>
            </w:r>
          </w:p>
        </w:tc>
        <w:tc>
          <w:tcPr>
            <w:tcW w:w="1781" w:type="dxa"/>
            <w:shd w:val="clear" w:color="auto" w:fill="auto"/>
            <w:vAlign w:val="center"/>
          </w:tcPr>
          <w:p w14:paraId="1C1733FD" w14:textId="77777777" w:rsidR="00375290" w:rsidRPr="005362B1" w:rsidRDefault="00375290" w:rsidP="00375290">
            <w:pPr>
              <w:keepNext/>
              <w:spacing w:after="0"/>
              <w:rPr>
                <w:b/>
              </w:rPr>
            </w:pPr>
            <w:r w:rsidRPr="005362B1">
              <w:rPr>
                <w:b/>
              </w:rPr>
              <w:t>Type</w:t>
            </w:r>
          </w:p>
        </w:tc>
        <w:tc>
          <w:tcPr>
            <w:tcW w:w="1429" w:type="dxa"/>
            <w:shd w:val="clear" w:color="auto" w:fill="auto"/>
            <w:vAlign w:val="center"/>
          </w:tcPr>
          <w:p w14:paraId="413236AB" w14:textId="77777777" w:rsidR="00375290" w:rsidRPr="005362B1" w:rsidRDefault="00375290" w:rsidP="00375290">
            <w:pPr>
              <w:keepNext/>
              <w:spacing w:after="0"/>
              <w:rPr>
                <w:b/>
              </w:rPr>
            </w:pPr>
            <w:r w:rsidRPr="005362B1">
              <w:rPr>
                <w:b/>
              </w:rPr>
              <w:t>Years</w:t>
            </w:r>
          </w:p>
        </w:tc>
      </w:tr>
      <w:tr w:rsidR="00375290" w:rsidRPr="005362B1" w14:paraId="627F2B99" w14:textId="77777777" w:rsidTr="00375290">
        <w:tc>
          <w:tcPr>
            <w:tcW w:w="4623" w:type="dxa"/>
            <w:shd w:val="clear" w:color="auto" w:fill="auto"/>
            <w:vAlign w:val="center"/>
          </w:tcPr>
          <w:p w14:paraId="3B0A22ED" w14:textId="77777777" w:rsidR="00375290" w:rsidRPr="005362B1" w:rsidRDefault="00375290" w:rsidP="00375290">
            <w:pPr>
              <w:keepNext/>
              <w:spacing w:after="0"/>
            </w:pPr>
            <w:r w:rsidRPr="005362B1">
              <w:t xml:space="preserve">Federal and state fishery catch, by gear type (trawl, longline, and pot) </w:t>
            </w:r>
          </w:p>
        </w:tc>
        <w:tc>
          <w:tcPr>
            <w:tcW w:w="1517" w:type="dxa"/>
            <w:shd w:val="clear" w:color="auto" w:fill="auto"/>
            <w:vAlign w:val="center"/>
          </w:tcPr>
          <w:p w14:paraId="0EEABB03" w14:textId="77777777" w:rsidR="00375290" w:rsidRPr="005362B1" w:rsidRDefault="00375290" w:rsidP="00375290">
            <w:pPr>
              <w:keepNext/>
              <w:spacing w:after="0"/>
            </w:pPr>
            <w:r w:rsidRPr="005362B1">
              <w:t>AKFIN</w:t>
            </w:r>
          </w:p>
        </w:tc>
        <w:tc>
          <w:tcPr>
            <w:tcW w:w="1781" w:type="dxa"/>
            <w:shd w:val="clear" w:color="auto" w:fill="auto"/>
            <w:vAlign w:val="center"/>
          </w:tcPr>
          <w:p w14:paraId="5E151E8E" w14:textId="77777777" w:rsidR="00375290" w:rsidRPr="005362B1" w:rsidRDefault="00375290" w:rsidP="00375290">
            <w:pPr>
              <w:keepNext/>
              <w:spacing w:after="0"/>
            </w:pPr>
            <w:r w:rsidRPr="005362B1">
              <w:t>Metric tons</w:t>
            </w:r>
          </w:p>
        </w:tc>
        <w:tc>
          <w:tcPr>
            <w:tcW w:w="1429" w:type="dxa"/>
            <w:shd w:val="clear" w:color="auto" w:fill="auto"/>
            <w:vAlign w:val="center"/>
          </w:tcPr>
          <w:p w14:paraId="6B421DD4" w14:textId="77777777" w:rsidR="00375290" w:rsidRPr="005362B1" w:rsidRDefault="00375290" w:rsidP="00375290">
            <w:pPr>
              <w:keepNext/>
              <w:spacing w:after="0"/>
            </w:pPr>
            <w:r w:rsidRPr="005362B1">
              <w:t xml:space="preserve">1977 – </w:t>
            </w:r>
            <w:r w:rsidRPr="005362B1">
              <w:rPr>
                <w:b/>
              </w:rPr>
              <w:t>2024</w:t>
            </w:r>
          </w:p>
        </w:tc>
      </w:tr>
      <w:tr w:rsidR="00375290" w:rsidRPr="005362B1" w14:paraId="4ACC9771" w14:textId="77777777" w:rsidTr="00375290">
        <w:tc>
          <w:tcPr>
            <w:tcW w:w="4623" w:type="dxa"/>
            <w:shd w:val="clear" w:color="auto" w:fill="auto"/>
            <w:vAlign w:val="center"/>
          </w:tcPr>
          <w:p w14:paraId="43B887D7" w14:textId="77777777" w:rsidR="00375290" w:rsidRPr="005362B1" w:rsidRDefault="00375290" w:rsidP="00375290">
            <w:pPr>
              <w:keepNext/>
              <w:spacing w:after="0"/>
            </w:pPr>
            <w:r w:rsidRPr="005362B1">
              <w:t xml:space="preserve">Federal and state fishery catch-at-length, by gear type </w:t>
            </w:r>
          </w:p>
        </w:tc>
        <w:tc>
          <w:tcPr>
            <w:tcW w:w="1517" w:type="dxa"/>
            <w:shd w:val="clear" w:color="auto" w:fill="auto"/>
            <w:vAlign w:val="center"/>
          </w:tcPr>
          <w:p w14:paraId="1940153B" w14:textId="77777777" w:rsidR="00375290" w:rsidRPr="005362B1" w:rsidRDefault="00375290" w:rsidP="00375290">
            <w:pPr>
              <w:keepNext/>
              <w:spacing w:after="0"/>
            </w:pPr>
            <w:r w:rsidRPr="005362B1">
              <w:t>AKFIN, ADF&amp;G</w:t>
            </w:r>
          </w:p>
        </w:tc>
        <w:tc>
          <w:tcPr>
            <w:tcW w:w="1781" w:type="dxa"/>
            <w:shd w:val="clear" w:color="auto" w:fill="auto"/>
            <w:vAlign w:val="center"/>
          </w:tcPr>
          <w:p w14:paraId="4A7B2EE8" w14:textId="77777777" w:rsidR="00375290" w:rsidRPr="005362B1" w:rsidRDefault="00375290" w:rsidP="00375290">
            <w:pPr>
              <w:keepNext/>
              <w:spacing w:after="0"/>
            </w:pPr>
            <w:r w:rsidRPr="005362B1">
              <w:t>Frequency observed at length (in cm)</w:t>
            </w:r>
          </w:p>
        </w:tc>
        <w:tc>
          <w:tcPr>
            <w:tcW w:w="1429" w:type="dxa"/>
            <w:shd w:val="clear" w:color="auto" w:fill="auto"/>
            <w:vAlign w:val="center"/>
          </w:tcPr>
          <w:p w14:paraId="72C35624" w14:textId="77777777" w:rsidR="00375290" w:rsidRPr="005362B1" w:rsidRDefault="00375290" w:rsidP="00375290">
            <w:pPr>
              <w:keepNext/>
              <w:spacing w:after="0"/>
            </w:pPr>
            <w:r w:rsidRPr="005362B1">
              <w:t xml:space="preserve">1977 – </w:t>
            </w:r>
            <w:r w:rsidRPr="005362B1">
              <w:rPr>
                <w:b/>
              </w:rPr>
              <w:t>2024</w:t>
            </w:r>
          </w:p>
        </w:tc>
      </w:tr>
      <w:tr w:rsidR="00375290" w:rsidRPr="005362B1" w14:paraId="7F2B8ACF" w14:textId="77777777" w:rsidTr="00375290">
        <w:tc>
          <w:tcPr>
            <w:tcW w:w="4623" w:type="dxa"/>
            <w:shd w:val="clear" w:color="auto" w:fill="auto"/>
            <w:vAlign w:val="center"/>
          </w:tcPr>
          <w:p w14:paraId="25DAA757" w14:textId="77777777" w:rsidR="00375290" w:rsidRPr="005362B1" w:rsidRDefault="00375290" w:rsidP="00375290">
            <w:pPr>
              <w:keepNext/>
              <w:spacing w:after="0"/>
            </w:pPr>
            <w:r w:rsidRPr="005362B1">
              <w:t>GOA NMFS bottom trawl survey numbers</w:t>
            </w:r>
          </w:p>
        </w:tc>
        <w:tc>
          <w:tcPr>
            <w:tcW w:w="1517" w:type="dxa"/>
            <w:shd w:val="clear" w:color="auto" w:fill="auto"/>
            <w:vAlign w:val="center"/>
          </w:tcPr>
          <w:p w14:paraId="50526D8D" w14:textId="77777777" w:rsidR="00375290" w:rsidRPr="005362B1" w:rsidRDefault="00375290" w:rsidP="00375290">
            <w:pPr>
              <w:keepNext/>
              <w:spacing w:after="0"/>
            </w:pPr>
            <w:r w:rsidRPr="005362B1">
              <w:t>AKFIN</w:t>
            </w:r>
          </w:p>
        </w:tc>
        <w:tc>
          <w:tcPr>
            <w:tcW w:w="1781" w:type="dxa"/>
            <w:shd w:val="clear" w:color="auto" w:fill="auto"/>
            <w:vAlign w:val="center"/>
          </w:tcPr>
          <w:p w14:paraId="054195DD" w14:textId="77777777" w:rsidR="00375290" w:rsidRPr="005362B1" w:rsidRDefault="00375290" w:rsidP="00375290">
            <w:pPr>
              <w:keepNext/>
              <w:spacing w:after="0"/>
            </w:pPr>
            <w:r w:rsidRPr="005362B1">
              <w:t>Total numbers</w:t>
            </w:r>
          </w:p>
        </w:tc>
        <w:tc>
          <w:tcPr>
            <w:tcW w:w="1429" w:type="dxa"/>
            <w:shd w:val="clear" w:color="auto" w:fill="auto"/>
            <w:vAlign w:val="center"/>
          </w:tcPr>
          <w:p w14:paraId="401EF861" w14:textId="77777777" w:rsidR="00375290" w:rsidRPr="005362B1" w:rsidRDefault="00375290" w:rsidP="00375290">
            <w:pPr>
              <w:keepNext/>
              <w:spacing w:after="0"/>
            </w:pPr>
            <w:r w:rsidRPr="005362B1">
              <w:t>1990 – 2023</w:t>
            </w:r>
          </w:p>
        </w:tc>
      </w:tr>
      <w:tr w:rsidR="00375290" w:rsidRPr="005362B1" w14:paraId="2680389E" w14:textId="77777777" w:rsidTr="00375290">
        <w:tc>
          <w:tcPr>
            <w:tcW w:w="4623" w:type="dxa"/>
            <w:shd w:val="clear" w:color="auto" w:fill="auto"/>
            <w:vAlign w:val="center"/>
          </w:tcPr>
          <w:p w14:paraId="447924C7" w14:textId="77777777" w:rsidR="00375290" w:rsidRPr="005362B1" w:rsidRDefault="00375290" w:rsidP="00375290">
            <w:pPr>
              <w:keepNext/>
              <w:spacing w:after="0"/>
            </w:pPr>
            <w:r w:rsidRPr="005362B1">
              <w:t>AFSC Sablefish Longline survey Pacific cod Relative Population Numbers</w:t>
            </w:r>
          </w:p>
        </w:tc>
        <w:tc>
          <w:tcPr>
            <w:tcW w:w="1517" w:type="dxa"/>
            <w:shd w:val="clear" w:color="auto" w:fill="auto"/>
            <w:vAlign w:val="center"/>
          </w:tcPr>
          <w:p w14:paraId="7684D09D" w14:textId="77777777" w:rsidR="00375290" w:rsidRPr="005362B1" w:rsidRDefault="00375290" w:rsidP="00375290">
            <w:pPr>
              <w:keepNext/>
              <w:spacing w:after="0"/>
            </w:pPr>
            <w:r w:rsidRPr="005362B1">
              <w:t>AKFIN</w:t>
            </w:r>
          </w:p>
        </w:tc>
        <w:tc>
          <w:tcPr>
            <w:tcW w:w="1781" w:type="dxa"/>
            <w:shd w:val="clear" w:color="auto" w:fill="auto"/>
            <w:vAlign w:val="center"/>
          </w:tcPr>
          <w:p w14:paraId="60440D92" w14:textId="77777777" w:rsidR="00375290" w:rsidRPr="005362B1" w:rsidRDefault="00375290" w:rsidP="00375290">
            <w:pPr>
              <w:keepNext/>
              <w:spacing w:after="0"/>
            </w:pPr>
            <w:r w:rsidRPr="005362B1">
              <w:t>RPN</w:t>
            </w:r>
          </w:p>
        </w:tc>
        <w:tc>
          <w:tcPr>
            <w:tcW w:w="1429" w:type="dxa"/>
            <w:shd w:val="clear" w:color="auto" w:fill="auto"/>
            <w:vAlign w:val="center"/>
          </w:tcPr>
          <w:p w14:paraId="2DC981AB" w14:textId="77777777" w:rsidR="00375290" w:rsidRPr="005362B1" w:rsidRDefault="00375290" w:rsidP="00375290">
            <w:pPr>
              <w:keepNext/>
              <w:spacing w:after="0"/>
            </w:pPr>
            <w:r w:rsidRPr="005362B1">
              <w:t>1990 – 2023</w:t>
            </w:r>
          </w:p>
        </w:tc>
      </w:tr>
      <w:tr w:rsidR="00375290" w:rsidRPr="005362B1" w14:paraId="497545A3" w14:textId="77777777" w:rsidTr="00375290">
        <w:tc>
          <w:tcPr>
            <w:tcW w:w="4623" w:type="dxa"/>
            <w:shd w:val="clear" w:color="auto" w:fill="auto"/>
            <w:vAlign w:val="center"/>
          </w:tcPr>
          <w:p w14:paraId="2008C16B" w14:textId="77777777" w:rsidR="00375290" w:rsidRPr="005362B1" w:rsidRDefault="00375290" w:rsidP="00375290">
            <w:pPr>
              <w:keepNext/>
              <w:spacing w:after="0"/>
            </w:pPr>
            <w:r w:rsidRPr="005362B1">
              <w:t>GOA NMFS bottom trawl survey length composition</w:t>
            </w:r>
          </w:p>
        </w:tc>
        <w:tc>
          <w:tcPr>
            <w:tcW w:w="1517" w:type="dxa"/>
            <w:shd w:val="clear" w:color="auto" w:fill="auto"/>
            <w:vAlign w:val="center"/>
          </w:tcPr>
          <w:p w14:paraId="0AF0EC4F" w14:textId="77777777" w:rsidR="00375290" w:rsidRPr="005362B1" w:rsidRDefault="00375290" w:rsidP="00375290">
            <w:pPr>
              <w:keepNext/>
              <w:spacing w:after="0"/>
            </w:pPr>
            <w:r w:rsidRPr="005362B1">
              <w:t>AKFIN</w:t>
            </w:r>
          </w:p>
        </w:tc>
        <w:tc>
          <w:tcPr>
            <w:tcW w:w="1781" w:type="dxa"/>
            <w:shd w:val="clear" w:color="auto" w:fill="auto"/>
            <w:vAlign w:val="center"/>
          </w:tcPr>
          <w:p w14:paraId="57A63C49" w14:textId="77777777" w:rsidR="00375290" w:rsidRPr="005362B1" w:rsidRDefault="00375290" w:rsidP="00375290">
            <w:pPr>
              <w:keepNext/>
              <w:spacing w:after="0"/>
            </w:pPr>
            <w:r w:rsidRPr="005362B1">
              <w:t>Number at length (in cm)</w:t>
            </w:r>
          </w:p>
        </w:tc>
        <w:tc>
          <w:tcPr>
            <w:tcW w:w="1429" w:type="dxa"/>
            <w:shd w:val="clear" w:color="auto" w:fill="auto"/>
            <w:vAlign w:val="center"/>
          </w:tcPr>
          <w:p w14:paraId="1F638F18" w14:textId="77777777" w:rsidR="00375290" w:rsidRPr="005362B1" w:rsidRDefault="00375290" w:rsidP="00375290">
            <w:pPr>
              <w:keepNext/>
              <w:spacing w:after="0"/>
            </w:pPr>
            <w:r w:rsidRPr="005362B1">
              <w:t>1990 – 2023</w:t>
            </w:r>
          </w:p>
        </w:tc>
      </w:tr>
      <w:tr w:rsidR="00375290" w:rsidRPr="005362B1" w14:paraId="71A6A83F" w14:textId="77777777" w:rsidTr="00375290">
        <w:tc>
          <w:tcPr>
            <w:tcW w:w="4623" w:type="dxa"/>
            <w:shd w:val="clear" w:color="auto" w:fill="auto"/>
            <w:vAlign w:val="center"/>
          </w:tcPr>
          <w:p w14:paraId="32FD67B7" w14:textId="77777777" w:rsidR="00375290" w:rsidRPr="005362B1" w:rsidRDefault="00375290" w:rsidP="00375290">
            <w:pPr>
              <w:keepNext/>
              <w:spacing w:after="0"/>
            </w:pPr>
            <w:r w:rsidRPr="005362B1">
              <w:t>GOA NMFS bottom trawl survey conditional age-at-length</w:t>
            </w:r>
          </w:p>
        </w:tc>
        <w:tc>
          <w:tcPr>
            <w:tcW w:w="1517" w:type="dxa"/>
            <w:shd w:val="clear" w:color="auto" w:fill="auto"/>
            <w:vAlign w:val="center"/>
          </w:tcPr>
          <w:p w14:paraId="3E80A7BB" w14:textId="77777777" w:rsidR="00375290" w:rsidRPr="005362B1" w:rsidRDefault="00375290" w:rsidP="00375290">
            <w:pPr>
              <w:keepNext/>
              <w:spacing w:after="0"/>
            </w:pPr>
            <w:r w:rsidRPr="005362B1">
              <w:t>AKFIN</w:t>
            </w:r>
          </w:p>
        </w:tc>
        <w:tc>
          <w:tcPr>
            <w:tcW w:w="1781" w:type="dxa"/>
            <w:shd w:val="clear" w:color="auto" w:fill="auto"/>
            <w:vAlign w:val="center"/>
          </w:tcPr>
          <w:p w14:paraId="68AF7903" w14:textId="77777777" w:rsidR="00375290" w:rsidRPr="005362B1" w:rsidRDefault="00375290" w:rsidP="00375290">
            <w:pPr>
              <w:keepNext/>
              <w:spacing w:after="0"/>
            </w:pPr>
            <w:r w:rsidRPr="005362B1">
              <w:t>Proportion age at length</w:t>
            </w:r>
          </w:p>
        </w:tc>
        <w:tc>
          <w:tcPr>
            <w:tcW w:w="1429" w:type="dxa"/>
            <w:shd w:val="clear" w:color="auto" w:fill="auto"/>
            <w:vAlign w:val="center"/>
          </w:tcPr>
          <w:p w14:paraId="2EC25E41" w14:textId="77777777" w:rsidR="00375290" w:rsidRPr="005362B1" w:rsidRDefault="00375290" w:rsidP="00375290">
            <w:pPr>
              <w:keepNext/>
              <w:spacing w:after="0"/>
            </w:pPr>
            <w:r w:rsidRPr="005362B1">
              <w:t>1990 – 2021</w:t>
            </w:r>
          </w:p>
        </w:tc>
      </w:tr>
      <w:tr w:rsidR="00375290" w:rsidRPr="005362B1" w14:paraId="3AF2E313" w14:textId="77777777" w:rsidTr="00375290">
        <w:tc>
          <w:tcPr>
            <w:tcW w:w="4623" w:type="dxa"/>
            <w:shd w:val="clear" w:color="auto" w:fill="auto"/>
            <w:vAlign w:val="center"/>
          </w:tcPr>
          <w:p w14:paraId="2191616A" w14:textId="77777777" w:rsidR="00375290" w:rsidRPr="005362B1" w:rsidRDefault="00375290" w:rsidP="00375290">
            <w:pPr>
              <w:keepNext/>
              <w:spacing w:after="0"/>
            </w:pPr>
            <w:r w:rsidRPr="005362B1">
              <w:t>AFSC Sablefish Longline survey Pacific Cod length composition</w:t>
            </w:r>
          </w:p>
        </w:tc>
        <w:tc>
          <w:tcPr>
            <w:tcW w:w="1517" w:type="dxa"/>
            <w:shd w:val="clear" w:color="auto" w:fill="auto"/>
            <w:vAlign w:val="center"/>
          </w:tcPr>
          <w:p w14:paraId="6152E1F8" w14:textId="77777777" w:rsidR="00375290" w:rsidRPr="005362B1" w:rsidRDefault="00375290" w:rsidP="00375290">
            <w:pPr>
              <w:keepNext/>
              <w:spacing w:after="0"/>
            </w:pPr>
            <w:r w:rsidRPr="005362B1">
              <w:t>AKFIN</w:t>
            </w:r>
          </w:p>
        </w:tc>
        <w:tc>
          <w:tcPr>
            <w:tcW w:w="1781" w:type="dxa"/>
            <w:shd w:val="clear" w:color="auto" w:fill="auto"/>
            <w:vAlign w:val="center"/>
          </w:tcPr>
          <w:p w14:paraId="43B3C55B" w14:textId="77777777" w:rsidR="00375290" w:rsidRPr="005362B1" w:rsidRDefault="00375290" w:rsidP="00375290">
            <w:pPr>
              <w:keepNext/>
              <w:spacing w:after="0"/>
            </w:pPr>
            <w:r w:rsidRPr="005362B1">
              <w:t>RPN at length (in cm)</w:t>
            </w:r>
          </w:p>
        </w:tc>
        <w:tc>
          <w:tcPr>
            <w:tcW w:w="1429" w:type="dxa"/>
            <w:shd w:val="clear" w:color="auto" w:fill="auto"/>
            <w:vAlign w:val="center"/>
          </w:tcPr>
          <w:p w14:paraId="62A6FADD" w14:textId="77777777" w:rsidR="00375290" w:rsidRPr="005362B1" w:rsidRDefault="00375290" w:rsidP="00375290">
            <w:pPr>
              <w:keepNext/>
              <w:spacing w:after="0"/>
            </w:pPr>
            <w:r w:rsidRPr="005362B1">
              <w:t>1990 – 2023</w:t>
            </w:r>
          </w:p>
        </w:tc>
      </w:tr>
      <w:tr w:rsidR="00375290" w:rsidRPr="005362B1" w14:paraId="6B559C79" w14:textId="77777777" w:rsidTr="00375290">
        <w:tc>
          <w:tcPr>
            <w:tcW w:w="4623" w:type="dxa"/>
            <w:shd w:val="clear" w:color="auto" w:fill="auto"/>
            <w:vAlign w:val="center"/>
          </w:tcPr>
          <w:p w14:paraId="12FE343C" w14:textId="77777777" w:rsidR="00375290" w:rsidRPr="005362B1" w:rsidRDefault="00375290" w:rsidP="00375290">
            <w:pPr>
              <w:keepNext/>
              <w:spacing w:after="0"/>
            </w:pPr>
            <w:r w:rsidRPr="005362B1">
              <w:t>Federal fishery conditional age-at-length</w:t>
            </w:r>
          </w:p>
        </w:tc>
        <w:tc>
          <w:tcPr>
            <w:tcW w:w="1517" w:type="dxa"/>
            <w:shd w:val="clear" w:color="auto" w:fill="auto"/>
            <w:vAlign w:val="center"/>
          </w:tcPr>
          <w:p w14:paraId="3D269D97" w14:textId="77777777" w:rsidR="00375290" w:rsidRPr="005362B1" w:rsidRDefault="00375290" w:rsidP="00375290">
            <w:pPr>
              <w:keepNext/>
              <w:spacing w:after="0"/>
            </w:pPr>
            <w:r w:rsidRPr="005362B1">
              <w:t>AKFIN</w:t>
            </w:r>
          </w:p>
        </w:tc>
        <w:tc>
          <w:tcPr>
            <w:tcW w:w="1781" w:type="dxa"/>
            <w:shd w:val="clear" w:color="auto" w:fill="auto"/>
            <w:vAlign w:val="center"/>
          </w:tcPr>
          <w:p w14:paraId="0D7881C0" w14:textId="77777777" w:rsidR="00375290" w:rsidRPr="005362B1" w:rsidRDefault="00375290" w:rsidP="00375290">
            <w:pPr>
              <w:keepNext/>
              <w:spacing w:after="0"/>
            </w:pPr>
            <w:r w:rsidRPr="005362B1">
              <w:t>proportion age at length</w:t>
            </w:r>
          </w:p>
        </w:tc>
        <w:tc>
          <w:tcPr>
            <w:tcW w:w="1429" w:type="dxa"/>
            <w:shd w:val="clear" w:color="auto" w:fill="auto"/>
            <w:vAlign w:val="center"/>
          </w:tcPr>
          <w:p w14:paraId="631658B2" w14:textId="77777777" w:rsidR="00375290" w:rsidRPr="005362B1" w:rsidRDefault="00375290" w:rsidP="00375290">
            <w:pPr>
              <w:keepNext/>
              <w:spacing w:after="0"/>
            </w:pPr>
            <w:r w:rsidRPr="005362B1">
              <w:t>2007 – 2022</w:t>
            </w:r>
          </w:p>
        </w:tc>
      </w:tr>
    </w:tbl>
    <w:p w14:paraId="4E60B8CE" w14:textId="77777777" w:rsidR="00375290" w:rsidRPr="005362B1" w:rsidRDefault="00375290" w:rsidP="00375290">
      <w:pPr>
        <w:rPr>
          <w:sz w:val="24"/>
          <w:szCs w:val="24"/>
        </w:rPr>
      </w:pPr>
    </w:p>
    <w:p w14:paraId="6F9E9192" w14:textId="77777777" w:rsidR="00375290" w:rsidRPr="005362B1" w:rsidRDefault="00375290" w:rsidP="00375290">
      <w:pPr>
        <w:pStyle w:val="Heading2"/>
      </w:pPr>
      <w:r w:rsidRPr="005362B1">
        <w:t>Analytic Approach</w:t>
      </w:r>
    </w:p>
    <w:p w14:paraId="31438CF8" w14:textId="77777777" w:rsidR="00375290" w:rsidRPr="005362B1" w:rsidRDefault="00375290" w:rsidP="00375290">
      <w:r w:rsidRPr="005362B1">
        <w:t>The base model used in this analysis is the accepted model from the 2023 assessment cycle (model 2019.1b). Model 19.1b is a single sex, age-based model with length-based selectivity and is optimized with the Stock Synthesis software (</w:t>
      </w:r>
      <w:proofErr w:type="spellStart"/>
      <w:r w:rsidRPr="005362B1">
        <w:t>Methot</w:t>
      </w:r>
      <w:proofErr w:type="spellEnd"/>
      <w:r w:rsidRPr="005362B1">
        <w:t xml:space="preserve"> and </w:t>
      </w:r>
      <w:proofErr w:type="spellStart"/>
      <w:r w:rsidRPr="005362B1">
        <w:t>Wetzell</w:t>
      </w:r>
      <w:proofErr w:type="spellEnd"/>
      <w:r w:rsidRPr="005362B1">
        <w:t xml:space="preserve"> 2013).</w:t>
      </w:r>
    </w:p>
    <w:p w14:paraId="0783D48C" w14:textId="77777777" w:rsidR="00375290" w:rsidRPr="005362B1" w:rsidRDefault="00375290" w:rsidP="00375290">
      <w:pPr>
        <w:pStyle w:val="Heading3"/>
      </w:pPr>
      <w:r w:rsidRPr="005362B1">
        <w:t>Description of Alternative Models</w:t>
      </w:r>
    </w:p>
    <w:p w14:paraId="677DB927" w14:textId="77777777" w:rsidR="00375290" w:rsidRPr="005362B1" w:rsidRDefault="00375290" w:rsidP="00375290">
      <w:pPr>
        <w:pStyle w:val="Heading3"/>
      </w:pPr>
      <w:r w:rsidRPr="005362B1">
        <w:t>2019.1c</w:t>
      </w:r>
    </w:p>
    <w:p w14:paraId="5D34F325" w14:textId="77777777" w:rsidR="00375290" w:rsidRPr="005362B1" w:rsidRDefault="00375290" w:rsidP="00375290">
      <w:r w:rsidRPr="005362B1">
        <w:t>There are seven proposed changes to model input data files that culminate in model scenario 2019.1c. While these changes are all incorporated in model 2019.1c we also applied these changes one-by-one in order to evaluate the impact of each. Individually, these changes are:</w:t>
      </w:r>
    </w:p>
    <w:p w14:paraId="5360B472" w14:textId="77777777" w:rsidR="00375290" w:rsidRPr="005362B1" w:rsidRDefault="00375290" w:rsidP="00375290">
      <w:pPr>
        <w:pStyle w:val="ListParagraph"/>
        <w:numPr>
          <w:ilvl w:val="0"/>
          <w:numId w:val="10"/>
        </w:numPr>
        <w:spacing w:after="120"/>
        <w:rPr>
          <w:szCs w:val="22"/>
        </w:rPr>
      </w:pPr>
      <w:r w:rsidRPr="005362B1">
        <w:rPr>
          <w:szCs w:val="22"/>
        </w:rPr>
        <w:t xml:space="preserve">2019.1c.1: when fitting a log-normal population index the log-scale standard deviation (SD) is computed as </w:t>
      </w:r>
      <m:oMath>
        <m:r>
          <w:rPr>
            <w:rFonts w:ascii="Cambria Math" w:hAnsi="Cambria Math"/>
            <w:szCs w:val="22"/>
          </w:rPr>
          <m:t xml:space="preserve">SD= </m:t>
        </m:r>
        <m:rad>
          <m:radPr>
            <m:degHide m:val="1"/>
            <m:ctrlPr>
              <w:rPr>
                <w:rFonts w:ascii="Cambria Math" w:hAnsi="Cambria Math"/>
                <w:i/>
                <w:szCs w:val="22"/>
              </w:rPr>
            </m:ctrlPr>
          </m:radPr>
          <m:deg/>
          <m:e>
            <m:func>
              <m:funcPr>
                <m:ctrlPr>
                  <w:rPr>
                    <w:rFonts w:ascii="Cambria Math" w:hAnsi="Cambria Math"/>
                    <w:i/>
                    <w:szCs w:val="22"/>
                  </w:rPr>
                </m:ctrlPr>
              </m:funcPr>
              <m:fName>
                <m:r>
                  <m:rPr>
                    <m:sty m:val="p"/>
                  </m:rPr>
                  <w:rPr>
                    <w:rFonts w:ascii="Cambria Math" w:hAnsi="Cambria Math"/>
                    <w:szCs w:val="22"/>
                  </w:rPr>
                  <m:t>ln</m:t>
                </m:r>
              </m:fName>
              <m:e>
                <m:d>
                  <m:dPr>
                    <m:ctrlPr>
                      <w:rPr>
                        <w:rFonts w:ascii="Cambria Math" w:hAnsi="Cambria Math"/>
                        <w:i/>
                        <w:szCs w:val="22"/>
                      </w:rPr>
                    </m:ctrlPr>
                  </m:dPr>
                  <m:e>
                    <m:r>
                      <w:rPr>
                        <w:rFonts w:ascii="Cambria Math" w:hAnsi="Cambria Math"/>
                        <w:szCs w:val="22"/>
                      </w:rPr>
                      <m:t>1+</m:t>
                    </m:r>
                    <m:sSup>
                      <m:sSupPr>
                        <m:ctrlPr>
                          <w:rPr>
                            <w:rFonts w:ascii="Cambria Math" w:hAnsi="Cambria Math"/>
                            <w:i/>
                            <w:szCs w:val="22"/>
                          </w:rPr>
                        </m:ctrlPr>
                      </m:sSupPr>
                      <m:e>
                        <m:d>
                          <m:dPr>
                            <m:ctrlPr>
                              <w:rPr>
                                <w:rFonts w:ascii="Cambria Math" w:hAnsi="Cambria Math"/>
                                <w:i/>
                                <w:szCs w:val="22"/>
                              </w:rPr>
                            </m:ctrlPr>
                          </m:dPr>
                          <m:e>
                            <m:f>
                              <m:fPr>
                                <m:type m:val="lin"/>
                                <m:ctrlPr>
                                  <w:rPr>
                                    <w:rFonts w:ascii="Cambria Math" w:hAnsi="Cambria Math"/>
                                    <w:i/>
                                    <w:szCs w:val="22"/>
                                  </w:rPr>
                                </m:ctrlPr>
                              </m:fPr>
                              <m:num>
                                <m:rad>
                                  <m:radPr>
                                    <m:degHide m:val="1"/>
                                    <m:ctrlPr>
                                      <w:rPr>
                                        <w:rFonts w:ascii="Cambria Math" w:hAnsi="Cambria Math"/>
                                        <w:i/>
                                        <w:szCs w:val="22"/>
                                      </w:rPr>
                                    </m:ctrlPr>
                                  </m:radPr>
                                  <m:deg/>
                                  <m:e>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e>
                                </m:rad>
                              </m:num>
                              <m:den>
                                <m:r>
                                  <w:rPr>
                                    <w:rFonts w:ascii="Cambria Math" w:hAnsi="Cambria Math"/>
                                    <w:szCs w:val="22"/>
                                  </w:rPr>
                                  <m:t>x</m:t>
                                </m:r>
                              </m:den>
                            </m:f>
                          </m:e>
                        </m:d>
                      </m:e>
                      <m:sup>
                        <m:r>
                          <w:rPr>
                            <w:rFonts w:ascii="Cambria Math" w:hAnsi="Cambria Math"/>
                            <w:szCs w:val="22"/>
                          </w:rPr>
                          <m:t>2</m:t>
                        </m:r>
                      </m:sup>
                    </m:sSup>
                  </m:e>
                </m:d>
              </m:e>
            </m:func>
          </m:e>
        </m:rad>
      </m:oMath>
      <w:r w:rsidRPr="005362B1">
        <w:rPr>
          <w:szCs w:val="22"/>
        </w:rPr>
        <w:t xml:space="preserve"> where </w:t>
      </w:r>
      <m:oMath>
        <m:sSup>
          <m:sSupPr>
            <m:ctrlPr>
              <w:rPr>
                <w:rFonts w:ascii="Cambria Math" w:hAnsi="Cambria Math"/>
                <w:i/>
                <w:szCs w:val="22"/>
              </w:rPr>
            </m:ctrlPr>
          </m:sSupPr>
          <m:e>
            <m:r>
              <w:rPr>
                <w:rFonts w:ascii="Cambria Math" w:hAnsi="Cambria Math"/>
                <w:szCs w:val="22"/>
              </w:rPr>
              <m:t>σ</m:t>
            </m:r>
          </m:e>
          <m:sup>
            <m:r>
              <w:rPr>
                <w:rFonts w:ascii="Cambria Math" w:hAnsi="Cambria Math"/>
                <w:szCs w:val="22"/>
              </w:rPr>
              <m:t>2</m:t>
            </m:r>
          </m:sup>
        </m:sSup>
      </m:oMath>
      <w:r w:rsidRPr="005362B1">
        <w:rPr>
          <w:szCs w:val="22"/>
        </w:rPr>
        <w:t xml:space="preserve"> is the variance, and </w:t>
      </w:r>
      <m:oMath>
        <m:r>
          <w:rPr>
            <w:rFonts w:ascii="Cambria Math" w:hAnsi="Cambria Math"/>
            <w:szCs w:val="22"/>
          </w:rPr>
          <m:t>x</m:t>
        </m:r>
      </m:oMath>
      <w:r w:rsidRPr="005362B1">
        <w:rPr>
          <w:szCs w:val="22"/>
        </w:rPr>
        <w:t xml:space="preserve"> is the population index value. This method had been applied in the GOA cod model for the AFSC bottom trawl survey index, but had not been applied to the AFSC longline survey index. Model 2019.1c.1 applies this method to the AFSC longline survey RPN index.</w:t>
      </w:r>
    </w:p>
    <w:p w14:paraId="3FF769BB" w14:textId="77777777" w:rsidR="00375290" w:rsidRPr="005362B1" w:rsidRDefault="00375290" w:rsidP="00375290">
      <w:pPr>
        <w:pStyle w:val="ListParagraph"/>
        <w:numPr>
          <w:ilvl w:val="0"/>
          <w:numId w:val="10"/>
        </w:numPr>
        <w:spacing w:after="120"/>
        <w:rPr>
          <w:szCs w:val="22"/>
        </w:rPr>
      </w:pPr>
      <w:r w:rsidRPr="005362B1">
        <w:rPr>
          <w:szCs w:val="22"/>
        </w:rPr>
        <w:t>2019.1c.2: in the computation of the AFSC longline survey length composition, the lengths were inadvertently set to 1 cm larger. For example, the RPN of fish at 50 cm became the RPN of fish at 51 cm. Model 2019.1c.2 assigns the correct length when computing the AFSC longline survey length composition.</w:t>
      </w:r>
    </w:p>
    <w:p w14:paraId="11A00F7E" w14:textId="77777777" w:rsidR="00375290" w:rsidRPr="005362B1" w:rsidRDefault="00375290" w:rsidP="00375290">
      <w:pPr>
        <w:pStyle w:val="ListParagraph"/>
        <w:numPr>
          <w:ilvl w:val="0"/>
          <w:numId w:val="10"/>
        </w:numPr>
        <w:spacing w:after="120"/>
        <w:rPr>
          <w:szCs w:val="22"/>
        </w:rPr>
      </w:pPr>
      <w:r w:rsidRPr="005362B1">
        <w:rPr>
          <w:szCs w:val="22"/>
        </w:rPr>
        <w:t>2019.1c.3: in the data file the month for the longline survey length composition had been set at 1 (January) when it should have been 7 (July). Model 2019.1c.3 sets the month for the AFSC longline survey length composition at 7.</w:t>
      </w:r>
    </w:p>
    <w:p w14:paraId="447EFF1C" w14:textId="77777777" w:rsidR="00375290" w:rsidRPr="005362B1" w:rsidRDefault="00375290" w:rsidP="00375290">
      <w:pPr>
        <w:pStyle w:val="ListParagraph"/>
        <w:numPr>
          <w:ilvl w:val="0"/>
          <w:numId w:val="10"/>
        </w:numPr>
        <w:spacing w:after="120"/>
        <w:rPr>
          <w:szCs w:val="22"/>
        </w:rPr>
      </w:pPr>
      <w:r w:rsidRPr="005362B1">
        <w:rPr>
          <w:szCs w:val="22"/>
        </w:rPr>
        <w:t xml:space="preserve">2019.1c.4: the fishery length composition input sample size has historically been set at the number of hauls sampled, with a maximum of 200. However, in the computation of fishery length </w:t>
      </w:r>
      <w:r w:rsidRPr="005362B1">
        <w:rPr>
          <w:szCs w:val="22"/>
        </w:rPr>
        <w:lastRenderedPageBreak/>
        <w:t>composition, hauls with less than 10 observations were removed, but this filtering was not reflected in the input sample size. Model 2019.1c.4 sets the fishery length composition at the number of hauls actually used in the computation of length composition, with a maximum of 200.</w:t>
      </w:r>
    </w:p>
    <w:p w14:paraId="570DA0B3" w14:textId="77777777" w:rsidR="00375290" w:rsidRPr="005362B1" w:rsidRDefault="00375290" w:rsidP="00375290">
      <w:pPr>
        <w:pStyle w:val="ListParagraph"/>
        <w:numPr>
          <w:ilvl w:val="0"/>
          <w:numId w:val="10"/>
        </w:numPr>
        <w:spacing w:after="120"/>
        <w:rPr>
          <w:szCs w:val="22"/>
        </w:rPr>
      </w:pPr>
      <w:r w:rsidRPr="005362B1">
        <w:rPr>
          <w:szCs w:val="22"/>
        </w:rPr>
        <w:t>2019.1c.5: the plus length bin for the length composition data had been set at 116 cm, but since 1977 less than 2% of the years had a proportion of greater than 0.01 with a plus length bin of 104 cm. Model 2019.1c.5 sets the plus length bin at 104 cm.</w:t>
      </w:r>
    </w:p>
    <w:p w14:paraId="40DAD077" w14:textId="77777777" w:rsidR="00375290" w:rsidRPr="005362B1" w:rsidRDefault="00375290" w:rsidP="00375290">
      <w:pPr>
        <w:pStyle w:val="ListParagraph"/>
        <w:numPr>
          <w:ilvl w:val="0"/>
          <w:numId w:val="10"/>
        </w:numPr>
        <w:spacing w:after="120"/>
        <w:rPr>
          <w:szCs w:val="22"/>
        </w:rPr>
      </w:pPr>
      <w:r w:rsidRPr="005362B1">
        <w:rPr>
          <w:szCs w:val="22"/>
        </w:rPr>
        <w:t>2019.1c.6: in the data file the month for the AFSC bottom trawl survey conditional age-at-length data was set at 1 (January), when it should have been set at 7 (July). Model 2019.1c.6 sets the month for the AFSC bottom trawl survey conditional age-at-length data at 7.</w:t>
      </w:r>
    </w:p>
    <w:p w14:paraId="257C2C1D" w14:textId="77777777" w:rsidR="00375290" w:rsidRPr="005362B1" w:rsidRDefault="00375290" w:rsidP="00375290">
      <w:pPr>
        <w:pStyle w:val="ListParagraph"/>
        <w:numPr>
          <w:ilvl w:val="0"/>
          <w:numId w:val="10"/>
        </w:numPr>
        <w:spacing w:after="120"/>
        <w:rPr>
          <w:szCs w:val="22"/>
        </w:rPr>
      </w:pPr>
      <w:r w:rsidRPr="005362B1">
        <w:rPr>
          <w:szCs w:val="22"/>
        </w:rPr>
        <w:t>2019.1c.7: in the assessment, the phase for the forecast recruitment parameters was set at a value which enabled the estimation of these parameters, whereas, in the Eastern Bering Sea (EBS) cod assessment these parameters are turned off. Model 2019.1c.7 turns off the forecast recruitment parameters.</w:t>
      </w:r>
    </w:p>
    <w:p w14:paraId="27B527EF" w14:textId="77777777" w:rsidR="00375290" w:rsidRPr="005362B1" w:rsidRDefault="00375290" w:rsidP="00375290">
      <w:pPr>
        <w:pStyle w:val="Heading3"/>
      </w:pPr>
      <w:r w:rsidRPr="005362B1">
        <w:t>2019.1d</w:t>
      </w:r>
    </w:p>
    <w:p w14:paraId="6BC9B5AB" w14:textId="77777777" w:rsidR="00375290" w:rsidRPr="005362B1" w:rsidRDefault="00375290" w:rsidP="00375290">
      <w:r w:rsidRPr="005362B1">
        <w:t xml:space="preserve">Within the GOA cod assessment model, ageing error is applied using paired reader-tester data. In model 2019.1d we propose to build upon model 2019.1c and update the ageing error parameters with data through 2023. In addition, we propose to update these parameters after pooling the reader-tester data for the GOA and EBS in order to leverage the larger number of samples available within both regions. Using the linear ageing error method within the R-package </w:t>
      </w:r>
      <w:proofErr w:type="spellStart"/>
      <w:r w:rsidRPr="005362B1">
        <w:t>AgeingError</w:t>
      </w:r>
      <w:proofErr w:type="spellEnd"/>
      <w:r w:rsidRPr="005362B1">
        <w:t xml:space="preserve"> (Punt et al. 2008), we found that there was minimal difference between the parameters estimated for each region separately, and each region combined. The estimated ageing error SD for age-1 was 0.11 regardless of how the data was pooled, and for age-10 (the plus age in the GOA assessment) was 1.09 for the GOA, 1.14 for the EBS, and 1.13 for combined regions. Thus, in model 2019.1d we apply these updated ageing error parameters starting at age-1 with an SD of 0.11 and ending at age-10 with an SD of 1.13 while using a linear relationship between. We note that besides updating the ageing error SD parameters, a difference in this approach with model 2019.1b accepted in 2023 is that ageing error started at age-3, whereas in 2019.1d we start ageing error at age-1.</w:t>
      </w:r>
    </w:p>
    <w:p w14:paraId="344B43A7" w14:textId="75B4CD77" w:rsidR="00375290" w:rsidRPr="005362B1" w:rsidRDefault="00375290" w:rsidP="00375290">
      <w:r w:rsidRPr="005362B1">
        <w:t xml:space="preserve">Because bias was discovered in the age reading for cod prior to 2007 (Barbeaux et al. 2019), model 2019.1b estimated two parameters to apply bias in the ageing error for any age data fit prior to 2007 (a parameter for the bias starting at age-3 and the bias for the final age in the model, age-10, with a linear trend between these ages). In 2018, a set of specimen data (n = 2,056) that was originally aged in 2004 was re-read by age readers in the AFSC Age and Growth Program. Using this data within the </w:t>
      </w:r>
      <w:proofErr w:type="spellStart"/>
      <w:r w:rsidRPr="005362B1">
        <w:t>AgeingError</w:t>
      </w:r>
      <w:proofErr w:type="spellEnd"/>
      <w:r w:rsidRPr="005362B1">
        <w:t xml:space="preserve"> R-package we estimated the bias in the pre-2007 data (</w:t>
      </w:r>
      <w:r w:rsidR="00EE287A" w:rsidRPr="005362B1">
        <w:t>Figure 2.2.</w:t>
      </w:r>
      <w:r w:rsidRPr="005362B1">
        <w:t xml:space="preserve">1). In model 2019.1d, rather than estimate bias, we fix the bias parameters based on the results from the </w:t>
      </w:r>
      <w:proofErr w:type="spellStart"/>
      <w:r w:rsidRPr="005362B1">
        <w:t>AgeingError</w:t>
      </w:r>
      <w:proofErr w:type="spellEnd"/>
      <w:r w:rsidRPr="005362B1">
        <w:t xml:space="preserve"> model fit to these re-read data, where the bias was 0.24 for age-1 and 2.00 for age-10, with a linear relationship defined in the model between these two ages.</w:t>
      </w:r>
    </w:p>
    <w:p w14:paraId="466F321D" w14:textId="77777777" w:rsidR="00375290" w:rsidRPr="005362B1" w:rsidRDefault="00375290" w:rsidP="00375290">
      <w:pPr>
        <w:pStyle w:val="Heading3"/>
      </w:pPr>
      <w:r w:rsidRPr="005362B1">
        <w:t>2019.1e</w:t>
      </w:r>
    </w:p>
    <w:p w14:paraId="32E25136" w14:textId="77777777" w:rsidR="00375290" w:rsidRPr="005362B1" w:rsidRDefault="00375290" w:rsidP="00375290">
      <w:r w:rsidRPr="005362B1">
        <w:t>As has been noted since the 2022 assessment, fishery length composition (specifically for the pot fleet) has become increasingly variable. Within model 2019.1e we propose changes to the methods used to compute fishery length composition that aid in reducing this variability.</w:t>
      </w:r>
    </w:p>
    <w:p w14:paraId="2F5253D1" w14:textId="0C09BE82" w:rsidR="00375290" w:rsidRPr="005362B1" w:rsidRDefault="00375290" w:rsidP="00375290">
      <w:r w:rsidRPr="005362B1">
        <w:t xml:space="preserve">In the expansion of fishery length frequency observations to annual fishery length composition for each fleet fit in the cod assessment model (trawl, longline, and pot fisheries), hauls have been removed that sampled less than 10 fish. Prior to around 2015, this represented a small proportion of hauls, particularly </w:t>
      </w:r>
      <w:r w:rsidRPr="005362B1">
        <w:lastRenderedPageBreak/>
        <w:t>for the longline and trawl fleets (</w:t>
      </w:r>
      <w:r w:rsidR="00EE287A" w:rsidRPr="005362B1">
        <w:t>Table 2.2.</w:t>
      </w:r>
      <w:r w:rsidRPr="005362B1">
        <w:t>1). However, since 2015 the numbers of hauls that sampled less than 10 fish per haul has increased. For example, since 2020 around 70% of the hauls sampled in the trawl fleet had less than 10 length frequencies observed per haul.</w:t>
      </w:r>
    </w:p>
    <w:p w14:paraId="0466528B" w14:textId="77777777" w:rsidR="00375290" w:rsidRPr="005362B1" w:rsidRDefault="00375290" w:rsidP="00375290">
      <w:r w:rsidRPr="005362B1">
        <w:t>Length frequencies are also collected from State fisheries managed by the Alaska Department of Fish and Game (ADF&amp;G) and have been integrated within the GOA cod assessment. The use of ADF&amp;G length frequency data occurs when there is federal data missing at a month-area-gear level. It is important to note that ADF&amp;G length frequency data is not used if there is federal data within a month-area-gear, regardless of the quantity of federal length frequency data compared to the quantity of ADF&amp;G length frequency data.</w:t>
      </w:r>
    </w:p>
    <w:p w14:paraId="64795B43" w14:textId="60655F47" w:rsidR="00375290" w:rsidRPr="005362B1" w:rsidRDefault="00375290" w:rsidP="00375290">
      <w:r w:rsidRPr="005362B1">
        <w:t xml:space="preserve">In model 2019.1e we use model 2019.1d and include two changes to how fishery length frequency data is handled. First, we eliminate the filter that removes hauls that sampled less than 10 lengths and use all length frequency data available. Second, rather than ‘fill-in’ missing federal length frequency data with ADF&amp;G data we merge the ADF&amp;G data with the federal data so that all length frequency data from both sources can be used in the expansion of length composition data fit in the GOA cod assessment. This recommendation is consistent with the way catch is treated in the model, both the federal and ADF&amp;G total catch for each fleet are combined within the catch time series. In order to merge the ADF&amp;G data, we also transition the fishery length composition expansion from weighting by catch at the week-area-gear level to weighting by catch at the month-area-gear level. In general, these two changes help to smooth out much of the variability in the fishery length composition data (2020 pot fishery length composition shown in </w:t>
      </w:r>
      <w:r w:rsidR="00EE287A" w:rsidRPr="005362B1">
        <w:t>Figure 2.2.</w:t>
      </w:r>
      <w:r w:rsidRPr="005362B1">
        <w:t>2 as an example).</w:t>
      </w:r>
    </w:p>
    <w:p w14:paraId="1EAEFF18" w14:textId="77777777" w:rsidR="00375290" w:rsidRPr="005362B1" w:rsidRDefault="00375290" w:rsidP="00375290">
      <w:pPr>
        <w:pStyle w:val="Heading3"/>
      </w:pPr>
      <w:r w:rsidRPr="005362B1">
        <w:t>2019.1e.2cm and 2019.1e.5bm</w:t>
      </w:r>
    </w:p>
    <w:p w14:paraId="3A7D08D2" w14:textId="5B7C8467" w:rsidR="00375290" w:rsidRPr="005362B1" w:rsidRDefault="00375290" w:rsidP="00375290">
      <w:r w:rsidRPr="005362B1">
        <w:t>Two additional models were considered as a subset of model 2019.1e to evaluate model performance and sensitivity to the bin size within the length composition and conditional age-at-length data. The first additional model, 2019.1e.2cm evaluates using 2 cm bins, and the second, 2019.1e.5cm, evaluates using 5 cm bins. Using recent bottom trawl survey length compositions as an example, increasing the bin size serves to smooth the length composition while retaining important signal within the data (</w:t>
      </w:r>
      <w:r w:rsidR="00EE287A" w:rsidRPr="005362B1">
        <w:t>Figure 2.2.</w:t>
      </w:r>
      <w:r w:rsidRPr="005362B1">
        <w:t xml:space="preserve">3). </w:t>
      </w:r>
    </w:p>
    <w:p w14:paraId="69C8369B" w14:textId="77777777" w:rsidR="00375290" w:rsidRPr="005362B1" w:rsidRDefault="00375290" w:rsidP="00375290">
      <w:pPr>
        <w:pStyle w:val="Heading3"/>
      </w:pPr>
      <w:r w:rsidRPr="005362B1">
        <w:t>Description of Alternative Apportionment</w:t>
      </w:r>
    </w:p>
    <w:p w14:paraId="7BA61CEB" w14:textId="2855CDA8" w:rsidR="00375290" w:rsidRPr="005362B1" w:rsidRDefault="00375290" w:rsidP="00375290">
      <w:r w:rsidRPr="005362B1">
        <w:t xml:space="preserve">There are a handful of assessments conducted at AFSC that utilize both the AFSC bottom trawl survey biomass and longline survey Relative Population Weight (RPW) indices within the REMA model (e.g., </w:t>
      </w:r>
      <w:proofErr w:type="spellStart"/>
      <w:r w:rsidRPr="005362B1">
        <w:t>Shortraker</w:t>
      </w:r>
      <w:proofErr w:type="spellEnd"/>
      <w:r w:rsidRPr="005362B1">
        <w:t xml:space="preserve"> rockfish, </w:t>
      </w:r>
      <w:proofErr w:type="spellStart"/>
      <w:r w:rsidRPr="005362B1">
        <w:t>Echave</w:t>
      </w:r>
      <w:proofErr w:type="spellEnd"/>
      <w:r w:rsidRPr="005362B1">
        <w:t xml:space="preserve"> et al., 2023). Further, it has been a longstanding request by the SSC that the AFSC longline survey be considered for apportionment within the GOA cod assessment. Here, we compare the current method of apportionment using the AFSC bottom trawl survey biomass only with apportionment after integrating the AFSC bottom trawl survey biomass and longline survey RPW within the REMA model.</w:t>
      </w:r>
    </w:p>
    <w:p w14:paraId="2EB06CB7" w14:textId="77777777" w:rsidR="00375290" w:rsidRPr="005362B1" w:rsidRDefault="00375290" w:rsidP="00375290">
      <w:pPr>
        <w:rPr>
          <w:sz w:val="24"/>
          <w:szCs w:val="24"/>
        </w:rPr>
      </w:pPr>
    </w:p>
    <w:p w14:paraId="4147805F" w14:textId="77777777" w:rsidR="00375290" w:rsidRPr="005362B1" w:rsidRDefault="00375290" w:rsidP="00375290">
      <w:pPr>
        <w:pStyle w:val="Heading2"/>
      </w:pPr>
      <w:r w:rsidRPr="005362B1">
        <w:t>Results</w:t>
      </w:r>
    </w:p>
    <w:p w14:paraId="6F1498D2" w14:textId="77777777" w:rsidR="00375290" w:rsidRPr="005362B1" w:rsidRDefault="00375290" w:rsidP="00375290">
      <w:pPr>
        <w:pStyle w:val="Heading3"/>
      </w:pPr>
      <w:r w:rsidRPr="005362B1">
        <w:t>Model 2019.1c – input data changes</w:t>
      </w:r>
    </w:p>
    <w:p w14:paraId="0437A81A" w14:textId="0DFD1067" w:rsidR="00375290" w:rsidRPr="005362B1" w:rsidRDefault="00375290" w:rsidP="00375290">
      <w:r w:rsidRPr="005362B1">
        <w:t xml:space="preserve">The majority of the input data changes made within model 2019.1c resulted in minor changes to assessment estimates (estimates of spawning biomass shown as an example in </w:t>
      </w:r>
      <w:r w:rsidR="00EE287A" w:rsidRPr="005362B1">
        <w:t>Table 2.2.</w:t>
      </w:r>
      <w:r w:rsidRPr="005362B1">
        <w:t xml:space="preserve">3). Only three input data changes resulted in an absolute average percent difference in estimates of spawning biomass </w:t>
      </w:r>
      <w:r w:rsidRPr="005362B1">
        <w:lastRenderedPageBreak/>
        <w:t>that was greater than 1%: 2019.1c.2 in which the length bin was corrected for the longline survey length composition; 2019.1c.4 in which the input sample size for fishery length composition data was set at the number of hauls actually used to compute length composition, and 2019.1c.6 in which the month for bottom trawl survey conditional age-at-length was changed from 1 (January) to 7 (July). The largest of these was from model 2019.1c.6, which resulted in a 10% decrease in spawning biomass estimates on average. Combining all of these changes within model 2019.1c resulted in a decrease in the estimated spawning biomass across the time series of the model (</w:t>
      </w:r>
      <w:r w:rsidR="00EE287A" w:rsidRPr="005362B1">
        <w:t>Figure 2.2.</w:t>
      </w:r>
      <w:r w:rsidRPr="005362B1">
        <w:t xml:space="preserve">4). This decrease coincided with an increase in the bottom trawl catchability parameter to 1.19 in 2019.1c compared to 1.07 in 2019.1b (other key parameter estimates are shown in </w:t>
      </w:r>
      <w:r w:rsidR="00EE287A" w:rsidRPr="005362B1">
        <w:t>Table 2.2.</w:t>
      </w:r>
      <w:r w:rsidRPr="005362B1">
        <w:t>6). The overall negative log-likelihood in model 2019.1c decreased compared to model 2019.1b (</w:t>
      </w:r>
      <w:r w:rsidR="00EE287A" w:rsidRPr="005362B1">
        <w:t>Table 2.2.</w:t>
      </w:r>
      <w:r w:rsidRPr="005362B1">
        <w:t>4), due primarily to a decrease in the length composition component, which decreased as the input sample size decreased to reflect the number of hauls from which samples were used in the fishery length composition expansion.</w:t>
      </w:r>
    </w:p>
    <w:p w14:paraId="6638B201" w14:textId="77777777" w:rsidR="00375290" w:rsidRPr="005362B1" w:rsidRDefault="00375290" w:rsidP="00375290">
      <w:pPr>
        <w:pStyle w:val="Heading3"/>
      </w:pPr>
      <w:r w:rsidRPr="005362B1">
        <w:t>Model 2019.1d – updating ageing error</w:t>
      </w:r>
    </w:p>
    <w:p w14:paraId="2811B1EC" w14:textId="3D6EDBA9" w:rsidR="00375290" w:rsidRPr="005362B1" w:rsidRDefault="00375290" w:rsidP="00375290">
      <w:r w:rsidRPr="005362B1">
        <w:t>Updating ageing error and bias parameters in model 2019.1d resulted in a slight decrease in estimated spawning biomass compared to model 2019.1c (</w:t>
      </w:r>
      <w:r w:rsidR="00EE287A" w:rsidRPr="005362B1">
        <w:t>Figure 2.2.</w:t>
      </w:r>
      <w:r w:rsidRPr="005362B1">
        <w:t>5). The overall negative log-likelihood of model 2019.1d was smaller than model 2019.1c (</w:t>
      </w:r>
      <w:r w:rsidR="00EE287A" w:rsidRPr="005362B1">
        <w:t>Table 2.2.</w:t>
      </w:r>
      <w:r w:rsidRPr="005362B1">
        <w:t xml:space="preserve">4), indicating that updating ageing error and bias parameters improved model fit. The largest decrease in negative log-likelihood occurred for the conditional age-at-length data component, although there was a decrease in the negative log-likelihood for each data component of the model. Compared to model 2019.1b and 2019.1c the AFSC bottom trawl catchability parameter estimate in model 2019.1d increased (other key parameter estimates are shown in </w:t>
      </w:r>
      <w:r w:rsidR="00EE287A" w:rsidRPr="005362B1">
        <w:t>Table 2.2.</w:t>
      </w:r>
      <w:r w:rsidRPr="005362B1">
        <w:t>6).</w:t>
      </w:r>
    </w:p>
    <w:p w14:paraId="49E3713E" w14:textId="77777777" w:rsidR="00375290" w:rsidRPr="005362B1" w:rsidRDefault="00375290" w:rsidP="00375290">
      <w:pPr>
        <w:pStyle w:val="Heading3"/>
      </w:pPr>
      <w:r w:rsidRPr="005362B1">
        <w:t>Model 2019.1e – fishery length composition</w:t>
      </w:r>
    </w:p>
    <w:p w14:paraId="357C2E71" w14:textId="18D73871" w:rsidR="00375290" w:rsidRPr="005362B1" w:rsidRDefault="00375290" w:rsidP="00375290">
      <w:r w:rsidRPr="005362B1">
        <w:t>Removing the filter and merging ADF&amp;G length frequency data when expanding the fishery length composition data resulted in an increase in estimated spawning biomass in model 2019.1e compared to model 2019.1d (</w:t>
      </w:r>
      <w:r w:rsidR="00EE287A" w:rsidRPr="005362B1">
        <w:t>Figure 2.2.</w:t>
      </w:r>
      <w:r w:rsidRPr="005362B1">
        <w:t xml:space="preserve">6). Model 2019.1e fit to fishery length composition improved for the longline and pot fishery compared to model 2019.1d, but slightly degraded for the trawl fishery (as illustrated by the aggregated fit in </w:t>
      </w:r>
      <w:r w:rsidR="00EE287A" w:rsidRPr="005362B1">
        <w:t>Figure 2.2.</w:t>
      </w:r>
      <w:r w:rsidRPr="005362B1">
        <w:t>7). While the fit to the fishery length composition improved in general, it was at the expense of fit to the survey indices, particularly the longline survey (</w:t>
      </w:r>
      <w:r w:rsidR="00EE287A" w:rsidRPr="005362B1">
        <w:t>Table 2.2.</w:t>
      </w:r>
      <w:r w:rsidRPr="005362B1">
        <w:t xml:space="preserve">5). Visually, the fit to the bottom trawl survey is similar between models 2019.1d and 2019.1e (top panel </w:t>
      </w:r>
      <w:r w:rsidR="00EE287A" w:rsidRPr="005362B1">
        <w:t>Figure 2.2.</w:t>
      </w:r>
      <w:r w:rsidRPr="005362B1">
        <w:t xml:space="preserve">8). The fit to the longline survey results in the largest difference between 2019.1d and 2019.1e in the mid-2000s (bottom panel </w:t>
      </w:r>
      <w:r w:rsidR="00EE287A" w:rsidRPr="005362B1">
        <w:t>Figure 2.2.</w:t>
      </w:r>
      <w:r w:rsidRPr="005362B1">
        <w:t>8), although the fit since 2010 has been similar between these two models.</w:t>
      </w:r>
    </w:p>
    <w:p w14:paraId="780E737F" w14:textId="088E9B5B" w:rsidR="00375290" w:rsidRPr="005362B1" w:rsidRDefault="00375290" w:rsidP="00375290">
      <w:r w:rsidRPr="005362B1">
        <w:t>Applying the 2 cm and 5 cm bins within model 2019.1e resulted in models that estimated similar trends and magnitudes in spawning biomass (</w:t>
      </w:r>
      <w:r w:rsidR="00EE287A" w:rsidRPr="005362B1">
        <w:t>Figure 2.2.</w:t>
      </w:r>
      <w:r w:rsidRPr="005362B1">
        <w:t>9) and resulted in similar fits to data (</w:t>
      </w:r>
      <w:r w:rsidR="00EE287A" w:rsidRPr="005362B1">
        <w:t>Table 2.2.</w:t>
      </w:r>
      <w:r w:rsidRPr="005362B1">
        <w:t>5).</w:t>
      </w:r>
    </w:p>
    <w:p w14:paraId="5D71D628" w14:textId="77777777" w:rsidR="00375290" w:rsidRPr="005362B1" w:rsidRDefault="00375290" w:rsidP="00375290">
      <w:pPr>
        <w:pStyle w:val="Heading3"/>
      </w:pPr>
      <w:r w:rsidRPr="005362B1">
        <w:t>Recommended model 2019.1e.5cm/2024.0</w:t>
      </w:r>
    </w:p>
    <w:p w14:paraId="7331A2A8" w14:textId="02FCBD83" w:rsidR="00375290" w:rsidRPr="005362B1" w:rsidRDefault="00375290" w:rsidP="00375290">
      <w:r w:rsidRPr="005362B1">
        <w:t>We recommend that model 2019.1e.5cm be pursued for consideration at the November Plan Team meeting as an alternative model to the accepted model 2019.1b. This model represents a number of improvements to the 2023 assessment model that include correcting errors in data input files, improving model consistency with other AFSC cod assessments, updating important data input parameters, simplifying fishery length composition expansion methods, and improving model efficiency through extending the bins for length composition data. Ultimately, the model estimates a shift in spawning biomass to smaller values (</w:t>
      </w:r>
      <w:r w:rsidR="00EE287A" w:rsidRPr="005362B1">
        <w:t>Figure 2.2.</w:t>
      </w:r>
      <w:r w:rsidRPr="005362B1">
        <w:t xml:space="preserve">10). However, model 2019.1e.5cm is consistent with model 2019.1b by the end of the model’s time series. We note that there are a number of important changes in </w:t>
      </w:r>
      <w:r w:rsidRPr="005362B1">
        <w:lastRenderedPageBreak/>
        <w:t>parameter estimates that occur in model 2019.1e.5c compared to model 2019.1b (</w:t>
      </w:r>
      <w:r w:rsidR="00EE287A" w:rsidRPr="005362B1">
        <w:t>Table 2.2.</w:t>
      </w:r>
      <w:r w:rsidRPr="005362B1">
        <w:t>6 and Figures 11 and 12); these changes primarily occurred due to model change 2019.1c.6, in which the month for the bottom trawl survey conditional age-at-length was corrected to July rather than January as opposed to model changes that updated ageing error and changed how fishery length composition was expanded. Because of these changes in parameter estimates and the number of improvements made to the input data sources for the model, we recommend consideration of a model renumbering to 2024.0 for this model.</w:t>
      </w:r>
    </w:p>
    <w:p w14:paraId="5239F6F9" w14:textId="77777777" w:rsidR="00375290" w:rsidRPr="005362B1" w:rsidRDefault="00375290" w:rsidP="00375290">
      <w:pPr>
        <w:pStyle w:val="Heading2"/>
      </w:pPr>
      <w:r w:rsidRPr="005362B1">
        <w:t>Alternative apportionment investigation</w:t>
      </w:r>
    </w:p>
    <w:p w14:paraId="14C496AF" w14:textId="77777777" w:rsidR="00375290" w:rsidRPr="005362B1" w:rsidRDefault="00375290" w:rsidP="00375290">
      <w:r w:rsidRPr="005362B1">
        <w:t>We used the REMA model to estimate alternative apportionment by integrating the AFSC longline survey RPW index with the AFSC bottom trawl survey biomass index. We followed a factorial design consisting of combinations that varied the number of process error parameters (either a single parameter or a parameter by sub-region), the number of scaling parameters (either a single parameter or a parameter by sub-region), and parameters to estimate additional uncertainty applied to the bottom trawl and longline survey indices (either one or both). AIC comparison across these combinations resulted in four models that were not statistically different with difference in AIC values less than 1. Changing how process error was estimated and estimating additional uncertainty for either of the surveys did not result in different AIC values.  We compare across these four models to illustrate the differences in apportionment with the current convention of only using the bottom trawl survey.</w:t>
      </w:r>
    </w:p>
    <w:p w14:paraId="54D58473" w14:textId="36CFD38E" w:rsidR="00375290" w:rsidRPr="005362B1" w:rsidRDefault="00375290" w:rsidP="00375290">
      <w:r w:rsidRPr="005362B1">
        <w:t>Over the last 5 years of surveys (from 2019 – 2023), the variability in apportionment for the each of the GOA sub-regions has been larger when using both the trawl and longline surveys as compared to using only the trawl survey (</w:t>
      </w:r>
      <w:r w:rsidR="00EE287A" w:rsidRPr="005362B1">
        <w:t>Table 2.2.</w:t>
      </w:r>
      <w:r w:rsidRPr="005362B1">
        <w:t xml:space="preserve">7 and illustrated in </w:t>
      </w:r>
      <w:r w:rsidR="00EE287A" w:rsidRPr="005362B1">
        <w:t>Figure 2.2.</w:t>
      </w:r>
      <w:r w:rsidRPr="005362B1">
        <w:t xml:space="preserve">13). The coefficient of variation (CV) in apportionment estimates over the most recent 5 years is, on average, about 70% larger when using both surveys as compared to only the trawl survey.  Compared to the apportionment that was used in the 2023 assessment, using both the longline and trawl survey results in a larger apportionment to the Eastern and Western GOA and smaller apportionment to the Central GOA as compared to using the trawl survey data only. This change in apportionment and variability is primarily due to differences in the relative biomass and RPW that is estimated within each of the sub-regions for each survey (illustrated in </w:t>
      </w:r>
      <w:r w:rsidR="00EE287A" w:rsidRPr="005362B1">
        <w:t>Figure 2.2.</w:t>
      </w:r>
      <w:r w:rsidRPr="005362B1">
        <w:t xml:space="preserve">14). Particularly for the Eastern GOA, the AFSC longline survey estimates relatively larger RPW than the trawl survey estimates biomass. </w:t>
      </w:r>
    </w:p>
    <w:p w14:paraId="1E47178E" w14:textId="77777777" w:rsidR="00375290" w:rsidRPr="005362B1" w:rsidRDefault="00375290" w:rsidP="00375290">
      <w:r w:rsidRPr="005362B1">
        <w:t>Within the GOA cod assessment, there remains an environmental link between bottom temperature and AFSC longline survey catchability. However, the environmental index used for this link does not yet have a sub-region component. Further, the REMA model does not have the functionality to include an environmental link; in this case we propose developing a link with the scaling parameter that would mimic the link used in the main assessment. While increased variability in itself is not a reason to reject using the REMA model with indices from both surveys, we hypothesize that including an environmental link within the REMA model may serve to dampen some of the variability that results when using the AFSC longline survey as an additional index. Further, while there is some shift in apportionment when using the multi-index REMA model, the results are not substantially different than using the AFSC bottom trawl survey on its own. For these reasons, we recommend to continue using only the AFSC bottom trawl survey for apportionment in the GOA cod assessment until (1) functionality in the REMA model is developed to accommodate an environmental link with the scaling parameters, and (2) environmental indices that can be linked to the AFSC longline survey are developed at the sub-region scale.</w:t>
      </w:r>
    </w:p>
    <w:p w14:paraId="285F6C04" w14:textId="5254927D" w:rsidR="00636368" w:rsidRPr="005362B1" w:rsidRDefault="00636368">
      <w:r w:rsidRPr="005362B1">
        <w:br w:type="page"/>
      </w:r>
    </w:p>
    <w:p w14:paraId="6FBFAF97" w14:textId="77777777" w:rsidR="00375290" w:rsidRPr="005362B1" w:rsidRDefault="00375290" w:rsidP="00375290">
      <w:pPr>
        <w:pStyle w:val="Heading2"/>
      </w:pPr>
      <w:r w:rsidRPr="005362B1">
        <w:lastRenderedPageBreak/>
        <w:t>Literature Cited</w:t>
      </w:r>
    </w:p>
    <w:p w14:paraId="27C02167" w14:textId="77777777" w:rsidR="00375290" w:rsidRPr="005362B1" w:rsidRDefault="00375290" w:rsidP="00375290">
      <w:pPr>
        <w:ind w:left="720" w:hanging="720"/>
      </w:pPr>
      <w:r w:rsidRPr="005362B1">
        <w:t xml:space="preserve">Barbeaux. S. J., K. Aydin, B. </w:t>
      </w:r>
      <w:proofErr w:type="spellStart"/>
      <w:r w:rsidRPr="005362B1">
        <w:t>Fissel</w:t>
      </w:r>
      <w:proofErr w:type="spellEnd"/>
      <w:r w:rsidRPr="005362B1">
        <w:t xml:space="preserve">, K. </w:t>
      </w:r>
      <w:proofErr w:type="spellStart"/>
      <w:r w:rsidRPr="005362B1">
        <w:t>Holsman</w:t>
      </w:r>
      <w:proofErr w:type="spellEnd"/>
      <w:r w:rsidRPr="005362B1">
        <w:t xml:space="preserve">, B. Laurel, W. </w:t>
      </w:r>
      <w:proofErr w:type="spellStart"/>
      <w:r w:rsidRPr="005362B1">
        <w:t>Palsson</w:t>
      </w:r>
      <w:proofErr w:type="spellEnd"/>
      <w:r w:rsidRPr="005362B1">
        <w:t xml:space="preserve">, L. Rogers, K. Shotwell, Q. Yang, and S. </w:t>
      </w:r>
      <w:proofErr w:type="spellStart"/>
      <w:r w:rsidRPr="005362B1">
        <w:t>Zador</w:t>
      </w:r>
      <w:proofErr w:type="spellEnd"/>
      <w:r w:rsidRPr="005362B1">
        <w:t xml:space="preserve">. 2019. Assessment of the Pacific cod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10CE357A" w14:textId="77777777" w:rsidR="00375290" w:rsidRPr="005362B1" w:rsidRDefault="00375290" w:rsidP="00375290">
      <w:pPr>
        <w:ind w:left="720" w:hanging="720"/>
      </w:pPr>
      <w:proofErr w:type="spellStart"/>
      <w:r w:rsidRPr="005362B1">
        <w:t>Echave</w:t>
      </w:r>
      <w:proofErr w:type="spellEnd"/>
      <w:r w:rsidRPr="005362B1">
        <w:t xml:space="preserve">, K. B., K. A. </w:t>
      </w:r>
      <w:proofErr w:type="spellStart"/>
      <w:r w:rsidRPr="005362B1">
        <w:t>Siwicke</w:t>
      </w:r>
      <w:proofErr w:type="spellEnd"/>
      <w:r w:rsidRPr="005362B1">
        <w:t xml:space="preserve">, J. Sullivan, and B. Ferriss, 2023. Assessment of the </w:t>
      </w:r>
      <w:proofErr w:type="spellStart"/>
      <w:r w:rsidRPr="005362B1">
        <w:t>Shortraker</w:t>
      </w:r>
      <w:proofErr w:type="spellEnd"/>
      <w:r w:rsidRPr="005362B1">
        <w:t xml:space="preserve"> Rockfish stock in the Gulf of Alaska. </w:t>
      </w:r>
      <w:r w:rsidRPr="005362B1">
        <w:rPr>
          <w:i/>
          <w:iCs/>
        </w:rPr>
        <w:t>In</w:t>
      </w:r>
      <w:r w:rsidRPr="005362B1">
        <w:t xml:space="preserve"> Stock assessment and fishery evaluation report for the groundfish resources of the Gulf of Alaska. North Pacific Fishery Management Council, 605 W. 4th Avenue Suite 306, Anchorage, AK 99501</w:t>
      </w:r>
    </w:p>
    <w:p w14:paraId="51E6409E" w14:textId="77777777" w:rsidR="00375290" w:rsidRPr="005362B1" w:rsidRDefault="00375290" w:rsidP="00375290">
      <w:pPr>
        <w:ind w:left="720" w:hanging="720"/>
      </w:pPr>
      <w:r w:rsidRPr="005362B1">
        <w:t xml:space="preserve">Punt, A.E., Smith, D.C., </w:t>
      </w:r>
      <w:proofErr w:type="spellStart"/>
      <w:r w:rsidRPr="005362B1">
        <w:t>KrusicGolub</w:t>
      </w:r>
      <w:proofErr w:type="spellEnd"/>
      <w:r w:rsidRPr="005362B1">
        <w:t xml:space="preserve">, K., Robertson, S., 2008. Quantifying age-reading error for use in fisheries stock assessments, with application to species in Australia’s southern and eastern </w:t>
      </w:r>
      <w:proofErr w:type="spellStart"/>
      <w:r w:rsidRPr="005362B1">
        <w:t>scalefish</w:t>
      </w:r>
      <w:proofErr w:type="spellEnd"/>
      <w:r w:rsidRPr="005362B1">
        <w:t xml:space="preserve"> and shark fishery. Can. J. Fish. </w:t>
      </w:r>
      <w:proofErr w:type="spellStart"/>
      <w:r w:rsidRPr="005362B1">
        <w:t>Aquat</w:t>
      </w:r>
      <w:proofErr w:type="spellEnd"/>
      <w:r w:rsidRPr="005362B1">
        <w:t>. Sci. 65 (9), 1991–2005.</w:t>
      </w:r>
    </w:p>
    <w:p w14:paraId="0949C930" w14:textId="77777777" w:rsidR="00375290" w:rsidRPr="005362B1" w:rsidRDefault="00375290" w:rsidP="00375290"/>
    <w:p w14:paraId="6EB7FD78" w14:textId="77777777" w:rsidR="00375290" w:rsidRPr="005362B1" w:rsidRDefault="00375290" w:rsidP="00375290"/>
    <w:p w14:paraId="2383C5ED" w14:textId="77777777" w:rsidR="00375290" w:rsidRPr="005362B1" w:rsidRDefault="00375290" w:rsidP="00375290"/>
    <w:p w14:paraId="114CED24" w14:textId="77777777" w:rsidR="00375290" w:rsidRPr="005362B1" w:rsidRDefault="00375290" w:rsidP="00375290">
      <w:r w:rsidRPr="005362B1">
        <w:br w:type="page"/>
      </w:r>
    </w:p>
    <w:p w14:paraId="4F3241F6" w14:textId="77777777" w:rsidR="00375290" w:rsidRPr="005362B1" w:rsidRDefault="00375290" w:rsidP="00375290">
      <w:pPr>
        <w:pStyle w:val="Heading2"/>
      </w:pPr>
      <w:r w:rsidRPr="005362B1">
        <w:lastRenderedPageBreak/>
        <w:t>Tables</w:t>
      </w:r>
    </w:p>
    <w:p w14:paraId="561969EF" w14:textId="48C359E5" w:rsidR="00375290" w:rsidRPr="005362B1" w:rsidRDefault="00375290" w:rsidP="00636368">
      <w:pPr>
        <w:pStyle w:val="Heading5"/>
      </w:pPr>
      <w:r w:rsidRPr="005362B1">
        <w:t xml:space="preserve">Table </w:t>
      </w:r>
      <w:r w:rsidR="00636368" w:rsidRPr="005362B1">
        <w:t>2.2.</w:t>
      </w:r>
      <w:r w:rsidRPr="005362B1">
        <w:t>1. Percent of hauls within fishery length frequency data that sampled less than 10 lengths per haul.</w:t>
      </w:r>
    </w:p>
    <w:tbl>
      <w:tblPr>
        <w:tblW w:w="4804" w:type="dxa"/>
        <w:tblCellMar>
          <w:left w:w="0" w:type="dxa"/>
          <w:right w:w="0" w:type="dxa"/>
        </w:tblCellMar>
        <w:tblLook w:val="0600" w:firstRow="0" w:lastRow="0" w:firstColumn="0" w:lastColumn="0" w:noHBand="1" w:noVBand="1"/>
      </w:tblPr>
      <w:tblGrid>
        <w:gridCol w:w="1088"/>
        <w:gridCol w:w="575"/>
        <w:gridCol w:w="878"/>
        <w:gridCol w:w="1168"/>
        <w:gridCol w:w="1095"/>
      </w:tblGrid>
      <w:tr w:rsidR="00375290" w:rsidRPr="005362B1" w14:paraId="618960C1" w14:textId="77777777" w:rsidTr="00636368">
        <w:trPr>
          <w:trHeight w:val="108"/>
        </w:trPr>
        <w:tc>
          <w:tcPr>
            <w:tcW w:w="1663" w:type="dxa"/>
            <w:gridSpan w:val="2"/>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2801E16C" w14:textId="77777777" w:rsidR="00375290" w:rsidRPr="005362B1" w:rsidRDefault="00375290" w:rsidP="00375290">
            <w:pPr>
              <w:jc w:val="center"/>
            </w:pPr>
          </w:p>
        </w:tc>
        <w:tc>
          <w:tcPr>
            <w:tcW w:w="87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B31BFC7" w14:textId="77777777" w:rsidR="00375290" w:rsidRPr="005362B1" w:rsidRDefault="00375290" w:rsidP="00375290">
            <w:pPr>
              <w:jc w:val="center"/>
            </w:pPr>
            <w:r w:rsidRPr="005362B1">
              <w:t>Longline</w:t>
            </w:r>
          </w:p>
        </w:tc>
        <w:tc>
          <w:tcPr>
            <w:tcW w:w="1168"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6E97236F" w14:textId="77777777" w:rsidR="00375290" w:rsidRPr="005362B1" w:rsidRDefault="00375290" w:rsidP="00375290">
            <w:pPr>
              <w:jc w:val="center"/>
            </w:pPr>
            <w:r w:rsidRPr="005362B1">
              <w:t>Pot</w:t>
            </w:r>
          </w:p>
        </w:tc>
        <w:tc>
          <w:tcPr>
            <w:tcW w:w="1095" w:type="dxa"/>
            <w:tcBorders>
              <w:top w:val="nil"/>
              <w:left w:val="nil"/>
              <w:bottom w:val="single" w:sz="4" w:space="0" w:color="000000"/>
              <w:right w:val="nil"/>
            </w:tcBorders>
            <w:shd w:val="clear" w:color="auto" w:fill="auto"/>
            <w:tcMar>
              <w:top w:w="14" w:type="dxa"/>
              <w:left w:w="14" w:type="dxa"/>
              <w:bottom w:w="0" w:type="dxa"/>
              <w:right w:w="14" w:type="dxa"/>
            </w:tcMar>
            <w:vAlign w:val="bottom"/>
            <w:hideMark/>
          </w:tcPr>
          <w:p w14:paraId="37375A20" w14:textId="77777777" w:rsidR="00375290" w:rsidRPr="005362B1" w:rsidRDefault="00375290" w:rsidP="00375290">
            <w:pPr>
              <w:jc w:val="center"/>
            </w:pPr>
            <w:r w:rsidRPr="005362B1">
              <w:t>Trawl</w:t>
            </w:r>
          </w:p>
        </w:tc>
      </w:tr>
      <w:tr w:rsidR="00375290" w:rsidRPr="005362B1" w14:paraId="2F6E2477" w14:textId="77777777" w:rsidTr="00636368">
        <w:trPr>
          <w:trHeight w:val="108"/>
        </w:trPr>
        <w:tc>
          <w:tcPr>
            <w:tcW w:w="108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6E51B1DD" w14:textId="77777777" w:rsidR="00375290" w:rsidRPr="005362B1" w:rsidRDefault="00375290" w:rsidP="00375290">
            <w:r w:rsidRPr="005362B1">
              <w:t>1991-2012</w:t>
            </w:r>
          </w:p>
        </w:tc>
        <w:tc>
          <w:tcPr>
            <w:tcW w:w="1453" w:type="dxa"/>
            <w:gridSpan w:val="2"/>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F215EC0" w14:textId="77777777" w:rsidR="00375290" w:rsidRPr="005362B1" w:rsidRDefault="00375290" w:rsidP="00375290">
            <w:pPr>
              <w:jc w:val="center"/>
            </w:pPr>
            <w:r w:rsidRPr="005362B1">
              <w:t>2%</w:t>
            </w:r>
          </w:p>
        </w:tc>
        <w:tc>
          <w:tcPr>
            <w:tcW w:w="1168"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4E3CC224" w14:textId="77777777" w:rsidR="00375290" w:rsidRPr="005362B1" w:rsidRDefault="00375290" w:rsidP="00375290">
            <w:pPr>
              <w:jc w:val="center"/>
            </w:pPr>
            <w:r w:rsidRPr="005362B1">
              <w:t>4%</w:t>
            </w:r>
          </w:p>
        </w:tc>
        <w:tc>
          <w:tcPr>
            <w:tcW w:w="1095" w:type="dxa"/>
            <w:tcBorders>
              <w:top w:val="single" w:sz="4" w:space="0" w:color="000000"/>
              <w:left w:val="nil"/>
              <w:bottom w:val="nil"/>
              <w:right w:val="nil"/>
            </w:tcBorders>
            <w:shd w:val="clear" w:color="auto" w:fill="auto"/>
            <w:tcMar>
              <w:top w:w="14" w:type="dxa"/>
              <w:left w:w="14" w:type="dxa"/>
              <w:bottom w:w="0" w:type="dxa"/>
              <w:right w:w="14" w:type="dxa"/>
            </w:tcMar>
            <w:vAlign w:val="bottom"/>
            <w:hideMark/>
          </w:tcPr>
          <w:p w14:paraId="0BF0C97B" w14:textId="77777777" w:rsidR="00375290" w:rsidRPr="005362B1" w:rsidRDefault="00375290" w:rsidP="00375290">
            <w:pPr>
              <w:jc w:val="center"/>
            </w:pPr>
            <w:r w:rsidRPr="005362B1">
              <w:t>3%</w:t>
            </w:r>
          </w:p>
        </w:tc>
      </w:tr>
      <w:tr w:rsidR="00375290" w:rsidRPr="005362B1" w14:paraId="0394E955"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2F79A639" w14:textId="77777777" w:rsidR="00375290" w:rsidRPr="005362B1" w:rsidRDefault="00375290" w:rsidP="00375290">
            <w:r w:rsidRPr="005362B1">
              <w:t>2013</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8EAAD0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DFBC01B"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E057CE4" w14:textId="77777777" w:rsidR="00375290" w:rsidRPr="005362B1" w:rsidRDefault="00375290" w:rsidP="00375290">
            <w:pPr>
              <w:jc w:val="center"/>
            </w:pPr>
            <w:r w:rsidRPr="005362B1">
              <w:t>2%</w:t>
            </w:r>
          </w:p>
        </w:tc>
      </w:tr>
      <w:tr w:rsidR="00375290" w:rsidRPr="005362B1" w14:paraId="6F8F39BA"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02C825B1" w14:textId="77777777" w:rsidR="00375290" w:rsidRPr="005362B1" w:rsidRDefault="00375290" w:rsidP="00375290">
            <w:r w:rsidRPr="005362B1">
              <w:t>2014</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35AB989" w14:textId="77777777" w:rsidR="00375290" w:rsidRPr="005362B1" w:rsidRDefault="00375290" w:rsidP="00375290">
            <w:pPr>
              <w:jc w:val="center"/>
            </w:pPr>
            <w:r w:rsidRPr="005362B1">
              <w:t>6%</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5A8CAC7D"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1C22195" w14:textId="77777777" w:rsidR="00375290" w:rsidRPr="005362B1" w:rsidRDefault="00375290" w:rsidP="00375290">
            <w:pPr>
              <w:jc w:val="center"/>
            </w:pPr>
            <w:r w:rsidRPr="005362B1">
              <w:t>5%</w:t>
            </w:r>
          </w:p>
        </w:tc>
      </w:tr>
      <w:tr w:rsidR="00375290" w:rsidRPr="005362B1" w14:paraId="2F02A972"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4A68449" w14:textId="77777777" w:rsidR="00375290" w:rsidRPr="005362B1" w:rsidRDefault="00375290" w:rsidP="00375290">
            <w:r w:rsidRPr="005362B1">
              <w:t>2015</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632DDE20" w14:textId="77777777" w:rsidR="00375290" w:rsidRPr="005362B1" w:rsidRDefault="00375290" w:rsidP="00375290">
            <w:pPr>
              <w:jc w:val="center"/>
            </w:pPr>
            <w:r w:rsidRPr="005362B1">
              <w:t>5%</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71AF6A42" w14:textId="77777777" w:rsidR="00375290" w:rsidRPr="005362B1" w:rsidRDefault="00375290" w:rsidP="00375290">
            <w:pPr>
              <w:jc w:val="center"/>
            </w:pPr>
            <w:r w:rsidRPr="005362B1">
              <w:t>8%</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718C50BF" w14:textId="77777777" w:rsidR="00375290" w:rsidRPr="005362B1" w:rsidRDefault="00375290" w:rsidP="00375290">
            <w:pPr>
              <w:jc w:val="center"/>
            </w:pPr>
            <w:r w:rsidRPr="005362B1">
              <w:t>4%</w:t>
            </w:r>
          </w:p>
        </w:tc>
      </w:tr>
      <w:tr w:rsidR="00375290" w:rsidRPr="005362B1" w14:paraId="614CD0D6"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42B5036" w14:textId="77777777" w:rsidR="00375290" w:rsidRPr="005362B1" w:rsidRDefault="00375290" w:rsidP="00375290">
            <w:r w:rsidRPr="005362B1">
              <w:t>2016</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CB0DA44" w14:textId="77777777" w:rsidR="00375290" w:rsidRPr="005362B1" w:rsidRDefault="00375290" w:rsidP="00375290">
            <w:pPr>
              <w:jc w:val="center"/>
            </w:pPr>
            <w:r w:rsidRPr="005362B1">
              <w:t>13%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07B25AD1"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6052BDEB" w14:textId="77777777" w:rsidR="00375290" w:rsidRPr="005362B1" w:rsidRDefault="00375290" w:rsidP="00375290">
            <w:pPr>
              <w:jc w:val="center"/>
            </w:pPr>
            <w:r w:rsidRPr="005362B1">
              <w:t>4%</w:t>
            </w:r>
          </w:p>
        </w:tc>
      </w:tr>
      <w:tr w:rsidR="00375290" w:rsidRPr="005362B1" w14:paraId="7980AE7B"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AF4943B" w14:textId="77777777" w:rsidR="00375290" w:rsidRPr="005362B1" w:rsidRDefault="00375290" w:rsidP="00375290">
            <w:r w:rsidRPr="005362B1">
              <w:t>2017</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73E78A40" w14:textId="77777777" w:rsidR="00375290" w:rsidRPr="005362B1" w:rsidRDefault="00375290" w:rsidP="00375290">
            <w:pPr>
              <w:jc w:val="center"/>
            </w:pPr>
            <w:r w:rsidRPr="005362B1">
              <w:t>12%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14AFABE5" w14:textId="77777777" w:rsidR="00375290" w:rsidRPr="005362B1" w:rsidRDefault="00375290" w:rsidP="00375290">
            <w:pPr>
              <w:jc w:val="center"/>
            </w:pPr>
            <w:r w:rsidRPr="005362B1">
              <w:t>12%</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262205F" w14:textId="77777777" w:rsidR="00375290" w:rsidRPr="005362B1" w:rsidRDefault="00375290" w:rsidP="00375290">
            <w:pPr>
              <w:jc w:val="center"/>
            </w:pPr>
            <w:r w:rsidRPr="005362B1">
              <w:t>20%</w:t>
            </w:r>
          </w:p>
        </w:tc>
      </w:tr>
      <w:tr w:rsidR="00375290" w:rsidRPr="005362B1" w14:paraId="7BF5BD6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58B299F2" w14:textId="77777777" w:rsidR="00375290" w:rsidRPr="005362B1" w:rsidRDefault="00375290" w:rsidP="00375290">
            <w:r w:rsidRPr="005362B1">
              <w:t>2018</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56C8BD18" w14:textId="77777777" w:rsidR="00375290" w:rsidRPr="005362B1" w:rsidRDefault="00375290" w:rsidP="00375290">
            <w:pPr>
              <w:jc w:val="center"/>
            </w:pPr>
            <w:r w:rsidRPr="005362B1">
              <w:t>23%</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6E0B15F0" w14:textId="77777777" w:rsidR="00375290" w:rsidRPr="005362B1" w:rsidRDefault="00375290" w:rsidP="00375290">
            <w:pPr>
              <w:jc w:val="center"/>
            </w:pPr>
            <w:r w:rsidRPr="005362B1">
              <w:t>6%</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A557852" w14:textId="77777777" w:rsidR="00375290" w:rsidRPr="005362B1" w:rsidRDefault="00375290" w:rsidP="00375290">
            <w:pPr>
              <w:jc w:val="center"/>
            </w:pPr>
            <w:r w:rsidRPr="005362B1">
              <w:t>6%</w:t>
            </w:r>
          </w:p>
        </w:tc>
      </w:tr>
      <w:tr w:rsidR="00375290" w:rsidRPr="005362B1" w14:paraId="4E41CB37"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1D70DE0F" w14:textId="77777777" w:rsidR="00375290" w:rsidRPr="005362B1" w:rsidRDefault="00375290" w:rsidP="00375290">
            <w:r w:rsidRPr="005362B1">
              <w:t>2019</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E03A8D0" w14:textId="77777777" w:rsidR="00375290" w:rsidRPr="005362B1" w:rsidRDefault="00375290" w:rsidP="00375290">
            <w:pPr>
              <w:jc w:val="center"/>
            </w:pPr>
            <w:r w:rsidRPr="005362B1">
              <w:t>22%</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D6FF25A" w14:textId="77777777" w:rsidR="00375290" w:rsidRPr="005362B1" w:rsidRDefault="00375290" w:rsidP="00375290">
            <w:pPr>
              <w:jc w:val="center"/>
            </w:pPr>
            <w:r w:rsidRPr="005362B1">
              <w:t>10%</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0AB148C8" w14:textId="77777777" w:rsidR="00375290" w:rsidRPr="005362B1" w:rsidRDefault="00375290" w:rsidP="00375290">
            <w:pPr>
              <w:jc w:val="center"/>
            </w:pPr>
            <w:r w:rsidRPr="005362B1">
              <w:t>6%</w:t>
            </w:r>
          </w:p>
        </w:tc>
      </w:tr>
      <w:tr w:rsidR="00375290" w:rsidRPr="005362B1" w14:paraId="51A9369D"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4D1DDD6A" w14:textId="77777777" w:rsidR="00375290" w:rsidRPr="005362B1" w:rsidRDefault="00375290" w:rsidP="00375290">
            <w:r w:rsidRPr="005362B1">
              <w:t>2020</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0DC3FC95" w14:textId="77777777" w:rsidR="00375290" w:rsidRPr="005362B1" w:rsidRDefault="00375290" w:rsidP="00375290">
            <w:pPr>
              <w:jc w:val="center"/>
            </w:pPr>
            <w:r w:rsidRPr="005362B1">
              <w:t>60%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2BDA823" w14:textId="77777777" w:rsidR="00375290" w:rsidRPr="005362B1" w:rsidRDefault="00375290" w:rsidP="00375290">
            <w:pPr>
              <w:jc w:val="center"/>
            </w:pPr>
            <w:r w:rsidRPr="005362B1">
              <w:t>--</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30E80F8C" w14:textId="77777777" w:rsidR="00375290" w:rsidRPr="005362B1" w:rsidRDefault="00375290" w:rsidP="00375290">
            <w:pPr>
              <w:jc w:val="center"/>
            </w:pPr>
            <w:r w:rsidRPr="005362B1">
              <w:t>79%</w:t>
            </w:r>
          </w:p>
        </w:tc>
      </w:tr>
      <w:tr w:rsidR="00375290" w:rsidRPr="005362B1" w14:paraId="7B51330C" w14:textId="77777777" w:rsidTr="00636368">
        <w:trPr>
          <w:trHeight w:val="108"/>
        </w:trPr>
        <w:tc>
          <w:tcPr>
            <w:tcW w:w="1088" w:type="dxa"/>
            <w:tcBorders>
              <w:top w:val="nil"/>
              <w:left w:val="nil"/>
              <w:bottom w:val="nil"/>
              <w:right w:val="nil"/>
            </w:tcBorders>
            <w:shd w:val="clear" w:color="auto" w:fill="auto"/>
            <w:tcMar>
              <w:top w:w="14" w:type="dxa"/>
              <w:left w:w="14" w:type="dxa"/>
              <w:bottom w:w="0" w:type="dxa"/>
              <w:right w:w="14" w:type="dxa"/>
            </w:tcMar>
            <w:vAlign w:val="bottom"/>
            <w:hideMark/>
          </w:tcPr>
          <w:p w14:paraId="63A10D2F" w14:textId="77777777" w:rsidR="00375290" w:rsidRPr="005362B1" w:rsidRDefault="00375290" w:rsidP="00375290">
            <w:r w:rsidRPr="005362B1">
              <w:t>2021</w:t>
            </w:r>
          </w:p>
        </w:tc>
        <w:tc>
          <w:tcPr>
            <w:tcW w:w="1453" w:type="dxa"/>
            <w:gridSpan w:val="2"/>
            <w:tcBorders>
              <w:top w:val="nil"/>
              <w:left w:val="nil"/>
              <w:bottom w:val="nil"/>
              <w:right w:val="nil"/>
            </w:tcBorders>
            <w:shd w:val="clear" w:color="auto" w:fill="auto"/>
            <w:tcMar>
              <w:top w:w="14" w:type="dxa"/>
              <w:left w:w="14" w:type="dxa"/>
              <w:bottom w:w="0" w:type="dxa"/>
              <w:right w:w="14" w:type="dxa"/>
            </w:tcMar>
            <w:vAlign w:val="bottom"/>
            <w:hideMark/>
          </w:tcPr>
          <w:p w14:paraId="3483B059" w14:textId="77777777" w:rsidR="00375290" w:rsidRPr="005362B1" w:rsidRDefault="00375290" w:rsidP="00375290">
            <w:pPr>
              <w:jc w:val="center"/>
            </w:pPr>
            <w:r w:rsidRPr="005362B1">
              <w:t>20%</w:t>
            </w:r>
          </w:p>
        </w:tc>
        <w:tc>
          <w:tcPr>
            <w:tcW w:w="1168" w:type="dxa"/>
            <w:tcBorders>
              <w:top w:val="nil"/>
              <w:left w:val="nil"/>
              <w:bottom w:val="nil"/>
              <w:right w:val="nil"/>
            </w:tcBorders>
            <w:shd w:val="clear" w:color="auto" w:fill="auto"/>
            <w:tcMar>
              <w:top w:w="14" w:type="dxa"/>
              <w:left w:w="14" w:type="dxa"/>
              <w:bottom w:w="0" w:type="dxa"/>
              <w:right w:w="14" w:type="dxa"/>
            </w:tcMar>
            <w:vAlign w:val="bottom"/>
            <w:hideMark/>
          </w:tcPr>
          <w:p w14:paraId="3B110BDE" w14:textId="77777777" w:rsidR="00375290" w:rsidRPr="005362B1" w:rsidRDefault="00375290" w:rsidP="00375290">
            <w:pPr>
              <w:jc w:val="center"/>
            </w:pPr>
            <w:r w:rsidRPr="005362B1">
              <w:t>14%</w:t>
            </w:r>
          </w:p>
        </w:tc>
        <w:tc>
          <w:tcPr>
            <w:tcW w:w="1095" w:type="dxa"/>
            <w:tcBorders>
              <w:top w:val="nil"/>
              <w:left w:val="nil"/>
              <w:bottom w:val="nil"/>
              <w:right w:val="nil"/>
            </w:tcBorders>
            <w:shd w:val="clear" w:color="auto" w:fill="auto"/>
            <w:tcMar>
              <w:top w:w="14" w:type="dxa"/>
              <w:left w:w="14" w:type="dxa"/>
              <w:bottom w:w="0" w:type="dxa"/>
              <w:right w:w="14" w:type="dxa"/>
            </w:tcMar>
            <w:vAlign w:val="bottom"/>
            <w:hideMark/>
          </w:tcPr>
          <w:p w14:paraId="18010CB5" w14:textId="77777777" w:rsidR="00375290" w:rsidRPr="005362B1" w:rsidRDefault="00375290" w:rsidP="00375290">
            <w:pPr>
              <w:jc w:val="center"/>
            </w:pPr>
            <w:r w:rsidRPr="005362B1">
              <w:t>72%</w:t>
            </w:r>
          </w:p>
        </w:tc>
      </w:tr>
      <w:tr w:rsidR="00375290" w:rsidRPr="005362B1" w14:paraId="1942F0D2" w14:textId="77777777" w:rsidTr="00636368">
        <w:trPr>
          <w:trHeight w:val="108"/>
        </w:trPr>
        <w:tc>
          <w:tcPr>
            <w:tcW w:w="1088" w:type="dxa"/>
            <w:tcBorders>
              <w:top w:val="nil"/>
              <w:left w:val="nil"/>
              <w:right w:val="nil"/>
            </w:tcBorders>
            <w:shd w:val="clear" w:color="auto" w:fill="auto"/>
            <w:tcMar>
              <w:top w:w="14" w:type="dxa"/>
              <w:left w:w="14" w:type="dxa"/>
              <w:bottom w:w="0" w:type="dxa"/>
              <w:right w:w="14" w:type="dxa"/>
            </w:tcMar>
            <w:vAlign w:val="bottom"/>
            <w:hideMark/>
          </w:tcPr>
          <w:p w14:paraId="75205582" w14:textId="77777777" w:rsidR="00375290" w:rsidRPr="005362B1" w:rsidRDefault="00375290" w:rsidP="00375290">
            <w:r w:rsidRPr="005362B1">
              <w:t>2022</w:t>
            </w:r>
          </w:p>
        </w:tc>
        <w:tc>
          <w:tcPr>
            <w:tcW w:w="1453" w:type="dxa"/>
            <w:gridSpan w:val="2"/>
            <w:tcBorders>
              <w:top w:val="nil"/>
              <w:left w:val="nil"/>
              <w:right w:val="nil"/>
            </w:tcBorders>
            <w:shd w:val="clear" w:color="auto" w:fill="auto"/>
            <w:tcMar>
              <w:top w:w="14" w:type="dxa"/>
              <w:left w:w="14" w:type="dxa"/>
              <w:bottom w:w="0" w:type="dxa"/>
              <w:right w:w="14" w:type="dxa"/>
            </w:tcMar>
            <w:vAlign w:val="bottom"/>
            <w:hideMark/>
          </w:tcPr>
          <w:p w14:paraId="747D49B2" w14:textId="77777777" w:rsidR="00375290" w:rsidRPr="005362B1" w:rsidRDefault="00375290" w:rsidP="00375290">
            <w:pPr>
              <w:jc w:val="center"/>
            </w:pPr>
            <w:r w:rsidRPr="005362B1">
              <w:t>6%</w:t>
            </w:r>
          </w:p>
        </w:tc>
        <w:tc>
          <w:tcPr>
            <w:tcW w:w="1168" w:type="dxa"/>
            <w:tcBorders>
              <w:top w:val="nil"/>
              <w:left w:val="nil"/>
              <w:right w:val="nil"/>
            </w:tcBorders>
            <w:shd w:val="clear" w:color="auto" w:fill="auto"/>
            <w:tcMar>
              <w:top w:w="14" w:type="dxa"/>
              <w:left w:w="14" w:type="dxa"/>
              <w:bottom w:w="0" w:type="dxa"/>
              <w:right w:w="14" w:type="dxa"/>
            </w:tcMar>
            <w:vAlign w:val="bottom"/>
            <w:hideMark/>
          </w:tcPr>
          <w:p w14:paraId="05811A0B" w14:textId="77777777" w:rsidR="00375290" w:rsidRPr="005362B1" w:rsidRDefault="00375290" w:rsidP="00375290">
            <w:pPr>
              <w:jc w:val="center"/>
            </w:pPr>
            <w:r w:rsidRPr="005362B1">
              <w:t>30%</w:t>
            </w:r>
          </w:p>
        </w:tc>
        <w:tc>
          <w:tcPr>
            <w:tcW w:w="1095" w:type="dxa"/>
            <w:tcBorders>
              <w:top w:val="nil"/>
              <w:left w:val="nil"/>
              <w:right w:val="nil"/>
            </w:tcBorders>
            <w:shd w:val="clear" w:color="auto" w:fill="auto"/>
            <w:tcMar>
              <w:top w:w="14" w:type="dxa"/>
              <w:left w:w="14" w:type="dxa"/>
              <w:bottom w:w="0" w:type="dxa"/>
              <w:right w:w="14" w:type="dxa"/>
            </w:tcMar>
            <w:vAlign w:val="bottom"/>
            <w:hideMark/>
          </w:tcPr>
          <w:p w14:paraId="44D0CC85" w14:textId="77777777" w:rsidR="00375290" w:rsidRPr="005362B1" w:rsidRDefault="00375290" w:rsidP="00375290">
            <w:pPr>
              <w:jc w:val="center"/>
            </w:pPr>
            <w:r w:rsidRPr="005362B1">
              <w:t>76%</w:t>
            </w:r>
          </w:p>
        </w:tc>
      </w:tr>
      <w:tr w:rsidR="00375290" w:rsidRPr="005362B1" w14:paraId="6688B939" w14:textId="77777777" w:rsidTr="00636368">
        <w:trPr>
          <w:trHeight w:val="108"/>
        </w:trPr>
        <w:tc>
          <w:tcPr>
            <w:tcW w:w="108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81D6E59" w14:textId="77777777" w:rsidR="00375290" w:rsidRPr="005362B1" w:rsidRDefault="00375290" w:rsidP="00375290">
            <w:r w:rsidRPr="005362B1">
              <w:t>2023</w:t>
            </w:r>
          </w:p>
        </w:tc>
        <w:tc>
          <w:tcPr>
            <w:tcW w:w="1453" w:type="dxa"/>
            <w:gridSpan w:val="2"/>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5C1F1FCD" w14:textId="77777777" w:rsidR="00375290" w:rsidRPr="005362B1" w:rsidRDefault="00375290" w:rsidP="00375290">
            <w:pPr>
              <w:jc w:val="center"/>
            </w:pPr>
            <w:r w:rsidRPr="005362B1">
              <w:t>34%</w:t>
            </w:r>
          </w:p>
        </w:tc>
        <w:tc>
          <w:tcPr>
            <w:tcW w:w="1168"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3113E2A6" w14:textId="77777777" w:rsidR="00375290" w:rsidRPr="005362B1" w:rsidRDefault="00375290" w:rsidP="00375290">
            <w:pPr>
              <w:jc w:val="center"/>
            </w:pPr>
            <w:r w:rsidRPr="005362B1">
              <w:t>36%</w:t>
            </w:r>
          </w:p>
        </w:tc>
        <w:tc>
          <w:tcPr>
            <w:tcW w:w="1095" w:type="dxa"/>
            <w:tcBorders>
              <w:top w:val="nil"/>
              <w:left w:val="nil"/>
              <w:bottom w:val="single" w:sz="4" w:space="0" w:color="auto"/>
              <w:right w:val="nil"/>
            </w:tcBorders>
            <w:shd w:val="clear" w:color="auto" w:fill="auto"/>
            <w:tcMar>
              <w:top w:w="14" w:type="dxa"/>
              <w:left w:w="14" w:type="dxa"/>
              <w:bottom w:w="0" w:type="dxa"/>
              <w:right w:w="14" w:type="dxa"/>
            </w:tcMar>
            <w:vAlign w:val="bottom"/>
            <w:hideMark/>
          </w:tcPr>
          <w:p w14:paraId="62EAD8B6" w14:textId="77777777" w:rsidR="00375290" w:rsidRPr="005362B1" w:rsidRDefault="00375290" w:rsidP="00375290">
            <w:pPr>
              <w:jc w:val="center"/>
            </w:pPr>
            <w:r w:rsidRPr="005362B1">
              <w:t>68%</w:t>
            </w:r>
          </w:p>
        </w:tc>
      </w:tr>
    </w:tbl>
    <w:p w14:paraId="2636AA42" w14:textId="77777777" w:rsidR="00375290" w:rsidRPr="005362B1" w:rsidRDefault="00375290" w:rsidP="00375290">
      <w:pPr>
        <w:rPr>
          <w:sz w:val="24"/>
          <w:szCs w:val="24"/>
        </w:rPr>
      </w:pPr>
    </w:p>
    <w:p w14:paraId="1A2E64B2" w14:textId="6FFCC9B7" w:rsidR="00375290" w:rsidRPr="005362B1" w:rsidRDefault="00375290" w:rsidP="00636368">
      <w:pPr>
        <w:pStyle w:val="Heading5"/>
      </w:pPr>
      <w:r w:rsidRPr="005362B1">
        <w:t xml:space="preserve">Table </w:t>
      </w:r>
      <w:r w:rsidR="00636368" w:rsidRPr="005362B1">
        <w:t>2.2.</w:t>
      </w:r>
      <w:r w:rsidRPr="005362B1">
        <w:t>2. Percent of ADF&amp;G length frequency data used to compute fishery length compositions in the GOA cod assessment.</w:t>
      </w:r>
    </w:p>
    <w:tbl>
      <w:tblPr>
        <w:tblW w:w="5314" w:type="dxa"/>
        <w:tblCellMar>
          <w:left w:w="0" w:type="dxa"/>
          <w:right w:w="0" w:type="dxa"/>
        </w:tblCellMar>
        <w:tblLook w:val="0600" w:firstRow="0" w:lastRow="0" w:firstColumn="0" w:lastColumn="0" w:noHBand="1" w:noVBand="1"/>
      </w:tblPr>
      <w:tblGrid>
        <w:gridCol w:w="1831"/>
        <w:gridCol w:w="1471"/>
        <w:gridCol w:w="993"/>
        <w:gridCol w:w="1019"/>
      </w:tblGrid>
      <w:tr w:rsidR="00375290" w:rsidRPr="005362B1" w14:paraId="5270F593" w14:textId="77777777" w:rsidTr="00375290">
        <w:trPr>
          <w:trHeight w:val="262"/>
        </w:trPr>
        <w:tc>
          <w:tcPr>
            <w:tcW w:w="183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00D9B56B" w14:textId="77777777" w:rsidR="00375290" w:rsidRPr="005362B1" w:rsidRDefault="00375290" w:rsidP="00375290"/>
        </w:tc>
        <w:tc>
          <w:tcPr>
            <w:tcW w:w="1471"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3B11788D" w14:textId="77777777" w:rsidR="00375290" w:rsidRPr="005362B1" w:rsidRDefault="00375290" w:rsidP="00375290">
            <w:pPr>
              <w:jc w:val="center"/>
            </w:pPr>
            <w:r w:rsidRPr="005362B1">
              <w:t>Longline</w:t>
            </w:r>
          </w:p>
        </w:tc>
        <w:tc>
          <w:tcPr>
            <w:tcW w:w="993"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284A9949" w14:textId="77777777" w:rsidR="00375290" w:rsidRPr="005362B1" w:rsidRDefault="00375290" w:rsidP="00375290">
            <w:pPr>
              <w:jc w:val="center"/>
            </w:pPr>
            <w:r w:rsidRPr="005362B1">
              <w:t>Pot</w:t>
            </w:r>
          </w:p>
        </w:tc>
        <w:tc>
          <w:tcPr>
            <w:tcW w:w="1019" w:type="dxa"/>
            <w:tcBorders>
              <w:top w:val="nil"/>
              <w:left w:val="nil"/>
              <w:bottom w:val="single" w:sz="4" w:space="0" w:color="000000"/>
              <w:right w:val="nil"/>
            </w:tcBorders>
            <w:shd w:val="clear" w:color="auto" w:fill="auto"/>
            <w:tcMar>
              <w:top w:w="15" w:type="dxa"/>
              <w:left w:w="15" w:type="dxa"/>
              <w:bottom w:w="0" w:type="dxa"/>
              <w:right w:w="15" w:type="dxa"/>
            </w:tcMar>
            <w:vAlign w:val="bottom"/>
            <w:hideMark/>
          </w:tcPr>
          <w:p w14:paraId="50E73F37" w14:textId="77777777" w:rsidR="00375290" w:rsidRPr="005362B1" w:rsidRDefault="00375290" w:rsidP="00375290">
            <w:pPr>
              <w:jc w:val="center"/>
            </w:pPr>
            <w:r w:rsidRPr="005362B1">
              <w:t>Trawl</w:t>
            </w:r>
          </w:p>
        </w:tc>
      </w:tr>
      <w:tr w:rsidR="00375290" w:rsidRPr="005362B1" w14:paraId="28EC15F8" w14:textId="77777777" w:rsidTr="00375290">
        <w:trPr>
          <w:trHeight w:val="262"/>
        </w:trPr>
        <w:tc>
          <w:tcPr>
            <w:tcW w:w="183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5289E503" w14:textId="77777777" w:rsidR="00375290" w:rsidRPr="005362B1" w:rsidRDefault="00375290" w:rsidP="00375290">
            <w:r w:rsidRPr="005362B1">
              <w:t>1997-2016</w:t>
            </w:r>
          </w:p>
        </w:tc>
        <w:tc>
          <w:tcPr>
            <w:tcW w:w="1471"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F23916A" w14:textId="77777777" w:rsidR="00375290" w:rsidRPr="005362B1" w:rsidRDefault="00375290" w:rsidP="00375290">
            <w:pPr>
              <w:jc w:val="center"/>
            </w:pPr>
            <w:r w:rsidRPr="005362B1">
              <w:rPr>
                <w:color w:val="000000"/>
              </w:rPr>
              <w:t>35%</w:t>
            </w:r>
          </w:p>
        </w:tc>
        <w:tc>
          <w:tcPr>
            <w:tcW w:w="993"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628E4382" w14:textId="77777777" w:rsidR="00375290" w:rsidRPr="005362B1" w:rsidRDefault="00375290" w:rsidP="00375290">
            <w:pPr>
              <w:jc w:val="center"/>
            </w:pPr>
            <w:r w:rsidRPr="005362B1">
              <w:rPr>
                <w:color w:val="000000"/>
              </w:rPr>
              <w:t>19%</w:t>
            </w:r>
          </w:p>
        </w:tc>
        <w:tc>
          <w:tcPr>
            <w:tcW w:w="1019" w:type="dxa"/>
            <w:tcBorders>
              <w:top w:val="single" w:sz="4" w:space="0" w:color="000000"/>
              <w:left w:val="nil"/>
              <w:bottom w:val="nil"/>
              <w:right w:val="nil"/>
            </w:tcBorders>
            <w:shd w:val="clear" w:color="auto" w:fill="auto"/>
            <w:tcMar>
              <w:top w:w="15" w:type="dxa"/>
              <w:left w:w="15" w:type="dxa"/>
              <w:bottom w:w="0" w:type="dxa"/>
              <w:right w:w="15" w:type="dxa"/>
            </w:tcMar>
            <w:vAlign w:val="bottom"/>
            <w:hideMark/>
          </w:tcPr>
          <w:p w14:paraId="06C0AE51" w14:textId="77777777" w:rsidR="00375290" w:rsidRPr="005362B1" w:rsidRDefault="00375290" w:rsidP="00375290">
            <w:pPr>
              <w:jc w:val="center"/>
            </w:pPr>
            <w:r w:rsidRPr="005362B1">
              <w:rPr>
                <w:color w:val="000000"/>
              </w:rPr>
              <w:t>38%</w:t>
            </w:r>
          </w:p>
        </w:tc>
      </w:tr>
      <w:tr w:rsidR="00375290" w:rsidRPr="005362B1" w14:paraId="3DB80A69"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04139BF2" w14:textId="77777777" w:rsidR="00375290" w:rsidRPr="005362B1" w:rsidRDefault="00375290" w:rsidP="00375290">
            <w:r w:rsidRPr="005362B1">
              <w:t>2017</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F524603" w14:textId="77777777" w:rsidR="00375290" w:rsidRPr="005362B1" w:rsidRDefault="00375290" w:rsidP="00375290">
            <w:pPr>
              <w:jc w:val="center"/>
            </w:pPr>
            <w:r w:rsidRPr="005362B1">
              <w:rPr>
                <w:color w:val="000000"/>
              </w:rPr>
              <w:t>33%</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254DCA6" w14:textId="77777777" w:rsidR="00375290" w:rsidRPr="005362B1" w:rsidRDefault="00375290" w:rsidP="00375290">
            <w:pPr>
              <w:jc w:val="center"/>
            </w:pPr>
            <w:r w:rsidRPr="005362B1">
              <w:rPr>
                <w:color w:val="000000"/>
              </w:rPr>
              <w:t>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5CA19402" w14:textId="77777777" w:rsidR="00375290" w:rsidRPr="005362B1" w:rsidRDefault="00375290" w:rsidP="00375290">
            <w:pPr>
              <w:jc w:val="center"/>
            </w:pPr>
            <w:r w:rsidRPr="005362B1">
              <w:rPr>
                <w:color w:val="000000"/>
              </w:rPr>
              <w:t>--</w:t>
            </w:r>
          </w:p>
        </w:tc>
      </w:tr>
      <w:tr w:rsidR="00375290" w:rsidRPr="005362B1" w14:paraId="02388C5B"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8743762" w14:textId="77777777" w:rsidR="00375290" w:rsidRPr="005362B1" w:rsidRDefault="00375290" w:rsidP="00375290">
            <w:r w:rsidRPr="005362B1">
              <w:t>2018</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7D7D9140" w14:textId="77777777" w:rsidR="00375290" w:rsidRPr="005362B1" w:rsidRDefault="00375290" w:rsidP="00375290">
            <w:pPr>
              <w:jc w:val="center"/>
            </w:pPr>
            <w:r w:rsidRPr="005362B1">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3A3E9B" w14:textId="77777777" w:rsidR="00375290" w:rsidRPr="005362B1" w:rsidRDefault="00375290" w:rsidP="00375290">
            <w:pPr>
              <w:jc w:val="center"/>
            </w:pPr>
            <w:r w:rsidRPr="005362B1">
              <w:rPr>
                <w:color w:val="000000"/>
              </w:rPr>
              <w:t>33%</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3680B1FA" w14:textId="77777777" w:rsidR="00375290" w:rsidRPr="005362B1" w:rsidRDefault="00375290" w:rsidP="00375290">
            <w:pPr>
              <w:jc w:val="center"/>
            </w:pPr>
            <w:r w:rsidRPr="005362B1">
              <w:rPr>
                <w:color w:val="000000"/>
              </w:rPr>
              <w:t>--</w:t>
            </w:r>
          </w:p>
        </w:tc>
      </w:tr>
      <w:tr w:rsidR="00375290" w:rsidRPr="005362B1" w14:paraId="7B96A38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E6D2BF1" w14:textId="77777777" w:rsidR="00375290" w:rsidRPr="005362B1" w:rsidRDefault="00375290" w:rsidP="00375290">
            <w:r w:rsidRPr="005362B1">
              <w:t>2019</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4D3B8ED3" w14:textId="77777777" w:rsidR="00375290" w:rsidRPr="005362B1" w:rsidRDefault="00375290" w:rsidP="00375290">
            <w:pPr>
              <w:jc w:val="center"/>
            </w:pPr>
            <w:r w:rsidRPr="005362B1">
              <w:rPr>
                <w:color w:val="000000"/>
              </w:rPr>
              <w:t>40%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00E31012" w14:textId="77777777" w:rsidR="00375290" w:rsidRPr="005362B1" w:rsidRDefault="00375290" w:rsidP="00375290">
            <w:pPr>
              <w:jc w:val="center"/>
            </w:pPr>
            <w:r w:rsidRPr="005362B1">
              <w:rPr>
                <w:color w:val="000000"/>
              </w:rPr>
              <w:t>50%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1EC26BB" w14:textId="77777777" w:rsidR="00375290" w:rsidRPr="005362B1" w:rsidRDefault="00375290" w:rsidP="00375290">
            <w:pPr>
              <w:jc w:val="center"/>
            </w:pPr>
            <w:r w:rsidRPr="005362B1">
              <w:rPr>
                <w:color w:val="000000"/>
              </w:rPr>
              <w:t>--</w:t>
            </w:r>
          </w:p>
        </w:tc>
      </w:tr>
      <w:tr w:rsidR="00375290" w:rsidRPr="005362B1" w14:paraId="51B60A92"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5D0B93D2" w14:textId="77777777" w:rsidR="00375290" w:rsidRPr="005362B1" w:rsidRDefault="00375290" w:rsidP="00375290">
            <w:r w:rsidRPr="005362B1">
              <w:t>2020</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032BC94" w14:textId="77777777" w:rsidR="00375290" w:rsidRPr="005362B1" w:rsidRDefault="00375290" w:rsidP="00375290">
            <w:pPr>
              <w:jc w:val="center"/>
            </w:pPr>
            <w:r w:rsidRPr="005362B1">
              <w:rPr>
                <w:color w:val="000000"/>
              </w:rPr>
              <w:t>100%</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557932B6" w14:textId="77777777" w:rsidR="00375290" w:rsidRPr="005362B1" w:rsidRDefault="00375290" w:rsidP="00375290">
            <w:pPr>
              <w:jc w:val="center"/>
            </w:pPr>
            <w:r w:rsidRPr="005362B1">
              <w:rPr>
                <w:color w:val="000000"/>
              </w:rPr>
              <w:t>100%</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259B4BC2" w14:textId="77777777" w:rsidR="00375290" w:rsidRPr="005362B1" w:rsidRDefault="00375290" w:rsidP="00375290">
            <w:pPr>
              <w:jc w:val="center"/>
            </w:pPr>
            <w:r w:rsidRPr="005362B1">
              <w:rPr>
                <w:color w:val="000000"/>
              </w:rPr>
              <w:t>--</w:t>
            </w:r>
          </w:p>
        </w:tc>
      </w:tr>
      <w:tr w:rsidR="00375290" w:rsidRPr="005362B1" w14:paraId="364F54E1" w14:textId="77777777" w:rsidTr="00375290">
        <w:trPr>
          <w:trHeight w:val="262"/>
        </w:trPr>
        <w:tc>
          <w:tcPr>
            <w:tcW w:w="1831" w:type="dxa"/>
            <w:tcBorders>
              <w:top w:val="nil"/>
              <w:left w:val="nil"/>
              <w:bottom w:val="nil"/>
              <w:right w:val="nil"/>
            </w:tcBorders>
            <w:shd w:val="clear" w:color="auto" w:fill="auto"/>
            <w:tcMar>
              <w:top w:w="15" w:type="dxa"/>
              <w:left w:w="15" w:type="dxa"/>
              <w:bottom w:w="0" w:type="dxa"/>
              <w:right w:w="15" w:type="dxa"/>
            </w:tcMar>
            <w:vAlign w:val="bottom"/>
            <w:hideMark/>
          </w:tcPr>
          <w:p w14:paraId="4FC06C9D" w14:textId="77777777" w:rsidR="00375290" w:rsidRPr="005362B1" w:rsidRDefault="00375290" w:rsidP="00375290">
            <w:r w:rsidRPr="005362B1">
              <w:t>2021</w:t>
            </w:r>
          </w:p>
        </w:tc>
        <w:tc>
          <w:tcPr>
            <w:tcW w:w="1471" w:type="dxa"/>
            <w:tcBorders>
              <w:top w:val="nil"/>
              <w:left w:val="nil"/>
              <w:bottom w:val="nil"/>
              <w:right w:val="nil"/>
            </w:tcBorders>
            <w:shd w:val="clear" w:color="auto" w:fill="auto"/>
            <w:tcMar>
              <w:top w:w="15" w:type="dxa"/>
              <w:left w:w="15" w:type="dxa"/>
              <w:bottom w:w="0" w:type="dxa"/>
              <w:right w:w="15" w:type="dxa"/>
            </w:tcMar>
            <w:vAlign w:val="bottom"/>
            <w:hideMark/>
          </w:tcPr>
          <w:p w14:paraId="24139A41" w14:textId="77777777" w:rsidR="00375290" w:rsidRPr="005362B1" w:rsidRDefault="00375290" w:rsidP="00375290">
            <w:pPr>
              <w:jc w:val="center"/>
            </w:pPr>
            <w:r w:rsidRPr="005362B1">
              <w:rPr>
                <w:color w:val="000000"/>
              </w:rPr>
              <w:t>67%</w:t>
            </w:r>
          </w:p>
        </w:tc>
        <w:tc>
          <w:tcPr>
            <w:tcW w:w="993" w:type="dxa"/>
            <w:tcBorders>
              <w:top w:val="nil"/>
              <w:left w:val="nil"/>
              <w:bottom w:val="nil"/>
              <w:right w:val="nil"/>
            </w:tcBorders>
            <w:shd w:val="clear" w:color="auto" w:fill="auto"/>
            <w:tcMar>
              <w:top w:w="15" w:type="dxa"/>
              <w:left w:w="15" w:type="dxa"/>
              <w:bottom w:w="0" w:type="dxa"/>
              <w:right w:w="15" w:type="dxa"/>
            </w:tcMar>
            <w:vAlign w:val="bottom"/>
            <w:hideMark/>
          </w:tcPr>
          <w:p w14:paraId="1F117393" w14:textId="77777777" w:rsidR="00375290" w:rsidRPr="005362B1" w:rsidRDefault="00375290" w:rsidP="00375290">
            <w:pPr>
              <w:jc w:val="center"/>
            </w:pPr>
            <w:r w:rsidRPr="005362B1">
              <w:rPr>
                <w:color w:val="000000"/>
              </w:rPr>
              <w:t>67%</w:t>
            </w:r>
          </w:p>
        </w:tc>
        <w:tc>
          <w:tcPr>
            <w:tcW w:w="1019" w:type="dxa"/>
            <w:tcBorders>
              <w:top w:val="nil"/>
              <w:left w:val="nil"/>
              <w:bottom w:val="nil"/>
              <w:right w:val="nil"/>
            </w:tcBorders>
            <w:shd w:val="clear" w:color="auto" w:fill="auto"/>
            <w:tcMar>
              <w:top w:w="15" w:type="dxa"/>
              <w:left w:w="15" w:type="dxa"/>
              <w:bottom w:w="0" w:type="dxa"/>
              <w:right w:w="15" w:type="dxa"/>
            </w:tcMar>
            <w:vAlign w:val="center"/>
            <w:hideMark/>
          </w:tcPr>
          <w:p w14:paraId="7B8B9E93" w14:textId="77777777" w:rsidR="00375290" w:rsidRPr="005362B1" w:rsidRDefault="00375290" w:rsidP="00375290">
            <w:pPr>
              <w:jc w:val="center"/>
            </w:pPr>
            <w:r w:rsidRPr="005362B1">
              <w:rPr>
                <w:color w:val="000000"/>
              </w:rPr>
              <w:t>--</w:t>
            </w:r>
          </w:p>
        </w:tc>
      </w:tr>
      <w:tr w:rsidR="00375290" w:rsidRPr="005362B1" w14:paraId="068AD9C0" w14:textId="77777777" w:rsidTr="00375290">
        <w:trPr>
          <w:trHeight w:val="262"/>
        </w:trPr>
        <w:tc>
          <w:tcPr>
            <w:tcW w:w="1831" w:type="dxa"/>
            <w:tcBorders>
              <w:top w:val="nil"/>
              <w:left w:val="nil"/>
              <w:right w:val="nil"/>
            </w:tcBorders>
            <w:shd w:val="clear" w:color="auto" w:fill="auto"/>
            <w:tcMar>
              <w:top w:w="15" w:type="dxa"/>
              <w:left w:w="15" w:type="dxa"/>
              <w:bottom w:w="0" w:type="dxa"/>
              <w:right w:w="15" w:type="dxa"/>
            </w:tcMar>
            <w:vAlign w:val="bottom"/>
            <w:hideMark/>
          </w:tcPr>
          <w:p w14:paraId="1C780FBC" w14:textId="77777777" w:rsidR="00375290" w:rsidRPr="005362B1" w:rsidRDefault="00375290" w:rsidP="00375290">
            <w:r w:rsidRPr="005362B1">
              <w:t>2022</w:t>
            </w:r>
          </w:p>
        </w:tc>
        <w:tc>
          <w:tcPr>
            <w:tcW w:w="1471" w:type="dxa"/>
            <w:tcBorders>
              <w:top w:val="nil"/>
              <w:left w:val="nil"/>
              <w:right w:val="nil"/>
            </w:tcBorders>
            <w:shd w:val="clear" w:color="auto" w:fill="auto"/>
            <w:tcMar>
              <w:top w:w="15" w:type="dxa"/>
              <w:left w:w="15" w:type="dxa"/>
              <w:bottom w:w="0" w:type="dxa"/>
              <w:right w:w="15" w:type="dxa"/>
            </w:tcMar>
            <w:vAlign w:val="bottom"/>
            <w:hideMark/>
          </w:tcPr>
          <w:p w14:paraId="45006A86" w14:textId="77777777" w:rsidR="00375290" w:rsidRPr="005362B1" w:rsidRDefault="00375290" w:rsidP="00375290">
            <w:pPr>
              <w:jc w:val="center"/>
            </w:pPr>
            <w:r w:rsidRPr="005362B1">
              <w:rPr>
                <w:color w:val="000000"/>
              </w:rPr>
              <w:t>60%</w:t>
            </w:r>
          </w:p>
        </w:tc>
        <w:tc>
          <w:tcPr>
            <w:tcW w:w="993" w:type="dxa"/>
            <w:tcBorders>
              <w:top w:val="nil"/>
              <w:left w:val="nil"/>
              <w:right w:val="nil"/>
            </w:tcBorders>
            <w:shd w:val="clear" w:color="auto" w:fill="auto"/>
            <w:tcMar>
              <w:top w:w="15" w:type="dxa"/>
              <w:left w:w="15" w:type="dxa"/>
              <w:bottom w:w="0" w:type="dxa"/>
              <w:right w:w="15" w:type="dxa"/>
            </w:tcMar>
            <w:vAlign w:val="bottom"/>
            <w:hideMark/>
          </w:tcPr>
          <w:p w14:paraId="3C037E9B" w14:textId="77777777" w:rsidR="00375290" w:rsidRPr="005362B1" w:rsidRDefault="00375290" w:rsidP="00375290">
            <w:pPr>
              <w:jc w:val="center"/>
            </w:pPr>
            <w:r w:rsidRPr="005362B1">
              <w:rPr>
                <w:color w:val="000000"/>
              </w:rPr>
              <w:t>0%</w:t>
            </w:r>
          </w:p>
        </w:tc>
        <w:tc>
          <w:tcPr>
            <w:tcW w:w="1019" w:type="dxa"/>
            <w:tcBorders>
              <w:top w:val="nil"/>
              <w:left w:val="nil"/>
              <w:right w:val="nil"/>
            </w:tcBorders>
            <w:shd w:val="clear" w:color="auto" w:fill="auto"/>
            <w:tcMar>
              <w:top w:w="15" w:type="dxa"/>
              <w:left w:w="15" w:type="dxa"/>
              <w:bottom w:w="0" w:type="dxa"/>
              <w:right w:w="15" w:type="dxa"/>
            </w:tcMar>
            <w:vAlign w:val="center"/>
            <w:hideMark/>
          </w:tcPr>
          <w:p w14:paraId="6D1CD7AC" w14:textId="77777777" w:rsidR="00375290" w:rsidRPr="005362B1" w:rsidRDefault="00375290" w:rsidP="00375290">
            <w:pPr>
              <w:jc w:val="center"/>
            </w:pPr>
            <w:r w:rsidRPr="005362B1">
              <w:rPr>
                <w:color w:val="000000"/>
              </w:rPr>
              <w:t>--</w:t>
            </w:r>
          </w:p>
        </w:tc>
      </w:tr>
      <w:tr w:rsidR="00375290" w:rsidRPr="005362B1" w14:paraId="0B95483B" w14:textId="77777777" w:rsidTr="00375290">
        <w:trPr>
          <w:trHeight w:val="262"/>
        </w:trPr>
        <w:tc>
          <w:tcPr>
            <w:tcW w:w="183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17D03C65" w14:textId="77777777" w:rsidR="00375290" w:rsidRPr="005362B1" w:rsidRDefault="00375290" w:rsidP="00375290">
            <w:r w:rsidRPr="005362B1">
              <w:t>2023</w:t>
            </w:r>
          </w:p>
        </w:tc>
        <w:tc>
          <w:tcPr>
            <w:tcW w:w="1471"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2AA9B786" w14:textId="77777777" w:rsidR="00375290" w:rsidRPr="005362B1" w:rsidRDefault="00375290" w:rsidP="00375290">
            <w:pPr>
              <w:jc w:val="center"/>
            </w:pPr>
            <w:r w:rsidRPr="005362B1">
              <w:rPr>
                <w:color w:val="000000"/>
              </w:rPr>
              <w:t>50%</w:t>
            </w:r>
          </w:p>
        </w:tc>
        <w:tc>
          <w:tcPr>
            <w:tcW w:w="993" w:type="dxa"/>
            <w:tcBorders>
              <w:top w:val="nil"/>
              <w:left w:val="nil"/>
              <w:bottom w:val="single" w:sz="4" w:space="0" w:color="auto"/>
              <w:right w:val="nil"/>
            </w:tcBorders>
            <w:shd w:val="clear" w:color="auto" w:fill="auto"/>
            <w:tcMar>
              <w:top w:w="15" w:type="dxa"/>
              <w:left w:w="15" w:type="dxa"/>
              <w:bottom w:w="0" w:type="dxa"/>
              <w:right w:w="15" w:type="dxa"/>
            </w:tcMar>
            <w:vAlign w:val="bottom"/>
            <w:hideMark/>
          </w:tcPr>
          <w:p w14:paraId="4BF2586F" w14:textId="77777777" w:rsidR="00375290" w:rsidRPr="005362B1" w:rsidRDefault="00375290" w:rsidP="00375290">
            <w:pPr>
              <w:jc w:val="center"/>
            </w:pPr>
            <w:r w:rsidRPr="005362B1">
              <w:rPr>
                <w:color w:val="000000"/>
              </w:rPr>
              <w:t>100%</w:t>
            </w:r>
          </w:p>
        </w:tc>
        <w:tc>
          <w:tcPr>
            <w:tcW w:w="1019" w:type="dxa"/>
            <w:tcBorders>
              <w:top w:val="nil"/>
              <w:left w:val="nil"/>
              <w:bottom w:val="single" w:sz="4" w:space="0" w:color="auto"/>
              <w:right w:val="nil"/>
            </w:tcBorders>
            <w:shd w:val="clear" w:color="auto" w:fill="auto"/>
            <w:tcMar>
              <w:top w:w="15" w:type="dxa"/>
              <w:left w:w="15" w:type="dxa"/>
              <w:bottom w:w="0" w:type="dxa"/>
              <w:right w:w="15" w:type="dxa"/>
            </w:tcMar>
            <w:vAlign w:val="center"/>
            <w:hideMark/>
          </w:tcPr>
          <w:p w14:paraId="2B37827A" w14:textId="77777777" w:rsidR="00375290" w:rsidRPr="005362B1" w:rsidRDefault="00375290" w:rsidP="00375290">
            <w:pPr>
              <w:jc w:val="center"/>
            </w:pPr>
            <w:r w:rsidRPr="005362B1">
              <w:rPr>
                <w:color w:val="000000"/>
              </w:rPr>
              <w:t>--</w:t>
            </w:r>
          </w:p>
        </w:tc>
      </w:tr>
    </w:tbl>
    <w:p w14:paraId="7900C4F7" w14:textId="77777777" w:rsidR="00375290" w:rsidRPr="005362B1" w:rsidRDefault="00375290" w:rsidP="00375290">
      <w:pPr>
        <w:rPr>
          <w:sz w:val="24"/>
          <w:szCs w:val="24"/>
        </w:rPr>
      </w:pPr>
    </w:p>
    <w:p w14:paraId="3497BA8A" w14:textId="7E0CC3C0" w:rsidR="00375290" w:rsidRPr="005362B1" w:rsidRDefault="00375290" w:rsidP="00636368">
      <w:pPr>
        <w:pStyle w:val="Heading5"/>
        <w:rPr>
          <w:sz w:val="24"/>
          <w:szCs w:val="24"/>
        </w:rPr>
      </w:pPr>
      <w:r w:rsidRPr="005362B1">
        <w:rPr>
          <w:sz w:val="24"/>
          <w:szCs w:val="24"/>
        </w:rPr>
        <w:br w:type="page"/>
      </w:r>
      <w:r w:rsidRPr="005362B1">
        <w:lastRenderedPageBreak/>
        <w:t xml:space="preserve">Table </w:t>
      </w:r>
      <w:r w:rsidR="00636368" w:rsidRPr="005362B1">
        <w:t>2.2.</w:t>
      </w:r>
      <w:r w:rsidRPr="005362B1">
        <w:t>3. Average percent difference in estimated spawning biomass (SSB) from models considered within model 2019.1c compared to the base model 2019.1b.</w:t>
      </w:r>
    </w:p>
    <w:tbl>
      <w:tblPr>
        <w:tblW w:w="3566" w:type="dxa"/>
        <w:tblLook w:val="04A0" w:firstRow="1" w:lastRow="0" w:firstColumn="1" w:lastColumn="0" w:noHBand="0" w:noVBand="1"/>
      </w:tblPr>
      <w:tblGrid>
        <w:gridCol w:w="1271"/>
        <w:gridCol w:w="2295"/>
      </w:tblGrid>
      <w:tr w:rsidR="00375290" w:rsidRPr="005362B1" w14:paraId="5553FF5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3BDC22E4" w14:textId="77777777" w:rsidR="00375290" w:rsidRPr="005362B1" w:rsidRDefault="00375290" w:rsidP="00375290">
            <w:pPr>
              <w:rPr>
                <w:color w:val="000000"/>
              </w:rPr>
            </w:pPr>
            <w:r w:rsidRPr="005362B1">
              <w:rPr>
                <w:color w:val="000000"/>
              </w:rPr>
              <w:t>Model</w:t>
            </w:r>
          </w:p>
        </w:tc>
        <w:tc>
          <w:tcPr>
            <w:tcW w:w="2295" w:type="dxa"/>
            <w:tcBorders>
              <w:top w:val="nil"/>
              <w:left w:val="nil"/>
              <w:bottom w:val="single" w:sz="4" w:space="0" w:color="auto"/>
              <w:right w:val="nil"/>
            </w:tcBorders>
            <w:shd w:val="clear" w:color="auto" w:fill="auto"/>
            <w:noWrap/>
            <w:vAlign w:val="bottom"/>
            <w:hideMark/>
          </w:tcPr>
          <w:p w14:paraId="073347BE" w14:textId="77777777" w:rsidR="00375290" w:rsidRPr="005362B1" w:rsidRDefault="00375290" w:rsidP="00375290">
            <w:pPr>
              <w:rPr>
                <w:color w:val="000000"/>
              </w:rPr>
            </w:pPr>
            <w:r w:rsidRPr="005362B1">
              <w:rPr>
                <w:color w:val="000000"/>
              </w:rPr>
              <w:t>% difference in SSB</w:t>
            </w:r>
          </w:p>
        </w:tc>
      </w:tr>
      <w:tr w:rsidR="00375290" w:rsidRPr="005362B1" w14:paraId="72F9F663" w14:textId="77777777" w:rsidTr="00375290">
        <w:trPr>
          <w:trHeight w:val="207"/>
        </w:trPr>
        <w:tc>
          <w:tcPr>
            <w:tcW w:w="1271" w:type="dxa"/>
            <w:tcBorders>
              <w:top w:val="single" w:sz="4" w:space="0" w:color="auto"/>
              <w:left w:val="nil"/>
              <w:bottom w:val="nil"/>
              <w:right w:val="nil"/>
            </w:tcBorders>
            <w:shd w:val="clear" w:color="auto" w:fill="auto"/>
            <w:noWrap/>
            <w:vAlign w:val="bottom"/>
            <w:hideMark/>
          </w:tcPr>
          <w:p w14:paraId="12788D99" w14:textId="77777777" w:rsidR="00375290" w:rsidRPr="005362B1" w:rsidRDefault="00375290" w:rsidP="00375290">
            <w:pPr>
              <w:rPr>
                <w:color w:val="000000"/>
              </w:rPr>
            </w:pPr>
            <w:r w:rsidRPr="005362B1">
              <w:rPr>
                <w:color w:val="000000"/>
              </w:rPr>
              <w:t>2019.1c</w:t>
            </w:r>
          </w:p>
        </w:tc>
        <w:tc>
          <w:tcPr>
            <w:tcW w:w="2295" w:type="dxa"/>
            <w:tcBorders>
              <w:top w:val="single" w:sz="4" w:space="0" w:color="auto"/>
              <w:left w:val="nil"/>
              <w:bottom w:val="nil"/>
              <w:right w:val="nil"/>
            </w:tcBorders>
            <w:shd w:val="clear" w:color="auto" w:fill="auto"/>
            <w:noWrap/>
            <w:vAlign w:val="bottom"/>
            <w:hideMark/>
          </w:tcPr>
          <w:p w14:paraId="35DCCEE5" w14:textId="77777777" w:rsidR="00375290" w:rsidRPr="005362B1" w:rsidRDefault="00375290" w:rsidP="00375290">
            <w:pPr>
              <w:jc w:val="right"/>
              <w:rPr>
                <w:color w:val="000000"/>
              </w:rPr>
            </w:pPr>
            <w:r w:rsidRPr="005362B1">
              <w:rPr>
                <w:color w:val="000000"/>
              </w:rPr>
              <w:t>-10.5%</w:t>
            </w:r>
          </w:p>
        </w:tc>
      </w:tr>
      <w:tr w:rsidR="00375290" w:rsidRPr="005362B1" w14:paraId="4B21040A" w14:textId="77777777" w:rsidTr="00375290">
        <w:trPr>
          <w:trHeight w:val="207"/>
        </w:trPr>
        <w:tc>
          <w:tcPr>
            <w:tcW w:w="1271" w:type="dxa"/>
            <w:tcBorders>
              <w:top w:val="nil"/>
              <w:left w:val="nil"/>
              <w:bottom w:val="nil"/>
              <w:right w:val="nil"/>
            </w:tcBorders>
            <w:shd w:val="clear" w:color="auto" w:fill="auto"/>
            <w:noWrap/>
            <w:vAlign w:val="bottom"/>
            <w:hideMark/>
          </w:tcPr>
          <w:p w14:paraId="7A6E33F0" w14:textId="77777777" w:rsidR="00375290" w:rsidRPr="005362B1" w:rsidRDefault="00375290" w:rsidP="00375290">
            <w:pPr>
              <w:rPr>
                <w:color w:val="000000"/>
              </w:rPr>
            </w:pPr>
            <w:r w:rsidRPr="005362B1">
              <w:rPr>
                <w:color w:val="000000"/>
              </w:rPr>
              <w:t>2019.1c.1</w:t>
            </w:r>
          </w:p>
        </w:tc>
        <w:tc>
          <w:tcPr>
            <w:tcW w:w="2295" w:type="dxa"/>
            <w:tcBorders>
              <w:top w:val="nil"/>
              <w:left w:val="nil"/>
              <w:bottom w:val="nil"/>
              <w:right w:val="nil"/>
            </w:tcBorders>
            <w:shd w:val="clear" w:color="auto" w:fill="auto"/>
            <w:noWrap/>
            <w:vAlign w:val="bottom"/>
            <w:hideMark/>
          </w:tcPr>
          <w:p w14:paraId="70CB87AE" w14:textId="77777777" w:rsidR="00375290" w:rsidRPr="005362B1" w:rsidRDefault="00375290" w:rsidP="00375290">
            <w:pPr>
              <w:jc w:val="right"/>
              <w:rPr>
                <w:color w:val="000000"/>
              </w:rPr>
            </w:pPr>
            <w:r w:rsidRPr="005362B1">
              <w:rPr>
                <w:color w:val="000000"/>
              </w:rPr>
              <w:t>-0.1%</w:t>
            </w:r>
          </w:p>
        </w:tc>
      </w:tr>
      <w:tr w:rsidR="00375290" w:rsidRPr="005362B1" w14:paraId="1C4BC631" w14:textId="77777777" w:rsidTr="00375290">
        <w:trPr>
          <w:trHeight w:val="207"/>
        </w:trPr>
        <w:tc>
          <w:tcPr>
            <w:tcW w:w="1271" w:type="dxa"/>
            <w:tcBorders>
              <w:top w:val="nil"/>
              <w:left w:val="nil"/>
              <w:bottom w:val="nil"/>
              <w:right w:val="nil"/>
            </w:tcBorders>
            <w:shd w:val="clear" w:color="auto" w:fill="auto"/>
            <w:noWrap/>
            <w:vAlign w:val="bottom"/>
            <w:hideMark/>
          </w:tcPr>
          <w:p w14:paraId="4CA4C7C7" w14:textId="77777777" w:rsidR="00375290" w:rsidRPr="005362B1" w:rsidRDefault="00375290" w:rsidP="00375290">
            <w:pPr>
              <w:rPr>
                <w:color w:val="000000"/>
              </w:rPr>
            </w:pPr>
            <w:r w:rsidRPr="005362B1">
              <w:rPr>
                <w:color w:val="000000"/>
              </w:rPr>
              <w:t>2019.1c.2</w:t>
            </w:r>
          </w:p>
        </w:tc>
        <w:tc>
          <w:tcPr>
            <w:tcW w:w="2295" w:type="dxa"/>
            <w:tcBorders>
              <w:top w:val="nil"/>
              <w:left w:val="nil"/>
              <w:bottom w:val="nil"/>
              <w:right w:val="nil"/>
            </w:tcBorders>
            <w:shd w:val="clear" w:color="auto" w:fill="auto"/>
            <w:noWrap/>
            <w:vAlign w:val="bottom"/>
            <w:hideMark/>
          </w:tcPr>
          <w:p w14:paraId="6890F675" w14:textId="77777777" w:rsidR="00375290" w:rsidRPr="005362B1" w:rsidRDefault="00375290" w:rsidP="00375290">
            <w:pPr>
              <w:jc w:val="right"/>
              <w:rPr>
                <w:color w:val="000000"/>
              </w:rPr>
            </w:pPr>
            <w:r w:rsidRPr="005362B1">
              <w:rPr>
                <w:color w:val="000000"/>
              </w:rPr>
              <w:t>-4.5%</w:t>
            </w:r>
          </w:p>
        </w:tc>
      </w:tr>
      <w:tr w:rsidR="00375290" w:rsidRPr="005362B1" w14:paraId="3BB52D23" w14:textId="77777777" w:rsidTr="00375290">
        <w:trPr>
          <w:trHeight w:val="207"/>
        </w:trPr>
        <w:tc>
          <w:tcPr>
            <w:tcW w:w="1271" w:type="dxa"/>
            <w:tcBorders>
              <w:top w:val="nil"/>
              <w:left w:val="nil"/>
              <w:bottom w:val="nil"/>
              <w:right w:val="nil"/>
            </w:tcBorders>
            <w:shd w:val="clear" w:color="auto" w:fill="auto"/>
            <w:noWrap/>
            <w:vAlign w:val="bottom"/>
            <w:hideMark/>
          </w:tcPr>
          <w:p w14:paraId="21FEF78E" w14:textId="77777777" w:rsidR="00375290" w:rsidRPr="005362B1" w:rsidRDefault="00375290" w:rsidP="00375290">
            <w:pPr>
              <w:rPr>
                <w:color w:val="000000"/>
              </w:rPr>
            </w:pPr>
            <w:r w:rsidRPr="005362B1">
              <w:rPr>
                <w:color w:val="000000"/>
              </w:rPr>
              <w:t>2019.1c.3</w:t>
            </w:r>
          </w:p>
        </w:tc>
        <w:tc>
          <w:tcPr>
            <w:tcW w:w="2295" w:type="dxa"/>
            <w:tcBorders>
              <w:top w:val="nil"/>
              <w:left w:val="nil"/>
              <w:bottom w:val="nil"/>
              <w:right w:val="nil"/>
            </w:tcBorders>
            <w:shd w:val="clear" w:color="auto" w:fill="auto"/>
            <w:noWrap/>
            <w:vAlign w:val="bottom"/>
            <w:hideMark/>
          </w:tcPr>
          <w:p w14:paraId="4D6BCD70" w14:textId="77777777" w:rsidR="00375290" w:rsidRPr="005362B1" w:rsidRDefault="00375290" w:rsidP="00375290">
            <w:pPr>
              <w:jc w:val="right"/>
              <w:rPr>
                <w:color w:val="000000"/>
              </w:rPr>
            </w:pPr>
            <w:r w:rsidRPr="005362B1">
              <w:rPr>
                <w:color w:val="000000"/>
              </w:rPr>
              <w:t>0.2%</w:t>
            </w:r>
          </w:p>
        </w:tc>
      </w:tr>
      <w:tr w:rsidR="00375290" w:rsidRPr="005362B1" w14:paraId="098ADCE4" w14:textId="77777777" w:rsidTr="00375290">
        <w:trPr>
          <w:trHeight w:val="207"/>
        </w:trPr>
        <w:tc>
          <w:tcPr>
            <w:tcW w:w="1271" w:type="dxa"/>
            <w:tcBorders>
              <w:top w:val="nil"/>
              <w:left w:val="nil"/>
              <w:bottom w:val="nil"/>
              <w:right w:val="nil"/>
            </w:tcBorders>
            <w:shd w:val="clear" w:color="auto" w:fill="auto"/>
            <w:noWrap/>
            <w:vAlign w:val="bottom"/>
            <w:hideMark/>
          </w:tcPr>
          <w:p w14:paraId="30915D53" w14:textId="77777777" w:rsidR="00375290" w:rsidRPr="005362B1" w:rsidRDefault="00375290" w:rsidP="00375290">
            <w:pPr>
              <w:rPr>
                <w:color w:val="000000"/>
              </w:rPr>
            </w:pPr>
            <w:r w:rsidRPr="005362B1">
              <w:rPr>
                <w:color w:val="000000"/>
              </w:rPr>
              <w:t>2019.1c.4</w:t>
            </w:r>
          </w:p>
        </w:tc>
        <w:tc>
          <w:tcPr>
            <w:tcW w:w="2295" w:type="dxa"/>
            <w:tcBorders>
              <w:top w:val="nil"/>
              <w:left w:val="nil"/>
              <w:bottom w:val="nil"/>
              <w:right w:val="nil"/>
            </w:tcBorders>
            <w:shd w:val="clear" w:color="auto" w:fill="auto"/>
            <w:noWrap/>
            <w:vAlign w:val="bottom"/>
            <w:hideMark/>
          </w:tcPr>
          <w:p w14:paraId="53B6092D" w14:textId="77777777" w:rsidR="00375290" w:rsidRPr="005362B1" w:rsidRDefault="00375290" w:rsidP="00375290">
            <w:pPr>
              <w:jc w:val="right"/>
              <w:rPr>
                <w:color w:val="000000"/>
              </w:rPr>
            </w:pPr>
            <w:r w:rsidRPr="005362B1">
              <w:rPr>
                <w:color w:val="000000"/>
              </w:rPr>
              <w:t>1.6%</w:t>
            </w:r>
          </w:p>
        </w:tc>
      </w:tr>
      <w:tr w:rsidR="00375290" w:rsidRPr="005362B1" w14:paraId="040FCCBB" w14:textId="77777777" w:rsidTr="00375290">
        <w:trPr>
          <w:trHeight w:val="207"/>
        </w:trPr>
        <w:tc>
          <w:tcPr>
            <w:tcW w:w="1271" w:type="dxa"/>
            <w:tcBorders>
              <w:top w:val="nil"/>
              <w:left w:val="nil"/>
              <w:right w:val="nil"/>
            </w:tcBorders>
            <w:shd w:val="clear" w:color="auto" w:fill="auto"/>
            <w:noWrap/>
            <w:vAlign w:val="bottom"/>
            <w:hideMark/>
          </w:tcPr>
          <w:p w14:paraId="2F48CCA1" w14:textId="77777777" w:rsidR="00375290" w:rsidRPr="005362B1" w:rsidRDefault="00375290" w:rsidP="00375290">
            <w:pPr>
              <w:rPr>
                <w:color w:val="000000"/>
              </w:rPr>
            </w:pPr>
            <w:r w:rsidRPr="005362B1">
              <w:rPr>
                <w:color w:val="000000"/>
              </w:rPr>
              <w:t>2019.1c.5</w:t>
            </w:r>
          </w:p>
        </w:tc>
        <w:tc>
          <w:tcPr>
            <w:tcW w:w="2295" w:type="dxa"/>
            <w:tcBorders>
              <w:top w:val="nil"/>
              <w:left w:val="nil"/>
              <w:right w:val="nil"/>
            </w:tcBorders>
            <w:shd w:val="clear" w:color="auto" w:fill="auto"/>
            <w:noWrap/>
            <w:vAlign w:val="bottom"/>
            <w:hideMark/>
          </w:tcPr>
          <w:p w14:paraId="16DF0000" w14:textId="77777777" w:rsidR="00375290" w:rsidRPr="005362B1" w:rsidRDefault="00375290" w:rsidP="00375290">
            <w:pPr>
              <w:jc w:val="right"/>
              <w:rPr>
                <w:color w:val="000000"/>
              </w:rPr>
            </w:pPr>
            <w:r w:rsidRPr="005362B1">
              <w:rPr>
                <w:color w:val="000000"/>
              </w:rPr>
              <w:t>-0.3%</w:t>
            </w:r>
          </w:p>
        </w:tc>
      </w:tr>
      <w:tr w:rsidR="00375290" w:rsidRPr="005362B1" w14:paraId="2BB6A177" w14:textId="77777777" w:rsidTr="00375290">
        <w:trPr>
          <w:trHeight w:val="207"/>
        </w:trPr>
        <w:tc>
          <w:tcPr>
            <w:tcW w:w="1271" w:type="dxa"/>
            <w:tcBorders>
              <w:top w:val="nil"/>
              <w:left w:val="nil"/>
              <w:bottom w:val="nil"/>
              <w:right w:val="nil"/>
            </w:tcBorders>
            <w:shd w:val="clear" w:color="auto" w:fill="auto"/>
            <w:noWrap/>
            <w:vAlign w:val="bottom"/>
            <w:hideMark/>
          </w:tcPr>
          <w:p w14:paraId="6D2DD568" w14:textId="77777777" w:rsidR="00375290" w:rsidRPr="005362B1" w:rsidRDefault="00375290" w:rsidP="00375290">
            <w:pPr>
              <w:rPr>
                <w:color w:val="000000"/>
              </w:rPr>
            </w:pPr>
            <w:r w:rsidRPr="005362B1">
              <w:rPr>
                <w:color w:val="000000"/>
              </w:rPr>
              <w:t>2019.1c.6</w:t>
            </w:r>
          </w:p>
        </w:tc>
        <w:tc>
          <w:tcPr>
            <w:tcW w:w="2295" w:type="dxa"/>
            <w:tcBorders>
              <w:top w:val="nil"/>
              <w:left w:val="nil"/>
              <w:bottom w:val="nil"/>
              <w:right w:val="nil"/>
            </w:tcBorders>
            <w:shd w:val="clear" w:color="auto" w:fill="auto"/>
            <w:noWrap/>
            <w:vAlign w:val="bottom"/>
            <w:hideMark/>
          </w:tcPr>
          <w:p w14:paraId="1260EED2" w14:textId="77777777" w:rsidR="00375290" w:rsidRPr="005362B1" w:rsidRDefault="00375290" w:rsidP="00375290">
            <w:pPr>
              <w:jc w:val="right"/>
              <w:rPr>
                <w:color w:val="000000"/>
              </w:rPr>
            </w:pPr>
            <w:r w:rsidRPr="005362B1">
              <w:rPr>
                <w:color w:val="000000"/>
              </w:rPr>
              <w:t>-10.6%</w:t>
            </w:r>
          </w:p>
        </w:tc>
      </w:tr>
      <w:tr w:rsidR="00375290" w:rsidRPr="005362B1" w14:paraId="567A439E" w14:textId="77777777" w:rsidTr="00375290">
        <w:trPr>
          <w:trHeight w:val="207"/>
        </w:trPr>
        <w:tc>
          <w:tcPr>
            <w:tcW w:w="1271" w:type="dxa"/>
            <w:tcBorders>
              <w:top w:val="nil"/>
              <w:left w:val="nil"/>
              <w:bottom w:val="single" w:sz="4" w:space="0" w:color="auto"/>
              <w:right w:val="nil"/>
            </w:tcBorders>
            <w:shd w:val="clear" w:color="auto" w:fill="auto"/>
            <w:noWrap/>
            <w:vAlign w:val="bottom"/>
            <w:hideMark/>
          </w:tcPr>
          <w:p w14:paraId="185D2E65" w14:textId="77777777" w:rsidR="00375290" w:rsidRPr="005362B1" w:rsidRDefault="00375290" w:rsidP="00375290">
            <w:pPr>
              <w:rPr>
                <w:color w:val="000000"/>
              </w:rPr>
            </w:pPr>
            <w:r w:rsidRPr="005362B1">
              <w:rPr>
                <w:color w:val="000000"/>
              </w:rPr>
              <w:t>2019.1c.7</w:t>
            </w:r>
          </w:p>
        </w:tc>
        <w:tc>
          <w:tcPr>
            <w:tcW w:w="2295" w:type="dxa"/>
            <w:tcBorders>
              <w:top w:val="nil"/>
              <w:left w:val="nil"/>
              <w:bottom w:val="single" w:sz="4" w:space="0" w:color="auto"/>
              <w:right w:val="nil"/>
            </w:tcBorders>
            <w:shd w:val="clear" w:color="auto" w:fill="auto"/>
            <w:noWrap/>
            <w:vAlign w:val="bottom"/>
            <w:hideMark/>
          </w:tcPr>
          <w:p w14:paraId="49C99C34" w14:textId="77777777" w:rsidR="00375290" w:rsidRPr="005362B1" w:rsidRDefault="00375290" w:rsidP="00375290">
            <w:pPr>
              <w:jc w:val="right"/>
              <w:rPr>
                <w:color w:val="000000"/>
              </w:rPr>
            </w:pPr>
            <w:r w:rsidRPr="005362B1">
              <w:rPr>
                <w:color w:val="000000"/>
              </w:rPr>
              <w:t>0.0%</w:t>
            </w:r>
          </w:p>
        </w:tc>
      </w:tr>
    </w:tbl>
    <w:p w14:paraId="2B80DE3D" w14:textId="77777777" w:rsidR="00375290" w:rsidRPr="005362B1" w:rsidRDefault="00375290" w:rsidP="00375290">
      <w:pPr>
        <w:rPr>
          <w:sz w:val="24"/>
          <w:szCs w:val="24"/>
        </w:rPr>
      </w:pPr>
    </w:p>
    <w:p w14:paraId="09DA9BD6" w14:textId="4D200447" w:rsidR="00375290" w:rsidRPr="005362B1" w:rsidRDefault="00375290" w:rsidP="00636368">
      <w:pPr>
        <w:pStyle w:val="Heading5"/>
      </w:pPr>
      <w:r w:rsidRPr="005362B1">
        <w:t xml:space="preserve">Table </w:t>
      </w:r>
      <w:r w:rsidR="00636368" w:rsidRPr="005362B1">
        <w:t>2.2.</w:t>
      </w:r>
      <w:r w:rsidRPr="005362B1">
        <w:t>4. Likelihood components from model 2019.1b (both from the 2023 assessment and with data updated through September 2024), 2019.1c, and 2019.1d.</w:t>
      </w:r>
    </w:p>
    <w:tbl>
      <w:tblPr>
        <w:tblW w:w="8895" w:type="dxa"/>
        <w:tblLook w:val="04A0" w:firstRow="1" w:lastRow="0" w:firstColumn="1" w:lastColumn="0" w:noHBand="0" w:noVBand="1"/>
      </w:tblPr>
      <w:tblGrid>
        <w:gridCol w:w="3357"/>
        <w:gridCol w:w="1453"/>
        <w:gridCol w:w="1453"/>
        <w:gridCol w:w="1316"/>
        <w:gridCol w:w="1316"/>
      </w:tblGrid>
      <w:tr w:rsidR="00375290" w:rsidRPr="005362B1" w14:paraId="13973B6A"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229913C5" w14:textId="77777777" w:rsidR="00375290" w:rsidRPr="005362B1" w:rsidRDefault="00375290" w:rsidP="00375290">
            <w:pPr>
              <w:spacing w:after="0"/>
              <w:rPr>
                <w:color w:val="000000"/>
              </w:rPr>
            </w:pPr>
            <w:r w:rsidRPr="005362B1">
              <w:rPr>
                <w:color w:val="000000"/>
              </w:rPr>
              <w:t>Likelihood component</w:t>
            </w:r>
          </w:p>
        </w:tc>
        <w:tc>
          <w:tcPr>
            <w:tcW w:w="1453" w:type="dxa"/>
            <w:tcBorders>
              <w:top w:val="nil"/>
              <w:left w:val="nil"/>
              <w:bottom w:val="single" w:sz="4" w:space="0" w:color="auto"/>
              <w:right w:val="nil"/>
            </w:tcBorders>
            <w:shd w:val="clear" w:color="auto" w:fill="auto"/>
            <w:noWrap/>
            <w:vAlign w:val="bottom"/>
            <w:hideMark/>
          </w:tcPr>
          <w:p w14:paraId="65983ACA" w14:textId="77777777" w:rsidR="00375290" w:rsidRPr="005362B1" w:rsidRDefault="00375290" w:rsidP="00375290">
            <w:pPr>
              <w:spacing w:after="0"/>
              <w:rPr>
                <w:color w:val="000000"/>
              </w:rPr>
            </w:pPr>
            <w:r w:rsidRPr="005362B1">
              <w:rPr>
                <w:color w:val="000000"/>
              </w:rPr>
              <w:t>2019.1b-23</w:t>
            </w:r>
          </w:p>
        </w:tc>
        <w:tc>
          <w:tcPr>
            <w:tcW w:w="1453" w:type="dxa"/>
            <w:tcBorders>
              <w:top w:val="nil"/>
              <w:left w:val="nil"/>
              <w:bottom w:val="single" w:sz="4" w:space="0" w:color="auto"/>
              <w:right w:val="nil"/>
            </w:tcBorders>
            <w:shd w:val="clear" w:color="auto" w:fill="auto"/>
            <w:noWrap/>
            <w:vAlign w:val="bottom"/>
            <w:hideMark/>
          </w:tcPr>
          <w:p w14:paraId="1C144980" w14:textId="77777777" w:rsidR="00375290" w:rsidRPr="005362B1" w:rsidRDefault="00375290" w:rsidP="00375290">
            <w:pPr>
              <w:spacing w:after="0"/>
              <w:rPr>
                <w:color w:val="000000"/>
              </w:rPr>
            </w:pPr>
            <w:r w:rsidRPr="005362B1">
              <w:rPr>
                <w:color w:val="000000"/>
              </w:rPr>
              <w:t>2019.1b-24</w:t>
            </w:r>
          </w:p>
        </w:tc>
        <w:tc>
          <w:tcPr>
            <w:tcW w:w="1316" w:type="dxa"/>
            <w:tcBorders>
              <w:top w:val="nil"/>
              <w:left w:val="nil"/>
              <w:bottom w:val="single" w:sz="4" w:space="0" w:color="auto"/>
              <w:right w:val="nil"/>
            </w:tcBorders>
            <w:shd w:val="clear" w:color="auto" w:fill="auto"/>
            <w:noWrap/>
            <w:vAlign w:val="bottom"/>
            <w:hideMark/>
          </w:tcPr>
          <w:p w14:paraId="51547F7A" w14:textId="77777777" w:rsidR="00375290" w:rsidRPr="005362B1" w:rsidRDefault="00375290" w:rsidP="00375290">
            <w:pPr>
              <w:spacing w:after="0"/>
              <w:rPr>
                <w:color w:val="000000"/>
              </w:rPr>
            </w:pPr>
            <w:r w:rsidRPr="005362B1">
              <w:rPr>
                <w:color w:val="000000"/>
              </w:rPr>
              <w:t>2019.1c</w:t>
            </w:r>
          </w:p>
        </w:tc>
        <w:tc>
          <w:tcPr>
            <w:tcW w:w="1316" w:type="dxa"/>
            <w:tcBorders>
              <w:top w:val="nil"/>
              <w:left w:val="nil"/>
              <w:bottom w:val="single" w:sz="4" w:space="0" w:color="auto"/>
              <w:right w:val="nil"/>
            </w:tcBorders>
            <w:shd w:val="clear" w:color="auto" w:fill="auto"/>
            <w:noWrap/>
            <w:vAlign w:val="bottom"/>
            <w:hideMark/>
          </w:tcPr>
          <w:p w14:paraId="31AB4C34" w14:textId="77777777" w:rsidR="00375290" w:rsidRPr="005362B1" w:rsidRDefault="00375290" w:rsidP="00375290">
            <w:pPr>
              <w:spacing w:after="0"/>
              <w:rPr>
                <w:color w:val="000000"/>
              </w:rPr>
            </w:pPr>
            <w:r w:rsidRPr="005362B1">
              <w:rPr>
                <w:color w:val="000000"/>
              </w:rPr>
              <w:t>2019.1d</w:t>
            </w:r>
          </w:p>
        </w:tc>
      </w:tr>
      <w:tr w:rsidR="00375290" w:rsidRPr="005362B1" w14:paraId="7C95FF8A" w14:textId="77777777" w:rsidTr="00375290">
        <w:trPr>
          <w:trHeight w:val="287"/>
        </w:trPr>
        <w:tc>
          <w:tcPr>
            <w:tcW w:w="3357" w:type="dxa"/>
            <w:tcBorders>
              <w:top w:val="single" w:sz="4" w:space="0" w:color="auto"/>
              <w:left w:val="nil"/>
              <w:bottom w:val="nil"/>
              <w:right w:val="nil"/>
            </w:tcBorders>
            <w:shd w:val="clear" w:color="auto" w:fill="auto"/>
            <w:noWrap/>
            <w:vAlign w:val="bottom"/>
            <w:hideMark/>
          </w:tcPr>
          <w:p w14:paraId="2BCF00CA" w14:textId="77777777" w:rsidR="00375290" w:rsidRPr="005362B1" w:rsidRDefault="00375290" w:rsidP="00375290">
            <w:pPr>
              <w:spacing w:after="0"/>
              <w:rPr>
                <w:color w:val="000000"/>
              </w:rPr>
            </w:pPr>
            <w:r w:rsidRPr="005362B1">
              <w:rPr>
                <w:color w:val="000000"/>
              </w:rPr>
              <w:t>TOTAL</w:t>
            </w:r>
          </w:p>
        </w:tc>
        <w:tc>
          <w:tcPr>
            <w:tcW w:w="1453" w:type="dxa"/>
            <w:tcBorders>
              <w:top w:val="single" w:sz="4" w:space="0" w:color="auto"/>
              <w:left w:val="nil"/>
              <w:bottom w:val="nil"/>
              <w:right w:val="nil"/>
            </w:tcBorders>
            <w:shd w:val="clear" w:color="auto" w:fill="auto"/>
            <w:noWrap/>
            <w:vAlign w:val="center"/>
            <w:hideMark/>
          </w:tcPr>
          <w:p w14:paraId="3F5E1076" w14:textId="77777777" w:rsidR="00375290" w:rsidRPr="005362B1" w:rsidRDefault="00375290" w:rsidP="00375290">
            <w:pPr>
              <w:spacing w:after="0"/>
              <w:jc w:val="center"/>
              <w:rPr>
                <w:color w:val="000000"/>
              </w:rPr>
            </w:pPr>
            <w:r w:rsidRPr="005362B1">
              <w:rPr>
                <w:color w:val="000000"/>
              </w:rPr>
              <w:t>2930.97</w:t>
            </w:r>
          </w:p>
        </w:tc>
        <w:tc>
          <w:tcPr>
            <w:tcW w:w="1453" w:type="dxa"/>
            <w:tcBorders>
              <w:top w:val="single" w:sz="4" w:space="0" w:color="auto"/>
              <w:left w:val="nil"/>
              <w:bottom w:val="nil"/>
              <w:right w:val="nil"/>
            </w:tcBorders>
            <w:shd w:val="clear" w:color="auto" w:fill="auto"/>
            <w:noWrap/>
            <w:vAlign w:val="center"/>
            <w:hideMark/>
          </w:tcPr>
          <w:p w14:paraId="16AA58DC" w14:textId="77777777" w:rsidR="00375290" w:rsidRPr="005362B1" w:rsidRDefault="00375290" w:rsidP="00375290">
            <w:pPr>
              <w:spacing w:after="0"/>
              <w:jc w:val="center"/>
              <w:rPr>
                <w:color w:val="000000"/>
              </w:rPr>
            </w:pPr>
            <w:r w:rsidRPr="005362B1">
              <w:rPr>
                <w:color w:val="000000"/>
              </w:rPr>
              <w:t>3050.99</w:t>
            </w:r>
          </w:p>
        </w:tc>
        <w:tc>
          <w:tcPr>
            <w:tcW w:w="1316" w:type="dxa"/>
            <w:tcBorders>
              <w:top w:val="single" w:sz="4" w:space="0" w:color="auto"/>
              <w:left w:val="nil"/>
              <w:bottom w:val="nil"/>
              <w:right w:val="nil"/>
            </w:tcBorders>
            <w:shd w:val="clear" w:color="auto" w:fill="auto"/>
            <w:noWrap/>
            <w:vAlign w:val="center"/>
            <w:hideMark/>
          </w:tcPr>
          <w:p w14:paraId="201FA92B" w14:textId="77777777" w:rsidR="00375290" w:rsidRPr="005362B1" w:rsidRDefault="00375290" w:rsidP="00375290">
            <w:pPr>
              <w:spacing w:after="0"/>
              <w:jc w:val="center"/>
              <w:rPr>
                <w:color w:val="000000"/>
              </w:rPr>
            </w:pPr>
            <w:r w:rsidRPr="005362B1">
              <w:rPr>
                <w:color w:val="000000"/>
              </w:rPr>
              <w:t>2805.81</w:t>
            </w:r>
          </w:p>
        </w:tc>
        <w:tc>
          <w:tcPr>
            <w:tcW w:w="1316" w:type="dxa"/>
            <w:tcBorders>
              <w:top w:val="single" w:sz="4" w:space="0" w:color="auto"/>
              <w:left w:val="nil"/>
              <w:bottom w:val="nil"/>
              <w:right w:val="nil"/>
            </w:tcBorders>
            <w:shd w:val="clear" w:color="auto" w:fill="auto"/>
            <w:noWrap/>
            <w:vAlign w:val="center"/>
            <w:hideMark/>
          </w:tcPr>
          <w:p w14:paraId="79A9A7C4" w14:textId="77777777" w:rsidR="00375290" w:rsidRPr="005362B1" w:rsidRDefault="00375290" w:rsidP="00375290">
            <w:pPr>
              <w:spacing w:after="0"/>
              <w:jc w:val="center"/>
              <w:rPr>
                <w:color w:val="000000"/>
              </w:rPr>
            </w:pPr>
            <w:r w:rsidRPr="005362B1">
              <w:rPr>
                <w:color w:val="000000"/>
              </w:rPr>
              <w:t>2727.26</w:t>
            </w:r>
          </w:p>
        </w:tc>
      </w:tr>
      <w:tr w:rsidR="00375290" w:rsidRPr="005362B1" w14:paraId="67A5F30E" w14:textId="77777777" w:rsidTr="00375290">
        <w:trPr>
          <w:trHeight w:val="287"/>
        </w:trPr>
        <w:tc>
          <w:tcPr>
            <w:tcW w:w="3357" w:type="dxa"/>
            <w:tcBorders>
              <w:top w:val="nil"/>
              <w:left w:val="nil"/>
              <w:bottom w:val="nil"/>
              <w:right w:val="nil"/>
            </w:tcBorders>
            <w:shd w:val="clear" w:color="auto" w:fill="auto"/>
            <w:noWrap/>
            <w:vAlign w:val="bottom"/>
            <w:hideMark/>
          </w:tcPr>
          <w:p w14:paraId="21793C5B" w14:textId="77777777" w:rsidR="00375290" w:rsidRPr="005362B1" w:rsidRDefault="00375290" w:rsidP="00375290">
            <w:pPr>
              <w:spacing w:after="0"/>
              <w:rPr>
                <w:color w:val="000000"/>
              </w:rPr>
            </w:pPr>
            <w:r w:rsidRPr="005362B1">
              <w:rPr>
                <w:color w:val="000000"/>
              </w:rPr>
              <w:t>Catch</w:t>
            </w:r>
          </w:p>
        </w:tc>
        <w:tc>
          <w:tcPr>
            <w:tcW w:w="1453" w:type="dxa"/>
            <w:tcBorders>
              <w:top w:val="nil"/>
              <w:left w:val="nil"/>
              <w:bottom w:val="nil"/>
              <w:right w:val="nil"/>
            </w:tcBorders>
            <w:shd w:val="clear" w:color="auto" w:fill="auto"/>
            <w:noWrap/>
            <w:vAlign w:val="center"/>
            <w:hideMark/>
          </w:tcPr>
          <w:p w14:paraId="430D4633" w14:textId="77777777" w:rsidR="00375290" w:rsidRPr="005362B1" w:rsidRDefault="00375290" w:rsidP="00375290">
            <w:pPr>
              <w:spacing w:after="0"/>
              <w:jc w:val="center"/>
              <w:rPr>
                <w:color w:val="000000"/>
              </w:rPr>
            </w:pPr>
            <w:r w:rsidRPr="005362B1">
              <w:rPr>
                <w:color w:val="000000"/>
              </w:rPr>
              <w:t>1.089E-12</w:t>
            </w:r>
          </w:p>
        </w:tc>
        <w:tc>
          <w:tcPr>
            <w:tcW w:w="1453" w:type="dxa"/>
            <w:tcBorders>
              <w:top w:val="nil"/>
              <w:left w:val="nil"/>
              <w:bottom w:val="nil"/>
              <w:right w:val="nil"/>
            </w:tcBorders>
            <w:shd w:val="clear" w:color="auto" w:fill="auto"/>
            <w:noWrap/>
            <w:vAlign w:val="center"/>
            <w:hideMark/>
          </w:tcPr>
          <w:p w14:paraId="6F4AF5E1" w14:textId="77777777" w:rsidR="00375290" w:rsidRPr="005362B1" w:rsidRDefault="00375290" w:rsidP="00375290">
            <w:pPr>
              <w:spacing w:after="0"/>
              <w:jc w:val="center"/>
              <w:rPr>
                <w:color w:val="000000"/>
              </w:rPr>
            </w:pPr>
            <w:r w:rsidRPr="005362B1">
              <w:rPr>
                <w:color w:val="000000"/>
              </w:rPr>
              <w:t>1.206E-12</w:t>
            </w:r>
          </w:p>
        </w:tc>
        <w:tc>
          <w:tcPr>
            <w:tcW w:w="1316" w:type="dxa"/>
            <w:tcBorders>
              <w:top w:val="nil"/>
              <w:left w:val="nil"/>
              <w:bottom w:val="nil"/>
              <w:right w:val="nil"/>
            </w:tcBorders>
            <w:shd w:val="clear" w:color="auto" w:fill="auto"/>
            <w:noWrap/>
            <w:vAlign w:val="center"/>
            <w:hideMark/>
          </w:tcPr>
          <w:p w14:paraId="29C7B366" w14:textId="77777777" w:rsidR="00375290" w:rsidRPr="005362B1" w:rsidRDefault="00375290" w:rsidP="00375290">
            <w:pPr>
              <w:spacing w:after="0"/>
              <w:jc w:val="center"/>
              <w:rPr>
                <w:color w:val="000000"/>
              </w:rPr>
            </w:pPr>
            <w:r w:rsidRPr="005362B1">
              <w:rPr>
                <w:color w:val="000000"/>
              </w:rPr>
              <w:t>5.98E-12</w:t>
            </w:r>
          </w:p>
        </w:tc>
        <w:tc>
          <w:tcPr>
            <w:tcW w:w="1316" w:type="dxa"/>
            <w:tcBorders>
              <w:top w:val="nil"/>
              <w:left w:val="nil"/>
              <w:bottom w:val="nil"/>
              <w:right w:val="nil"/>
            </w:tcBorders>
            <w:shd w:val="clear" w:color="auto" w:fill="auto"/>
            <w:noWrap/>
            <w:vAlign w:val="center"/>
            <w:hideMark/>
          </w:tcPr>
          <w:p w14:paraId="6D3A10DD" w14:textId="77777777" w:rsidR="00375290" w:rsidRPr="005362B1" w:rsidRDefault="00375290" w:rsidP="00375290">
            <w:pPr>
              <w:spacing w:after="0"/>
              <w:jc w:val="center"/>
              <w:rPr>
                <w:color w:val="000000"/>
              </w:rPr>
            </w:pPr>
            <w:r w:rsidRPr="005362B1">
              <w:rPr>
                <w:color w:val="000000"/>
              </w:rPr>
              <w:t>3.99E-12</w:t>
            </w:r>
          </w:p>
        </w:tc>
      </w:tr>
      <w:tr w:rsidR="00375290" w:rsidRPr="005362B1" w14:paraId="73AFABDF" w14:textId="77777777" w:rsidTr="00375290">
        <w:trPr>
          <w:trHeight w:val="287"/>
        </w:trPr>
        <w:tc>
          <w:tcPr>
            <w:tcW w:w="3357" w:type="dxa"/>
            <w:tcBorders>
              <w:top w:val="nil"/>
              <w:left w:val="nil"/>
              <w:bottom w:val="nil"/>
              <w:right w:val="nil"/>
            </w:tcBorders>
            <w:shd w:val="clear" w:color="auto" w:fill="auto"/>
            <w:noWrap/>
            <w:vAlign w:val="bottom"/>
            <w:hideMark/>
          </w:tcPr>
          <w:p w14:paraId="646A5B31" w14:textId="77777777" w:rsidR="00375290" w:rsidRPr="005362B1" w:rsidRDefault="00375290" w:rsidP="00375290">
            <w:pPr>
              <w:spacing w:after="0"/>
              <w:rPr>
                <w:color w:val="000000"/>
              </w:rPr>
            </w:pPr>
            <w:r w:rsidRPr="005362B1">
              <w:rPr>
                <w:color w:val="000000"/>
              </w:rPr>
              <w:t>Survey</w:t>
            </w:r>
          </w:p>
        </w:tc>
        <w:tc>
          <w:tcPr>
            <w:tcW w:w="1453" w:type="dxa"/>
            <w:tcBorders>
              <w:top w:val="nil"/>
              <w:left w:val="nil"/>
              <w:bottom w:val="nil"/>
              <w:right w:val="nil"/>
            </w:tcBorders>
            <w:shd w:val="clear" w:color="auto" w:fill="auto"/>
            <w:noWrap/>
            <w:vAlign w:val="center"/>
            <w:hideMark/>
          </w:tcPr>
          <w:p w14:paraId="5F395159" w14:textId="77777777" w:rsidR="00375290" w:rsidRPr="005362B1" w:rsidRDefault="00375290" w:rsidP="00375290">
            <w:pPr>
              <w:spacing w:after="0"/>
              <w:jc w:val="center"/>
              <w:rPr>
                <w:color w:val="000000"/>
              </w:rPr>
            </w:pPr>
            <w:r w:rsidRPr="005362B1">
              <w:rPr>
                <w:color w:val="000000"/>
              </w:rPr>
              <w:t>-3.32</w:t>
            </w:r>
          </w:p>
        </w:tc>
        <w:tc>
          <w:tcPr>
            <w:tcW w:w="1453" w:type="dxa"/>
            <w:tcBorders>
              <w:top w:val="nil"/>
              <w:left w:val="nil"/>
              <w:bottom w:val="nil"/>
              <w:right w:val="nil"/>
            </w:tcBorders>
            <w:shd w:val="clear" w:color="auto" w:fill="auto"/>
            <w:noWrap/>
            <w:vAlign w:val="center"/>
            <w:hideMark/>
          </w:tcPr>
          <w:p w14:paraId="34F2A869" w14:textId="77777777" w:rsidR="00375290" w:rsidRPr="005362B1" w:rsidRDefault="00375290" w:rsidP="00375290">
            <w:pPr>
              <w:spacing w:after="0"/>
              <w:jc w:val="center"/>
              <w:rPr>
                <w:color w:val="000000"/>
              </w:rPr>
            </w:pPr>
            <w:r w:rsidRPr="005362B1">
              <w:rPr>
                <w:color w:val="000000"/>
              </w:rPr>
              <w:t>-3.78</w:t>
            </w:r>
          </w:p>
        </w:tc>
        <w:tc>
          <w:tcPr>
            <w:tcW w:w="1316" w:type="dxa"/>
            <w:tcBorders>
              <w:top w:val="nil"/>
              <w:left w:val="nil"/>
              <w:bottom w:val="nil"/>
              <w:right w:val="nil"/>
            </w:tcBorders>
            <w:shd w:val="clear" w:color="auto" w:fill="auto"/>
            <w:noWrap/>
            <w:vAlign w:val="center"/>
            <w:hideMark/>
          </w:tcPr>
          <w:p w14:paraId="5C339F42" w14:textId="77777777" w:rsidR="00375290" w:rsidRPr="005362B1" w:rsidRDefault="00375290" w:rsidP="00375290">
            <w:pPr>
              <w:spacing w:after="0"/>
              <w:jc w:val="center"/>
              <w:rPr>
                <w:color w:val="000000"/>
              </w:rPr>
            </w:pPr>
            <w:r w:rsidRPr="005362B1">
              <w:rPr>
                <w:color w:val="000000"/>
              </w:rPr>
              <w:t>-6.80</w:t>
            </w:r>
          </w:p>
        </w:tc>
        <w:tc>
          <w:tcPr>
            <w:tcW w:w="1316" w:type="dxa"/>
            <w:tcBorders>
              <w:top w:val="nil"/>
              <w:left w:val="nil"/>
              <w:bottom w:val="nil"/>
              <w:right w:val="nil"/>
            </w:tcBorders>
            <w:shd w:val="clear" w:color="auto" w:fill="auto"/>
            <w:noWrap/>
            <w:vAlign w:val="center"/>
            <w:hideMark/>
          </w:tcPr>
          <w:p w14:paraId="43717C05" w14:textId="77777777" w:rsidR="00375290" w:rsidRPr="005362B1" w:rsidRDefault="00375290" w:rsidP="00375290">
            <w:pPr>
              <w:spacing w:after="0"/>
              <w:jc w:val="center"/>
              <w:rPr>
                <w:color w:val="000000"/>
              </w:rPr>
            </w:pPr>
            <w:r w:rsidRPr="005362B1">
              <w:rPr>
                <w:color w:val="000000"/>
              </w:rPr>
              <w:t>-8.03</w:t>
            </w:r>
          </w:p>
        </w:tc>
      </w:tr>
      <w:tr w:rsidR="00375290" w:rsidRPr="005362B1" w14:paraId="0D35D9D8" w14:textId="77777777" w:rsidTr="00375290">
        <w:trPr>
          <w:trHeight w:val="287"/>
        </w:trPr>
        <w:tc>
          <w:tcPr>
            <w:tcW w:w="3357" w:type="dxa"/>
            <w:tcBorders>
              <w:top w:val="nil"/>
              <w:left w:val="nil"/>
              <w:bottom w:val="nil"/>
              <w:right w:val="nil"/>
            </w:tcBorders>
            <w:shd w:val="clear" w:color="auto" w:fill="auto"/>
            <w:noWrap/>
            <w:vAlign w:val="bottom"/>
            <w:hideMark/>
          </w:tcPr>
          <w:p w14:paraId="356184F8" w14:textId="77777777" w:rsidR="00375290" w:rsidRPr="005362B1" w:rsidRDefault="00375290" w:rsidP="00375290">
            <w:pPr>
              <w:spacing w:after="0"/>
              <w:jc w:val="right"/>
              <w:rPr>
                <w:color w:val="000000"/>
              </w:rPr>
            </w:pPr>
            <w:proofErr w:type="spellStart"/>
            <w:r w:rsidRPr="005362B1">
              <w:rPr>
                <w:color w:val="000000"/>
              </w:rPr>
              <w:t>Srv</w:t>
            </w:r>
            <w:proofErr w:type="spellEnd"/>
          </w:p>
        </w:tc>
        <w:tc>
          <w:tcPr>
            <w:tcW w:w="1453" w:type="dxa"/>
            <w:tcBorders>
              <w:top w:val="nil"/>
              <w:left w:val="nil"/>
              <w:bottom w:val="nil"/>
              <w:right w:val="nil"/>
            </w:tcBorders>
            <w:shd w:val="clear" w:color="auto" w:fill="auto"/>
            <w:noWrap/>
            <w:vAlign w:val="center"/>
            <w:hideMark/>
          </w:tcPr>
          <w:p w14:paraId="7936FAC7" w14:textId="77777777" w:rsidR="00375290" w:rsidRPr="005362B1" w:rsidRDefault="00375290" w:rsidP="00375290">
            <w:pPr>
              <w:spacing w:after="0"/>
              <w:jc w:val="center"/>
              <w:rPr>
                <w:color w:val="000000"/>
              </w:rPr>
            </w:pPr>
            <w:r w:rsidRPr="005362B1">
              <w:rPr>
                <w:color w:val="000000"/>
              </w:rPr>
              <w:t>-5.58</w:t>
            </w:r>
          </w:p>
        </w:tc>
        <w:tc>
          <w:tcPr>
            <w:tcW w:w="1453" w:type="dxa"/>
            <w:tcBorders>
              <w:top w:val="nil"/>
              <w:left w:val="nil"/>
              <w:bottom w:val="nil"/>
              <w:right w:val="nil"/>
            </w:tcBorders>
            <w:shd w:val="clear" w:color="auto" w:fill="auto"/>
            <w:noWrap/>
            <w:vAlign w:val="center"/>
            <w:hideMark/>
          </w:tcPr>
          <w:p w14:paraId="4D3F9895" w14:textId="77777777" w:rsidR="00375290" w:rsidRPr="005362B1" w:rsidRDefault="00375290" w:rsidP="00375290">
            <w:pPr>
              <w:spacing w:after="0"/>
              <w:jc w:val="center"/>
              <w:rPr>
                <w:color w:val="000000"/>
              </w:rPr>
            </w:pPr>
            <w:r w:rsidRPr="005362B1">
              <w:rPr>
                <w:color w:val="000000"/>
              </w:rPr>
              <w:t>-5.82</w:t>
            </w:r>
          </w:p>
        </w:tc>
        <w:tc>
          <w:tcPr>
            <w:tcW w:w="1316" w:type="dxa"/>
            <w:tcBorders>
              <w:top w:val="nil"/>
              <w:left w:val="nil"/>
              <w:bottom w:val="nil"/>
              <w:right w:val="nil"/>
            </w:tcBorders>
            <w:shd w:val="clear" w:color="auto" w:fill="auto"/>
            <w:noWrap/>
            <w:vAlign w:val="center"/>
            <w:hideMark/>
          </w:tcPr>
          <w:p w14:paraId="1BCD6260" w14:textId="77777777" w:rsidR="00375290" w:rsidRPr="005362B1" w:rsidRDefault="00375290" w:rsidP="00375290">
            <w:pPr>
              <w:spacing w:after="0"/>
              <w:jc w:val="center"/>
              <w:rPr>
                <w:color w:val="000000"/>
              </w:rPr>
            </w:pPr>
            <w:r w:rsidRPr="005362B1">
              <w:rPr>
                <w:color w:val="000000"/>
              </w:rPr>
              <w:t>-6.98</w:t>
            </w:r>
          </w:p>
        </w:tc>
        <w:tc>
          <w:tcPr>
            <w:tcW w:w="1316" w:type="dxa"/>
            <w:tcBorders>
              <w:top w:val="nil"/>
              <w:left w:val="nil"/>
              <w:bottom w:val="nil"/>
              <w:right w:val="nil"/>
            </w:tcBorders>
            <w:shd w:val="clear" w:color="auto" w:fill="auto"/>
            <w:noWrap/>
            <w:vAlign w:val="center"/>
            <w:hideMark/>
          </w:tcPr>
          <w:p w14:paraId="3143B2F9" w14:textId="77777777" w:rsidR="00375290" w:rsidRPr="005362B1" w:rsidRDefault="00375290" w:rsidP="00375290">
            <w:pPr>
              <w:spacing w:after="0"/>
              <w:jc w:val="center"/>
              <w:rPr>
                <w:color w:val="000000"/>
              </w:rPr>
            </w:pPr>
            <w:r w:rsidRPr="005362B1">
              <w:rPr>
                <w:color w:val="000000"/>
              </w:rPr>
              <w:t>-7.19</w:t>
            </w:r>
          </w:p>
        </w:tc>
      </w:tr>
      <w:tr w:rsidR="00375290" w:rsidRPr="005362B1" w14:paraId="220E0F19" w14:textId="77777777" w:rsidTr="00375290">
        <w:trPr>
          <w:trHeight w:val="287"/>
        </w:trPr>
        <w:tc>
          <w:tcPr>
            <w:tcW w:w="3357" w:type="dxa"/>
            <w:tcBorders>
              <w:top w:val="nil"/>
              <w:left w:val="nil"/>
              <w:bottom w:val="nil"/>
              <w:right w:val="nil"/>
            </w:tcBorders>
            <w:shd w:val="clear" w:color="auto" w:fill="auto"/>
            <w:noWrap/>
            <w:vAlign w:val="bottom"/>
            <w:hideMark/>
          </w:tcPr>
          <w:p w14:paraId="65F2EFB6" w14:textId="77777777" w:rsidR="00375290" w:rsidRPr="005362B1" w:rsidRDefault="00375290" w:rsidP="00375290">
            <w:pPr>
              <w:spacing w:after="0"/>
              <w:jc w:val="right"/>
              <w:rPr>
                <w:color w:val="000000"/>
              </w:rPr>
            </w:pPr>
            <w:proofErr w:type="spellStart"/>
            <w:r w:rsidRPr="005362B1">
              <w:rPr>
                <w:color w:val="000000"/>
              </w:rPr>
              <w:t>LLSrv</w:t>
            </w:r>
            <w:proofErr w:type="spellEnd"/>
          </w:p>
        </w:tc>
        <w:tc>
          <w:tcPr>
            <w:tcW w:w="1453" w:type="dxa"/>
            <w:tcBorders>
              <w:top w:val="nil"/>
              <w:left w:val="nil"/>
              <w:bottom w:val="nil"/>
              <w:right w:val="nil"/>
            </w:tcBorders>
            <w:shd w:val="clear" w:color="auto" w:fill="auto"/>
            <w:noWrap/>
            <w:vAlign w:val="center"/>
            <w:hideMark/>
          </w:tcPr>
          <w:p w14:paraId="33E2F475" w14:textId="77777777" w:rsidR="00375290" w:rsidRPr="005362B1" w:rsidRDefault="00375290" w:rsidP="00375290">
            <w:pPr>
              <w:spacing w:after="0"/>
              <w:jc w:val="center"/>
              <w:rPr>
                <w:color w:val="000000"/>
              </w:rPr>
            </w:pPr>
            <w:r w:rsidRPr="005362B1">
              <w:rPr>
                <w:color w:val="000000"/>
              </w:rPr>
              <w:t>2.26</w:t>
            </w:r>
          </w:p>
        </w:tc>
        <w:tc>
          <w:tcPr>
            <w:tcW w:w="1453" w:type="dxa"/>
            <w:tcBorders>
              <w:top w:val="nil"/>
              <w:left w:val="nil"/>
              <w:bottom w:val="nil"/>
              <w:right w:val="nil"/>
            </w:tcBorders>
            <w:shd w:val="clear" w:color="auto" w:fill="auto"/>
            <w:noWrap/>
            <w:vAlign w:val="center"/>
            <w:hideMark/>
          </w:tcPr>
          <w:p w14:paraId="24C8F017" w14:textId="77777777" w:rsidR="00375290" w:rsidRPr="005362B1" w:rsidRDefault="00375290" w:rsidP="00375290">
            <w:pPr>
              <w:spacing w:after="0"/>
              <w:jc w:val="center"/>
              <w:rPr>
                <w:color w:val="000000"/>
              </w:rPr>
            </w:pPr>
            <w:r w:rsidRPr="005362B1">
              <w:rPr>
                <w:color w:val="000000"/>
              </w:rPr>
              <w:t>2.04</w:t>
            </w:r>
          </w:p>
        </w:tc>
        <w:tc>
          <w:tcPr>
            <w:tcW w:w="1316" w:type="dxa"/>
            <w:tcBorders>
              <w:top w:val="nil"/>
              <w:left w:val="nil"/>
              <w:bottom w:val="nil"/>
              <w:right w:val="nil"/>
            </w:tcBorders>
            <w:shd w:val="clear" w:color="auto" w:fill="auto"/>
            <w:noWrap/>
            <w:vAlign w:val="center"/>
            <w:hideMark/>
          </w:tcPr>
          <w:p w14:paraId="4BAF760D" w14:textId="77777777" w:rsidR="00375290" w:rsidRPr="005362B1" w:rsidRDefault="00375290" w:rsidP="00375290">
            <w:pPr>
              <w:spacing w:after="0"/>
              <w:jc w:val="center"/>
              <w:rPr>
                <w:color w:val="000000"/>
              </w:rPr>
            </w:pPr>
            <w:r w:rsidRPr="005362B1">
              <w:rPr>
                <w:color w:val="000000"/>
              </w:rPr>
              <w:t>0.18</w:t>
            </w:r>
          </w:p>
        </w:tc>
        <w:tc>
          <w:tcPr>
            <w:tcW w:w="1316" w:type="dxa"/>
            <w:tcBorders>
              <w:top w:val="nil"/>
              <w:left w:val="nil"/>
              <w:bottom w:val="nil"/>
              <w:right w:val="nil"/>
            </w:tcBorders>
            <w:shd w:val="clear" w:color="auto" w:fill="auto"/>
            <w:noWrap/>
            <w:vAlign w:val="center"/>
            <w:hideMark/>
          </w:tcPr>
          <w:p w14:paraId="2550A671" w14:textId="77777777" w:rsidR="00375290" w:rsidRPr="005362B1" w:rsidRDefault="00375290" w:rsidP="00375290">
            <w:pPr>
              <w:spacing w:after="0"/>
              <w:jc w:val="center"/>
              <w:rPr>
                <w:color w:val="000000"/>
              </w:rPr>
            </w:pPr>
            <w:r w:rsidRPr="005362B1">
              <w:rPr>
                <w:color w:val="000000"/>
              </w:rPr>
              <w:t>-0.84</w:t>
            </w:r>
          </w:p>
        </w:tc>
      </w:tr>
      <w:tr w:rsidR="00375290" w:rsidRPr="005362B1" w14:paraId="05D27474" w14:textId="77777777" w:rsidTr="00375290">
        <w:trPr>
          <w:trHeight w:val="287"/>
        </w:trPr>
        <w:tc>
          <w:tcPr>
            <w:tcW w:w="3357" w:type="dxa"/>
            <w:tcBorders>
              <w:top w:val="nil"/>
              <w:left w:val="nil"/>
              <w:bottom w:val="nil"/>
              <w:right w:val="nil"/>
            </w:tcBorders>
            <w:shd w:val="clear" w:color="auto" w:fill="auto"/>
            <w:noWrap/>
            <w:vAlign w:val="bottom"/>
            <w:hideMark/>
          </w:tcPr>
          <w:p w14:paraId="106607F4" w14:textId="77777777" w:rsidR="00375290" w:rsidRPr="005362B1" w:rsidRDefault="00375290" w:rsidP="00375290">
            <w:pPr>
              <w:spacing w:after="0"/>
              <w:rPr>
                <w:color w:val="000000"/>
              </w:rPr>
            </w:pPr>
            <w:r w:rsidRPr="005362B1">
              <w:rPr>
                <w:color w:val="000000"/>
              </w:rPr>
              <w:t>Length composition</w:t>
            </w:r>
          </w:p>
        </w:tc>
        <w:tc>
          <w:tcPr>
            <w:tcW w:w="1453" w:type="dxa"/>
            <w:tcBorders>
              <w:top w:val="nil"/>
              <w:left w:val="nil"/>
              <w:bottom w:val="nil"/>
              <w:right w:val="nil"/>
            </w:tcBorders>
            <w:shd w:val="clear" w:color="auto" w:fill="auto"/>
            <w:noWrap/>
            <w:vAlign w:val="center"/>
            <w:hideMark/>
          </w:tcPr>
          <w:p w14:paraId="354BD543" w14:textId="77777777" w:rsidR="00375290" w:rsidRPr="005362B1" w:rsidRDefault="00375290" w:rsidP="00375290">
            <w:pPr>
              <w:spacing w:after="0"/>
              <w:jc w:val="center"/>
              <w:rPr>
                <w:color w:val="000000"/>
              </w:rPr>
            </w:pPr>
            <w:r w:rsidRPr="005362B1">
              <w:rPr>
                <w:color w:val="000000"/>
              </w:rPr>
              <w:t>1817.93</w:t>
            </w:r>
          </w:p>
        </w:tc>
        <w:tc>
          <w:tcPr>
            <w:tcW w:w="1453" w:type="dxa"/>
            <w:tcBorders>
              <w:top w:val="nil"/>
              <w:left w:val="nil"/>
              <w:bottom w:val="nil"/>
              <w:right w:val="nil"/>
            </w:tcBorders>
            <w:shd w:val="clear" w:color="auto" w:fill="auto"/>
            <w:noWrap/>
            <w:vAlign w:val="center"/>
            <w:hideMark/>
          </w:tcPr>
          <w:p w14:paraId="394138F7" w14:textId="77777777" w:rsidR="00375290" w:rsidRPr="005362B1" w:rsidRDefault="00375290" w:rsidP="00375290">
            <w:pPr>
              <w:spacing w:after="0"/>
              <w:jc w:val="center"/>
              <w:rPr>
                <w:color w:val="000000"/>
              </w:rPr>
            </w:pPr>
            <w:r w:rsidRPr="005362B1">
              <w:rPr>
                <w:color w:val="000000"/>
              </w:rPr>
              <w:t>1868.43</w:t>
            </w:r>
          </w:p>
        </w:tc>
        <w:tc>
          <w:tcPr>
            <w:tcW w:w="1316" w:type="dxa"/>
            <w:tcBorders>
              <w:top w:val="nil"/>
              <w:left w:val="nil"/>
              <w:bottom w:val="nil"/>
              <w:right w:val="nil"/>
            </w:tcBorders>
            <w:shd w:val="clear" w:color="auto" w:fill="auto"/>
            <w:noWrap/>
            <w:vAlign w:val="center"/>
            <w:hideMark/>
          </w:tcPr>
          <w:p w14:paraId="16333C77" w14:textId="77777777" w:rsidR="00375290" w:rsidRPr="005362B1" w:rsidRDefault="00375290" w:rsidP="00375290">
            <w:pPr>
              <w:spacing w:after="0"/>
              <w:jc w:val="center"/>
              <w:rPr>
                <w:color w:val="000000"/>
              </w:rPr>
            </w:pPr>
            <w:r w:rsidRPr="005362B1">
              <w:rPr>
                <w:color w:val="000000"/>
              </w:rPr>
              <w:t>1704.53</w:t>
            </w:r>
          </w:p>
        </w:tc>
        <w:tc>
          <w:tcPr>
            <w:tcW w:w="1316" w:type="dxa"/>
            <w:tcBorders>
              <w:top w:val="nil"/>
              <w:left w:val="nil"/>
              <w:bottom w:val="nil"/>
              <w:right w:val="nil"/>
            </w:tcBorders>
            <w:shd w:val="clear" w:color="auto" w:fill="auto"/>
            <w:noWrap/>
            <w:vAlign w:val="center"/>
            <w:hideMark/>
          </w:tcPr>
          <w:p w14:paraId="46A367D0" w14:textId="77777777" w:rsidR="00375290" w:rsidRPr="005362B1" w:rsidRDefault="00375290" w:rsidP="00375290">
            <w:pPr>
              <w:spacing w:after="0"/>
              <w:jc w:val="center"/>
              <w:rPr>
                <w:color w:val="000000"/>
              </w:rPr>
            </w:pPr>
            <w:r w:rsidRPr="005362B1">
              <w:rPr>
                <w:color w:val="000000"/>
              </w:rPr>
              <w:t>1697.31</w:t>
            </w:r>
          </w:p>
        </w:tc>
      </w:tr>
      <w:tr w:rsidR="00375290" w:rsidRPr="005362B1" w14:paraId="2BE38AD9" w14:textId="77777777" w:rsidTr="00375290">
        <w:trPr>
          <w:trHeight w:val="287"/>
        </w:trPr>
        <w:tc>
          <w:tcPr>
            <w:tcW w:w="3357" w:type="dxa"/>
            <w:tcBorders>
              <w:top w:val="nil"/>
              <w:left w:val="nil"/>
              <w:bottom w:val="nil"/>
              <w:right w:val="nil"/>
            </w:tcBorders>
            <w:shd w:val="clear" w:color="auto" w:fill="auto"/>
            <w:noWrap/>
            <w:vAlign w:val="bottom"/>
            <w:hideMark/>
          </w:tcPr>
          <w:p w14:paraId="75CA2A1A" w14:textId="77777777" w:rsidR="00375290" w:rsidRPr="005362B1" w:rsidRDefault="00375290" w:rsidP="00375290">
            <w:pPr>
              <w:spacing w:after="0"/>
              <w:rPr>
                <w:color w:val="000000"/>
              </w:rPr>
            </w:pPr>
            <w:r w:rsidRPr="005362B1">
              <w:rPr>
                <w:color w:val="000000"/>
              </w:rPr>
              <w:t>Conditional age-at-length</w:t>
            </w:r>
          </w:p>
        </w:tc>
        <w:tc>
          <w:tcPr>
            <w:tcW w:w="1453" w:type="dxa"/>
            <w:tcBorders>
              <w:top w:val="nil"/>
              <w:left w:val="nil"/>
              <w:bottom w:val="nil"/>
              <w:right w:val="nil"/>
            </w:tcBorders>
            <w:shd w:val="clear" w:color="auto" w:fill="auto"/>
            <w:noWrap/>
            <w:vAlign w:val="center"/>
            <w:hideMark/>
          </w:tcPr>
          <w:p w14:paraId="67BE2ED7" w14:textId="77777777" w:rsidR="00375290" w:rsidRPr="005362B1" w:rsidRDefault="00375290" w:rsidP="00375290">
            <w:pPr>
              <w:spacing w:after="0"/>
              <w:jc w:val="center"/>
              <w:rPr>
                <w:color w:val="000000"/>
              </w:rPr>
            </w:pPr>
            <w:r w:rsidRPr="005362B1">
              <w:rPr>
                <w:color w:val="000000"/>
              </w:rPr>
              <w:t>1101.99</w:t>
            </w:r>
          </w:p>
        </w:tc>
        <w:tc>
          <w:tcPr>
            <w:tcW w:w="1453" w:type="dxa"/>
            <w:tcBorders>
              <w:top w:val="nil"/>
              <w:left w:val="nil"/>
              <w:bottom w:val="nil"/>
              <w:right w:val="nil"/>
            </w:tcBorders>
            <w:shd w:val="clear" w:color="auto" w:fill="auto"/>
            <w:noWrap/>
            <w:vAlign w:val="center"/>
            <w:hideMark/>
          </w:tcPr>
          <w:p w14:paraId="0617D0A4" w14:textId="77777777" w:rsidR="00375290" w:rsidRPr="005362B1" w:rsidRDefault="00375290" w:rsidP="00375290">
            <w:pPr>
              <w:spacing w:after="0"/>
              <w:jc w:val="center"/>
              <w:rPr>
                <w:color w:val="000000"/>
              </w:rPr>
            </w:pPr>
            <w:r w:rsidRPr="005362B1">
              <w:rPr>
                <w:color w:val="000000"/>
              </w:rPr>
              <w:t>1180.16</w:t>
            </w:r>
          </w:p>
        </w:tc>
        <w:tc>
          <w:tcPr>
            <w:tcW w:w="1316" w:type="dxa"/>
            <w:tcBorders>
              <w:top w:val="nil"/>
              <w:left w:val="nil"/>
              <w:bottom w:val="nil"/>
              <w:right w:val="nil"/>
            </w:tcBorders>
            <w:shd w:val="clear" w:color="auto" w:fill="auto"/>
            <w:noWrap/>
            <w:vAlign w:val="center"/>
            <w:hideMark/>
          </w:tcPr>
          <w:p w14:paraId="5AABD195" w14:textId="77777777" w:rsidR="00375290" w:rsidRPr="005362B1" w:rsidRDefault="00375290" w:rsidP="00375290">
            <w:pPr>
              <w:spacing w:after="0"/>
              <w:jc w:val="center"/>
              <w:rPr>
                <w:color w:val="000000"/>
              </w:rPr>
            </w:pPr>
            <w:r w:rsidRPr="005362B1">
              <w:rPr>
                <w:color w:val="000000"/>
              </w:rPr>
              <w:t>1100.23</w:t>
            </w:r>
          </w:p>
        </w:tc>
        <w:tc>
          <w:tcPr>
            <w:tcW w:w="1316" w:type="dxa"/>
            <w:tcBorders>
              <w:top w:val="nil"/>
              <w:left w:val="nil"/>
              <w:bottom w:val="nil"/>
              <w:right w:val="nil"/>
            </w:tcBorders>
            <w:shd w:val="clear" w:color="auto" w:fill="auto"/>
            <w:noWrap/>
            <w:vAlign w:val="center"/>
            <w:hideMark/>
          </w:tcPr>
          <w:p w14:paraId="0C942F34" w14:textId="77777777" w:rsidR="00375290" w:rsidRPr="005362B1" w:rsidRDefault="00375290" w:rsidP="00375290">
            <w:pPr>
              <w:spacing w:after="0"/>
              <w:jc w:val="center"/>
              <w:rPr>
                <w:color w:val="000000"/>
              </w:rPr>
            </w:pPr>
            <w:r w:rsidRPr="005362B1">
              <w:rPr>
                <w:color w:val="000000"/>
              </w:rPr>
              <w:t>1030.48</w:t>
            </w:r>
          </w:p>
        </w:tc>
      </w:tr>
      <w:tr w:rsidR="00375290" w:rsidRPr="005362B1" w14:paraId="74F14D0F" w14:textId="77777777" w:rsidTr="00375290">
        <w:trPr>
          <w:trHeight w:val="287"/>
        </w:trPr>
        <w:tc>
          <w:tcPr>
            <w:tcW w:w="3357" w:type="dxa"/>
            <w:tcBorders>
              <w:top w:val="nil"/>
              <w:left w:val="nil"/>
              <w:bottom w:val="nil"/>
              <w:right w:val="nil"/>
            </w:tcBorders>
            <w:shd w:val="clear" w:color="auto" w:fill="auto"/>
            <w:noWrap/>
            <w:vAlign w:val="bottom"/>
            <w:hideMark/>
          </w:tcPr>
          <w:p w14:paraId="53528012" w14:textId="77777777" w:rsidR="00375290" w:rsidRPr="005362B1" w:rsidRDefault="00375290" w:rsidP="00375290">
            <w:pPr>
              <w:spacing w:after="0"/>
              <w:rPr>
                <w:color w:val="000000"/>
              </w:rPr>
            </w:pPr>
            <w:r w:rsidRPr="005362B1">
              <w:rPr>
                <w:color w:val="000000"/>
              </w:rPr>
              <w:t>Recruitment</w:t>
            </w:r>
          </w:p>
        </w:tc>
        <w:tc>
          <w:tcPr>
            <w:tcW w:w="1453" w:type="dxa"/>
            <w:tcBorders>
              <w:top w:val="nil"/>
              <w:left w:val="nil"/>
              <w:bottom w:val="nil"/>
              <w:right w:val="nil"/>
            </w:tcBorders>
            <w:shd w:val="clear" w:color="auto" w:fill="auto"/>
            <w:noWrap/>
            <w:vAlign w:val="center"/>
            <w:hideMark/>
          </w:tcPr>
          <w:p w14:paraId="1F081931" w14:textId="77777777" w:rsidR="00375290" w:rsidRPr="005362B1" w:rsidRDefault="00375290" w:rsidP="00375290">
            <w:pPr>
              <w:spacing w:after="0"/>
              <w:jc w:val="center"/>
              <w:rPr>
                <w:color w:val="000000"/>
              </w:rPr>
            </w:pPr>
            <w:r w:rsidRPr="005362B1">
              <w:rPr>
                <w:color w:val="000000"/>
              </w:rPr>
              <w:t>3.16</w:t>
            </w:r>
          </w:p>
        </w:tc>
        <w:tc>
          <w:tcPr>
            <w:tcW w:w="1453" w:type="dxa"/>
            <w:tcBorders>
              <w:top w:val="nil"/>
              <w:left w:val="nil"/>
              <w:bottom w:val="nil"/>
              <w:right w:val="nil"/>
            </w:tcBorders>
            <w:shd w:val="clear" w:color="auto" w:fill="auto"/>
            <w:noWrap/>
            <w:vAlign w:val="center"/>
            <w:hideMark/>
          </w:tcPr>
          <w:p w14:paraId="14BB40CC" w14:textId="77777777" w:rsidR="00375290" w:rsidRPr="005362B1" w:rsidRDefault="00375290" w:rsidP="00375290">
            <w:pPr>
              <w:spacing w:after="0"/>
              <w:jc w:val="center"/>
              <w:rPr>
                <w:color w:val="000000"/>
              </w:rPr>
            </w:pPr>
            <w:r w:rsidRPr="005362B1">
              <w:rPr>
                <w:color w:val="000000"/>
              </w:rPr>
              <w:t>-4.86</w:t>
            </w:r>
          </w:p>
        </w:tc>
        <w:tc>
          <w:tcPr>
            <w:tcW w:w="1316" w:type="dxa"/>
            <w:tcBorders>
              <w:top w:val="nil"/>
              <w:left w:val="nil"/>
              <w:bottom w:val="nil"/>
              <w:right w:val="nil"/>
            </w:tcBorders>
            <w:shd w:val="clear" w:color="auto" w:fill="auto"/>
            <w:noWrap/>
            <w:vAlign w:val="center"/>
            <w:hideMark/>
          </w:tcPr>
          <w:p w14:paraId="6EB19D56" w14:textId="77777777" w:rsidR="00375290" w:rsidRPr="005362B1" w:rsidRDefault="00375290" w:rsidP="00375290">
            <w:pPr>
              <w:spacing w:after="0"/>
              <w:jc w:val="center"/>
              <w:rPr>
                <w:color w:val="000000"/>
              </w:rPr>
            </w:pPr>
            <w:r w:rsidRPr="005362B1">
              <w:rPr>
                <w:color w:val="000000"/>
              </w:rPr>
              <w:t>-2.55</w:t>
            </w:r>
          </w:p>
        </w:tc>
        <w:tc>
          <w:tcPr>
            <w:tcW w:w="1316" w:type="dxa"/>
            <w:tcBorders>
              <w:top w:val="nil"/>
              <w:left w:val="nil"/>
              <w:bottom w:val="nil"/>
              <w:right w:val="nil"/>
            </w:tcBorders>
            <w:shd w:val="clear" w:color="auto" w:fill="auto"/>
            <w:noWrap/>
            <w:vAlign w:val="center"/>
            <w:hideMark/>
          </w:tcPr>
          <w:p w14:paraId="2EEDD42B" w14:textId="77777777" w:rsidR="00375290" w:rsidRPr="005362B1" w:rsidRDefault="00375290" w:rsidP="00375290">
            <w:pPr>
              <w:spacing w:after="0"/>
              <w:jc w:val="center"/>
              <w:rPr>
                <w:color w:val="000000"/>
              </w:rPr>
            </w:pPr>
            <w:r w:rsidRPr="005362B1">
              <w:rPr>
                <w:color w:val="000000"/>
              </w:rPr>
              <w:t>-2.96</w:t>
            </w:r>
          </w:p>
        </w:tc>
      </w:tr>
      <w:tr w:rsidR="00375290" w:rsidRPr="005362B1" w14:paraId="22EB5491" w14:textId="77777777" w:rsidTr="00375290">
        <w:trPr>
          <w:trHeight w:val="287"/>
        </w:trPr>
        <w:tc>
          <w:tcPr>
            <w:tcW w:w="3357" w:type="dxa"/>
            <w:tcBorders>
              <w:top w:val="nil"/>
              <w:left w:val="nil"/>
              <w:bottom w:val="nil"/>
              <w:right w:val="nil"/>
            </w:tcBorders>
            <w:shd w:val="clear" w:color="auto" w:fill="auto"/>
            <w:noWrap/>
            <w:vAlign w:val="bottom"/>
            <w:hideMark/>
          </w:tcPr>
          <w:p w14:paraId="682637AD" w14:textId="77777777" w:rsidR="00375290" w:rsidRPr="005362B1" w:rsidRDefault="00375290" w:rsidP="00375290">
            <w:pPr>
              <w:spacing w:after="0"/>
              <w:rPr>
                <w:color w:val="000000"/>
              </w:rPr>
            </w:pPr>
            <w:proofErr w:type="spellStart"/>
            <w:r w:rsidRPr="005362B1">
              <w:rPr>
                <w:color w:val="000000"/>
              </w:rPr>
              <w:t>InitEQ_Regime</w:t>
            </w:r>
            <w:proofErr w:type="spellEnd"/>
          </w:p>
        </w:tc>
        <w:tc>
          <w:tcPr>
            <w:tcW w:w="1453" w:type="dxa"/>
            <w:tcBorders>
              <w:top w:val="nil"/>
              <w:left w:val="nil"/>
              <w:bottom w:val="nil"/>
              <w:right w:val="nil"/>
            </w:tcBorders>
            <w:shd w:val="clear" w:color="auto" w:fill="auto"/>
            <w:noWrap/>
            <w:vAlign w:val="center"/>
            <w:hideMark/>
          </w:tcPr>
          <w:p w14:paraId="1D32D22C" w14:textId="77777777" w:rsidR="00375290" w:rsidRPr="005362B1" w:rsidRDefault="00375290" w:rsidP="00375290">
            <w:pPr>
              <w:spacing w:after="0"/>
              <w:jc w:val="center"/>
              <w:rPr>
                <w:color w:val="000000"/>
              </w:rPr>
            </w:pPr>
            <w:r w:rsidRPr="005362B1">
              <w:rPr>
                <w:color w:val="000000"/>
              </w:rPr>
              <w:t>3.09</w:t>
            </w:r>
          </w:p>
        </w:tc>
        <w:tc>
          <w:tcPr>
            <w:tcW w:w="1453" w:type="dxa"/>
            <w:tcBorders>
              <w:top w:val="nil"/>
              <w:left w:val="nil"/>
              <w:bottom w:val="nil"/>
              <w:right w:val="nil"/>
            </w:tcBorders>
            <w:shd w:val="clear" w:color="auto" w:fill="auto"/>
            <w:noWrap/>
            <w:vAlign w:val="center"/>
            <w:hideMark/>
          </w:tcPr>
          <w:p w14:paraId="41B5B228" w14:textId="77777777" w:rsidR="00375290" w:rsidRPr="005362B1" w:rsidRDefault="00375290" w:rsidP="00375290">
            <w:pPr>
              <w:spacing w:after="0"/>
              <w:jc w:val="center"/>
              <w:rPr>
                <w:color w:val="000000"/>
              </w:rPr>
            </w:pPr>
            <w:r w:rsidRPr="005362B1">
              <w:rPr>
                <w:color w:val="000000"/>
              </w:rPr>
              <w:t>3.10</w:t>
            </w:r>
          </w:p>
        </w:tc>
        <w:tc>
          <w:tcPr>
            <w:tcW w:w="1316" w:type="dxa"/>
            <w:tcBorders>
              <w:top w:val="nil"/>
              <w:left w:val="nil"/>
              <w:bottom w:val="nil"/>
              <w:right w:val="nil"/>
            </w:tcBorders>
            <w:shd w:val="clear" w:color="auto" w:fill="auto"/>
            <w:noWrap/>
            <w:vAlign w:val="center"/>
            <w:hideMark/>
          </w:tcPr>
          <w:p w14:paraId="72809001" w14:textId="77777777" w:rsidR="00375290" w:rsidRPr="005362B1" w:rsidRDefault="00375290" w:rsidP="00375290">
            <w:pPr>
              <w:spacing w:after="0"/>
              <w:jc w:val="center"/>
              <w:rPr>
                <w:color w:val="000000"/>
              </w:rPr>
            </w:pPr>
            <w:r w:rsidRPr="005362B1">
              <w:rPr>
                <w:color w:val="000000"/>
              </w:rPr>
              <w:t>3.16</w:t>
            </w:r>
          </w:p>
        </w:tc>
        <w:tc>
          <w:tcPr>
            <w:tcW w:w="1316" w:type="dxa"/>
            <w:tcBorders>
              <w:top w:val="nil"/>
              <w:left w:val="nil"/>
              <w:bottom w:val="nil"/>
              <w:right w:val="nil"/>
            </w:tcBorders>
            <w:shd w:val="clear" w:color="auto" w:fill="auto"/>
            <w:noWrap/>
            <w:vAlign w:val="center"/>
            <w:hideMark/>
          </w:tcPr>
          <w:p w14:paraId="492170A5" w14:textId="77777777" w:rsidR="00375290" w:rsidRPr="005362B1" w:rsidRDefault="00375290" w:rsidP="00375290">
            <w:pPr>
              <w:spacing w:after="0"/>
              <w:jc w:val="center"/>
              <w:rPr>
                <w:color w:val="000000"/>
              </w:rPr>
            </w:pPr>
            <w:r w:rsidRPr="005362B1">
              <w:rPr>
                <w:color w:val="000000"/>
              </w:rPr>
              <w:t>3.25</w:t>
            </w:r>
          </w:p>
        </w:tc>
      </w:tr>
      <w:tr w:rsidR="00375290" w:rsidRPr="005362B1" w14:paraId="04F22940" w14:textId="77777777" w:rsidTr="00375290">
        <w:trPr>
          <w:trHeight w:val="287"/>
        </w:trPr>
        <w:tc>
          <w:tcPr>
            <w:tcW w:w="3357" w:type="dxa"/>
            <w:tcBorders>
              <w:top w:val="nil"/>
              <w:left w:val="nil"/>
              <w:bottom w:val="nil"/>
              <w:right w:val="nil"/>
            </w:tcBorders>
            <w:shd w:val="clear" w:color="auto" w:fill="auto"/>
            <w:noWrap/>
            <w:vAlign w:val="bottom"/>
            <w:hideMark/>
          </w:tcPr>
          <w:p w14:paraId="3918045C" w14:textId="77777777" w:rsidR="00375290" w:rsidRPr="005362B1" w:rsidRDefault="00375290" w:rsidP="00375290">
            <w:pPr>
              <w:spacing w:after="0"/>
              <w:rPr>
                <w:color w:val="000000"/>
              </w:rPr>
            </w:pPr>
            <w:proofErr w:type="spellStart"/>
            <w:r w:rsidRPr="005362B1">
              <w:rPr>
                <w:color w:val="000000"/>
              </w:rPr>
              <w:t>Forecast_Recruitment</w:t>
            </w:r>
            <w:proofErr w:type="spellEnd"/>
          </w:p>
        </w:tc>
        <w:tc>
          <w:tcPr>
            <w:tcW w:w="1453" w:type="dxa"/>
            <w:tcBorders>
              <w:top w:val="nil"/>
              <w:left w:val="nil"/>
              <w:bottom w:val="nil"/>
              <w:right w:val="nil"/>
            </w:tcBorders>
            <w:shd w:val="clear" w:color="auto" w:fill="auto"/>
            <w:noWrap/>
            <w:vAlign w:val="center"/>
            <w:hideMark/>
          </w:tcPr>
          <w:p w14:paraId="696C1469" w14:textId="77777777" w:rsidR="00375290" w:rsidRPr="005362B1" w:rsidRDefault="00375290" w:rsidP="00375290">
            <w:pPr>
              <w:spacing w:after="0"/>
              <w:jc w:val="center"/>
              <w:rPr>
                <w:color w:val="000000"/>
              </w:rPr>
            </w:pPr>
            <w:r w:rsidRPr="005362B1">
              <w:rPr>
                <w:color w:val="000000"/>
              </w:rPr>
              <w:t>0.61</w:t>
            </w:r>
          </w:p>
        </w:tc>
        <w:tc>
          <w:tcPr>
            <w:tcW w:w="1453" w:type="dxa"/>
            <w:tcBorders>
              <w:top w:val="nil"/>
              <w:left w:val="nil"/>
              <w:bottom w:val="nil"/>
              <w:right w:val="nil"/>
            </w:tcBorders>
            <w:shd w:val="clear" w:color="auto" w:fill="auto"/>
            <w:noWrap/>
            <w:vAlign w:val="center"/>
            <w:hideMark/>
          </w:tcPr>
          <w:p w14:paraId="7257FBEC" w14:textId="77777777" w:rsidR="00375290" w:rsidRPr="005362B1" w:rsidRDefault="00375290" w:rsidP="00375290">
            <w:pPr>
              <w:spacing w:after="0"/>
              <w:jc w:val="center"/>
              <w:rPr>
                <w:color w:val="000000"/>
              </w:rPr>
            </w:pPr>
            <w:r w:rsidRPr="005362B1">
              <w:rPr>
                <w:color w:val="000000"/>
              </w:rPr>
              <w:t>0.41</w:t>
            </w:r>
          </w:p>
        </w:tc>
        <w:tc>
          <w:tcPr>
            <w:tcW w:w="1316" w:type="dxa"/>
            <w:tcBorders>
              <w:top w:val="nil"/>
              <w:left w:val="nil"/>
              <w:bottom w:val="nil"/>
              <w:right w:val="nil"/>
            </w:tcBorders>
            <w:shd w:val="clear" w:color="auto" w:fill="auto"/>
            <w:noWrap/>
            <w:vAlign w:val="center"/>
            <w:hideMark/>
          </w:tcPr>
          <w:p w14:paraId="34688FA3" w14:textId="77777777" w:rsidR="00375290" w:rsidRPr="005362B1" w:rsidRDefault="00375290" w:rsidP="00375290">
            <w:pPr>
              <w:spacing w:after="0"/>
              <w:jc w:val="center"/>
              <w:rPr>
                <w:color w:val="000000"/>
              </w:rPr>
            </w:pPr>
            <w:r w:rsidRPr="005362B1">
              <w:rPr>
                <w:color w:val="000000"/>
              </w:rPr>
              <w:t>0.00</w:t>
            </w:r>
          </w:p>
        </w:tc>
        <w:tc>
          <w:tcPr>
            <w:tcW w:w="1316" w:type="dxa"/>
            <w:tcBorders>
              <w:top w:val="nil"/>
              <w:left w:val="nil"/>
              <w:bottom w:val="nil"/>
              <w:right w:val="nil"/>
            </w:tcBorders>
            <w:shd w:val="clear" w:color="auto" w:fill="auto"/>
            <w:noWrap/>
            <w:vAlign w:val="center"/>
            <w:hideMark/>
          </w:tcPr>
          <w:p w14:paraId="2A5B2048" w14:textId="77777777" w:rsidR="00375290" w:rsidRPr="005362B1" w:rsidRDefault="00375290" w:rsidP="00375290">
            <w:pPr>
              <w:spacing w:after="0"/>
              <w:jc w:val="center"/>
              <w:rPr>
                <w:color w:val="000000"/>
              </w:rPr>
            </w:pPr>
            <w:r w:rsidRPr="005362B1">
              <w:rPr>
                <w:color w:val="000000"/>
              </w:rPr>
              <w:t>0.00</w:t>
            </w:r>
          </w:p>
        </w:tc>
      </w:tr>
      <w:tr w:rsidR="00375290" w:rsidRPr="005362B1" w14:paraId="65B85D4D" w14:textId="77777777" w:rsidTr="00375290">
        <w:trPr>
          <w:trHeight w:val="287"/>
        </w:trPr>
        <w:tc>
          <w:tcPr>
            <w:tcW w:w="3357" w:type="dxa"/>
            <w:tcBorders>
              <w:top w:val="nil"/>
              <w:left w:val="nil"/>
              <w:right w:val="nil"/>
            </w:tcBorders>
            <w:shd w:val="clear" w:color="auto" w:fill="auto"/>
            <w:noWrap/>
            <w:vAlign w:val="bottom"/>
            <w:hideMark/>
          </w:tcPr>
          <w:p w14:paraId="59252D7A" w14:textId="77777777" w:rsidR="00375290" w:rsidRPr="005362B1" w:rsidRDefault="00375290" w:rsidP="00375290">
            <w:pPr>
              <w:spacing w:after="0"/>
              <w:rPr>
                <w:color w:val="000000"/>
              </w:rPr>
            </w:pPr>
            <w:proofErr w:type="spellStart"/>
            <w:r w:rsidRPr="005362B1">
              <w:rPr>
                <w:color w:val="000000"/>
              </w:rPr>
              <w:t>Parm_priors</w:t>
            </w:r>
            <w:proofErr w:type="spellEnd"/>
          </w:p>
        </w:tc>
        <w:tc>
          <w:tcPr>
            <w:tcW w:w="1453" w:type="dxa"/>
            <w:tcBorders>
              <w:top w:val="nil"/>
              <w:left w:val="nil"/>
              <w:right w:val="nil"/>
            </w:tcBorders>
            <w:shd w:val="clear" w:color="auto" w:fill="auto"/>
            <w:noWrap/>
            <w:vAlign w:val="center"/>
            <w:hideMark/>
          </w:tcPr>
          <w:p w14:paraId="024E8820" w14:textId="77777777" w:rsidR="00375290" w:rsidRPr="005362B1" w:rsidRDefault="00375290" w:rsidP="00375290">
            <w:pPr>
              <w:spacing w:after="0"/>
              <w:jc w:val="center"/>
              <w:rPr>
                <w:color w:val="000000"/>
              </w:rPr>
            </w:pPr>
            <w:r w:rsidRPr="005362B1">
              <w:rPr>
                <w:color w:val="000000"/>
              </w:rPr>
              <w:t>1.00</w:t>
            </w:r>
          </w:p>
        </w:tc>
        <w:tc>
          <w:tcPr>
            <w:tcW w:w="1453" w:type="dxa"/>
            <w:tcBorders>
              <w:top w:val="nil"/>
              <w:left w:val="nil"/>
              <w:right w:val="nil"/>
            </w:tcBorders>
            <w:shd w:val="clear" w:color="auto" w:fill="auto"/>
            <w:noWrap/>
            <w:vAlign w:val="center"/>
            <w:hideMark/>
          </w:tcPr>
          <w:p w14:paraId="19C8EF32" w14:textId="77777777" w:rsidR="00375290" w:rsidRPr="005362B1" w:rsidRDefault="00375290" w:rsidP="00375290">
            <w:pPr>
              <w:spacing w:after="0"/>
              <w:jc w:val="center"/>
              <w:rPr>
                <w:color w:val="000000"/>
              </w:rPr>
            </w:pPr>
            <w:r w:rsidRPr="005362B1">
              <w:rPr>
                <w:color w:val="000000"/>
              </w:rPr>
              <w:t>1.02</w:t>
            </w:r>
          </w:p>
        </w:tc>
        <w:tc>
          <w:tcPr>
            <w:tcW w:w="1316" w:type="dxa"/>
            <w:tcBorders>
              <w:top w:val="nil"/>
              <w:left w:val="nil"/>
              <w:right w:val="nil"/>
            </w:tcBorders>
            <w:shd w:val="clear" w:color="auto" w:fill="auto"/>
            <w:noWrap/>
            <w:vAlign w:val="center"/>
            <w:hideMark/>
          </w:tcPr>
          <w:p w14:paraId="4C8D1427" w14:textId="77777777" w:rsidR="00375290" w:rsidRPr="005362B1" w:rsidRDefault="00375290" w:rsidP="00375290">
            <w:pPr>
              <w:spacing w:after="0"/>
              <w:jc w:val="center"/>
              <w:rPr>
                <w:color w:val="000000"/>
              </w:rPr>
            </w:pPr>
            <w:r w:rsidRPr="005362B1">
              <w:rPr>
                <w:color w:val="000000"/>
              </w:rPr>
              <w:t>1.14</w:t>
            </w:r>
          </w:p>
        </w:tc>
        <w:tc>
          <w:tcPr>
            <w:tcW w:w="1316" w:type="dxa"/>
            <w:tcBorders>
              <w:top w:val="nil"/>
              <w:left w:val="nil"/>
              <w:right w:val="nil"/>
            </w:tcBorders>
            <w:shd w:val="clear" w:color="auto" w:fill="auto"/>
            <w:noWrap/>
            <w:vAlign w:val="center"/>
            <w:hideMark/>
          </w:tcPr>
          <w:p w14:paraId="5B4AF57B" w14:textId="77777777" w:rsidR="00375290" w:rsidRPr="005362B1" w:rsidRDefault="00375290" w:rsidP="00375290">
            <w:pPr>
              <w:spacing w:after="0"/>
              <w:jc w:val="center"/>
              <w:rPr>
                <w:color w:val="000000"/>
              </w:rPr>
            </w:pPr>
            <w:r w:rsidRPr="005362B1">
              <w:rPr>
                <w:color w:val="000000"/>
              </w:rPr>
              <w:t>1.15</w:t>
            </w:r>
          </w:p>
        </w:tc>
      </w:tr>
      <w:tr w:rsidR="00375290" w:rsidRPr="005362B1" w14:paraId="3025F934" w14:textId="77777777" w:rsidTr="00375290">
        <w:trPr>
          <w:trHeight w:val="287"/>
        </w:trPr>
        <w:tc>
          <w:tcPr>
            <w:tcW w:w="3357" w:type="dxa"/>
            <w:tcBorders>
              <w:top w:val="nil"/>
              <w:left w:val="nil"/>
              <w:bottom w:val="nil"/>
              <w:right w:val="nil"/>
            </w:tcBorders>
            <w:shd w:val="clear" w:color="auto" w:fill="auto"/>
            <w:noWrap/>
            <w:vAlign w:val="bottom"/>
            <w:hideMark/>
          </w:tcPr>
          <w:p w14:paraId="6CE04935" w14:textId="77777777" w:rsidR="00375290" w:rsidRPr="005362B1" w:rsidRDefault="00375290" w:rsidP="00375290">
            <w:pPr>
              <w:spacing w:after="0"/>
              <w:rPr>
                <w:color w:val="000000"/>
              </w:rPr>
            </w:pPr>
            <w:proofErr w:type="spellStart"/>
            <w:r w:rsidRPr="005362B1">
              <w:rPr>
                <w:color w:val="000000"/>
              </w:rPr>
              <w:t>Parm_softbounds</w:t>
            </w:r>
            <w:proofErr w:type="spellEnd"/>
          </w:p>
        </w:tc>
        <w:tc>
          <w:tcPr>
            <w:tcW w:w="1453" w:type="dxa"/>
            <w:tcBorders>
              <w:top w:val="nil"/>
              <w:left w:val="nil"/>
              <w:bottom w:val="nil"/>
              <w:right w:val="nil"/>
            </w:tcBorders>
            <w:shd w:val="clear" w:color="auto" w:fill="auto"/>
            <w:noWrap/>
            <w:vAlign w:val="center"/>
            <w:hideMark/>
          </w:tcPr>
          <w:p w14:paraId="73656838" w14:textId="77777777" w:rsidR="00375290" w:rsidRPr="005362B1" w:rsidRDefault="00375290" w:rsidP="00375290">
            <w:pPr>
              <w:spacing w:after="0"/>
              <w:jc w:val="center"/>
              <w:rPr>
                <w:color w:val="000000"/>
              </w:rPr>
            </w:pPr>
            <w:r w:rsidRPr="005362B1">
              <w:rPr>
                <w:color w:val="000000"/>
              </w:rPr>
              <w:t>0.01</w:t>
            </w:r>
          </w:p>
        </w:tc>
        <w:tc>
          <w:tcPr>
            <w:tcW w:w="1453" w:type="dxa"/>
            <w:tcBorders>
              <w:top w:val="nil"/>
              <w:left w:val="nil"/>
              <w:bottom w:val="nil"/>
              <w:right w:val="nil"/>
            </w:tcBorders>
            <w:shd w:val="clear" w:color="auto" w:fill="auto"/>
            <w:noWrap/>
            <w:vAlign w:val="center"/>
            <w:hideMark/>
          </w:tcPr>
          <w:p w14:paraId="145C10D3" w14:textId="77777777" w:rsidR="00375290" w:rsidRPr="005362B1" w:rsidRDefault="00375290" w:rsidP="00375290">
            <w:pPr>
              <w:spacing w:after="0"/>
              <w:jc w:val="center"/>
              <w:rPr>
                <w:color w:val="000000"/>
              </w:rPr>
            </w:pPr>
            <w:r w:rsidRPr="005362B1">
              <w:rPr>
                <w:color w:val="000000"/>
              </w:rPr>
              <w:t>0.01</w:t>
            </w:r>
          </w:p>
        </w:tc>
        <w:tc>
          <w:tcPr>
            <w:tcW w:w="1316" w:type="dxa"/>
            <w:tcBorders>
              <w:top w:val="nil"/>
              <w:left w:val="nil"/>
              <w:bottom w:val="nil"/>
              <w:right w:val="nil"/>
            </w:tcBorders>
            <w:shd w:val="clear" w:color="auto" w:fill="auto"/>
            <w:noWrap/>
            <w:vAlign w:val="center"/>
            <w:hideMark/>
          </w:tcPr>
          <w:p w14:paraId="2AFE3875" w14:textId="77777777" w:rsidR="00375290" w:rsidRPr="005362B1" w:rsidRDefault="00375290" w:rsidP="00375290">
            <w:pPr>
              <w:spacing w:after="0"/>
              <w:jc w:val="center"/>
              <w:rPr>
                <w:color w:val="000000"/>
              </w:rPr>
            </w:pPr>
            <w:r w:rsidRPr="005362B1">
              <w:rPr>
                <w:color w:val="000000"/>
              </w:rPr>
              <w:t>0.01</w:t>
            </w:r>
          </w:p>
        </w:tc>
        <w:tc>
          <w:tcPr>
            <w:tcW w:w="1316" w:type="dxa"/>
            <w:tcBorders>
              <w:top w:val="nil"/>
              <w:left w:val="nil"/>
              <w:bottom w:val="nil"/>
              <w:right w:val="nil"/>
            </w:tcBorders>
            <w:shd w:val="clear" w:color="auto" w:fill="auto"/>
            <w:noWrap/>
            <w:vAlign w:val="center"/>
            <w:hideMark/>
          </w:tcPr>
          <w:p w14:paraId="75C8B71E" w14:textId="77777777" w:rsidR="00375290" w:rsidRPr="005362B1" w:rsidRDefault="00375290" w:rsidP="00375290">
            <w:pPr>
              <w:spacing w:after="0"/>
              <w:jc w:val="center"/>
              <w:rPr>
                <w:color w:val="000000"/>
              </w:rPr>
            </w:pPr>
            <w:r w:rsidRPr="005362B1">
              <w:rPr>
                <w:color w:val="000000"/>
              </w:rPr>
              <w:t>0.01</w:t>
            </w:r>
          </w:p>
        </w:tc>
      </w:tr>
      <w:tr w:rsidR="00375290" w:rsidRPr="005362B1" w14:paraId="65ACD5D6" w14:textId="77777777" w:rsidTr="00375290">
        <w:trPr>
          <w:trHeight w:val="287"/>
        </w:trPr>
        <w:tc>
          <w:tcPr>
            <w:tcW w:w="3357" w:type="dxa"/>
            <w:tcBorders>
              <w:top w:val="nil"/>
              <w:left w:val="nil"/>
              <w:bottom w:val="single" w:sz="4" w:space="0" w:color="auto"/>
              <w:right w:val="nil"/>
            </w:tcBorders>
            <w:shd w:val="clear" w:color="auto" w:fill="auto"/>
            <w:noWrap/>
            <w:vAlign w:val="bottom"/>
            <w:hideMark/>
          </w:tcPr>
          <w:p w14:paraId="3BD60ABF" w14:textId="77777777" w:rsidR="00375290" w:rsidRPr="005362B1" w:rsidRDefault="00375290" w:rsidP="00375290">
            <w:pPr>
              <w:spacing w:after="0"/>
              <w:rPr>
                <w:color w:val="000000"/>
              </w:rPr>
            </w:pPr>
            <w:proofErr w:type="spellStart"/>
            <w:r w:rsidRPr="005362B1">
              <w:rPr>
                <w:color w:val="000000"/>
              </w:rPr>
              <w:t>Parm_devs</w:t>
            </w:r>
            <w:proofErr w:type="spellEnd"/>
          </w:p>
        </w:tc>
        <w:tc>
          <w:tcPr>
            <w:tcW w:w="1453" w:type="dxa"/>
            <w:tcBorders>
              <w:top w:val="nil"/>
              <w:left w:val="nil"/>
              <w:bottom w:val="single" w:sz="4" w:space="0" w:color="auto"/>
              <w:right w:val="nil"/>
            </w:tcBorders>
            <w:shd w:val="clear" w:color="auto" w:fill="auto"/>
            <w:noWrap/>
            <w:vAlign w:val="center"/>
            <w:hideMark/>
          </w:tcPr>
          <w:p w14:paraId="1D670679" w14:textId="77777777" w:rsidR="00375290" w:rsidRPr="005362B1" w:rsidRDefault="00375290" w:rsidP="00375290">
            <w:pPr>
              <w:spacing w:after="0"/>
              <w:jc w:val="center"/>
              <w:rPr>
                <w:color w:val="000000"/>
              </w:rPr>
            </w:pPr>
            <w:r w:rsidRPr="005362B1">
              <w:rPr>
                <w:color w:val="000000"/>
              </w:rPr>
              <w:t>6.50</w:t>
            </w:r>
          </w:p>
        </w:tc>
        <w:tc>
          <w:tcPr>
            <w:tcW w:w="1453" w:type="dxa"/>
            <w:tcBorders>
              <w:top w:val="nil"/>
              <w:left w:val="nil"/>
              <w:bottom w:val="single" w:sz="4" w:space="0" w:color="auto"/>
              <w:right w:val="nil"/>
            </w:tcBorders>
            <w:shd w:val="clear" w:color="auto" w:fill="auto"/>
            <w:noWrap/>
            <w:vAlign w:val="center"/>
            <w:hideMark/>
          </w:tcPr>
          <w:p w14:paraId="14701592" w14:textId="77777777" w:rsidR="00375290" w:rsidRPr="005362B1" w:rsidRDefault="00375290" w:rsidP="00375290">
            <w:pPr>
              <w:spacing w:after="0"/>
              <w:jc w:val="center"/>
              <w:rPr>
                <w:color w:val="000000"/>
              </w:rPr>
            </w:pPr>
            <w:r w:rsidRPr="005362B1">
              <w:rPr>
                <w:color w:val="000000"/>
              </w:rPr>
              <w:t>6.50</w:t>
            </w:r>
          </w:p>
        </w:tc>
        <w:tc>
          <w:tcPr>
            <w:tcW w:w="1316" w:type="dxa"/>
            <w:tcBorders>
              <w:top w:val="nil"/>
              <w:left w:val="nil"/>
              <w:bottom w:val="single" w:sz="4" w:space="0" w:color="auto"/>
              <w:right w:val="nil"/>
            </w:tcBorders>
            <w:shd w:val="clear" w:color="auto" w:fill="auto"/>
            <w:noWrap/>
            <w:vAlign w:val="center"/>
            <w:hideMark/>
          </w:tcPr>
          <w:p w14:paraId="2AF82BB3" w14:textId="77777777" w:rsidR="00375290" w:rsidRPr="005362B1" w:rsidRDefault="00375290" w:rsidP="00375290">
            <w:pPr>
              <w:spacing w:after="0"/>
              <w:jc w:val="center"/>
              <w:rPr>
                <w:color w:val="000000"/>
              </w:rPr>
            </w:pPr>
            <w:r w:rsidRPr="005362B1">
              <w:rPr>
                <w:color w:val="000000"/>
              </w:rPr>
              <w:t>6.08</w:t>
            </w:r>
          </w:p>
        </w:tc>
        <w:tc>
          <w:tcPr>
            <w:tcW w:w="1316" w:type="dxa"/>
            <w:tcBorders>
              <w:top w:val="nil"/>
              <w:left w:val="nil"/>
              <w:bottom w:val="single" w:sz="4" w:space="0" w:color="auto"/>
              <w:right w:val="nil"/>
            </w:tcBorders>
            <w:shd w:val="clear" w:color="auto" w:fill="auto"/>
            <w:noWrap/>
            <w:vAlign w:val="center"/>
            <w:hideMark/>
          </w:tcPr>
          <w:p w14:paraId="0DB14B92" w14:textId="77777777" w:rsidR="00375290" w:rsidRPr="005362B1" w:rsidRDefault="00375290" w:rsidP="00375290">
            <w:pPr>
              <w:spacing w:after="0"/>
              <w:jc w:val="center"/>
              <w:rPr>
                <w:color w:val="000000"/>
              </w:rPr>
            </w:pPr>
            <w:r w:rsidRPr="005362B1">
              <w:rPr>
                <w:color w:val="000000"/>
              </w:rPr>
              <w:t>6.04</w:t>
            </w:r>
          </w:p>
        </w:tc>
      </w:tr>
    </w:tbl>
    <w:p w14:paraId="32945C9E" w14:textId="77777777" w:rsidR="00375290" w:rsidRPr="005362B1" w:rsidRDefault="00375290" w:rsidP="00375290">
      <w:pPr>
        <w:rPr>
          <w:sz w:val="24"/>
          <w:szCs w:val="24"/>
        </w:rPr>
      </w:pPr>
    </w:p>
    <w:p w14:paraId="00B1E621" w14:textId="77777777" w:rsidR="00375290" w:rsidRPr="005362B1" w:rsidRDefault="00375290" w:rsidP="00375290">
      <w:pPr>
        <w:rPr>
          <w:sz w:val="24"/>
          <w:szCs w:val="24"/>
        </w:rPr>
      </w:pPr>
      <w:r w:rsidRPr="005362B1">
        <w:rPr>
          <w:sz w:val="24"/>
          <w:szCs w:val="24"/>
        </w:rPr>
        <w:br w:type="page"/>
      </w:r>
    </w:p>
    <w:p w14:paraId="43D63377" w14:textId="09844ED6" w:rsidR="00375290" w:rsidRPr="005362B1" w:rsidRDefault="00375290" w:rsidP="00636368">
      <w:pPr>
        <w:pStyle w:val="Heading5"/>
      </w:pPr>
      <w:r w:rsidRPr="005362B1">
        <w:lastRenderedPageBreak/>
        <w:t xml:space="preserve">Table </w:t>
      </w:r>
      <w:r w:rsidR="00636368" w:rsidRPr="005362B1">
        <w:t>2.2.</w:t>
      </w:r>
      <w:r w:rsidRPr="005362B1">
        <w:t>5. Likelihood components from model 2019.1d, 2019.1e, 2019.1e.2cm, and 2019.1e.5cm.</w:t>
      </w:r>
    </w:p>
    <w:tbl>
      <w:tblPr>
        <w:tblW w:w="9037" w:type="dxa"/>
        <w:tblLook w:val="04A0" w:firstRow="1" w:lastRow="0" w:firstColumn="1" w:lastColumn="0" w:noHBand="0" w:noVBand="1"/>
      </w:tblPr>
      <w:tblGrid>
        <w:gridCol w:w="2815"/>
        <w:gridCol w:w="1431"/>
        <w:gridCol w:w="1431"/>
        <w:gridCol w:w="1680"/>
        <w:gridCol w:w="1680"/>
      </w:tblGrid>
      <w:tr w:rsidR="00375290" w:rsidRPr="005362B1" w14:paraId="4AC8F74B" w14:textId="77777777" w:rsidTr="00375290">
        <w:trPr>
          <w:trHeight w:val="268"/>
        </w:trPr>
        <w:tc>
          <w:tcPr>
            <w:tcW w:w="2815" w:type="dxa"/>
            <w:tcBorders>
              <w:top w:val="nil"/>
              <w:left w:val="nil"/>
              <w:bottom w:val="single" w:sz="8" w:space="0" w:color="auto"/>
              <w:right w:val="nil"/>
            </w:tcBorders>
            <w:shd w:val="clear" w:color="auto" w:fill="auto"/>
            <w:noWrap/>
            <w:vAlign w:val="center"/>
            <w:hideMark/>
          </w:tcPr>
          <w:p w14:paraId="0B812DE8" w14:textId="77777777" w:rsidR="00375290" w:rsidRPr="005362B1" w:rsidRDefault="00375290" w:rsidP="00375290">
            <w:pPr>
              <w:spacing w:after="0"/>
              <w:rPr>
                <w:color w:val="000000"/>
              </w:rPr>
            </w:pPr>
            <w:r w:rsidRPr="005362B1">
              <w:rPr>
                <w:color w:val="000000"/>
              </w:rPr>
              <w:t>Likelihood component</w:t>
            </w:r>
          </w:p>
        </w:tc>
        <w:tc>
          <w:tcPr>
            <w:tcW w:w="1431" w:type="dxa"/>
            <w:tcBorders>
              <w:top w:val="nil"/>
              <w:left w:val="nil"/>
              <w:bottom w:val="single" w:sz="8" w:space="0" w:color="auto"/>
              <w:right w:val="nil"/>
            </w:tcBorders>
            <w:shd w:val="clear" w:color="auto" w:fill="auto"/>
            <w:noWrap/>
            <w:vAlign w:val="center"/>
            <w:hideMark/>
          </w:tcPr>
          <w:p w14:paraId="75CADBC5" w14:textId="77777777" w:rsidR="00375290" w:rsidRPr="005362B1" w:rsidRDefault="00375290" w:rsidP="00375290">
            <w:pPr>
              <w:spacing w:after="0"/>
              <w:rPr>
                <w:color w:val="000000"/>
              </w:rPr>
            </w:pPr>
            <w:r w:rsidRPr="005362B1">
              <w:rPr>
                <w:color w:val="000000"/>
              </w:rPr>
              <w:t>2019.1d</w:t>
            </w:r>
          </w:p>
        </w:tc>
        <w:tc>
          <w:tcPr>
            <w:tcW w:w="1431" w:type="dxa"/>
            <w:tcBorders>
              <w:top w:val="nil"/>
              <w:left w:val="nil"/>
              <w:bottom w:val="single" w:sz="8" w:space="0" w:color="auto"/>
              <w:right w:val="nil"/>
            </w:tcBorders>
            <w:shd w:val="clear" w:color="auto" w:fill="auto"/>
            <w:noWrap/>
            <w:vAlign w:val="center"/>
            <w:hideMark/>
          </w:tcPr>
          <w:p w14:paraId="025E0124" w14:textId="77777777" w:rsidR="00375290" w:rsidRPr="005362B1" w:rsidRDefault="00375290" w:rsidP="00375290">
            <w:pPr>
              <w:spacing w:after="0"/>
              <w:rPr>
                <w:color w:val="000000"/>
              </w:rPr>
            </w:pPr>
            <w:r w:rsidRPr="005362B1">
              <w:rPr>
                <w:color w:val="000000"/>
              </w:rPr>
              <w:t>2019.1e</w:t>
            </w:r>
          </w:p>
        </w:tc>
        <w:tc>
          <w:tcPr>
            <w:tcW w:w="1680" w:type="dxa"/>
            <w:tcBorders>
              <w:top w:val="nil"/>
              <w:left w:val="nil"/>
              <w:bottom w:val="single" w:sz="8" w:space="0" w:color="auto"/>
              <w:right w:val="nil"/>
            </w:tcBorders>
            <w:shd w:val="clear" w:color="auto" w:fill="auto"/>
            <w:noWrap/>
            <w:vAlign w:val="center"/>
            <w:hideMark/>
          </w:tcPr>
          <w:p w14:paraId="6B5E7D32" w14:textId="77777777" w:rsidR="00375290" w:rsidRPr="005362B1" w:rsidRDefault="00375290" w:rsidP="00375290">
            <w:pPr>
              <w:spacing w:after="0"/>
              <w:rPr>
                <w:color w:val="000000"/>
              </w:rPr>
            </w:pPr>
            <w:r w:rsidRPr="005362B1">
              <w:rPr>
                <w:color w:val="000000"/>
              </w:rPr>
              <w:t>2019.1e.2cm</w:t>
            </w:r>
          </w:p>
        </w:tc>
        <w:tc>
          <w:tcPr>
            <w:tcW w:w="1680" w:type="dxa"/>
            <w:tcBorders>
              <w:top w:val="nil"/>
              <w:left w:val="nil"/>
              <w:bottom w:val="single" w:sz="8" w:space="0" w:color="auto"/>
              <w:right w:val="nil"/>
            </w:tcBorders>
            <w:shd w:val="clear" w:color="auto" w:fill="auto"/>
            <w:noWrap/>
            <w:vAlign w:val="center"/>
            <w:hideMark/>
          </w:tcPr>
          <w:p w14:paraId="22F5CD12" w14:textId="77777777" w:rsidR="00375290" w:rsidRPr="005362B1" w:rsidRDefault="00375290" w:rsidP="00375290">
            <w:pPr>
              <w:spacing w:after="0"/>
              <w:rPr>
                <w:color w:val="000000"/>
              </w:rPr>
            </w:pPr>
            <w:r w:rsidRPr="005362B1">
              <w:rPr>
                <w:color w:val="000000"/>
              </w:rPr>
              <w:t>2019.1e.5cm</w:t>
            </w:r>
          </w:p>
        </w:tc>
      </w:tr>
      <w:tr w:rsidR="00375290" w:rsidRPr="005362B1" w14:paraId="01FB41AF" w14:textId="77777777" w:rsidTr="00375290">
        <w:trPr>
          <w:trHeight w:val="255"/>
        </w:trPr>
        <w:tc>
          <w:tcPr>
            <w:tcW w:w="2815" w:type="dxa"/>
            <w:tcBorders>
              <w:top w:val="nil"/>
              <w:left w:val="nil"/>
              <w:bottom w:val="nil"/>
              <w:right w:val="nil"/>
            </w:tcBorders>
            <w:shd w:val="clear" w:color="auto" w:fill="auto"/>
            <w:noWrap/>
            <w:vAlign w:val="center"/>
            <w:hideMark/>
          </w:tcPr>
          <w:p w14:paraId="1AC3C43A" w14:textId="77777777" w:rsidR="00375290" w:rsidRPr="005362B1" w:rsidRDefault="00375290" w:rsidP="00375290">
            <w:pPr>
              <w:spacing w:after="0"/>
              <w:rPr>
                <w:color w:val="000000"/>
              </w:rPr>
            </w:pPr>
            <w:r w:rsidRPr="005362B1">
              <w:rPr>
                <w:color w:val="000000"/>
              </w:rPr>
              <w:t>TOTAL</w:t>
            </w:r>
          </w:p>
        </w:tc>
        <w:tc>
          <w:tcPr>
            <w:tcW w:w="1431" w:type="dxa"/>
            <w:tcBorders>
              <w:top w:val="nil"/>
              <w:left w:val="nil"/>
              <w:bottom w:val="nil"/>
              <w:right w:val="nil"/>
            </w:tcBorders>
            <w:shd w:val="clear" w:color="auto" w:fill="auto"/>
            <w:noWrap/>
            <w:vAlign w:val="center"/>
            <w:hideMark/>
          </w:tcPr>
          <w:p w14:paraId="634B9F96" w14:textId="77777777" w:rsidR="00375290" w:rsidRPr="005362B1" w:rsidRDefault="00375290" w:rsidP="00375290">
            <w:pPr>
              <w:spacing w:after="0"/>
              <w:jc w:val="center"/>
              <w:rPr>
                <w:color w:val="000000"/>
              </w:rPr>
            </w:pPr>
            <w:r w:rsidRPr="005362B1">
              <w:rPr>
                <w:color w:val="000000"/>
              </w:rPr>
              <w:t>2727.26</w:t>
            </w:r>
          </w:p>
        </w:tc>
        <w:tc>
          <w:tcPr>
            <w:tcW w:w="1431" w:type="dxa"/>
            <w:tcBorders>
              <w:top w:val="nil"/>
              <w:left w:val="nil"/>
              <w:bottom w:val="nil"/>
              <w:right w:val="nil"/>
            </w:tcBorders>
            <w:shd w:val="clear" w:color="auto" w:fill="auto"/>
            <w:noWrap/>
            <w:vAlign w:val="center"/>
            <w:hideMark/>
          </w:tcPr>
          <w:p w14:paraId="6736385F" w14:textId="77777777" w:rsidR="00375290" w:rsidRPr="005362B1" w:rsidRDefault="00375290" w:rsidP="00375290">
            <w:pPr>
              <w:spacing w:after="0"/>
              <w:jc w:val="center"/>
              <w:rPr>
                <w:color w:val="000000"/>
              </w:rPr>
            </w:pPr>
            <w:r w:rsidRPr="005362B1">
              <w:rPr>
                <w:color w:val="000000"/>
              </w:rPr>
              <w:t>2715.8</w:t>
            </w:r>
          </w:p>
        </w:tc>
        <w:tc>
          <w:tcPr>
            <w:tcW w:w="1680" w:type="dxa"/>
            <w:tcBorders>
              <w:top w:val="nil"/>
              <w:left w:val="nil"/>
              <w:bottom w:val="nil"/>
              <w:right w:val="nil"/>
            </w:tcBorders>
            <w:shd w:val="clear" w:color="auto" w:fill="auto"/>
            <w:noWrap/>
            <w:vAlign w:val="center"/>
            <w:hideMark/>
          </w:tcPr>
          <w:p w14:paraId="261D9085" w14:textId="77777777" w:rsidR="00375290" w:rsidRPr="005362B1" w:rsidRDefault="00375290" w:rsidP="00375290">
            <w:pPr>
              <w:spacing w:after="0"/>
              <w:jc w:val="center"/>
              <w:rPr>
                <w:color w:val="000000"/>
              </w:rPr>
            </w:pPr>
            <w:r w:rsidRPr="005362B1">
              <w:rPr>
                <w:color w:val="000000"/>
              </w:rPr>
              <w:t>2342.31</w:t>
            </w:r>
          </w:p>
        </w:tc>
        <w:tc>
          <w:tcPr>
            <w:tcW w:w="1680" w:type="dxa"/>
            <w:tcBorders>
              <w:top w:val="nil"/>
              <w:left w:val="nil"/>
              <w:bottom w:val="nil"/>
              <w:right w:val="nil"/>
            </w:tcBorders>
            <w:shd w:val="clear" w:color="auto" w:fill="auto"/>
            <w:noWrap/>
            <w:vAlign w:val="center"/>
            <w:hideMark/>
          </w:tcPr>
          <w:p w14:paraId="573E0965" w14:textId="77777777" w:rsidR="00375290" w:rsidRPr="005362B1" w:rsidRDefault="00375290" w:rsidP="00375290">
            <w:pPr>
              <w:spacing w:after="0"/>
              <w:jc w:val="center"/>
              <w:rPr>
                <w:color w:val="000000"/>
              </w:rPr>
            </w:pPr>
            <w:r w:rsidRPr="005362B1">
              <w:rPr>
                <w:color w:val="000000"/>
              </w:rPr>
              <w:t>1974.01</w:t>
            </w:r>
          </w:p>
        </w:tc>
      </w:tr>
      <w:tr w:rsidR="00375290" w:rsidRPr="005362B1" w14:paraId="58F09D15" w14:textId="77777777" w:rsidTr="00375290">
        <w:trPr>
          <w:trHeight w:val="255"/>
        </w:trPr>
        <w:tc>
          <w:tcPr>
            <w:tcW w:w="2815" w:type="dxa"/>
            <w:tcBorders>
              <w:top w:val="nil"/>
              <w:left w:val="nil"/>
              <w:bottom w:val="nil"/>
              <w:right w:val="nil"/>
            </w:tcBorders>
            <w:shd w:val="clear" w:color="auto" w:fill="auto"/>
            <w:noWrap/>
            <w:vAlign w:val="center"/>
            <w:hideMark/>
          </w:tcPr>
          <w:p w14:paraId="1F138FD2" w14:textId="77777777" w:rsidR="00375290" w:rsidRPr="005362B1" w:rsidRDefault="00375290" w:rsidP="00375290">
            <w:pPr>
              <w:spacing w:after="0"/>
              <w:rPr>
                <w:color w:val="000000"/>
              </w:rPr>
            </w:pPr>
            <w:r w:rsidRPr="005362B1">
              <w:rPr>
                <w:color w:val="000000"/>
              </w:rPr>
              <w:t>Catch</w:t>
            </w:r>
          </w:p>
        </w:tc>
        <w:tc>
          <w:tcPr>
            <w:tcW w:w="1431" w:type="dxa"/>
            <w:tcBorders>
              <w:top w:val="nil"/>
              <w:left w:val="nil"/>
              <w:bottom w:val="nil"/>
              <w:right w:val="nil"/>
            </w:tcBorders>
            <w:shd w:val="clear" w:color="auto" w:fill="auto"/>
            <w:noWrap/>
            <w:vAlign w:val="center"/>
            <w:hideMark/>
          </w:tcPr>
          <w:p w14:paraId="4C813C70" w14:textId="77777777" w:rsidR="00375290" w:rsidRPr="005362B1" w:rsidRDefault="00375290" w:rsidP="00375290">
            <w:pPr>
              <w:spacing w:after="0"/>
              <w:jc w:val="center"/>
              <w:rPr>
                <w:color w:val="000000"/>
              </w:rPr>
            </w:pPr>
            <w:r w:rsidRPr="005362B1">
              <w:rPr>
                <w:color w:val="000000"/>
              </w:rPr>
              <w:t>3.99E-12</w:t>
            </w:r>
          </w:p>
        </w:tc>
        <w:tc>
          <w:tcPr>
            <w:tcW w:w="1431" w:type="dxa"/>
            <w:tcBorders>
              <w:top w:val="nil"/>
              <w:left w:val="nil"/>
              <w:bottom w:val="nil"/>
              <w:right w:val="nil"/>
            </w:tcBorders>
            <w:shd w:val="clear" w:color="auto" w:fill="auto"/>
            <w:noWrap/>
            <w:vAlign w:val="center"/>
            <w:hideMark/>
          </w:tcPr>
          <w:p w14:paraId="14F87AAB" w14:textId="77777777" w:rsidR="00375290" w:rsidRPr="005362B1" w:rsidRDefault="00375290" w:rsidP="00375290">
            <w:pPr>
              <w:spacing w:after="0"/>
              <w:jc w:val="center"/>
              <w:rPr>
                <w:color w:val="000000"/>
              </w:rPr>
            </w:pPr>
            <w:r w:rsidRPr="005362B1">
              <w:rPr>
                <w:color w:val="000000"/>
              </w:rPr>
              <w:t>2.44E-12</w:t>
            </w:r>
          </w:p>
        </w:tc>
        <w:tc>
          <w:tcPr>
            <w:tcW w:w="1680" w:type="dxa"/>
            <w:tcBorders>
              <w:top w:val="nil"/>
              <w:left w:val="nil"/>
              <w:bottom w:val="nil"/>
              <w:right w:val="nil"/>
            </w:tcBorders>
            <w:shd w:val="clear" w:color="auto" w:fill="auto"/>
            <w:noWrap/>
            <w:vAlign w:val="center"/>
            <w:hideMark/>
          </w:tcPr>
          <w:p w14:paraId="1B86ADC4" w14:textId="77777777" w:rsidR="00375290" w:rsidRPr="005362B1" w:rsidRDefault="00375290" w:rsidP="00375290">
            <w:pPr>
              <w:spacing w:after="0"/>
              <w:jc w:val="center"/>
              <w:rPr>
                <w:color w:val="000000"/>
              </w:rPr>
            </w:pPr>
            <w:r w:rsidRPr="005362B1">
              <w:rPr>
                <w:color w:val="000000"/>
              </w:rPr>
              <w:t>1.98E-12</w:t>
            </w:r>
          </w:p>
        </w:tc>
        <w:tc>
          <w:tcPr>
            <w:tcW w:w="1680" w:type="dxa"/>
            <w:tcBorders>
              <w:top w:val="nil"/>
              <w:left w:val="nil"/>
              <w:bottom w:val="nil"/>
              <w:right w:val="nil"/>
            </w:tcBorders>
            <w:shd w:val="clear" w:color="auto" w:fill="auto"/>
            <w:noWrap/>
            <w:vAlign w:val="center"/>
            <w:hideMark/>
          </w:tcPr>
          <w:p w14:paraId="18C50229" w14:textId="77777777" w:rsidR="00375290" w:rsidRPr="005362B1" w:rsidRDefault="00375290" w:rsidP="00375290">
            <w:pPr>
              <w:spacing w:after="0"/>
              <w:jc w:val="center"/>
              <w:rPr>
                <w:color w:val="000000"/>
              </w:rPr>
            </w:pPr>
            <w:r w:rsidRPr="005362B1">
              <w:rPr>
                <w:color w:val="000000"/>
              </w:rPr>
              <w:t>1.91E-12</w:t>
            </w:r>
          </w:p>
        </w:tc>
      </w:tr>
      <w:tr w:rsidR="00375290" w:rsidRPr="005362B1" w14:paraId="407A235F" w14:textId="77777777" w:rsidTr="00375290">
        <w:trPr>
          <w:trHeight w:val="255"/>
        </w:trPr>
        <w:tc>
          <w:tcPr>
            <w:tcW w:w="2815" w:type="dxa"/>
            <w:tcBorders>
              <w:top w:val="nil"/>
              <w:left w:val="nil"/>
              <w:bottom w:val="nil"/>
              <w:right w:val="nil"/>
            </w:tcBorders>
            <w:shd w:val="clear" w:color="auto" w:fill="auto"/>
            <w:noWrap/>
            <w:vAlign w:val="center"/>
            <w:hideMark/>
          </w:tcPr>
          <w:p w14:paraId="21C725B1" w14:textId="77777777" w:rsidR="00375290" w:rsidRPr="005362B1" w:rsidRDefault="00375290" w:rsidP="00375290">
            <w:pPr>
              <w:spacing w:after="0"/>
              <w:rPr>
                <w:color w:val="000000"/>
              </w:rPr>
            </w:pPr>
            <w:r w:rsidRPr="005362B1">
              <w:rPr>
                <w:color w:val="000000"/>
              </w:rPr>
              <w:t>Survey</w:t>
            </w:r>
          </w:p>
        </w:tc>
        <w:tc>
          <w:tcPr>
            <w:tcW w:w="1431" w:type="dxa"/>
            <w:tcBorders>
              <w:top w:val="nil"/>
              <w:left w:val="nil"/>
              <w:bottom w:val="nil"/>
              <w:right w:val="nil"/>
            </w:tcBorders>
            <w:shd w:val="clear" w:color="auto" w:fill="auto"/>
            <w:noWrap/>
            <w:vAlign w:val="center"/>
            <w:hideMark/>
          </w:tcPr>
          <w:p w14:paraId="6FFDC2D3" w14:textId="77777777" w:rsidR="00375290" w:rsidRPr="005362B1" w:rsidRDefault="00375290" w:rsidP="00375290">
            <w:pPr>
              <w:spacing w:after="0"/>
              <w:jc w:val="center"/>
              <w:rPr>
                <w:color w:val="000000"/>
              </w:rPr>
            </w:pPr>
            <w:r w:rsidRPr="005362B1">
              <w:rPr>
                <w:color w:val="000000"/>
              </w:rPr>
              <w:t>-8.03</w:t>
            </w:r>
          </w:p>
        </w:tc>
        <w:tc>
          <w:tcPr>
            <w:tcW w:w="1431" w:type="dxa"/>
            <w:tcBorders>
              <w:top w:val="nil"/>
              <w:left w:val="nil"/>
              <w:bottom w:val="nil"/>
              <w:right w:val="nil"/>
            </w:tcBorders>
            <w:shd w:val="clear" w:color="auto" w:fill="auto"/>
            <w:noWrap/>
            <w:vAlign w:val="center"/>
            <w:hideMark/>
          </w:tcPr>
          <w:p w14:paraId="75281C73" w14:textId="77777777" w:rsidR="00375290" w:rsidRPr="005362B1" w:rsidRDefault="00375290" w:rsidP="00375290">
            <w:pPr>
              <w:spacing w:after="0"/>
              <w:jc w:val="center"/>
              <w:rPr>
                <w:color w:val="000000"/>
              </w:rPr>
            </w:pPr>
            <w:r w:rsidRPr="005362B1">
              <w:rPr>
                <w:color w:val="000000"/>
              </w:rPr>
              <w:t>0.63</w:t>
            </w:r>
          </w:p>
        </w:tc>
        <w:tc>
          <w:tcPr>
            <w:tcW w:w="1680" w:type="dxa"/>
            <w:tcBorders>
              <w:top w:val="nil"/>
              <w:left w:val="nil"/>
              <w:bottom w:val="nil"/>
              <w:right w:val="nil"/>
            </w:tcBorders>
            <w:shd w:val="clear" w:color="auto" w:fill="auto"/>
            <w:noWrap/>
            <w:vAlign w:val="center"/>
            <w:hideMark/>
          </w:tcPr>
          <w:p w14:paraId="1ED8551A" w14:textId="77777777" w:rsidR="00375290" w:rsidRPr="005362B1" w:rsidRDefault="00375290" w:rsidP="00375290">
            <w:pPr>
              <w:spacing w:after="0"/>
              <w:jc w:val="center"/>
              <w:rPr>
                <w:color w:val="000000"/>
              </w:rPr>
            </w:pPr>
            <w:r w:rsidRPr="005362B1">
              <w:rPr>
                <w:color w:val="000000"/>
              </w:rPr>
              <w:t>1.46</w:t>
            </w:r>
          </w:p>
        </w:tc>
        <w:tc>
          <w:tcPr>
            <w:tcW w:w="1680" w:type="dxa"/>
            <w:tcBorders>
              <w:top w:val="nil"/>
              <w:left w:val="nil"/>
              <w:bottom w:val="nil"/>
              <w:right w:val="nil"/>
            </w:tcBorders>
            <w:shd w:val="clear" w:color="auto" w:fill="auto"/>
            <w:noWrap/>
            <w:vAlign w:val="center"/>
            <w:hideMark/>
          </w:tcPr>
          <w:p w14:paraId="6C457A85" w14:textId="77777777" w:rsidR="00375290" w:rsidRPr="005362B1" w:rsidRDefault="00375290" w:rsidP="00375290">
            <w:pPr>
              <w:spacing w:after="0"/>
              <w:jc w:val="center"/>
              <w:rPr>
                <w:color w:val="000000"/>
              </w:rPr>
            </w:pPr>
            <w:r w:rsidRPr="005362B1">
              <w:rPr>
                <w:color w:val="000000"/>
              </w:rPr>
              <w:t>2.16</w:t>
            </w:r>
          </w:p>
        </w:tc>
      </w:tr>
      <w:tr w:rsidR="00375290" w:rsidRPr="005362B1" w14:paraId="578CEEF6" w14:textId="77777777" w:rsidTr="00375290">
        <w:trPr>
          <w:trHeight w:val="255"/>
        </w:trPr>
        <w:tc>
          <w:tcPr>
            <w:tcW w:w="2815" w:type="dxa"/>
            <w:tcBorders>
              <w:top w:val="nil"/>
              <w:left w:val="nil"/>
              <w:bottom w:val="nil"/>
              <w:right w:val="nil"/>
            </w:tcBorders>
            <w:shd w:val="clear" w:color="auto" w:fill="auto"/>
            <w:noWrap/>
            <w:vAlign w:val="center"/>
            <w:hideMark/>
          </w:tcPr>
          <w:p w14:paraId="28ABD273" w14:textId="77777777" w:rsidR="00375290" w:rsidRPr="005362B1" w:rsidRDefault="00375290" w:rsidP="00375290">
            <w:pPr>
              <w:spacing w:after="0"/>
              <w:jc w:val="right"/>
              <w:rPr>
                <w:color w:val="000000"/>
              </w:rPr>
            </w:pPr>
            <w:proofErr w:type="spellStart"/>
            <w:r w:rsidRPr="005362B1">
              <w:rPr>
                <w:color w:val="000000"/>
              </w:rPr>
              <w:t>Srv</w:t>
            </w:r>
            <w:proofErr w:type="spellEnd"/>
          </w:p>
        </w:tc>
        <w:tc>
          <w:tcPr>
            <w:tcW w:w="1431" w:type="dxa"/>
            <w:tcBorders>
              <w:top w:val="nil"/>
              <w:left w:val="nil"/>
              <w:bottom w:val="nil"/>
              <w:right w:val="nil"/>
            </w:tcBorders>
            <w:shd w:val="clear" w:color="auto" w:fill="auto"/>
            <w:noWrap/>
            <w:vAlign w:val="center"/>
            <w:hideMark/>
          </w:tcPr>
          <w:p w14:paraId="62B53E92" w14:textId="77777777" w:rsidR="00375290" w:rsidRPr="005362B1" w:rsidRDefault="00375290" w:rsidP="00375290">
            <w:pPr>
              <w:spacing w:after="0"/>
              <w:jc w:val="center"/>
              <w:rPr>
                <w:color w:val="000000"/>
              </w:rPr>
            </w:pPr>
            <w:r w:rsidRPr="005362B1">
              <w:rPr>
                <w:color w:val="000000"/>
              </w:rPr>
              <w:t>-7.19</w:t>
            </w:r>
          </w:p>
        </w:tc>
        <w:tc>
          <w:tcPr>
            <w:tcW w:w="1431" w:type="dxa"/>
            <w:tcBorders>
              <w:top w:val="nil"/>
              <w:left w:val="nil"/>
              <w:bottom w:val="nil"/>
              <w:right w:val="nil"/>
            </w:tcBorders>
            <w:shd w:val="clear" w:color="auto" w:fill="auto"/>
            <w:noWrap/>
            <w:vAlign w:val="center"/>
            <w:hideMark/>
          </w:tcPr>
          <w:p w14:paraId="5E2E5B1A" w14:textId="77777777" w:rsidR="00375290" w:rsidRPr="005362B1" w:rsidRDefault="00375290" w:rsidP="00375290">
            <w:pPr>
              <w:spacing w:after="0"/>
              <w:jc w:val="center"/>
              <w:rPr>
                <w:color w:val="000000"/>
              </w:rPr>
            </w:pPr>
            <w:r w:rsidRPr="005362B1">
              <w:rPr>
                <w:color w:val="000000"/>
              </w:rPr>
              <w:t>-5.23</w:t>
            </w:r>
          </w:p>
        </w:tc>
        <w:tc>
          <w:tcPr>
            <w:tcW w:w="1680" w:type="dxa"/>
            <w:tcBorders>
              <w:top w:val="nil"/>
              <w:left w:val="nil"/>
              <w:bottom w:val="nil"/>
              <w:right w:val="nil"/>
            </w:tcBorders>
            <w:shd w:val="clear" w:color="auto" w:fill="auto"/>
            <w:noWrap/>
            <w:vAlign w:val="center"/>
            <w:hideMark/>
          </w:tcPr>
          <w:p w14:paraId="3369DC26" w14:textId="77777777" w:rsidR="00375290" w:rsidRPr="005362B1" w:rsidRDefault="00375290" w:rsidP="00375290">
            <w:pPr>
              <w:spacing w:after="0"/>
              <w:jc w:val="center"/>
              <w:rPr>
                <w:color w:val="000000"/>
              </w:rPr>
            </w:pPr>
            <w:r w:rsidRPr="005362B1">
              <w:rPr>
                <w:color w:val="000000"/>
              </w:rPr>
              <w:t>-5.08</w:t>
            </w:r>
          </w:p>
        </w:tc>
        <w:tc>
          <w:tcPr>
            <w:tcW w:w="1680" w:type="dxa"/>
            <w:tcBorders>
              <w:top w:val="nil"/>
              <w:left w:val="nil"/>
              <w:bottom w:val="nil"/>
              <w:right w:val="nil"/>
            </w:tcBorders>
            <w:shd w:val="clear" w:color="auto" w:fill="auto"/>
            <w:noWrap/>
            <w:vAlign w:val="center"/>
            <w:hideMark/>
          </w:tcPr>
          <w:p w14:paraId="7F2F6043" w14:textId="77777777" w:rsidR="00375290" w:rsidRPr="005362B1" w:rsidRDefault="00375290" w:rsidP="00375290">
            <w:pPr>
              <w:spacing w:after="0"/>
              <w:jc w:val="center"/>
              <w:rPr>
                <w:color w:val="000000"/>
              </w:rPr>
            </w:pPr>
            <w:r w:rsidRPr="005362B1">
              <w:rPr>
                <w:color w:val="000000"/>
              </w:rPr>
              <w:t>-5.17</w:t>
            </w:r>
          </w:p>
        </w:tc>
      </w:tr>
      <w:tr w:rsidR="00375290" w:rsidRPr="005362B1" w14:paraId="43F2AED2" w14:textId="77777777" w:rsidTr="00375290">
        <w:trPr>
          <w:trHeight w:val="255"/>
        </w:trPr>
        <w:tc>
          <w:tcPr>
            <w:tcW w:w="2815" w:type="dxa"/>
            <w:tcBorders>
              <w:top w:val="nil"/>
              <w:left w:val="nil"/>
              <w:bottom w:val="nil"/>
              <w:right w:val="nil"/>
            </w:tcBorders>
            <w:shd w:val="clear" w:color="auto" w:fill="auto"/>
            <w:noWrap/>
            <w:vAlign w:val="center"/>
            <w:hideMark/>
          </w:tcPr>
          <w:p w14:paraId="54B840B0" w14:textId="77777777" w:rsidR="00375290" w:rsidRPr="005362B1" w:rsidRDefault="00375290" w:rsidP="00375290">
            <w:pPr>
              <w:spacing w:after="0"/>
              <w:jc w:val="right"/>
              <w:rPr>
                <w:color w:val="000000"/>
              </w:rPr>
            </w:pPr>
            <w:proofErr w:type="spellStart"/>
            <w:r w:rsidRPr="005362B1">
              <w:rPr>
                <w:color w:val="000000"/>
              </w:rPr>
              <w:t>LLSrv</w:t>
            </w:r>
            <w:proofErr w:type="spellEnd"/>
          </w:p>
        </w:tc>
        <w:tc>
          <w:tcPr>
            <w:tcW w:w="1431" w:type="dxa"/>
            <w:tcBorders>
              <w:top w:val="nil"/>
              <w:left w:val="nil"/>
              <w:bottom w:val="nil"/>
              <w:right w:val="nil"/>
            </w:tcBorders>
            <w:shd w:val="clear" w:color="auto" w:fill="auto"/>
            <w:noWrap/>
            <w:vAlign w:val="center"/>
            <w:hideMark/>
          </w:tcPr>
          <w:p w14:paraId="3B967A4D" w14:textId="77777777" w:rsidR="00375290" w:rsidRPr="005362B1" w:rsidRDefault="00375290" w:rsidP="00375290">
            <w:pPr>
              <w:spacing w:after="0"/>
              <w:jc w:val="center"/>
              <w:rPr>
                <w:color w:val="000000"/>
              </w:rPr>
            </w:pPr>
            <w:r w:rsidRPr="005362B1">
              <w:rPr>
                <w:color w:val="000000"/>
              </w:rPr>
              <w:t>-0.84</w:t>
            </w:r>
          </w:p>
        </w:tc>
        <w:tc>
          <w:tcPr>
            <w:tcW w:w="1431" w:type="dxa"/>
            <w:tcBorders>
              <w:top w:val="nil"/>
              <w:left w:val="nil"/>
              <w:bottom w:val="nil"/>
              <w:right w:val="nil"/>
            </w:tcBorders>
            <w:shd w:val="clear" w:color="auto" w:fill="auto"/>
            <w:noWrap/>
            <w:vAlign w:val="center"/>
            <w:hideMark/>
          </w:tcPr>
          <w:p w14:paraId="16DEB810" w14:textId="77777777" w:rsidR="00375290" w:rsidRPr="005362B1" w:rsidRDefault="00375290" w:rsidP="00375290">
            <w:pPr>
              <w:spacing w:after="0"/>
              <w:jc w:val="center"/>
              <w:rPr>
                <w:color w:val="000000"/>
              </w:rPr>
            </w:pPr>
            <w:r w:rsidRPr="005362B1">
              <w:rPr>
                <w:color w:val="000000"/>
              </w:rPr>
              <w:t>5.86</w:t>
            </w:r>
          </w:p>
        </w:tc>
        <w:tc>
          <w:tcPr>
            <w:tcW w:w="1680" w:type="dxa"/>
            <w:tcBorders>
              <w:top w:val="nil"/>
              <w:left w:val="nil"/>
              <w:bottom w:val="nil"/>
              <w:right w:val="nil"/>
            </w:tcBorders>
            <w:shd w:val="clear" w:color="auto" w:fill="auto"/>
            <w:noWrap/>
            <w:vAlign w:val="center"/>
            <w:hideMark/>
          </w:tcPr>
          <w:p w14:paraId="7947FA5A" w14:textId="77777777" w:rsidR="00375290" w:rsidRPr="005362B1" w:rsidRDefault="00375290" w:rsidP="00375290">
            <w:pPr>
              <w:spacing w:after="0"/>
              <w:jc w:val="center"/>
              <w:rPr>
                <w:color w:val="000000"/>
              </w:rPr>
            </w:pPr>
            <w:r w:rsidRPr="005362B1">
              <w:rPr>
                <w:color w:val="000000"/>
              </w:rPr>
              <w:t>6.54</w:t>
            </w:r>
          </w:p>
        </w:tc>
        <w:tc>
          <w:tcPr>
            <w:tcW w:w="1680" w:type="dxa"/>
            <w:tcBorders>
              <w:top w:val="nil"/>
              <w:left w:val="nil"/>
              <w:bottom w:val="nil"/>
              <w:right w:val="nil"/>
            </w:tcBorders>
            <w:shd w:val="clear" w:color="auto" w:fill="auto"/>
            <w:noWrap/>
            <w:vAlign w:val="center"/>
            <w:hideMark/>
          </w:tcPr>
          <w:p w14:paraId="595C45E8" w14:textId="77777777" w:rsidR="00375290" w:rsidRPr="005362B1" w:rsidRDefault="00375290" w:rsidP="00375290">
            <w:pPr>
              <w:spacing w:after="0"/>
              <w:jc w:val="center"/>
              <w:rPr>
                <w:color w:val="000000"/>
              </w:rPr>
            </w:pPr>
            <w:r w:rsidRPr="005362B1">
              <w:rPr>
                <w:color w:val="000000"/>
              </w:rPr>
              <w:t>7.33</w:t>
            </w:r>
          </w:p>
        </w:tc>
      </w:tr>
      <w:tr w:rsidR="00375290" w:rsidRPr="005362B1" w14:paraId="3F975F71" w14:textId="77777777" w:rsidTr="00375290">
        <w:trPr>
          <w:trHeight w:val="255"/>
        </w:trPr>
        <w:tc>
          <w:tcPr>
            <w:tcW w:w="2815" w:type="dxa"/>
            <w:tcBorders>
              <w:top w:val="nil"/>
              <w:left w:val="nil"/>
              <w:bottom w:val="nil"/>
              <w:right w:val="nil"/>
            </w:tcBorders>
            <w:shd w:val="clear" w:color="auto" w:fill="auto"/>
            <w:noWrap/>
            <w:vAlign w:val="center"/>
            <w:hideMark/>
          </w:tcPr>
          <w:p w14:paraId="50298A73" w14:textId="77777777" w:rsidR="00375290" w:rsidRPr="005362B1" w:rsidRDefault="00375290" w:rsidP="00375290">
            <w:pPr>
              <w:spacing w:after="0"/>
              <w:rPr>
                <w:color w:val="000000"/>
              </w:rPr>
            </w:pPr>
            <w:r w:rsidRPr="005362B1">
              <w:rPr>
                <w:color w:val="000000"/>
              </w:rPr>
              <w:t>Length composition</w:t>
            </w:r>
          </w:p>
        </w:tc>
        <w:tc>
          <w:tcPr>
            <w:tcW w:w="1431" w:type="dxa"/>
            <w:tcBorders>
              <w:top w:val="nil"/>
              <w:left w:val="nil"/>
              <w:bottom w:val="nil"/>
              <w:right w:val="nil"/>
            </w:tcBorders>
            <w:shd w:val="clear" w:color="auto" w:fill="auto"/>
            <w:noWrap/>
            <w:vAlign w:val="center"/>
            <w:hideMark/>
          </w:tcPr>
          <w:p w14:paraId="64B147A6" w14:textId="77777777" w:rsidR="00375290" w:rsidRPr="005362B1" w:rsidRDefault="00375290" w:rsidP="00375290">
            <w:pPr>
              <w:spacing w:after="0"/>
              <w:jc w:val="center"/>
              <w:rPr>
                <w:color w:val="000000"/>
              </w:rPr>
            </w:pPr>
            <w:r w:rsidRPr="005362B1">
              <w:rPr>
                <w:color w:val="000000"/>
              </w:rPr>
              <w:t>1697.31</w:t>
            </w:r>
          </w:p>
        </w:tc>
        <w:tc>
          <w:tcPr>
            <w:tcW w:w="1431" w:type="dxa"/>
            <w:tcBorders>
              <w:top w:val="nil"/>
              <w:left w:val="nil"/>
              <w:bottom w:val="nil"/>
              <w:right w:val="nil"/>
            </w:tcBorders>
            <w:shd w:val="clear" w:color="auto" w:fill="auto"/>
            <w:noWrap/>
            <w:vAlign w:val="center"/>
            <w:hideMark/>
          </w:tcPr>
          <w:p w14:paraId="00169E66" w14:textId="77777777" w:rsidR="00375290" w:rsidRPr="005362B1" w:rsidRDefault="00375290" w:rsidP="00375290">
            <w:pPr>
              <w:spacing w:after="0"/>
              <w:jc w:val="center"/>
              <w:rPr>
                <w:color w:val="000000"/>
              </w:rPr>
            </w:pPr>
            <w:r w:rsidRPr="005362B1">
              <w:rPr>
                <w:color w:val="000000"/>
              </w:rPr>
              <w:t>1676.90</w:t>
            </w:r>
          </w:p>
        </w:tc>
        <w:tc>
          <w:tcPr>
            <w:tcW w:w="1680" w:type="dxa"/>
            <w:tcBorders>
              <w:top w:val="nil"/>
              <w:left w:val="nil"/>
              <w:bottom w:val="nil"/>
              <w:right w:val="nil"/>
            </w:tcBorders>
            <w:shd w:val="clear" w:color="auto" w:fill="auto"/>
            <w:noWrap/>
            <w:vAlign w:val="center"/>
            <w:hideMark/>
          </w:tcPr>
          <w:p w14:paraId="7EC76287" w14:textId="77777777" w:rsidR="00375290" w:rsidRPr="005362B1" w:rsidRDefault="00375290" w:rsidP="00375290">
            <w:pPr>
              <w:spacing w:after="0"/>
              <w:jc w:val="center"/>
              <w:rPr>
                <w:color w:val="000000"/>
              </w:rPr>
            </w:pPr>
            <w:r w:rsidRPr="005362B1">
              <w:rPr>
                <w:color w:val="000000"/>
              </w:rPr>
              <w:t>1507.59</w:t>
            </w:r>
          </w:p>
        </w:tc>
        <w:tc>
          <w:tcPr>
            <w:tcW w:w="1680" w:type="dxa"/>
            <w:tcBorders>
              <w:top w:val="nil"/>
              <w:left w:val="nil"/>
              <w:bottom w:val="nil"/>
              <w:right w:val="nil"/>
            </w:tcBorders>
            <w:shd w:val="clear" w:color="auto" w:fill="auto"/>
            <w:noWrap/>
            <w:vAlign w:val="center"/>
            <w:hideMark/>
          </w:tcPr>
          <w:p w14:paraId="421BCD14" w14:textId="77777777" w:rsidR="00375290" w:rsidRPr="005362B1" w:rsidRDefault="00375290" w:rsidP="00375290">
            <w:pPr>
              <w:spacing w:after="0"/>
              <w:jc w:val="center"/>
              <w:rPr>
                <w:color w:val="000000"/>
              </w:rPr>
            </w:pPr>
            <w:r w:rsidRPr="005362B1">
              <w:rPr>
                <w:color w:val="000000"/>
              </w:rPr>
              <w:t>1330.40</w:t>
            </w:r>
          </w:p>
        </w:tc>
      </w:tr>
      <w:tr w:rsidR="00375290" w:rsidRPr="005362B1" w14:paraId="71516C27" w14:textId="77777777" w:rsidTr="00375290">
        <w:trPr>
          <w:trHeight w:val="255"/>
        </w:trPr>
        <w:tc>
          <w:tcPr>
            <w:tcW w:w="2815" w:type="dxa"/>
            <w:tcBorders>
              <w:top w:val="nil"/>
              <w:left w:val="nil"/>
              <w:bottom w:val="nil"/>
              <w:right w:val="nil"/>
            </w:tcBorders>
            <w:shd w:val="clear" w:color="auto" w:fill="auto"/>
            <w:noWrap/>
            <w:vAlign w:val="center"/>
            <w:hideMark/>
          </w:tcPr>
          <w:p w14:paraId="2D355076" w14:textId="77777777" w:rsidR="00375290" w:rsidRPr="005362B1" w:rsidRDefault="00375290" w:rsidP="00375290">
            <w:pPr>
              <w:spacing w:after="0"/>
              <w:rPr>
                <w:color w:val="000000"/>
              </w:rPr>
            </w:pPr>
            <w:r w:rsidRPr="005362B1">
              <w:rPr>
                <w:color w:val="000000"/>
              </w:rPr>
              <w:t>Conditional age-at-length</w:t>
            </w:r>
          </w:p>
        </w:tc>
        <w:tc>
          <w:tcPr>
            <w:tcW w:w="1431" w:type="dxa"/>
            <w:tcBorders>
              <w:top w:val="nil"/>
              <w:left w:val="nil"/>
              <w:bottom w:val="nil"/>
              <w:right w:val="nil"/>
            </w:tcBorders>
            <w:shd w:val="clear" w:color="auto" w:fill="auto"/>
            <w:noWrap/>
            <w:vAlign w:val="center"/>
            <w:hideMark/>
          </w:tcPr>
          <w:p w14:paraId="715C939C" w14:textId="77777777" w:rsidR="00375290" w:rsidRPr="005362B1" w:rsidRDefault="00375290" w:rsidP="00375290">
            <w:pPr>
              <w:spacing w:after="0"/>
              <w:jc w:val="center"/>
              <w:rPr>
                <w:color w:val="000000"/>
              </w:rPr>
            </w:pPr>
            <w:r w:rsidRPr="005362B1">
              <w:rPr>
                <w:color w:val="000000"/>
              </w:rPr>
              <w:t>1030.48</w:t>
            </w:r>
          </w:p>
        </w:tc>
        <w:tc>
          <w:tcPr>
            <w:tcW w:w="1431" w:type="dxa"/>
            <w:tcBorders>
              <w:top w:val="nil"/>
              <w:left w:val="nil"/>
              <w:bottom w:val="nil"/>
              <w:right w:val="nil"/>
            </w:tcBorders>
            <w:shd w:val="clear" w:color="auto" w:fill="auto"/>
            <w:noWrap/>
            <w:vAlign w:val="center"/>
            <w:hideMark/>
          </w:tcPr>
          <w:p w14:paraId="0797B239" w14:textId="77777777" w:rsidR="00375290" w:rsidRPr="005362B1" w:rsidRDefault="00375290" w:rsidP="00375290">
            <w:pPr>
              <w:spacing w:after="0"/>
              <w:jc w:val="center"/>
              <w:rPr>
                <w:color w:val="000000"/>
              </w:rPr>
            </w:pPr>
            <w:r w:rsidRPr="005362B1">
              <w:rPr>
                <w:color w:val="000000"/>
              </w:rPr>
              <w:t>1030.97</w:t>
            </w:r>
          </w:p>
        </w:tc>
        <w:tc>
          <w:tcPr>
            <w:tcW w:w="1680" w:type="dxa"/>
            <w:tcBorders>
              <w:top w:val="nil"/>
              <w:left w:val="nil"/>
              <w:bottom w:val="nil"/>
              <w:right w:val="nil"/>
            </w:tcBorders>
            <w:shd w:val="clear" w:color="auto" w:fill="auto"/>
            <w:noWrap/>
            <w:vAlign w:val="center"/>
            <w:hideMark/>
          </w:tcPr>
          <w:p w14:paraId="619CF392" w14:textId="77777777" w:rsidR="00375290" w:rsidRPr="005362B1" w:rsidRDefault="00375290" w:rsidP="00375290">
            <w:pPr>
              <w:spacing w:after="0"/>
              <w:jc w:val="center"/>
              <w:rPr>
                <w:color w:val="000000"/>
              </w:rPr>
            </w:pPr>
            <w:r w:rsidRPr="005362B1">
              <w:rPr>
                <w:color w:val="000000"/>
              </w:rPr>
              <w:t>825.75</w:t>
            </w:r>
          </w:p>
        </w:tc>
        <w:tc>
          <w:tcPr>
            <w:tcW w:w="1680" w:type="dxa"/>
            <w:tcBorders>
              <w:top w:val="nil"/>
              <w:left w:val="nil"/>
              <w:bottom w:val="nil"/>
              <w:right w:val="nil"/>
            </w:tcBorders>
            <w:shd w:val="clear" w:color="auto" w:fill="auto"/>
            <w:noWrap/>
            <w:vAlign w:val="center"/>
            <w:hideMark/>
          </w:tcPr>
          <w:p w14:paraId="5D391116" w14:textId="77777777" w:rsidR="00375290" w:rsidRPr="005362B1" w:rsidRDefault="00375290" w:rsidP="00375290">
            <w:pPr>
              <w:spacing w:after="0"/>
              <w:jc w:val="center"/>
              <w:rPr>
                <w:color w:val="000000"/>
              </w:rPr>
            </w:pPr>
            <w:r w:rsidRPr="005362B1">
              <w:rPr>
                <w:color w:val="000000"/>
              </w:rPr>
              <w:t>633.31</w:t>
            </w:r>
          </w:p>
        </w:tc>
      </w:tr>
      <w:tr w:rsidR="00375290" w:rsidRPr="005362B1" w14:paraId="161FE341" w14:textId="77777777" w:rsidTr="00375290">
        <w:trPr>
          <w:trHeight w:val="255"/>
        </w:trPr>
        <w:tc>
          <w:tcPr>
            <w:tcW w:w="2815" w:type="dxa"/>
            <w:tcBorders>
              <w:top w:val="nil"/>
              <w:left w:val="nil"/>
              <w:bottom w:val="nil"/>
              <w:right w:val="nil"/>
            </w:tcBorders>
            <w:shd w:val="clear" w:color="auto" w:fill="auto"/>
            <w:noWrap/>
            <w:vAlign w:val="center"/>
            <w:hideMark/>
          </w:tcPr>
          <w:p w14:paraId="5BAF1B56" w14:textId="77777777" w:rsidR="00375290" w:rsidRPr="005362B1" w:rsidRDefault="00375290" w:rsidP="00375290">
            <w:pPr>
              <w:spacing w:after="0"/>
              <w:rPr>
                <w:color w:val="000000"/>
              </w:rPr>
            </w:pPr>
            <w:r w:rsidRPr="005362B1">
              <w:rPr>
                <w:color w:val="000000"/>
              </w:rPr>
              <w:t>Recruitment</w:t>
            </w:r>
          </w:p>
        </w:tc>
        <w:tc>
          <w:tcPr>
            <w:tcW w:w="1431" w:type="dxa"/>
            <w:tcBorders>
              <w:top w:val="nil"/>
              <w:left w:val="nil"/>
              <w:bottom w:val="nil"/>
              <w:right w:val="nil"/>
            </w:tcBorders>
            <w:shd w:val="clear" w:color="auto" w:fill="auto"/>
            <w:noWrap/>
            <w:vAlign w:val="center"/>
            <w:hideMark/>
          </w:tcPr>
          <w:p w14:paraId="67B8A627" w14:textId="77777777" w:rsidR="00375290" w:rsidRPr="005362B1" w:rsidRDefault="00375290" w:rsidP="00375290">
            <w:pPr>
              <w:spacing w:after="0"/>
              <w:jc w:val="center"/>
              <w:rPr>
                <w:color w:val="000000"/>
              </w:rPr>
            </w:pPr>
            <w:r w:rsidRPr="005362B1">
              <w:rPr>
                <w:color w:val="000000"/>
              </w:rPr>
              <w:t>-2.96</w:t>
            </w:r>
          </w:p>
        </w:tc>
        <w:tc>
          <w:tcPr>
            <w:tcW w:w="1431" w:type="dxa"/>
            <w:tcBorders>
              <w:top w:val="nil"/>
              <w:left w:val="nil"/>
              <w:bottom w:val="nil"/>
              <w:right w:val="nil"/>
            </w:tcBorders>
            <w:shd w:val="clear" w:color="auto" w:fill="auto"/>
            <w:noWrap/>
            <w:vAlign w:val="center"/>
            <w:hideMark/>
          </w:tcPr>
          <w:p w14:paraId="31CB264C" w14:textId="77777777" w:rsidR="00375290" w:rsidRPr="005362B1" w:rsidRDefault="00375290" w:rsidP="00375290">
            <w:pPr>
              <w:spacing w:after="0"/>
              <w:jc w:val="center"/>
              <w:rPr>
                <w:color w:val="000000"/>
              </w:rPr>
            </w:pPr>
            <w:r w:rsidRPr="005362B1">
              <w:rPr>
                <w:color w:val="000000"/>
              </w:rPr>
              <w:t>-3.03</w:t>
            </w:r>
          </w:p>
        </w:tc>
        <w:tc>
          <w:tcPr>
            <w:tcW w:w="1680" w:type="dxa"/>
            <w:tcBorders>
              <w:top w:val="nil"/>
              <w:left w:val="nil"/>
              <w:bottom w:val="nil"/>
              <w:right w:val="nil"/>
            </w:tcBorders>
            <w:shd w:val="clear" w:color="auto" w:fill="auto"/>
            <w:noWrap/>
            <w:vAlign w:val="center"/>
            <w:hideMark/>
          </w:tcPr>
          <w:p w14:paraId="5988FC50" w14:textId="77777777" w:rsidR="00375290" w:rsidRPr="005362B1" w:rsidRDefault="00375290" w:rsidP="00375290">
            <w:pPr>
              <w:spacing w:after="0"/>
              <w:jc w:val="center"/>
              <w:rPr>
                <w:color w:val="000000"/>
              </w:rPr>
            </w:pPr>
            <w:r w:rsidRPr="005362B1">
              <w:rPr>
                <w:color w:val="000000"/>
              </w:rPr>
              <w:t>-2.74</w:t>
            </w:r>
          </w:p>
        </w:tc>
        <w:tc>
          <w:tcPr>
            <w:tcW w:w="1680" w:type="dxa"/>
            <w:tcBorders>
              <w:top w:val="nil"/>
              <w:left w:val="nil"/>
              <w:bottom w:val="nil"/>
              <w:right w:val="nil"/>
            </w:tcBorders>
            <w:shd w:val="clear" w:color="auto" w:fill="auto"/>
            <w:noWrap/>
            <w:vAlign w:val="center"/>
            <w:hideMark/>
          </w:tcPr>
          <w:p w14:paraId="77446692" w14:textId="77777777" w:rsidR="00375290" w:rsidRPr="005362B1" w:rsidRDefault="00375290" w:rsidP="00375290">
            <w:pPr>
              <w:spacing w:after="0"/>
              <w:jc w:val="center"/>
              <w:rPr>
                <w:color w:val="000000"/>
              </w:rPr>
            </w:pPr>
            <w:r w:rsidRPr="005362B1">
              <w:rPr>
                <w:color w:val="000000"/>
              </w:rPr>
              <w:t>-1.62</w:t>
            </w:r>
          </w:p>
        </w:tc>
      </w:tr>
      <w:tr w:rsidR="00375290" w:rsidRPr="005362B1" w14:paraId="55F7EF7E" w14:textId="77777777" w:rsidTr="00375290">
        <w:trPr>
          <w:trHeight w:val="255"/>
        </w:trPr>
        <w:tc>
          <w:tcPr>
            <w:tcW w:w="2815" w:type="dxa"/>
            <w:tcBorders>
              <w:top w:val="nil"/>
              <w:left w:val="nil"/>
              <w:bottom w:val="nil"/>
              <w:right w:val="nil"/>
            </w:tcBorders>
            <w:shd w:val="clear" w:color="auto" w:fill="auto"/>
            <w:noWrap/>
            <w:vAlign w:val="center"/>
            <w:hideMark/>
          </w:tcPr>
          <w:p w14:paraId="605E03F6" w14:textId="77777777" w:rsidR="00375290" w:rsidRPr="005362B1" w:rsidRDefault="00375290" w:rsidP="00375290">
            <w:pPr>
              <w:spacing w:after="0"/>
              <w:rPr>
                <w:color w:val="000000"/>
              </w:rPr>
            </w:pPr>
            <w:proofErr w:type="spellStart"/>
            <w:r w:rsidRPr="005362B1">
              <w:rPr>
                <w:color w:val="000000"/>
              </w:rPr>
              <w:t>InitEQ_Regime</w:t>
            </w:r>
            <w:proofErr w:type="spellEnd"/>
          </w:p>
        </w:tc>
        <w:tc>
          <w:tcPr>
            <w:tcW w:w="1431" w:type="dxa"/>
            <w:tcBorders>
              <w:top w:val="nil"/>
              <w:left w:val="nil"/>
              <w:bottom w:val="nil"/>
              <w:right w:val="nil"/>
            </w:tcBorders>
            <w:shd w:val="clear" w:color="auto" w:fill="auto"/>
            <w:noWrap/>
            <w:vAlign w:val="center"/>
            <w:hideMark/>
          </w:tcPr>
          <w:p w14:paraId="11CADBEC" w14:textId="77777777" w:rsidR="00375290" w:rsidRPr="005362B1" w:rsidRDefault="00375290" w:rsidP="00375290">
            <w:pPr>
              <w:spacing w:after="0"/>
              <w:jc w:val="center"/>
              <w:rPr>
                <w:color w:val="000000"/>
              </w:rPr>
            </w:pPr>
            <w:r w:rsidRPr="005362B1">
              <w:rPr>
                <w:color w:val="000000"/>
              </w:rPr>
              <w:t>3.25</w:t>
            </w:r>
          </w:p>
        </w:tc>
        <w:tc>
          <w:tcPr>
            <w:tcW w:w="1431" w:type="dxa"/>
            <w:tcBorders>
              <w:top w:val="nil"/>
              <w:left w:val="nil"/>
              <w:bottom w:val="nil"/>
              <w:right w:val="nil"/>
            </w:tcBorders>
            <w:shd w:val="clear" w:color="auto" w:fill="auto"/>
            <w:noWrap/>
            <w:vAlign w:val="center"/>
            <w:hideMark/>
          </w:tcPr>
          <w:p w14:paraId="2E63A143" w14:textId="77777777" w:rsidR="00375290" w:rsidRPr="005362B1" w:rsidRDefault="00375290" w:rsidP="00375290">
            <w:pPr>
              <w:spacing w:after="0"/>
              <w:jc w:val="center"/>
              <w:rPr>
                <w:color w:val="000000"/>
              </w:rPr>
            </w:pPr>
            <w:r w:rsidRPr="005362B1">
              <w:rPr>
                <w:color w:val="000000"/>
              </w:rPr>
              <w:t>3.17</w:t>
            </w:r>
          </w:p>
        </w:tc>
        <w:tc>
          <w:tcPr>
            <w:tcW w:w="1680" w:type="dxa"/>
            <w:tcBorders>
              <w:top w:val="nil"/>
              <w:left w:val="nil"/>
              <w:bottom w:val="nil"/>
              <w:right w:val="nil"/>
            </w:tcBorders>
            <w:shd w:val="clear" w:color="auto" w:fill="auto"/>
            <w:noWrap/>
            <w:vAlign w:val="center"/>
            <w:hideMark/>
          </w:tcPr>
          <w:p w14:paraId="3F2E477B" w14:textId="77777777" w:rsidR="00375290" w:rsidRPr="005362B1" w:rsidRDefault="00375290" w:rsidP="00375290">
            <w:pPr>
              <w:spacing w:after="0"/>
              <w:jc w:val="center"/>
              <w:rPr>
                <w:color w:val="000000"/>
              </w:rPr>
            </w:pPr>
            <w:r w:rsidRPr="005362B1">
              <w:rPr>
                <w:color w:val="000000"/>
              </w:rPr>
              <w:t>3.18</w:t>
            </w:r>
          </w:p>
        </w:tc>
        <w:tc>
          <w:tcPr>
            <w:tcW w:w="1680" w:type="dxa"/>
            <w:tcBorders>
              <w:top w:val="nil"/>
              <w:left w:val="nil"/>
              <w:bottom w:val="nil"/>
              <w:right w:val="nil"/>
            </w:tcBorders>
            <w:shd w:val="clear" w:color="auto" w:fill="auto"/>
            <w:noWrap/>
            <w:vAlign w:val="center"/>
            <w:hideMark/>
          </w:tcPr>
          <w:p w14:paraId="6D78FFBD" w14:textId="77777777" w:rsidR="00375290" w:rsidRPr="005362B1" w:rsidRDefault="00375290" w:rsidP="00375290">
            <w:pPr>
              <w:spacing w:after="0"/>
              <w:jc w:val="center"/>
              <w:rPr>
                <w:color w:val="000000"/>
              </w:rPr>
            </w:pPr>
            <w:r w:rsidRPr="005362B1">
              <w:rPr>
                <w:color w:val="000000"/>
              </w:rPr>
              <w:t>3.02</w:t>
            </w:r>
          </w:p>
        </w:tc>
      </w:tr>
      <w:tr w:rsidR="00375290" w:rsidRPr="005362B1" w14:paraId="13875EFB" w14:textId="77777777" w:rsidTr="00375290">
        <w:trPr>
          <w:trHeight w:val="255"/>
        </w:trPr>
        <w:tc>
          <w:tcPr>
            <w:tcW w:w="2815" w:type="dxa"/>
            <w:tcBorders>
              <w:top w:val="nil"/>
              <w:left w:val="nil"/>
              <w:bottom w:val="nil"/>
              <w:right w:val="nil"/>
            </w:tcBorders>
            <w:shd w:val="clear" w:color="auto" w:fill="auto"/>
            <w:noWrap/>
            <w:vAlign w:val="center"/>
            <w:hideMark/>
          </w:tcPr>
          <w:p w14:paraId="23AB9C1A" w14:textId="77777777" w:rsidR="00375290" w:rsidRPr="005362B1" w:rsidRDefault="00375290" w:rsidP="00375290">
            <w:pPr>
              <w:spacing w:after="0"/>
              <w:rPr>
                <w:color w:val="000000"/>
              </w:rPr>
            </w:pPr>
            <w:proofErr w:type="spellStart"/>
            <w:r w:rsidRPr="005362B1">
              <w:rPr>
                <w:color w:val="000000"/>
              </w:rPr>
              <w:t>Forecast_Recruitment</w:t>
            </w:r>
            <w:proofErr w:type="spellEnd"/>
          </w:p>
        </w:tc>
        <w:tc>
          <w:tcPr>
            <w:tcW w:w="1431" w:type="dxa"/>
            <w:tcBorders>
              <w:top w:val="nil"/>
              <w:left w:val="nil"/>
              <w:bottom w:val="nil"/>
              <w:right w:val="nil"/>
            </w:tcBorders>
            <w:shd w:val="clear" w:color="auto" w:fill="auto"/>
            <w:noWrap/>
            <w:vAlign w:val="center"/>
            <w:hideMark/>
          </w:tcPr>
          <w:p w14:paraId="0990576F" w14:textId="77777777" w:rsidR="00375290" w:rsidRPr="005362B1" w:rsidRDefault="00375290" w:rsidP="00375290">
            <w:pPr>
              <w:spacing w:after="0"/>
              <w:jc w:val="center"/>
              <w:rPr>
                <w:color w:val="000000"/>
              </w:rPr>
            </w:pPr>
            <w:r w:rsidRPr="005362B1">
              <w:rPr>
                <w:color w:val="000000"/>
              </w:rPr>
              <w:t>0.00</w:t>
            </w:r>
          </w:p>
        </w:tc>
        <w:tc>
          <w:tcPr>
            <w:tcW w:w="1431" w:type="dxa"/>
            <w:tcBorders>
              <w:top w:val="nil"/>
              <w:left w:val="nil"/>
              <w:bottom w:val="nil"/>
              <w:right w:val="nil"/>
            </w:tcBorders>
            <w:shd w:val="clear" w:color="auto" w:fill="auto"/>
            <w:noWrap/>
            <w:vAlign w:val="center"/>
            <w:hideMark/>
          </w:tcPr>
          <w:p w14:paraId="0176E378" w14:textId="77777777" w:rsidR="00375290" w:rsidRPr="005362B1" w:rsidRDefault="00375290" w:rsidP="00375290">
            <w:pPr>
              <w:spacing w:after="0"/>
              <w:jc w:val="center"/>
              <w:rPr>
                <w:color w:val="000000"/>
              </w:rPr>
            </w:pPr>
            <w:r w:rsidRPr="005362B1">
              <w:rPr>
                <w:color w:val="000000"/>
              </w:rPr>
              <w:t>0.00</w:t>
            </w:r>
          </w:p>
        </w:tc>
        <w:tc>
          <w:tcPr>
            <w:tcW w:w="1680" w:type="dxa"/>
            <w:tcBorders>
              <w:top w:val="nil"/>
              <w:left w:val="nil"/>
              <w:bottom w:val="nil"/>
              <w:right w:val="nil"/>
            </w:tcBorders>
            <w:shd w:val="clear" w:color="auto" w:fill="auto"/>
            <w:noWrap/>
            <w:vAlign w:val="center"/>
            <w:hideMark/>
          </w:tcPr>
          <w:p w14:paraId="4901112A" w14:textId="77777777" w:rsidR="00375290" w:rsidRPr="005362B1" w:rsidRDefault="00375290" w:rsidP="00375290">
            <w:pPr>
              <w:spacing w:after="0"/>
              <w:jc w:val="center"/>
              <w:rPr>
                <w:color w:val="000000"/>
              </w:rPr>
            </w:pPr>
            <w:r w:rsidRPr="005362B1">
              <w:rPr>
                <w:color w:val="000000"/>
              </w:rPr>
              <w:t>0.00</w:t>
            </w:r>
          </w:p>
        </w:tc>
        <w:tc>
          <w:tcPr>
            <w:tcW w:w="1680" w:type="dxa"/>
            <w:tcBorders>
              <w:top w:val="nil"/>
              <w:left w:val="nil"/>
              <w:bottom w:val="nil"/>
              <w:right w:val="nil"/>
            </w:tcBorders>
            <w:shd w:val="clear" w:color="auto" w:fill="auto"/>
            <w:noWrap/>
            <w:vAlign w:val="center"/>
            <w:hideMark/>
          </w:tcPr>
          <w:p w14:paraId="48FC564B" w14:textId="77777777" w:rsidR="00375290" w:rsidRPr="005362B1" w:rsidRDefault="00375290" w:rsidP="00375290">
            <w:pPr>
              <w:spacing w:after="0"/>
              <w:jc w:val="center"/>
              <w:rPr>
                <w:color w:val="000000"/>
              </w:rPr>
            </w:pPr>
            <w:r w:rsidRPr="005362B1">
              <w:rPr>
                <w:color w:val="000000"/>
              </w:rPr>
              <w:t>0.00</w:t>
            </w:r>
          </w:p>
        </w:tc>
      </w:tr>
      <w:tr w:rsidR="00375290" w:rsidRPr="005362B1" w14:paraId="3C4D4BC8" w14:textId="77777777" w:rsidTr="00375290">
        <w:trPr>
          <w:trHeight w:val="255"/>
        </w:trPr>
        <w:tc>
          <w:tcPr>
            <w:tcW w:w="2815" w:type="dxa"/>
            <w:tcBorders>
              <w:top w:val="nil"/>
              <w:left w:val="nil"/>
              <w:bottom w:val="nil"/>
              <w:right w:val="nil"/>
            </w:tcBorders>
            <w:shd w:val="clear" w:color="auto" w:fill="auto"/>
            <w:noWrap/>
            <w:vAlign w:val="center"/>
            <w:hideMark/>
          </w:tcPr>
          <w:p w14:paraId="4B536D98" w14:textId="77777777" w:rsidR="00375290" w:rsidRPr="005362B1" w:rsidRDefault="00375290" w:rsidP="00375290">
            <w:pPr>
              <w:spacing w:after="0"/>
              <w:rPr>
                <w:color w:val="000000"/>
              </w:rPr>
            </w:pPr>
            <w:proofErr w:type="spellStart"/>
            <w:r w:rsidRPr="005362B1">
              <w:rPr>
                <w:color w:val="000000"/>
              </w:rPr>
              <w:t>Parm_priors</w:t>
            </w:r>
            <w:proofErr w:type="spellEnd"/>
          </w:p>
        </w:tc>
        <w:tc>
          <w:tcPr>
            <w:tcW w:w="1431" w:type="dxa"/>
            <w:tcBorders>
              <w:top w:val="nil"/>
              <w:left w:val="nil"/>
              <w:bottom w:val="nil"/>
              <w:right w:val="nil"/>
            </w:tcBorders>
            <w:shd w:val="clear" w:color="auto" w:fill="auto"/>
            <w:noWrap/>
            <w:vAlign w:val="center"/>
            <w:hideMark/>
          </w:tcPr>
          <w:p w14:paraId="5AA032B7" w14:textId="77777777" w:rsidR="00375290" w:rsidRPr="005362B1" w:rsidRDefault="00375290" w:rsidP="00375290">
            <w:pPr>
              <w:spacing w:after="0"/>
              <w:jc w:val="center"/>
              <w:rPr>
                <w:color w:val="000000"/>
              </w:rPr>
            </w:pPr>
            <w:r w:rsidRPr="005362B1">
              <w:rPr>
                <w:color w:val="000000"/>
              </w:rPr>
              <w:t>1.15</w:t>
            </w:r>
          </w:p>
        </w:tc>
        <w:tc>
          <w:tcPr>
            <w:tcW w:w="1431" w:type="dxa"/>
            <w:tcBorders>
              <w:top w:val="nil"/>
              <w:left w:val="nil"/>
              <w:bottom w:val="nil"/>
              <w:right w:val="nil"/>
            </w:tcBorders>
            <w:shd w:val="clear" w:color="auto" w:fill="auto"/>
            <w:noWrap/>
            <w:vAlign w:val="center"/>
            <w:hideMark/>
          </w:tcPr>
          <w:p w14:paraId="4EC66FCB" w14:textId="77777777" w:rsidR="00375290" w:rsidRPr="005362B1" w:rsidRDefault="00375290" w:rsidP="00375290">
            <w:pPr>
              <w:spacing w:after="0"/>
              <w:jc w:val="center"/>
              <w:rPr>
                <w:color w:val="000000"/>
              </w:rPr>
            </w:pPr>
            <w:r w:rsidRPr="005362B1">
              <w:rPr>
                <w:color w:val="000000"/>
              </w:rPr>
              <w:t>1.16</w:t>
            </w:r>
          </w:p>
        </w:tc>
        <w:tc>
          <w:tcPr>
            <w:tcW w:w="1680" w:type="dxa"/>
            <w:tcBorders>
              <w:top w:val="nil"/>
              <w:left w:val="nil"/>
              <w:bottom w:val="nil"/>
              <w:right w:val="nil"/>
            </w:tcBorders>
            <w:shd w:val="clear" w:color="auto" w:fill="auto"/>
            <w:noWrap/>
            <w:vAlign w:val="center"/>
            <w:hideMark/>
          </w:tcPr>
          <w:p w14:paraId="2DBBAC5E" w14:textId="77777777" w:rsidR="00375290" w:rsidRPr="005362B1" w:rsidRDefault="00375290" w:rsidP="00375290">
            <w:pPr>
              <w:spacing w:after="0"/>
              <w:jc w:val="center"/>
              <w:rPr>
                <w:color w:val="000000"/>
              </w:rPr>
            </w:pPr>
            <w:r w:rsidRPr="005362B1">
              <w:rPr>
                <w:color w:val="000000"/>
              </w:rPr>
              <w:t>1.13</w:t>
            </w:r>
          </w:p>
        </w:tc>
        <w:tc>
          <w:tcPr>
            <w:tcW w:w="1680" w:type="dxa"/>
            <w:tcBorders>
              <w:top w:val="nil"/>
              <w:left w:val="nil"/>
              <w:bottom w:val="nil"/>
              <w:right w:val="nil"/>
            </w:tcBorders>
            <w:shd w:val="clear" w:color="auto" w:fill="auto"/>
            <w:noWrap/>
            <w:vAlign w:val="center"/>
            <w:hideMark/>
          </w:tcPr>
          <w:p w14:paraId="13D06206" w14:textId="77777777" w:rsidR="00375290" w:rsidRPr="005362B1" w:rsidRDefault="00375290" w:rsidP="00375290">
            <w:pPr>
              <w:spacing w:after="0"/>
              <w:jc w:val="center"/>
              <w:rPr>
                <w:color w:val="000000"/>
              </w:rPr>
            </w:pPr>
            <w:r w:rsidRPr="005362B1">
              <w:rPr>
                <w:color w:val="000000"/>
              </w:rPr>
              <w:t>1.08</w:t>
            </w:r>
          </w:p>
        </w:tc>
      </w:tr>
      <w:tr w:rsidR="00375290" w:rsidRPr="005362B1" w14:paraId="53095555" w14:textId="77777777" w:rsidTr="00375290">
        <w:trPr>
          <w:trHeight w:val="255"/>
        </w:trPr>
        <w:tc>
          <w:tcPr>
            <w:tcW w:w="2815" w:type="dxa"/>
            <w:tcBorders>
              <w:top w:val="nil"/>
              <w:left w:val="nil"/>
              <w:right w:val="nil"/>
            </w:tcBorders>
            <w:shd w:val="clear" w:color="auto" w:fill="auto"/>
            <w:noWrap/>
            <w:vAlign w:val="center"/>
            <w:hideMark/>
          </w:tcPr>
          <w:p w14:paraId="7C611C0F" w14:textId="77777777" w:rsidR="00375290" w:rsidRPr="005362B1" w:rsidRDefault="00375290" w:rsidP="00375290">
            <w:pPr>
              <w:spacing w:after="0"/>
              <w:rPr>
                <w:color w:val="000000"/>
              </w:rPr>
            </w:pPr>
            <w:proofErr w:type="spellStart"/>
            <w:r w:rsidRPr="005362B1">
              <w:rPr>
                <w:color w:val="000000"/>
              </w:rPr>
              <w:t>Parm_softbounds</w:t>
            </w:r>
            <w:proofErr w:type="spellEnd"/>
          </w:p>
        </w:tc>
        <w:tc>
          <w:tcPr>
            <w:tcW w:w="1431" w:type="dxa"/>
            <w:tcBorders>
              <w:top w:val="nil"/>
              <w:left w:val="nil"/>
              <w:right w:val="nil"/>
            </w:tcBorders>
            <w:shd w:val="clear" w:color="auto" w:fill="auto"/>
            <w:noWrap/>
            <w:vAlign w:val="center"/>
            <w:hideMark/>
          </w:tcPr>
          <w:p w14:paraId="347E5493" w14:textId="77777777" w:rsidR="00375290" w:rsidRPr="005362B1" w:rsidRDefault="00375290" w:rsidP="00375290">
            <w:pPr>
              <w:spacing w:after="0"/>
              <w:jc w:val="center"/>
              <w:rPr>
                <w:color w:val="000000"/>
              </w:rPr>
            </w:pPr>
            <w:r w:rsidRPr="005362B1">
              <w:rPr>
                <w:color w:val="000000"/>
              </w:rPr>
              <w:t>0.01</w:t>
            </w:r>
          </w:p>
        </w:tc>
        <w:tc>
          <w:tcPr>
            <w:tcW w:w="1431" w:type="dxa"/>
            <w:tcBorders>
              <w:top w:val="nil"/>
              <w:left w:val="nil"/>
              <w:right w:val="nil"/>
            </w:tcBorders>
            <w:shd w:val="clear" w:color="auto" w:fill="auto"/>
            <w:noWrap/>
            <w:vAlign w:val="center"/>
            <w:hideMark/>
          </w:tcPr>
          <w:p w14:paraId="6D7F5F3F" w14:textId="77777777" w:rsidR="00375290" w:rsidRPr="005362B1" w:rsidRDefault="00375290" w:rsidP="00375290">
            <w:pPr>
              <w:spacing w:after="0"/>
              <w:jc w:val="center"/>
              <w:rPr>
                <w:color w:val="000000"/>
              </w:rPr>
            </w:pPr>
            <w:r w:rsidRPr="005362B1">
              <w:rPr>
                <w:color w:val="000000"/>
              </w:rPr>
              <w:t>0.01</w:t>
            </w:r>
          </w:p>
        </w:tc>
        <w:tc>
          <w:tcPr>
            <w:tcW w:w="1680" w:type="dxa"/>
            <w:tcBorders>
              <w:top w:val="nil"/>
              <w:left w:val="nil"/>
              <w:right w:val="nil"/>
            </w:tcBorders>
            <w:shd w:val="clear" w:color="auto" w:fill="auto"/>
            <w:noWrap/>
            <w:vAlign w:val="center"/>
            <w:hideMark/>
          </w:tcPr>
          <w:p w14:paraId="4A75D78B" w14:textId="77777777" w:rsidR="00375290" w:rsidRPr="005362B1" w:rsidRDefault="00375290" w:rsidP="00375290">
            <w:pPr>
              <w:spacing w:after="0"/>
              <w:jc w:val="center"/>
              <w:rPr>
                <w:color w:val="000000"/>
              </w:rPr>
            </w:pPr>
            <w:r w:rsidRPr="005362B1">
              <w:rPr>
                <w:color w:val="000000"/>
              </w:rPr>
              <w:t>0.01</w:t>
            </w:r>
          </w:p>
        </w:tc>
        <w:tc>
          <w:tcPr>
            <w:tcW w:w="1680" w:type="dxa"/>
            <w:tcBorders>
              <w:top w:val="nil"/>
              <w:left w:val="nil"/>
              <w:right w:val="nil"/>
            </w:tcBorders>
            <w:shd w:val="clear" w:color="auto" w:fill="auto"/>
            <w:noWrap/>
            <w:vAlign w:val="center"/>
            <w:hideMark/>
          </w:tcPr>
          <w:p w14:paraId="25DAB974" w14:textId="77777777" w:rsidR="00375290" w:rsidRPr="005362B1" w:rsidRDefault="00375290" w:rsidP="00375290">
            <w:pPr>
              <w:spacing w:after="0"/>
              <w:jc w:val="center"/>
              <w:rPr>
                <w:color w:val="000000"/>
              </w:rPr>
            </w:pPr>
            <w:r w:rsidRPr="005362B1">
              <w:rPr>
                <w:color w:val="000000"/>
              </w:rPr>
              <w:t>0.01</w:t>
            </w:r>
          </w:p>
        </w:tc>
      </w:tr>
      <w:tr w:rsidR="00375290" w:rsidRPr="005362B1" w14:paraId="410EC781" w14:textId="77777777" w:rsidTr="00375290">
        <w:trPr>
          <w:trHeight w:val="268"/>
        </w:trPr>
        <w:tc>
          <w:tcPr>
            <w:tcW w:w="2815" w:type="dxa"/>
            <w:tcBorders>
              <w:top w:val="nil"/>
              <w:left w:val="nil"/>
              <w:bottom w:val="single" w:sz="4" w:space="0" w:color="auto"/>
              <w:right w:val="nil"/>
            </w:tcBorders>
            <w:shd w:val="clear" w:color="auto" w:fill="auto"/>
            <w:noWrap/>
            <w:vAlign w:val="center"/>
            <w:hideMark/>
          </w:tcPr>
          <w:p w14:paraId="281B6E94" w14:textId="77777777" w:rsidR="00375290" w:rsidRPr="005362B1" w:rsidRDefault="00375290" w:rsidP="00375290">
            <w:pPr>
              <w:spacing w:after="0"/>
              <w:rPr>
                <w:color w:val="000000"/>
              </w:rPr>
            </w:pPr>
            <w:proofErr w:type="spellStart"/>
            <w:r w:rsidRPr="005362B1">
              <w:rPr>
                <w:color w:val="000000"/>
              </w:rPr>
              <w:t>Parm_devs</w:t>
            </w:r>
            <w:proofErr w:type="spellEnd"/>
          </w:p>
        </w:tc>
        <w:tc>
          <w:tcPr>
            <w:tcW w:w="1431" w:type="dxa"/>
            <w:tcBorders>
              <w:top w:val="nil"/>
              <w:left w:val="nil"/>
              <w:bottom w:val="single" w:sz="4" w:space="0" w:color="auto"/>
              <w:right w:val="nil"/>
            </w:tcBorders>
            <w:shd w:val="clear" w:color="auto" w:fill="auto"/>
            <w:noWrap/>
            <w:vAlign w:val="center"/>
            <w:hideMark/>
          </w:tcPr>
          <w:p w14:paraId="3F6DEF4B" w14:textId="77777777" w:rsidR="00375290" w:rsidRPr="005362B1" w:rsidRDefault="00375290" w:rsidP="00375290">
            <w:pPr>
              <w:spacing w:after="0"/>
              <w:jc w:val="center"/>
              <w:rPr>
                <w:color w:val="000000"/>
              </w:rPr>
            </w:pPr>
            <w:r w:rsidRPr="005362B1">
              <w:rPr>
                <w:color w:val="000000"/>
              </w:rPr>
              <w:t>6.04</w:t>
            </w:r>
          </w:p>
        </w:tc>
        <w:tc>
          <w:tcPr>
            <w:tcW w:w="1431" w:type="dxa"/>
            <w:tcBorders>
              <w:top w:val="nil"/>
              <w:left w:val="nil"/>
              <w:bottom w:val="single" w:sz="4" w:space="0" w:color="auto"/>
              <w:right w:val="nil"/>
            </w:tcBorders>
            <w:shd w:val="clear" w:color="auto" w:fill="auto"/>
            <w:noWrap/>
            <w:vAlign w:val="center"/>
            <w:hideMark/>
          </w:tcPr>
          <w:p w14:paraId="7781EDAE" w14:textId="77777777" w:rsidR="00375290" w:rsidRPr="005362B1" w:rsidRDefault="00375290" w:rsidP="00375290">
            <w:pPr>
              <w:spacing w:after="0"/>
              <w:jc w:val="center"/>
              <w:rPr>
                <w:color w:val="000000"/>
              </w:rPr>
            </w:pPr>
            <w:r w:rsidRPr="005362B1">
              <w:rPr>
                <w:color w:val="000000"/>
              </w:rPr>
              <w:t>6.00</w:t>
            </w:r>
          </w:p>
        </w:tc>
        <w:tc>
          <w:tcPr>
            <w:tcW w:w="1680" w:type="dxa"/>
            <w:tcBorders>
              <w:top w:val="nil"/>
              <w:left w:val="nil"/>
              <w:bottom w:val="single" w:sz="4" w:space="0" w:color="auto"/>
              <w:right w:val="nil"/>
            </w:tcBorders>
            <w:shd w:val="clear" w:color="auto" w:fill="auto"/>
            <w:noWrap/>
            <w:vAlign w:val="center"/>
            <w:hideMark/>
          </w:tcPr>
          <w:p w14:paraId="4E881975" w14:textId="77777777" w:rsidR="00375290" w:rsidRPr="005362B1" w:rsidRDefault="00375290" w:rsidP="00375290">
            <w:pPr>
              <w:spacing w:after="0"/>
              <w:jc w:val="center"/>
              <w:rPr>
                <w:color w:val="000000"/>
              </w:rPr>
            </w:pPr>
            <w:r w:rsidRPr="005362B1">
              <w:rPr>
                <w:color w:val="000000"/>
              </w:rPr>
              <w:t>5.92</w:t>
            </w:r>
          </w:p>
        </w:tc>
        <w:tc>
          <w:tcPr>
            <w:tcW w:w="1680" w:type="dxa"/>
            <w:tcBorders>
              <w:top w:val="nil"/>
              <w:left w:val="nil"/>
              <w:bottom w:val="single" w:sz="4" w:space="0" w:color="auto"/>
              <w:right w:val="nil"/>
            </w:tcBorders>
            <w:shd w:val="clear" w:color="auto" w:fill="auto"/>
            <w:noWrap/>
            <w:vAlign w:val="center"/>
            <w:hideMark/>
          </w:tcPr>
          <w:p w14:paraId="5645710C" w14:textId="77777777" w:rsidR="00375290" w:rsidRPr="005362B1" w:rsidRDefault="00375290" w:rsidP="00375290">
            <w:pPr>
              <w:spacing w:after="0"/>
              <w:jc w:val="center"/>
              <w:rPr>
                <w:color w:val="000000"/>
              </w:rPr>
            </w:pPr>
            <w:r w:rsidRPr="005362B1">
              <w:rPr>
                <w:color w:val="000000"/>
              </w:rPr>
              <w:t>5.65</w:t>
            </w:r>
          </w:p>
        </w:tc>
      </w:tr>
    </w:tbl>
    <w:p w14:paraId="6F087A26" w14:textId="77777777" w:rsidR="00375290" w:rsidRPr="005362B1" w:rsidRDefault="00375290" w:rsidP="00375290"/>
    <w:p w14:paraId="3342FF4A" w14:textId="468736DA" w:rsidR="00375290" w:rsidRPr="005362B1" w:rsidRDefault="00375290" w:rsidP="00636368">
      <w:pPr>
        <w:pStyle w:val="Heading5"/>
      </w:pPr>
      <w:r w:rsidRPr="005362B1">
        <w:t xml:space="preserve">Table </w:t>
      </w:r>
      <w:r w:rsidR="00636368" w:rsidRPr="005362B1">
        <w:t>2.2.</w:t>
      </w:r>
      <w:r w:rsidRPr="005362B1">
        <w:t>6. Key parameter estimates from model 2019.1b (both from the 2023 assessment and with data updated through September 2024) and models 2019.1c, 2019.1d, and 2019.1e.5cm.</w:t>
      </w:r>
    </w:p>
    <w:tbl>
      <w:tblPr>
        <w:tblW w:w="9383" w:type="dxa"/>
        <w:tblLook w:val="04A0" w:firstRow="1" w:lastRow="0" w:firstColumn="1" w:lastColumn="0" w:noHBand="0" w:noVBand="1"/>
      </w:tblPr>
      <w:tblGrid>
        <w:gridCol w:w="1718"/>
        <w:gridCol w:w="1549"/>
        <w:gridCol w:w="1549"/>
        <w:gridCol w:w="1300"/>
        <w:gridCol w:w="1331"/>
        <w:gridCol w:w="1936"/>
      </w:tblGrid>
      <w:tr w:rsidR="00375290" w:rsidRPr="005362B1" w14:paraId="1A1CF015"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2C487A8C" w14:textId="77777777" w:rsidR="00375290" w:rsidRPr="005362B1" w:rsidRDefault="00375290" w:rsidP="00375290">
            <w:pPr>
              <w:spacing w:after="0"/>
              <w:rPr>
                <w:color w:val="000000"/>
              </w:rPr>
            </w:pPr>
            <w:r w:rsidRPr="005362B1">
              <w:rPr>
                <w:color w:val="000000"/>
              </w:rPr>
              <w:t>Parameter</w:t>
            </w:r>
          </w:p>
        </w:tc>
        <w:tc>
          <w:tcPr>
            <w:tcW w:w="1549" w:type="dxa"/>
            <w:tcBorders>
              <w:top w:val="nil"/>
              <w:left w:val="nil"/>
              <w:bottom w:val="single" w:sz="4" w:space="0" w:color="auto"/>
              <w:right w:val="nil"/>
            </w:tcBorders>
            <w:shd w:val="clear" w:color="auto" w:fill="auto"/>
            <w:noWrap/>
            <w:vAlign w:val="bottom"/>
            <w:hideMark/>
          </w:tcPr>
          <w:p w14:paraId="73921D54" w14:textId="77777777" w:rsidR="00375290" w:rsidRPr="005362B1" w:rsidRDefault="00375290" w:rsidP="00375290">
            <w:pPr>
              <w:spacing w:after="0"/>
              <w:jc w:val="center"/>
              <w:rPr>
                <w:color w:val="000000"/>
              </w:rPr>
            </w:pPr>
            <w:r w:rsidRPr="005362B1">
              <w:rPr>
                <w:color w:val="000000"/>
              </w:rPr>
              <w:t>2019.1b-23</w:t>
            </w:r>
          </w:p>
        </w:tc>
        <w:tc>
          <w:tcPr>
            <w:tcW w:w="1549" w:type="dxa"/>
            <w:tcBorders>
              <w:top w:val="nil"/>
              <w:left w:val="nil"/>
              <w:bottom w:val="single" w:sz="4" w:space="0" w:color="auto"/>
              <w:right w:val="nil"/>
            </w:tcBorders>
            <w:shd w:val="clear" w:color="auto" w:fill="auto"/>
            <w:noWrap/>
            <w:vAlign w:val="bottom"/>
            <w:hideMark/>
          </w:tcPr>
          <w:p w14:paraId="477C22DD" w14:textId="77777777" w:rsidR="00375290" w:rsidRPr="005362B1" w:rsidRDefault="00375290" w:rsidP="00375290">
            <w:pPr>
              <w:spacing w:after="0"/>
              <w:jc w:val="center"/>
              <w:rPr>
                <w:color w:val="000000"/>
              </w:rPr>
            </w:pPr>
            <w:r w:rsidRPr="005362B1">
              <w:rPr>
                <w:color w:val="000000"/>
              </w:rPr>
              <w:t>2019.1b-24</w:t>
            </w:r>
          </w:p>
        </w:tc>
        <w:tc>
          <w:tcPr>
            <w:tcW w:w="1300" w:type="dxa"/>
            <w:tcBorders>
              <w:top w:val="nil"/>
              <w:left w:val="nil"/>
              <w:bottom w:val="single" w:sz="4" w:space="0" w:color="auto"/>
              <w:right w:val="nil"/>
            </w:tcBorders>
            <w:shd w:val="clear" w:color="auto" w:fill="auto"/>
            <w:noWrap/>
            <w:vAlign w:val="bottom"/>
            <w:hideMark/>
          </w:tcPr>
          <w:p w14:paraId="0052622A" w14:textId="77777777" w:rsidR="00375290" w:rsidRPr="005362B1" w:rsidRDefault="00375290" w:rsidP="00375290">
            <w:pPr>
              <w:spacing w:after="0"/>
              <w:jc w:val="center"/>
              <w:rPr>
                <w:color w:val="000000"/>
              </w:rPr>
            </w:pPr>
            <w:r w:rsidRPr="005362B1">
              <w:rPr>
                <w:color w:val="000000"/>
              </w:rPr>
              <w:t>2019.1c</w:t>
            </w:r>
          </w:p>
        </w:tc>
        <w:tc>
          <w:tcPr>
            <w:tcW w:w="1331" w:type="dxa"/>
            <w:tcBorders>
              <w:top w:val="nil"/>
              <w:left w:val="nil"/>
              <w:bottom w:val="single" w:sz="4" w:space="0" w:color="auto"/>
              <w:right w:val="nil"/>
            </w:tcBorders>
            <w:shd w:val="clear" w:color="auto" w:fill="auto"/>
            <w:noWrap/>
            <w:vAlign w:val="bottom"/>
            <w:hideMark/>
          </w:tcPr>
          <w:p w14:paraId="738C8B9E" w14:textId="77777777" w:rsidR="00375290" w:rsidRPr="005362B1" w:rsidRDefault="00375290" w:rsidP="00375290">
            <w:pPr>
              <w:spacing w:after="0"/>
              <w:jc w:val="center"/>
              <w:rPr>
                <w:color w:val="000000"/>
              </w:rPr>
            </w:pPr>
            <w:r w:rsidRPr="005362B1">
              <w:rPr>
                <w:color w:val="000000"/>
              </w:rPr>
              <w:t>2019.1d</w:t>
            </w:r>
          </w:p>
        </w:tc>
        <w:tc>
          <w:tcPr>
            <w:tcW w:w="1936" w:type="dxa"/>
            <w:tcBorders>
              <w:top w:val="nil"/>
              <w:left w:val="nil"/>
              <w:bottom w:val="single" w:sz="4" w:space="0" w:color="auto"/>
              <w:right w:val="nil"/>
            </w:tcBorders>
            <w:shd w:val="clear" w:color="auto" w:fill="auto"/>
            <w:noWrap/>
            <w:vAlign w:val="bottom"/>
            <w:hideMark/>
          </w:tcPr>
          <w:p w14:paraId="71D52C99" w14:textId="77777777" w:rsidR="00375290" w:rsidRPr="005362B1" w:rsidRDefault="00375290" w:rsidP="00375290">
            <w:pPr>
              <w:spacing w:after="0"/>
              <w:jc w:val="center"/>
              <w:rPr>
                <w:color w:val="000000"/>
              </w:rPr>
            </w:pPr>
            <w:r w:rsidRPr="005362B1">
              <w:rPr>
                <w:color w:val="000000"/>
              </w:rPr>
              <w:t>2019.1e.5cm</w:t>
            </w:r>
          </w:p>
        </w:tc>
      </w:tr>
      <w:tr w:rsidR="00375290" w:rsidRPr="005362B1" w14:paraId="1C2DDFBE" w14:textId="77777777" w:rsidTr="00375290">
        <w:trPr>
          <w:trHeight w:val="296"/>
        </w:trPr>
        <w:tc>
          <w:tcPr>
            <w:tcW w:w="1718" w:type="dxa"/>
            <w:tcBorders>
              <w:top w:val="single" w:sz="4" w:space="0" w:color="auto"/>
              <w:left w:val="nil"/>
              <w:bottom w:val="nil"/>
              <w:right w:val="nil"/>
            </w:tcBorders>
            <w:shd w:val="clear" w:color="auto" w:fill="auto"/>
            <w:noWrap/>
            <w:vAlign w:val="bottom"/>
            <w:hideMark/>
          </w:tcPr>
          <w:p w14:paraId="63330AE7" w14:textId="77777777" w:rsidR="00375290" w:rsidRPr="005362B1" w:rsidRDefault="00375290" w:rsidP="00375290">
            <w:pPr>
              <w:spacing w:after="0"/>
              <w:rPr>
                <w:color w:val="000000"/>
              </w:rPr>
            </w:pPr>
            <w:proofErr w:type="spellStart"/>
            <w:r w:rsidRPr="005362B1">
              <w:rPr>
                <w:color w:val="000000"/>
              </w:rPr>
              <w:t>NatM</w:t>
            </w:r>
            <w:proofErr w:type="spellEnd"/>
          </w:p>
        </w:tc>
        <w:tc>
          <w:tcPr>
            <w:tcW w:w="1549" w:type="dxa"/>
            <w:tcBorders>
              <w:top w:val="single" w:sz="4" w:space="0" w:color="auto"/>
              <w:left w:val="nil"/>
              <w:bottom w:val="nil"/>
              <w:right w:val="nil"/>
            </w:tcBorders>
            <w:shd w:val="clear" w:color="auto" w:fill="auto"/>
            <w:noWrap/>
            <w:vAlign w:val="bottom"/>
            <w:hideMark/>
          </w:tcPr>
          <w:p w14:paraId="38361F61" w14:textId="77777777" w:rsidR="00375290" w:rsidRPr="005362B1" w:rsidRDefault="00375290" w:rsidP="00375290">
            <w:pPr>
              <w:spacing w:after="0"/>
              <w:jc w:val="center"/>
              <w:rPr>
                <w:color w:val="000000"/>
              </w:rPr>
            </w:pPr>
            <w:r w:rsidRPr="005362B1">
              <w:rPr>
                <w:color w:val="000000"/>
              </w:rPr>
              <w:t>0.46</w:t>
            </w:r>
          </w:p>
        </w:tc>
        <w:tc>
          <w:tcPr>
            <w:tcW w:w="1549" w:type="dxa"/>
            <w:tcBorders>
              <w:top w:val="single" w:sz="4" w:space="0" w:color="auto"/>
              <w:left w:val="nil"/>
              <w:bottom w:val="nil"/>
              <w:right w:val="nil"/>
            </w:tcBorders>
            <w:shd w:val="clear" w:color="auto" w:fill="auto"/>
            <w:noWrap/>
            <w:vAlign w:val="bottom"/>
            <w:hideMark/>
          </w:tcPr>
          <w:p w14:paraId="0F5E8F74" w14:textId="77777777" w:rsidR="00375290" w:rsidRPr="005362B1" w:rsidRDefault="00375290" w:rsidP="00375290">
            <w:pPr>
              <w:spacing w:after="0"/>
              <w:jc w:val="center"/>
              <w:rPr>
                <w:color w:val="000000"/>
              </w:rPr>
            </w:pPr>
            <w:r w:rsidRPr="005362B1">
              <w:rPr>
                <w:color w:val="000000"/>
              </w:rPr>
              <w:t>0.46</w:t>
            </w:r>
          </w:p>
        </w:tc>
        <w:tc>
          <w:tcPr>
            <w:tcW w:w="1300" w:type="dxa"/>
            <w:tcBorders>
              <w:top w:val="single" w:sz="4" w:space="0" w:color="auto"/>
              <w:left w:val="nil"/>
              <w:bottom w:val="nil"/>
              <w:right w:val="nil"/>
            </w:tcBorders>
            <w:shd w:val="clear" w:color="auto" w:fill="auto"/>
            <w:noWrap/>
            <w:vAlign w:val="bottom"/>
            <w:hideMark/>
          </w:tcPr>
          <w:p w14:paraId="39B205FF" w14:textId="77777777" w:rsidR="00375290" w:rsidRPr="005362B1" w:rsidRDefault="00375290" w:rsidP="00375290">
            <w:pPr>
              <w:spacing w:after="0"/>
              <w:jc w:val="center"/>
              <w:rPr>
                <w:color w:val="000000"/>
              </w:rPr>
            </w:pPr>
            <w:r w:rsidRPr="005362B1">
              <w:rPr>
                <w:color w:val="000000"/>
              </w:rPr>
              <w:t>0.47</w:t>
            </w:r>
          </w:p>
        </w:tc>
        <w:tc>
          <w:tcPr>
            <w:tcW w:w="1331" w:type="dxa"/>
            <w:tcBorders>
              <w:top w:val="single" w:sz="4" w:space="0" w:color="auto"/>
              <w:left w:val="nil"/>
              <w:bottom w:val="nil"/>
              <w:right w:val="nil"/>
            </w:tcBorders>
            <w:shd w:val="clear" w:color="auto" w:fill="auto"/>
            <w:noWrap/>
            <w:vAlign w:val="bottom"/>
            <w:hideMark/>
          </w:tcPr>
          <w:p w14:paraId="7D9CCB98" w14:textId="77777777" w:rsidR="00375290" w:rsidRPr="005362B1" w:rsidRDefault="00375290" w:rsidP="00375290">
            <w:pPr>
              <w:spacing w:after="0"/>
              <w:jc w:val="center"/>
              <w:rPr>
                <w:color w:val="000000"/>
              </w:rPr>
            </w:pPr>
            <w:r w:rsidRPr="005362B1">
              <w:rPr>
                <w:color w:val="000000"/>
              </w:rPr>
              <w:t>0.48</w:t>
            </w:r>
          </w:p>
        </w:tc>
        <w:tc>
          <w:tcPr>
            <w:tcW w:w="1936" w:type="dxa"/>
            <w:tcBorders>
              <w:top w:val="single" w:sz="4" w:space="0" w:color="auto"/>
              <w:left w:val="nil"/>
              <w:bottom w:val="nil"/>
              <w:right w:val="nil"/>
            </w:tcBorders>
            <w:shd w:val="clear" w:color="auto" w:fill="auto"/>
            <w:noWrap/>
            <w:vAlign w:val="bottom"/>
            <w:hideMark/>
          </w:tcPr>
          <w:p w14:paraId="033B7CC2" w14:textId="77777777" w:rsidR="00375290" w:rsidRPr="005362B1" w:rsidRDefault="00375290" w:rsidP="00375290">
            <w:pPr>
              <w:spacing w:after="0"/>
              <w:jc w:val="center"/>
              <w:rPr>
                <w:color w:val="000000"/>
              </w:rPr>
            </w:pPr>
            <w:r w:rsidRPr="005362B1">
              <w:rPr>
                <w:color w:val="000000"/>
              </w:rPr>
              <w:t>0.48</w:t>
            </w:r>
          </w:p>
        </w:tc>
      </w:tr>
      <w:tr w:rsidR="00375290" w:rsidRPr="005362B1" w14:paraId="24AF88C1" w14:textId="77777777" w:rsidTr="00375290">
        <w:trPr>
          <w:trHeight w:val="296"/>
        </w:trPr>
        <w:tc>
          <w:tcPr>
            <w:tcW w:w="1718" w:type="dxa"/>
            <w:tcBorders>
              <w:top w:val="nil"/>
              <w:left w:val="nil"/>
              <w:bottom w:val="nil"/>
              <w:right w:val="nil"/>
            </w:tcBorders>
            <w:shd w:val="clear" w:color="auto" w:fill="auto"/>
            <w:noWrap/>
            <w:vAlign w:val="bottom"/>
            <w:hideMark/>
          </w:tcPr>
          <w:p w14:paraId="26ED3785" w14:textId="77777777" w:rsidR="00375290" w:rsidRPr="005362B1" w:rsidRDefault="00375290" w:rsidP="00375290">
            <w:pPr>
              <w:spacing w:after="0"/>
              <w:rPr>
                <w:color w:val="000000"/>
              </w:rPr>
            </w:pPr>
            <w:proofErr w:type="spellStart"/>
            <w:r w:rsidRPr="005362B1">
              <w:rPr>
                <w:color w:val="000000"/>
              </w:rPr>
              <w:t>NatM</w:t>
            </w:r>
            <w:proofErr w:type="spellEnd"/>
            <w:r w:rsidRPr="005362B1">
              <w:rPr>
                <w:color w:val="000000"/>
              </w:rPr>
              <w:t>: 14-16</w:t>
            </w:r>
          </w:p>
        </w:tc>
        <w:tc>
          <w:tcPr>
            <w:tcW w:w="1549" w:type="dxa"/>
            <w:tcBorders>
              <w:top w:val="nil"/>
              <w:left w:val="nil"/>
              <w:bottom w:val="nil"/>
              <w:right w:val="nil"/>
            </w:tcBorders>
            <w:shd w:val="clear" w:color="auto" w:fill="auto"/>
            <w:noWrap/>
            <w:vAlign w:val="bottom"/>
            <w:hideMark/>
          </w:tcPr>
          <w:p w14:paraId="7577BC56" w14:textId="77777777" w:rsidR="00375290" w:rsidRPr="005362B1" w:rsidRDefault="00375290" w:rsidP="00375290">
            <w:pPr>
              <w:spacing w:after="0"/>
              <w:jc w:val="center"/>
              <w:rPr>
                <w:color w:val="000000"/>
              </w:rPr>
            </w:pPr>
            <w:r w:rsidRPr="005362B1">
              <w:rPr>
                <w:color w:val="000000"/>
              </w:rPr>
              <w:t>0.79</w:t>
            </w:r>
          </w:p>
        </w:tc>
        <w:tc>
          <w:tcPr>
            <w:tcW w:w="1549" w:type="dxa"/>
            <w:tcBorders>
              <w:top w:val="nil"/>
              <w:left w:val="nil"/>
              <w:bottom w:val="nil"/>
              <w:right w:val="nil"/>
            </w:tcBorders>
            <w:shd w:val="clear" w:color="auto" w:fill="auto"/>
            <w:noWrap/>
            <w:vAlign w:val="bottom"/>
            <w:hideMark/>
          </w:tcPr>
          <w:p w14:paraId="0D8112FA" w14:textId="77777777" w:rsidR="00375290" w:rsidRPr="005362B1" w:rsidRDefault="00375290" w:rsidP="00375290">
            <w:pPr>
              <w:spacing w:after="0"/>
              <w:jc w:val="center"/>
              <w:rPr>
                <w:color w:val="000000"/>
              </w:rPr>
            </w:pPr>
            <w:r w:rsidRPr="005362B1">
              <w:rPr>
                <w:color w:val="000000"/>
              </w:rPr>
              <w:t>0.80</w:t>
            </w:r>
          </w:p>
        </w:tc>
        <w:tc>
          <w:tcPr>
            <w:tcW w:w="1300" w:type="dxa"/>
            <w:tcBorders>
              <w:top w:val="nil"/>
              <w:left w:val="nil"/>
              <w:bottom w:val="nil"/>
              <w:right w:val="nil"/>
            </w:tcBorders>
            <w:shd w:val="clear" w:color="auto" w:fill="auto"/>
            <w:noWrap/>
            <w:vAlign w:val="bottom"/>
            <w:hideMark/>
          </w:tcPr>
          <w:p w14:paraId="2BC1AB4E" w14:textId="77777777" w:rsidR="00375290" w:rsidRPr="005362B1" w:rsidRDefault="00375290" w:rsidP="00375290">
            <w:pPr>
              <w:spacing w:after="0"/>
              <w:jc w:val="center"/>
              <w:rPr>
                <w:color w:val="000000"/>
              </w:rPr>
            </w:pPr>
            <w:r w:rsidRPr="005362B1">
              <w:rPr>
                <w:color w:val="000000"/>
              </w:rPr>
              <w:t>0.82</w:t>
            </w:r>
          </w:p>
        </w:tc>
        <w:tc>
          <w:tcPr>
            <w:tcW w:w="1331" w:type="dxa"/>
            <w:tcBorders>
              <w:top w:val="nil"/>
              <w:left w:val="nil"/>
              <w:bottom w:val="nil"/>
              <w:right w:val="nil"/>
            </w:tcBorders>
            <w:shd w:val="clear" w:color="auto" w:fill="auto"/>
            <w:noWrap/>
            <w:vAlign w:val="bottom"/>
            <w:hideMark/>
          </w:tcPr>
          <w:p w14:paraId="3FD5A8CD" w14:textId="77777777" w:rsidR="00375290" w:rsidRPr="005362B1" w:rsidRDefault="00375290" w:rsidP="00375290">
            <w:pPr>
              <w:spacing w:after="0"/>
              <w:jc w:val="center"/>
              <w:rPr>
                <w:color w:val="000000"/>
              </w:rPr>
            </w:pPr>
            <w:r w:rsidRPr="005362B1">
              <w:rPr>
                <w:color w:val="000000"/>
              </w:rPr>
              <w:t>0.82</w:t>
            </w:r>
          </w:p>
        </w:tc>
        <w:tc>
          <w:tcPr>
            <w:tcW w:w="1936" w:type="dxa"/>
            <w:tcBorders>
              <w:top w:val="nil"/>
              <w:left w:val="nil"/>
              <w:bottom w:val="nil"/>
              <w:right w:val="nil"/>
            </w:tcBorders>
            <w:shd w:val="clear" w:color="auto" w:fill="auto"/>
            <w:noWrap/>
            <w:vAlign w:val="bottom"/>
            <w:hideMark/>
          </w:tcPr>
          <w:p w14:paraId="02B995AC" w14:textId="77777777" w:rsidR="00375290" w:rsidRPr="005362B1" w:rsidRDefault="00375290" w:rsidP="00375290">
            <w:pPr>
              <w:spacing w:after="0"/>
              <w:jc w:val="center"/>
              <w:rPr>
                <w:color w:val="000000"/>
              </w:rPr>
            </w:pPr>
            <w:r w:rsidRPr="005362B1">
              <w:rPr>
                <w:color w:val="000000"/>
              </w:rPr>
              <w:t>0.80</w:t>
            </w:r>
          </w:p>
        </w:tc>
      </w:tr>
      <w:tr w:rsidR="00375290" w:rsidRPr="005362B1" w14:paraId="078BBCEC" w14:textId="77777777" w:rsidTr="00375290">
        <w:trPr>
          <w:trHeight w:val="296"/>
        </w:trPr>
        <w:tc>
          <w:tcPr>
            <w:tcW w:w="1718" w:type="dxa"/>
            <w:tcBorders>
              <w:top w:val="nil"/>
              <w:left w:val="nil"/>
              <w:bottom w:val="nil"/>
              <w:right w:val="nil"/>
            </w:tcBorders>
            <w:shd w:val="clear" w:color="auto" w:fill="auto"/>
            <w:noWrap/>
            <w:vAlign w:val="bottom"/>
            <w:hideMark/>
          </w:tcPr>
          <w:p w14:paraId="7D1E2077" w14:textId="77777777" w:rsidR="00375290" w:rsidRPr="005362B1" w:rsidRDefault="00375290" w:rsidP="00375290">
            <w:pPr>
              <w:spacing w:after="0"/>
              <w:rPr>
                <w:color w:val="000000"/>
              </w:rPr>
            </w:pPr>
            <w:proofErr w:type="spellStart"/>
            <w:r w:rsidRPr="005362B1">
              <w:rPr>
                <w:color w:val="000000"/>
              </w:rPr>
              <w:t>lnR</w:t>
            </w:r>
            <w:proofErr w:type="spellEnd"/>
          </w:p>
        </w:tc>
        <w:tc>
          <w:tcPr>
            <w:tcW w:w="1549" w:type="dxa"/>
            <w:tcBorders>
              <w:top w:val="nil"/>
              <w:left w:val="nil"/>
              <w:bottom w:val="nil"/>
              <w:right w:val="nil"/>
            </w:tcBorders>
            <w:shd w:val="clear" w:color="auto" w:fill="auto"/>
            <w:noWrap/>
            <w:vAlign w:val="bottom"/>
            <w:hideMark/>
          </w:tcPr>
          <w:p w14:paraId="07D06999" w14:textId="77777777" w:rsidR="00375290" w:rsidRPr="005362B1" w:rsidRDefault="00375290" w:rsidP="00375290">
            <w:pPr>
              <w:spacing w:after="0"/>
              <w:jc w:val="center"/>
              <w:rPr>
                <w:color w:val="000000"/>
              </w:rPr>
            </w:pPr>
            <w:r w:rsidRPr="005362B1">
              <w:rPr>
                <w:color w:val="000000"/>
              </w:rPr>
              <w:t>12.86</w:t>
            </w:r>
          </w:p>
        </w:tc>
        <w:tc>
          <w:tcPr>
            <w:tcW w:w="1549" w:type="dxa"/>
            <w:tcBorders>
              <w:top w:val="nil"/>
              <w:left w:val="nil"/>
              <w:bottom w:val="nil"/>
              <w:right w:val="nil"/>
            </w:tcBorders>
            <w:shd w:val="clear" w:color="auto" w:fill="auto"/>
            <w:noWrap/>
            <w:vAlign w:val="bottom"/>
            <w:hideMark/>
          </w:tcPr>
          <w:p w14:paraId="616FC981" w14:textId="77777777" w:rsidR="00375290" w:rsidRPr="005362B1" w:rsidRDefault="00375290" w:rsidP="00375290">
            <w:pPr>
              <w:spacing w:after="0"/>
              <w:jc w:val="center"/>
              <w:rPr>
                <w:color w:val="000000"/>
              </w:rPr>
            </w:pPr>
            <w:r w:rsidRPr="005362B1">
              <w:rPr>
                <w:color w:val="000000"/>
              </w:rPr>
              <w:t>12.87</w:t>
            </w:r>
          </w:p>
        </w:tc>
        <w:tc>
          <w:tcPr>
            <w:tcW w:w="1300" w:type="dxa"/>
            <w:tcBorders>
              <w:top w:val="nil"/>
              <w:left w:val="nil"/>
              <w:bottom w:val="nil"/>
              <w:right w:val="nil"/>
            </w:tcBorders>
            <w:shd w:val="clear" w:color="auto" w:fill="auto"/>
            <w:noWrap/>
            <w:vAlign w:val="bottom"/>
            <w:hideMark/>
          </w:tcPr>
          <w:p w14:paraId="1892392D" w14:textId="77777777" w:rsidR="00375290" w:rsidRPr="005362B1" w:rsidRDefault="00375290" w:rsidP="00375290">
            <w:pPr>
              <w:spacing w:after="0"/>
              <w:jc w:val="center"/>
              <w:rPr>
                <w:color w:val="000000"/>
              </w:rPr>
            </w:pPr>
            <w:r w:rsidRPr="005362B1">
              <w:rPr>
                <w:color w:val="000000"/>
              </w:rPr>
              <w:t>12.99</w:t>
            </w:r>
          </w:p>
        </w:tc>
        <w:tc>
          <w:tcPr>
            <w:tcW w:w="1331" w:type="dxa"/>
            <w:tcBorders>
              <w:top w:val="nil"/>
              <w:left w:val="nil"/>
              <w:bottom w:val="nil"/>
              <w:right w:val="nil"/>
            </w:tcBorders>
            <w:shd w:val="clear" w:color="auto" w:fill="auto"/>
            <w:noWrap/>
            <w:vAlign w:val="bottom"/>
            <w:hideMark/>
          </w:tcPr>
          <w:p w14:paraId="3CA8289F" w14:textId="77777777" w:rsidR="00375290" w:rsidRPr="005362B1" w:rsidRDefault="00375290" w:rsidP="00375290">
            <w:pPr>
              <w:spacing w:after="0"/>
              <w:jc w:val="center"/>
              <w:rPr>
                <w:color w:val="000000"/>
              </w:rPr>
            </w:pPr>
            <w:r w:rsidRPr="005362B1">
              <w:rPr>
                <w:color w:val="000000"/>
              </w:rPr>
              <w:t>13.03</w:t>
            </w:r>
          </w:p>
        </w:tc>
        <w:tc>
          <w:tcPr>
            <w:tcW w:w="1936" w:type="dxa"/>
            <w:tcBorders>
              <w:top w:val="nil"/>
              <w:left w:val="nil"/>
              <w:bottom w:val="nil"/>
              <w:right w:val="nil"/>
            </w:tcBorders>
            <w:shd w:val="clear" w:color="auto" w:fill="auto"/>
            <w:noWrap/>
            <w:vAlign w:val="bottom"/>
            <w:hideMark/>
          </w:tcPr>
          <w:p w14:paraId="1A2B3B39" w14:textId="77777777" w:rsidR="00375290" w:rsidRPr="005362B1" w:rsidRDefault="00375290" w:rsidP="00375290">
            <w:pPr>
              <w:spacing w:after="0"/>
              <w:jc w:val="center"/>
              <w:rPr>
                <w:color w:val="000000"/>
              </w:rPr>
            </w:pPr>
            <w:r w:rsidRPr="005362B1">
              <w:rPr>
                <w:color w:val="000000"/>
              </w:rPr>
              <w:t>13.08</w:t>
            </w:r>
          </w:p>
        </w:tc>
      </w:tr>
      <w:tr w:rsidR="00375290" w:rsidRPr="005362B1" w14:paraId="4ACB5D98" w14:textId="77777777" w:rsidTr="00375290">
        <w:trPr>
          <w:trHeight w:val="296"/>
        </w:trPr>
        <w:tc>
          <w:tcPr>
            <w:tcW w:w="1718" w:type="dxa"/>
            <w:tcBorders>
              <w:top w:val="nil"/>
              <w:left w:val="nil"/>
              <w:bottom w:val="nil"/>
              <w:right w:val="nil"/>
            </w:tcBorders>
            <w:shd w:val="clear" w:color="auto" w:fill="auto"/>
            <w:noWrap/>
            <w:vAlign w:val="bottom"/>
            <w:hideMark/>
          </w:tcPr>
          <w:p w14:paraId="16DB5A97" w14:textId="77777777" w:rsidR="00375290" w:rsidRPr="005362B1" w:rsidRDefault="00375290" w:rsidP="00375290">
            <w:pPr>
              <w:spacing w:after="0"/>
              <w:rPr>
                <w:color w:val="000000"/>
              </w:rPr>
            </w:pPr>
            <w:proofErr w:type="spellStart"/>
            <w:r w:rsidRPr="005362B1">
              <w:rPr>
                <w:color w:val="000000"/>
              </w:rPr>
              <w:t>q_twl</w:t>
            </w:r>
            <w:proofErr w:type="spellEnd"/>
          </w:p>
        </w:tc>
        <w:tc>
          <w:tcPr>
            <w:tcW w:w="1549" w:type="dxa"/>
            <w:tcBorders>
              <w:top w:val="nil"/>
              <w:left w:val="nil"/>
              <w:bottom w:val="nil"/>
              <w:right w:val="nil"/>
            </w:tcBorders>
            <w:shd w:val="clear" w:color="auto" w:fill="auto"/>
            <w:noWrap/>
            <w:vAlign w:val="bottom"/>
            <w:hideMark/>
          </w:tcPr>
          <w:p w14:paraId="782F16D0" w14:textId="77777777" w:rsidR="00375290" w:rsidRPr="005362B1" w:rsidRDefault="00375290" w:rsidP="00375290">
            <w:pPr>
              <w:spacing w:after="0"/>
              <w:jc w:val="center"/>
              <w:rPr>
                <w:color w:val="000000"/>
              </w:rPr>
            </w:pPr>
            <w:r w:rsidRPr="005362B1">
              <w:rPr>
                <w:color w:val="000000"/>
              </w:rPr>
              <w:t>1.08</w:t>
            </w:r>
          </w:p>
        </w:tc>
        <w:tc>
          <w:tcPr>
            <w:tcW w:w="1549" w:type="dxa"/>
            <w:tcBorders>
              <w:top w:val="nil"/>
              <w:left w:val="nil"/>
              <w:bottom w:val="nil"/>
              <w:right w:val="nil"/>
            </w:tcBorders>
            <w:shd w:val="clear" w:color="auto" w:fill="auto"/>
            <w:noWrap/>
            <w:vAlign w:val="bottom"/>
            <w:hideMark/>
          </w:tcPr>
          <w:p w14:paraId="418B2019" w14:textId="77777777" w:rsidR="00375290" w:rsidRPr="005362B1" w:rsidRDefault="00375290" w:rsidP="00375290">
            <w:pPr>
              <w:spacing w:after="0"/>
              <w:jc w:val="center"/>
              <w:rPr>
                <w:color w:val="000000"/>
              </w:rPr>
            </w:pPr>
            <w:r w:rsidRPr="005362B1">
              <w:rPr>
                <w:color w:val="000000"/>
              </w:rPr>
              <w:t>1.07</w:t>
            </w:r>
          </w:p>
        </w:tc>
        <w:tc>
          <w:tcPr>
            <w:tcW w:w="1300" w:type="dxa"/>
            <w:tcBorders>
              <w:top w:val="nil"/>
              <w:left w:val="nil"/>
              <w:bottom w:val="nil"/>
              <w:right w:val="nil"/>
            </w:tcBorders>
            <w:shd w:val="clear" w:color="auto" w:fill="auto"/>
            <w:noWrap/>
            <w:vAlign w:val="bottom"/>
            <w:hideMark/>
          </w:tcPr>
          <w:p w14:paraId="115B46B6" w14:textId="77777777" w:rsidR="00375290" w:rsidRPr="005362B1" w:rsidRDefault="00375290" w:rsidP="00375290">
            <w:pPr>
              <w:spacing w:after="0"/>
              <w:jc w:val="center"/>
              <w:rPr>
                <w:color w:val="000000"/>
              </w:rPr>
            </w:pPr>
            <w:r w:rsidRPr="005362B1">
              <w:rPr>
                <w:color w:val="000000"/>
              </w:rPr>
              <w:t>1.19</w:t>
            </w:r>
          </w:p>
        </w:tc>
        <w:tc>
          <w:tcPr>
            <w:tcW w:w="1331" w:type="dxa"/>
            <w:tcBorders>
              <w:top w:val="nil"/>
              <w:left w:val="nil"/>
              <w:bottom w:val="nil"/>
              <w:right w:val="nil"/>
            </w:tcBorders>
            <w:shd w:val="clear" w:color="auto" w:fill="auto"/>
            <w:noWrap/>
            <w:vAlign w:val="bottom"/>
            <w:hideMark/>
          </w:tcPr>
          <w:p w14:paraId="75B46F9B" w14:textId="77777777" w:rsidR="00375290" w:rsidRPr="005362B1" w:rsidRDefault="00375290" w:rsidP="00375290">
            <w:pPr>
              <w:spacing w:after="0"/>
              <w:jc w:val="center"/>
              <w:rPr>
                <w:color w:val="000000"/>
              </w:rPr>
            </w:pPr>
            <w:r w:rsidRPr="005362B1">
              <w:rPr>
                <w:color w:val="000000"/>
              </w:rPr>
              <w:t>1.23</w:t>
            </w:r>
          </w:p>
        </w:tc>
        <w:tc>
          <w:tcPr>
            <w:tcW w:w="1936" w:type="dxa"/>
            <w:tcBorders>
              <w:top w:val="nil"/>
              <w:left w:val="nil"/>
              <w:bottom w:val="nil"/>
              <w:right w:val="nil"/>
            </w:tcBorders>
            <w:shd w:val="clear" w:color="auto" w:fill="auto"/>
            <w:noWrap/>
            <w:vAlign w:val="bottom"/>
            <w:hideMark/>
          </w:tcPr>
          <w:p w14:paraId="262A960E" w14:textId="77777777" w:rsidR="00375290" w:rsidRPr="005362B1" w:rsidRDefault="00375290" w:rsidP="00375290">
            <w:pPr>
              <w:spacing w:after="0"/>
              <w:jc w:val="center"/>
              <w:rPr>
                <w:color w:val="000000"/>
              </w:rPr>
            </w:pPr>
            <w:r w:rsidRPr="005362B1">
              <w:rPr>
                <w:color w:val="000000"/>
              </w:rPr>
              <w:t>1.19</w:t>
            </w:r>
          </w:p>
        </w:tc>
      </w:tr>
      <w:tr w:rsidR="00375290" w:rsidRPr="005362B1" w14:paraId="3006A33C" w14:textId="77777777" w:rsidTr="00375290">
        <w:trPr>
          <w:trHeight w:val="296"/>
        </w:trPr>
        <w:tc>
          <w:tcPr>
            <w:tcW w:w="1718" w:type="dxa"/>
            <w:tcBorders>
              <w:top w:val="nil"/>
              <w:left w:val="nil"/>
              <w:right w:val="nil"/>
            </w:tcBorders>
            <w:shd w:val="clear" w:color="auto" w:fill="auto"/>
            <w:noWrap/>
            <w:vAlign w:val="bottom"/>
            <w:hideMark/>
          </w:tcPr>
          <w:p w14:paraId="76D26722" w14:textId="77777777" w:rsidR="00375290" w:rsidRPr="005362B1" w:rsidRDefault="00375290" w:rsidP="00375290">
            <w:pPr>
              <w:spacing w:after="0"/>
              <w:rPr>
                <w:color w:val="000000"/>
              </w:rPr>
            </w:pPr>
            <w:proofErr w:type="spellStart"/>
            <w:r w:rsidRPr="005362B1">
              <w:rPr>
                <w:color w:val="000000"/>
              </w:rPr>
              <w:t>q_ll</w:t>
            </w:r>
            <w:proofErr w:type="spellEnd"/>
          </w:p>
        </w:tc>
        <w:tc>
          <w:tcPr>
            <w:tcW w:w="1549" w:type="dxa"/>
            <w:tcBorders>
              <w:top w:val="nil"/>
              <w:left w:val="nil"/>
              <w:right w:val="nil"/>
            </w:tcBorders>
            <w:shd w:val="clear" w:color="auto" w:fill="auto"/>
            <w:noWrap/>
            <w:vAlign w:val="bottom"/>
            <w:hideMark/>
          </w:tcPr>
          <w:p w14:paraId="00CB782B" w14:textId="77777777" w:rsidR="00375290" w:rsidRPr="005362B1" w:rsidRDefault="00375290" w:rsidP="00375290">
            <w:pPr>
              <w:spacing w:after="0"/>
              <w:jc w:val="center"/>
              <w:rPr>
                <w:color w:val="000000"/>
              </w:rPr>
            </w:pPr>
            <w:r w:rsidRPr="005362B1">
              <w:rPr>
                <w:color w:val="000000"/>
              </w:rPr>
              <w:t>1.06</w:t>
            </w:r>
          </w:p>
        </w:tc>
        <w:tc>
          <w:tcPr>
            <w:tcW w:w="1549" w:type="dxa"/>
            <w:tcBorders>
              <w:top w:val="nil"/>
              <w:left w:val="nil"/>
              <w:right w:val="nil"/>
            </w:tcBorders>
            <w:shd w:val="clear" w:color="auto" w:fill="auto"/>
            <w:noWrap/>
            <w:vAlign w:val="bottom"/>
            <w:hideMark/>
          </w:tcPr>
          <w:p w14:paraId="18CDC3FE" w14:textId="77777777" w:rsidR="00375290" w:rsidRPr="005362B1" w:rsidRDefault="00375290" w:rsidP="00375290">
            <w:pPr>
              <w:spacing w:after="0"/>
              <w:jc w:val="center"/>
              <w:rPr>
                <w:color w:val="000000"/>
              </w:rPr>
            </w:pPr>
            <w:r w:rsidRPr="005362B1">
              <w:rPr>
                <w:color w:val="000000"/>
              </w:rPr>
              <w:t>1.06</w:t>
            </w:r>
          </w:p>
        </w:tc>
        <w:tc>
          <w:tcPr>
            <w:tcW w:w="1300" w:type="dxa"/>
            <w:tcBorders>
              <w:top w:val="nil"/>
              <w:left w:val="nil"/>
              <w:right w:val="nil"/>
            </w:tcBorders>
            <w:shd w:val="clear" w:color="auto" w:fill="auto"/>
            <w:noWrap/>
            <w:vAlign w:val="bottom"/>
            <w:hideMark/>
          </w:tcPr>
          <w:p w14:paraId="28E4ADDC" w14:textId="77777777" w:rsidR="00375290" w:rsidRPr="005362B1" w:rsidRDefault="00375290" w:rsidP="00375290">
            <w:pPr>
              <w:spacing w:after="0"/>
              <w:jc w:val="center"/>
              <w:rPr>
                <w:color w:val="000000"/>
              </w:rPr>
            </w:pPr>
            <w:r w:rsidRPr="005362B1">
              <w:rPr>
                <w:color w:val="000000"/>
              </w:rPr>
              <w:t>1.08</w:t>
            </w:r>
          </w:p>
        </w:tc>
        <w:tc>
          <w:tcPr>
            <w:tcW w:w="1331" w:type="dxa"/>
            <w:tcBorders>
              <w:top w:val="nil"/>
              <w:left w:val="nil"/>
              <w:right w:val="nil"/>
            </w:tcBorders>
            <w:shd w:val="clear" w:color="auto" w:fill="auto"/>
            <w:noWrap/>
            <w:vAlign w:val="bottom"/>
            <w:hideMark/>
          </w:tcPr>
          <w:p w14:paraId="67EE93F1" w14:textId="77777777" w:rsidR="00375290" w:rsidRPr="005362B1" w:rsidRDefault="00375290" w:rsidP="00375290">
            <w:pPr>
              <w:spacing w:after="0"/>
              <w:jc w:val="center"/>
              <w:rPr>
                <w:color w:val="000000"/>
              </w:rPr>
            </w:pPr>
            <w:r w:rsidRPr="005362B1">
              <w:rPr>
                <w:color w:val="000000"/>
              </w:rPr>
              <w:t>1.11</w:t>
            </w:r>
          </w:p>
        </w:tc>
        <w:tc>
          <w:tcPr>
            <w:tcW w:w="1936" w:type="dxa"/>
            <w:tcBorders>
              <w:top w:val="nil"/>
              <w:left w:val="nil"/>
              <w:right w:val="nil"/>
            </w:tcBorders>
            <w:shd w:val="clear" w:color="auto" w:fill="auto"/>
            <w:noWrap/>
            <w:vAlign w:val="bottom"/>
            <w:hideMark/>
          </w:tcPr>
          <w:p w14:paraId="46AE83E4" w14:textId="77777777" w:rsidR="00375290" w:rsidRPr="005362B1" w:rsidRDefault="00375290" w:rsidP="00375290">
            <w:pPr>
              <w:spacing w:after="0"/>
              <w:jc w:val="center"/>
              <w:rPr>
                <w:color w:val="000000"/>
              </w:rPr>
            </w:pPr>
            <w:r w:rsidRPr="005362B1">
              <w:rPr>
                <w:color w:val="000000"/>
              </w:rPr>
              <w:t>1.09</w:t>
            </w:r>
          </w:p>
        </w:tc>
      </w:tr>
      <w:tr w:rsidR="00375290" w:rsidRPr="005362B1" w14:paraId="2A36D09D" w14:textId="77777777" w:rsidTr="00375290">
        <w:trPr>
          <w:trHeight w:val="296"/>
        </w:trPr>
        <w:tc>
          <w:tcPr>
            <w:tcW w:w="1718" w:type="dxa"/>
            <w:tcBorders>
              <w:top w:val="nil"/>
              <w:left w:val="nil"/>
              <w:bottom w:val="single" w:sz="4" w:space="0" w:color="auto"/>
              <w:right w:val="nil"/>
            </w:tcBorders>
            <w:shd w:val="clear" w:color="auto" w:fill="auto"/>
            <w:noWrap/>
            <w:vAlign w:val="bottom"/>
            <w:hideMark/>
          </w:tcPr>
          <w:p w14:paraId="09B113BC" w14:textId="77777777" w:rsidR="00375290" w:rsidRPr="005362B1" w:rsidRDefault="00375290" w:rsidP="00375290">
            <w:pPr>
              <w:spacing w:after="0"/>
              <w:rPr>
                <w:color w:val="000000"/>
              </w:rPr>
            </w:pPr>
            <w:proofErr w:type="spellStart"/>
            <w:r w:rsidRPr="005362B1">
              <w:rPr>
                <w:color w:val="000000"/>
              </w:rPr>
              <w:t>q_llenv</w:t>
            </w:r>
            <w:proofErr w:type="spellEnd"/>
          </w:p>
        </w:tc>
        <w:tc>
          <w:tcPr>
            <w:tcW w:w="1549" w:type="dxa"/>
            <w:tcBorders>
              <w:top w:val="nil"/>
              <w:left w:val="nil"/>
              <w:bottom w:val="single" w:sz="4" w:space="0" w:color="auto"/>
              <w:right w:val="nil"/>
            </w:tcBorders>
            <w:shd w:val="clear" w:color="auto" w:fill="auto"/>
            <w:noWrap/>
            <w:vAlign w:val="bottom"/>
            <w:hideMark/>
          </w:tcPr>
          <w:p w14:paraId="694ECC17" w14:textId="77777777" w:rsidR="00375290" w:rsidRPr="005362B1" w:rsidRDefault="00375290" w:rsidP="00375290">
            <w:pPr>
              <w:spacing w:after="0"/>
              <w:jc w:val="center"/>
              <w:rPr>
                <w:color w:val="000000"/>
              </w:rPr>
            </w:pPr>
            <w:r w:rsidRPr="005362B1">
              <w:rPr>
                <w:color w:val="000000"/>
              </w:rPr>
              <w:t>1.42</w:t>
            </w:r>
          </w:p>
        </w:tc>
        <w:tc>
          <w:tcPr>
            <w:tcW w:w="1549" w:type="dxa"/>
            <w:tcBorders>
              <w:top w:val="nil"/>
              <w:left w:val="nil"/>
              <w:bottom w:val="single" w:sz="4" w:space="0" w:color="auto"/>
              <w:right w:val="nil"/>
            </w:tcBorders>
            <w:shd w:val="clear" w:color="auto" w:fill="auto"/>
            <w:noWrap/>
            <w:vAlign w:val="bottom"/>
            <w:hideMark/>
          </w:tcPr>
          <w:p w14:paraId="0EF8826C" w14:textId="77777777" w:rsidR="00375290" w:rsidRPr="005362B1" w:rsidRDefault="00375290" w:rsidP="00375290">
            <w:pPr>
              <w:spacing w:after="0"/>
              <w:jc w:val="center"/>
              <w:rPr>
                <w:color w:val="000000"/>
              </w:rPr>
            </w:pPr>
            <w:r w:rsidRPr="005362B1">
              <w:rPr>
                <w:color w:val="000000"/>
              </w:rPr>
              <w:t>1.46</w:t>
            </w:r>
          </w:p>
        </w:tc>
        <w:tc>
          <w:tcPr>
            <w:tcW w:w="1300" w:type="dxa"/>
            <w:tcBorders>
              <w:top w:val="nil"/>
              <w:left w:val="nil"/>
              <w:bottom w:val="single" w:sz="4" w:space="0" w:color="auto"/>
              <w:right w:val="nil"/>
            </w:tcBorders>
            <w:shd w:val="clear" w:color="auto" w:fill="auto"/>
            <w:noWrap/>
            <w:vAlign w:val="bottom"/>
            <w:hideMark/>
          </w:tcPr>
          <w:p w14:paraId="6EB02A92" w14:textId="77777777" w:rsidR="00375290" w:rsidRPr="005362B1" w:rsidRDefault="00375290" w:rsidP="00375290">
            <w:pPr>
              <w:spacing w:after="0"/>
              <w:jc w:val="center"/>
              <w:rPr>
                <w:color w:val="000000"/>
              </w:rPr>
            </w:pPr>
            <w:r w:rsidRPr="005362B1">
              <w:rPr>
                <w:color w:val="000000"/>
              </w:rPr>
              <w:t>1.28</w:t>
            </w:r>
          </w:p>
        </w:tc>
        <w:tc>
          <w:tcPr>
            <w:tcW w:w="1331" w:type="dxa"/>
            <w:tcBorders>
              <w:top w:val="nil"/>
              <w:left w:val="nil"/>
              <w:bottom w:val="single" w:sz="4" w:space="0" w:color="auto"/>
              <w:right w:val="nil"/>
            </w:tcBorders>
            <w:shd w:val="clear" w:color="auto" w:fill="auto"/>
            <w:noWrap/>
            <w:vAlign w:val="bottom"/>
            <w:hideMark/>
          </w:tcPr>
          <w:p w14:paraId="775E0BDC" w14:textId="77777777" w:rsidR="00375290" w:rsidRPr="005362B1" w:rsidRDefault="00375290" w:rsidP="00375290">
            <w:pPr>
              <w:spacing w:after="0"/>
              <w:jc w:val="center"/>
              <w:rPr>
                <w:color w:val="000000"/>
              </w:rPr>
            </w:pPr>
            <w:r w:rsidRPr="005362B1">
              <w:rPr>
                <w:color w:val="000000"/>
              </w:rPr>
              <w:t>1.14</w:t>
            </w:r>
          </w:p>
        </w:tc>
        <w:tc>
          <w:tcPr>
            <w:tcW w:w="1936" w:type="dxa"/>
            <w:tcBorders>
              <w:top w:val="nil"/>
              <w:left w:val="nil"/>
              <w:bottom w:val="single" w:sz="4" w:space="0" w:color="auto"/>
              <w:right w:val="nil"/>
            </w:tcBorders>
            <w:shd w:val="clear" w:color="auto" w:fill="auto"/>
            <w:noWrap/>
            <w:vAlign w:val="bottom"/>
            <w:hideMark/>
          </w:tcPr>
          <w:p w14:paraId="6DF9FB9E" w14:textId="77777777" w:rsidR="00375290" w:rsidRPr="005362B1" w:rsidRDefault="00375290" w:rsidP="00375290">
            <w:pPr>
              <w:spacing w:after="0"/>
              <w:jc w:val="center"/>
              <w:rPr>
                <w:color w:val="000000"/>
              </w:rPr>
            </w:pPr>
            <w:r w:rsidRPr="005362B1">
              <w:rPr>
                <w:color w:val="000000"/>
              </w:rPr>
              <w:t>1.28</w:t>
            </w:r>
          </w:p>
        </w:tc>
      </w:tr>
    </w:tbl>
    <w:p w14:paraId="13EDE663" w14:textId="77777777" w:rsidR="00375290" w:rsidRPr="005362B1" w:rsidRDefault="00375290" w:rsidP="00375290">
      <w:pPr>
        <w:rPr>
          <w:sz w:val="24"/>
          <w:szCs w:val="24"/>
        </w:rPr>
      </w:pPr>
    </w:p>
    <w:p w14:paraId="28AC2527" w14:textId="438B4EA3" w:rsidR="00375290" w:rsidRPr="005362B1" w:rsidRDefault="00375290" w:rsidP="00636368">
      <w:pPr>
        <w:pStyle w:val="Heading5"/>
      </w:pPr>
      <w:r w:rsidRPr="005362B1">
        <w:t xml:space="preserve">Table </w:t>
      </w:r>
      <w:r w:rsidR="00636368" w:rsidRPr="005362B1">
        <w:t>2.2.</w:t>
      </w:r>
      <w:r w:rsidRPr="005362B1">
        <w:t>7. Apportionment estimates for 2023 with coefficient of variation (CV) since 2019 from the REMA model when using only the AFSC bottom trawl survey compared to variants using both the AFSC bottom trawl survey and longline survey.</w:t>
      </w:r>
    </w:p>
    <w:tbl>
      <w:tblPr>
        <w:tblW w:w="8911" w:type="dxa"/>
        <w:tblLook w:val="04A0" w:firstRow="1" w:lastRow="0" w:firstColumn="1" w:lastColumn="0" w:noHBand="0" w:noVBand="1"/>
      </w:tblPr>
      <w:tblGrid>
        <w:gridCol w:w="3664"/>
        <w:gridCol w:w="949"/>
        <w:gridCol w:w="876"/>
        <w:gridCol w:w="866"/>
        <w:gridCol w:w="866"/>
        <w:gridCol w:w="876"/>
        <w:gridCol w:w="866"/>
      </w:tblGrid>
      <w:tr w:rsidR="00375290" w:rsidRPr="005362B1" w14:paraId="75BE1F7E"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6F1A240E" w14:textId="77777777" w:rsidR="00375290" w:rsidRPr="005362B1" w:rsidRDefault="00375290" w:rsidP="00375290">
            <w:pPr>
              <w:spacing w:after="0"/>
              <w:rPr>
                <w:color w:val="000000"/>
              </w:rPr>
            </w:pPr>
            <w:r w:rsidRPr="005362B1">
              <w:rPr>
                <w:color w:val="000000"/>
              </w:rPr>
              <w:t>Model</w:t>
            </w:r>
          </w:p>
        </w:tc>
        <w:tc>
          <w:tcPr>
            <w:tcW w:w="917" w:type="dxa"/>
            <w:tcBorders>
              <w:top w:val="nil"/>
              <w:left w:val="nil"/>
              <w:bottom w:val="single" w:sz="4" w:space="0" w:color="auto"/>
              <w:right w:val="nil"/>
            </w:tcBorders>
            <w:shd w:val="clear" w:color="auto" w:fill="auto"/>
            <w:noWrap/>
            <w:vAlign w:val="center"/>
            <w:hideMark/>
          </w:tcPr>
          <w:p w14:paraId="58E61396" w14:textId="77777777" w:rsidR="00375290" w:rsidRPr="005362B1" w:rsidRDefault="00375290" w:rsidP="00375290">
            <w:pPr>
              <w:spacing w:after="0"/>
              <w:jc w:val="center"/>
              <w:rPr>
                <w:color w:val="000000"/>
              </w:rPr>
            </w:pPr>
            <w:r w:rsidRPr="005362B1">
              <w:rPr>
                <w:color w:val="000000"/>
              </w:rPr>
              <w:t>Western</w:t>
            </w:r>
          </w:p>
        </w:tc>
        <w:tc>
          <w:tcPr>
            <w:tcW w:w="866" w:type="dxa"/>
            <w:tcBorders>
              <w:top w:val="nil"/>
              <w:left w:val="nil"/>
              <w:bottom w:val="single" w:sz="4" w:space="0" w:color="auto"/>
              <w:right w:val="nil"/>
            </w:tcBorders>
            <w:shd w:val="clear" w:color="auto" w:fill="auto"/>
            <w:noWrap/>
            <w:vAlign w:val="center"/>
            <w:hideMark/>
          </w:tcPr>
          <w:p w14:paraId="0D8A4DEB" w14:textId="77777777" w:rsidR="00375290" w:rsidRPr="005362B1" w:rsidRDefault="00375290" w:rsidP="00375290">
            <w:pPr>
              <w:spacing w:after="0"/>
              <w:jc w:val="center"/>
              <w:rPr>
                <w:color w:val="000000"/>
              </w:rPr>
            </w:pPr>
            <w:r w:rsidRPr="005362B1">
              <w:rPr>
                <w:color w:val="000000"/>
              </w:rPr>
              <w:t>CV[W]</w:t>
            </w:r>
          </w:p>
        </w:tc>
        <w:tc>
          <w:tcPr>
            <w:tcW w:w="866" w:type="dxa"/>
            <w:tcBorders>
              <w:top w:val="nil"/>
              <w:left w:val="nil"/>
              <w:bottom w:val="single" w:sz="4" w:space="0" w:color="auto"/>
              <w:right w:val="nil"/>
            </w:tcBorders>
            <w:shd w:val="clear" w:color="auto" w:fill="auto"/>
            <w:noWrap/>
            <w:vAlign w:val="center"/>
            <w:hideMark/>
          </w:tcPr>
          <w:p w14:paraId="0DDBDD7B" w14:textId="77777777" w:rsidR="00375290" w:rsidRPr="005362B1" w:rsidRDefault="00375290" w:rsidP="00375290">
            <w:pPr>
              <w:spacing w:after="0"/>
              <w:jc w:val="center"/>
              <w:rPr>
                <w:color w:val="000000"/>
              </w:rPr>
            </w:pPr>
            <w:r w:rsidRPr="005362B1">
              <w:rPr>
                <w:color w:val="000000"/>
              </w:rPr>
              <w:t>Central</w:t>
            </w:r>
          </w:p>
        </w:tc>
        <w:tc>
          <w:tcPr>
            <w:tcW w:w="866" w:type="dxa"/>
            <w:tcBorders>
              <w:top w:val="nil"/>
              <w:left w:val="nil"/>
              <w:bottom w:val="single" w:sz="4" w:space="0" w:color="auto"/>
              <w:right w:val="nil"/>
            </w:tcBorders>
            <w:shd w:val="clear" w:color="auto" w:fill="auto"/>
            <w:noWrap/>
            <w:vAlign w:val="center"/>
            <w:hideMark/>
          </w:tcPr>
          <w:p w14:paraId="46CC787F" w14:textId="77777777" w:rsidR="00375290" w:rsidRPr="005362B1" w:rsidRDefault="00375290" w:rsidP="00375290">
            <w:pPr>
              <w:spacing w:after="0"/>
              <w:jc w:val="center"/>
              <w:rPr>
                <w:color w:val="000000"/>
              </w:rPr>
            </w:pPr>
            <w:r w:rsidRPr="005362B1">
              <w:rPr>
                <w:color w:val="000000"/>
              </w:rPr>
              <w:t>CV[C]</w:t>
            </w:r>
          </w:p>
        </w:tc>
        <w:tc>
          <w:tcPr>
            <w:tcW w:w="866" w:type="dxa"/>
            <w:tcBorders>
              <w:top w:val="nil"/>
              <w:left w:val="nil"/>
              <w:bottom w:val="single" w:sz="4" w:space="0" w:color="auto"/>
              <w:right w:val="nil"/>
            </w:tcBorders>
            <w:shd w:val="clear" w:color="auto" w:fill="auto"/>
            <w:noWrap/>
            <w:vAlign w:val="center"/>
            <w:hideMark/>
          </w:tcPr>
          <w:p w14:paraId="2D377E8C" w14:textId="77777777" w:rsidR="00375290" w:rsidRPr="005362B1" w:rsidRDefault="00375290" w:rsidP="00375290">
            <w:pPr>
              <w:spacing w:after="0"/>
              <w:jc w:val="center"/>
              <w:rPr>
                <w:color w:val="000000"/>
              </w:rPr>
            </w:pPr>
            <w:r w:rsidRPr="005362B1">
              <w:rPr>
                <w:color w:val="000000"/>
              </w:rPr>
              <w:t>Eastern</w:t>
            </w:r>
          </w:p>
        </w:tc>
        <w:tc>
          <w:tcPr>
            <w:tcW w:w="866" w:type="dxa"/>
            <w:tcBorders>
              <w:top w:val="nil"/>
              <w:left w:val="nil"/>
              <w:bottom w:val="single" w:sz="4" w:space="0" w:color="auto"/>
              <w:right w:val="nil"/>
            </w:tcBorders>
            <w:shd w:val="clear" w:color="auto" w:fill="auto"/>
            <w:noWrap/>
            <w:vAlign w:val="center"/>
            <w:hideMark/>
          </w:tcPr>
          <w:p w14:paraId="44FE959A" w14:textId="77777777" w:rsidR="00375290" w:rsidRPr="005362B1" w:rsidRDefault="00375290" w:rsidP="00375290">
            <w:pPr>
              <w:spacing w:after="0"/>
              <w:jc w:val="center"/>
              <w:rPr>
                <w:color w:val="000000"/>
              </w:rPr>
            </w:pPr>
            <w:r w:rsidRPr="005362B1">
              <w:rPr>
                <w:color w:val="000000"/>
              </w:rPr>
              <w:t>CV[E]</w:t>
            </w:r>
          </w:p>
        </w:tc>
      </w:tr>
      <w:tr w:rsidR="00375290" w:rsidRPr="005362B1" w14:paraId="09600E35" w14:textId="77777777" w:rsidTr="00375290">
        <w:trPr>
          <w:trHeight w:val="258"/>
        </w:trPr>
        <w:tc>
          <w:tcPr>
            <w:tcW w:w="3664" w:type="dxa"/>
            <w:tcBorders>
              <w:top w:val="single" w:sz="4" w:space="0" w:color="auto"/>
              <w:left w:val="nil"/>
              <w:bottom w:val="nil"/>
              <w:right w:val="nil"/>
            </w:tcBorders>
            <w:shd w:val="clear" w:color="auto" w:fill="auto"/>
            <w:noWrap/>
            <w:vAlign w:val="bottom"/>
            <w:hideMark/>
          </w:tcPr>
          <w:p w14:paraId="19CB09DB"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trawl survey</w:t>
            </w:r>
          </w:p>
        </w:tc>
        <w:tc>
          <w:tcPr>
            <w:tcW w:w="917" w:type="dxa"/>
            <w:tcBorders>
              <w:top w:val="single" w:sz="4" w:space="0" w:color="auto"/>
              <w:left w:val="nil"/>
              <w:bottom w:val="nil"/>
              <w:right w:val="nil"/>
            </w:tcBorders>
            <w:shd w:val="clear" w:color="auto" w:fill="auto"/>
            <w:noWrap/>
            <w:vAlign w:val="center"/>
            <w:hideMark/>
          </w:tcPr>
          <w:p w14:paraId="1D45CB63" w14:textId="77777777" w:rsidR="00375290" w:rsidRPr="005362B1" w:rsidRDefault="00375290" w:rsidP="00375290">
            <w:pPr>
              <w:spacing w:after="0"/>
              <w:jc w:val="center"/>
              <w:rPr>
                <w:color w:val="000000"/>
              </w:rPr>
            </w:pPr>
            <w:r w:rsidRPr="005362B1">
              <w:rPr>
                <w:color w:val="000000"/>
              </w:rPr>
              <w:t>27.1%</w:t>
            </w:r>
          </w:p>
        </w:tc>
        <w:tc>
          <w:tcPr>
            <w:tcW w:w="866" w:type="dxa"/>
            <w:tcBorders>
              <w:top w:val="single" w:sz="4" w:space="0" w:color="auto"/>
              <w:left w:val="nil"/>
              <w:bottom w:val="nil"/>
              <w:right w:val="nil"/>
            </w:tcBorders>
            <w:shd w:val="clear" w:color="auto" w:fill="auto"/>
            <w:noWrap/>
            <w:vAlign w:val="center"/>
            <w:hideMark/>
          </w:tcPr>
          <w:p w14:paraId="19984A9E" w14:textId="77777777" w:rsidR="00375290" w:rsidRPr="005362B1" w:rsidRDefault="00375290" w:rsidP="00375290">
            <w:pPr>
              <w:spacing w:after="0"/>
              <w:jc w:val="center"/>
              <w:rPr>
                <w:color w:val="000000"/>
              </w:rPr>
            </w:pPr>
            <w:r w:rsidRPr="005362B1">
              <w:rPr>
                <w:color w:val="000000"/>
              </w:rPr>
              <w:t>8.9%</w:t>
            </w:r>
          </w:p>
        </w:tc>
        <w:tc>
          <w:tcPr>
            <w:tcW w:w="866" w:type="dxa"/>
            <w:tcBorders>
              <w:top w:val="single" w:sz="4" w:space="0" w:color="auto"/>
              <w:left w:val="nil"/>
              <w:bottom w:val="nil"/>
              <w:right w:val="nil"/>
            </w:tcBorders>
            <w:shd w:val="clear" w:color="auto" w:fill="auto"/>
            <w:noWrap/>
            <w:vAlign w:val="center"/>
            <w:hideMark/>
          </w:tcPr>
          <w:p w14:paraId="027344FA" w14:textId="77777777" w:rsidR="00375290" w:rsidRPr="005362B1" w:rsidRDefault="00375290" w:rsidP="00375290">
            <w:pPr>
              <w:spacing w:after="0"/>
              <w:jc w:val="center"/>
              <w:rPr>
                <w:color w:val="000000"/>
              </w:rPr>
            </w:pPr>
            <w:r w:rsidRPr="005362B1">
              <w:rPr>
                <w:color w:val="000000"/>
              </w:rPr>
              <w:t>63.8%</w:t>
            </w:r>
          </w:p>
        </w:tc>
        <w:tc>
          <w:tcPr>
            <w:tcW w:w="866" w:type="dxa"/>
            <w:tcBorders>
              <w:top w:val="single" w:sz="4" w:space="0" w:color="auto"/>
              <w:left w:val="nil"/>
              <w:bottom w:val="nil"/>
              <w:right w:val="nil"/>
            </w:tcBorders>
            <w:shd w:val="clear" w:color="auto" w:fill="auto"/>
            <w:noWrap/>
            <w:vAlign w:val="center"/>
            <w:hideMark/>
          </w:tcPr>
          <w:p w14:paraId="1B29D96E" w14:textId="77777777" w:rsidR="00375290" w:rsidRPr="005362B1" w:rsidRDefault="00375290" w:rsidP="00375290">
            <w:pPr>
              <w:spacing w:after="0"/>
              <w:jc w:val="center"/>
              <w:rPr>
                <w:color w:val="000000"/>
              </w:rPr>
            </w:pPr>
            <w:r w:rsidRPr="005362B1">
              <w:rPr>
                <w:color w:val="000000"/>
              </w:rPr>
              <w:t>5.4%</w:t>
            </w:r>
          </w:p>
        </w:tc>
        <w:tc>
          <w:tcPr>
            <w:tcW w:w="866" w:type="dxa"/>
            <w:tcBorders>
              <w:top w:val="single" w:sz="4" w:space="0" w:color="auto"/>
              <w:left w:val="nil"/>
              <w:bottom w:val="nil"/>
              <w:right w:val="nil"/>
            </w:tcBorders>
            <w:shd w:val="clear" w:color="auto" w:fill="auto"/>
            <w:noWrap/>
            <w:vAlign w:val="center"/>
            <w:hideMark/>
          </w:tcPr>
          <w:p w14:paraId="2F8703B1" w14:textId="77777777" w:rsidR="00375290" w:rsidRPr="005362B1" w:rsidRDefault="00375290" w:rsidP="00375290">
            <w:pPr>
              <w:spacing w:after="0"/>
              <w:jc w:val="center"/>
              <w:rPr>
                <w:color w:val="000000"/>
              </w:rPr>
            </w:pPr>
            <w:r w:rsidRPr="005362B1">
              <w:rPr>
                <w:color w:val="000000"/>
              </w:rPr>
              <w:t>9.1%</w:t>
            </w:r>
          </w:p>
        </w:tc>
        <w:tc>
          <w:tcPr>
            <w:tcW w:w="866" w:type="dxa"/>
            <w:tcBorders>
              <w:top w:val="single" w:sz="4" w:space="0" w:color="auto"/>
              <w:left w:val="nil"/>
              <w:bottom w:val="nil"/>
              <w:right w:val="nil"/>
            </w:tcBorders>
            <w:shd w:val="clear" w:color="auto" w:fill="auto"/>
            <w:noWrap/>
            <w:vAlign w:val="center"/>
            <w:hideMark/>
          </w:tcPr>
          <w:p w14:paraId="69A566A7" w14:textId="77777777" w:rsidR="00375290" w:rsidRPr="005362B1" w:rsidRDefault="00375290" w:rsidP="00375290">
            <w:pPr>
              <w:spacing w:after="0"/>
              <w:jc w:val="center"/>
              <w:rPr>
                <w:color w:val="000000"/>
              </w:rPr>
            </w:pPr>
            <w:r w:rsidRPr="005362B1">
              <w:rPr>
                <w:color w:val="000000"/>
              </w:rPr>
              <w:t>11.3%</w:t>
            </w:r>
          </w:p>
        </w:tc>
      </w:tr>
      <w:tr w:rsidR="00375290" w:rsidRPr="005362B1" w14:paraId="2F4F28AA" w14:textId="77777777" w:rsidTr="00375290">
        <w:trPr>
          <w:trHeight w:val="258"/>
        </w:trPr>
        <w:tc>
          <w:tcPr>
            <w:tcW w:w="3664" w:type="dxa"/>
            <w:tcBorders>
              <w:top w:val="nil"/>
              <w:left w:val="nil"/>
              <w:bottom w:val="nil"/>
              <w:right w:val="nil"/>
            </w:tcBorders>
            <w:shd w:val="clear" w:color="auto" w:fill="auto"/>
            <w:noWrap/>
            <w:vAlign w:val="bottom"/>
            <w:hideMark/>
          </w:tcPr>
          <w:p w14:paraId="450DAC32"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ll</w:t>
            </w:r>
            <w:proofErr w:type="spellEnd"/>
            <w:r w:rsidRPr="005362B1">
              <w:rPr>
                <w:color w:val="000000"/>
              </w:rPr>
              <w:t xml:space="preserve"> cv; pe1q3</w:t>
            </w:r>
          </w:p>
        </w:tc>
        <w:tc>
          <w:tcPr>
            <w:tcW w:w="917" w:type="dxa"/>
            <w:tcBorders>
              <w:top w:val="nil"/>
              <w:left w:val="nil"/>
              <w:bottom w:val="nil"/>
              <w:right w:val="nil"/>
            </w:tcBorders>
            <w:shd w:val="clear" w:color="auto" w:fill="auto"/>
            <w:noWrap/>
            <w:vAlign w:val="center"/>
            <w:hideMark/>
          </w:tcPr>
          <w:p w14:paraId="3893C2B2" w14:textId="77777777" w:rsidR="00375290" w:rsidRPr="005362B1" w:rsidRDefault="00375290" w:rsidP="00375290">
            <w:pPr>
              <w:spacing w:after="0"/>
              <w:jc w:val="center"/>
              <w:rPr>
                <w:color w:val="000000"/>
              </w:rPr>
            </w:pPr>
            <w:r w:rsidRPr="005362B1">
              <w:rPr>
                <w:color w:val="000000"/>
              </w:rPr>
              <w:t>27.6%</w:t>
            </w:r>
          </w:p>
        </w:tc>
        <w:tc>
          <w:tcPr>
            <w:tcW w:w="866" w:type="dxa"/>
            <w:tcBorders>
              <w:top w:val="nil"/>
              <w:left w:val="nil"/>
              <w:bottom w:val="nil"/>
              <w:right w:val="nil"/>
            </w:tcBorders>
            <w:shd w:val="clear" w:color="auto" w:fill="auto"/>
            <w:noWrap/>
            <w:vAlign w:val="center"/>
            <w:hideMark/>
          </w:tcPr>
          <w:p w14:paraId="17A0F9EA" w14:textId="77777777" w:rsidR="00375290" w:rsidRPr="005362B1" w:rsidRDefault="00375290" w:rsidP="00375290">
            <w:pPr>
              <w:spacing w:after="0"/>
              <w:jc w:val="center"/>
              <w:rPr>
                <w:color w:val="000000"/>
              </w:rPr>
            </w:pPr>
            <w:r w:rsidRPr="005362B1">
              <w:rPr>
                <w:color w:val="000000"/>
              </w:rPr>
              <w:t>11.3%</w:t>
            </w:r>
          </w:p>
        </w:tc>
        <w:tc>
          <w:tcPr>
            <w:tcW w:w="866" w:type="dxa"/>
            <w:tcBorders>
              <w:top w:val="nil"/>
              <w:left w:val="nil"/>
              <w:bottom w:val="nil"/>
              <w:right w:val="nil"/>
            </w:tcBorders>
            <w:shd w:val="clear" w:color="auto" w:fill="auto"/>
            <w:noWrap/>
            <w:vAlign w:val="center"/>
            <w:hideMark/>
          </w:tcPr>
          <w:p w14:paraId="15A031EB" w14:textId="77777777" w:rsidR="00375290" w:rsidRPr="005362B1" w:rsidRDefault="00375290" w:rsidP="00375290">
            <w:pPr>
              <w:spacing w:after="0"/>
              <w:jc w:val="center"/>
              <w:rPr>
                <w:color w:val="000000"/>
              </w:rPr>
            </w:pPr>
            <w:r w:rsidRPr="005362B1">
              <w:rPr>
                <w:color w:val="000000"/>
              </w:rPr>
              <w:t>62.8%</w:t>
            </w:r>
          </w:p>
        </w:tc>
        <w:tc>
          <w:tcPr>
            <w:tcW w:w="866" w:type="dxa"/>
            <w:tcBorders>
              <w:top w:val="nil"/>
              <w:left w:val="nil"/>
              <w:bottom w:val="nil"/>
              <w:right w:val="nil"/>
            </w:tcBorders>
            <w:shd w:val="clear" w:color="auto" w:fill="auto"/>
            <w:noWrap/>
            <w:vAlign w:val="center"/>
            <w:hideMark/>
          </w:tcPr>
          <w:p w14:paraId="3DA7C8C8" w14:textId="77777777" w:rsidR="00375290" w:rsidRPr="005362B1" w:rsidRDefault="00375290" w:rsidP="00375290">
            <w:pPr>
              <w:spacing w:after="0"/>
              <w:jc w:val="center"/>
              <w:rPr>
                <w:color w:val="000000"/>
              </w:rPr>
            </w:pPr>
            <w:r w:rsidRPr="005362B1">
              <w:rPr>
                <w:color w:val="000000"/>
              </w:rPr>
              <w:t>7.4%</w:t>
            </w:r>
          </w:p>
        </w:tc>
        <w:tc>
          <w:tcPr>
            <w:tcW w:w="866" w:type="dxa"/>
            <w:tcBorders>
              <w:top w:val="nil"/>
              <w:left w:val="nil"/>
              <w:bottom w:val="nil"/>
              <w:right w:val="nil"/>
            </w:tcBorders>
            <w:shd w:val="clear" w:color="auto" w:fill="auto"/>
            <w:noWrap/>
            <w:vAlign w:val="center"/>
            <w:hideMark/>
          </w:tcPr>
          <w:p w14:paraId="68CE7446" w14:textId="77777777" w:rsidR="00375290" w:rsidRPr="005362B1" w:rsidRDefault="00375290" w:rsidP="00375290">
            <w:pPr>
              <w:spacing w:after="0"/>
              <w:jc w:val="center"/>
              <w:rPr>
                <w:color w:val="000000"/>
              </w:rPr>
            </w:pPr>
            <w:r w:rsidRPr="005362B1">
              <w:rPr>
                <w:color w:val="000000"/>
              </w:rPr>
              <w:t>9.5%</w:t>
            </w:r>
          </w:p>
        </w:tc>
        <w:tc>
          <w:tcPr>
            <w:tcW w:w="866" w:type="dxa"/>
            <w:tcBorders>
              <w:top w:val="nil"/>
              <w:left w:val="nil"/>
              <w:bottom w:val="nil"/>
              <w:right w:val="nil"/>
            </w:tcBorders>
            <w:shd w:val="clear" w:color="auto" w:fill="auto"/>
            <w:noWrap/>
            <w:vAlign w:val="center"/>
            <w:hideMark/>
          </w:tcPr>
          <w:p w14:paraId="534F968B" w14:textId="77777777" w:rsidR="00375290" w:rsidRPr="005362B1" w:rsidRDefault="00375290" w:rsidP="00375290">
            <w:pPr>
              <w:spacing w:after="0"/>
              <w:jc w:val="center"/>
              <w:rPr>
                <w:color w:val="000000"/>
              </w:rPr>
            </w:pPr>
            <w:r w:rsidRPr="005362B1">
              <w:rPr>
                <w:color w:val="000000"/>
              </w:rPr>
              <w:t>16.9%</w:t>
            </w:r>
          </w:p>
        </w:tc>
      </w:tr>
      <w:tr w:rsidR="00375290" w:rsidRPr="005362B1" w14:paraId="265C3A6B" w14:textId="77777777" w:rsidTr="00375290">
        <w:trPr>
          <w:trHeight w:val="258"/>
        </w:trPr>
        <w:tc>
          <w:tcPr>
            <w:tcW w:w="3664" w:type="dxa"/>
            <w:tcBorders>
              <w:top w:val="nil"/>
              <w:left w:val="nil"/>
              <w:bottom w:val="nil"/>
              <w:right w:val="nil"/>
            </w:tcBorders>
            <w:shd w:val="clear" w:color="auto" w:fill="auto"/>
            <w:noWrap/>
            <w:vAlign w:val="bottom"/>
            <w:hideMark/>
          </w:tcPr>
          <w:p w14:paraId="0AD7D741"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twl</w:t>
            </w:r>
            <w:proofErr w:type="spellEnd"/>
            <w:r w:rsidRPr="005362B1">
              <w:rPr>
                <w:color w:val="000000"/>
              </w:rPr>
              <w:t xml:space="preserve"> cv; pe1q3</w:t>
            </w:r>
          </w:p>
        </w:tc>
        <w:tc>
          <w:tcPr>
            <w:tcW w:w="917" w:type="dxa"/>
            <w:tcBorders>
              <w:top w:val="nil"/>
              <w:left w:val="nil"/>
              <w:bottom w:val="nil"/>
              <w:right w:val="nil"/>
            </w:tcBorders>
            <w:shd w:val="clear" w:color="auto" w:fill="auto"/>
            <w:noWrap/>
            <w:vAlign w:val="center"/>
            <w:hideMark/>
          </w:tcPr>
          <w:p w14:paraId="156995C2" w14:textId="77777777" w:rsidR="00375290" w:rsidRPr="005362B1" w:rsidRDefault="00375290" w:rsidP="00375290">
            <w:pPr>
              <w:spacing w:after="0"/>
              <w:jc w:val="center"/>
              <w:rPr>
                <w:color w:val="000000"/>
              </w:rPr>
            </w:pPr>
            <w:r w:rsidRPr="005362B1">
              <w:rPr>
                <w:color w:val="000000"/>
              </w:rPr>
              <w:t>28.9%</w:t>
            </w:r>
          </w:p>
        </w:tc>
        <w:tc>
          <w:tcPr>
            <w:tcW w:w="866" w:type="dxa"/>
            <w:tcBorders>
              <w:top w:val="nil"/>
              <w:left w:val="nil"/>
              <w:bottom w:val="nil"/>
              <w:right w:val="nil"/>
            </w:tcBorders>
            <w:shd w:val="clear" w:color="auto" w:fill="auto"/>
            <w:noWrap/>
            <w:vAlign w:val="center"/>
            <w:hideMark/>
          </w:tcPr>
          <w:p w14:paraId="0EA2EF59" w14:textId="77777777" w:rsidR="00375290" w:rsidRPr="005362B1" w:rsidRDefault="00375290" w:rsidP="00375290">
            <w:pPr>
              <w:spacing w:after="0"/>
              <w:jc w:val="center"/>
              <w:rPr>
                <w:color w:val="000000"/>
              </w:rPr>
            </w:pPr>
            <w:r w:rsidRPr="005362B1">
              <w:rPr>
                <w:color w:val="000000"/>
              </w:rPr>
              <w:t>20.7%</w:t>
            </w:r>
          </w:p>
        </w:tc>
        <w:tc>
          <w:tcPr>
            <w:tcW w:w="866" w:type="dxa"/>
            <w:tcBorders>
              <w:top w:val="nil"/>
              <w:left w:val="nil"/>
              <w:bottom w:val="nil"/>
              <w:right w:val="nil"/>
            </w:tcBorders>
            <w:shd w:val="clear" w:color="auto" w:fill="auto"/>
            <w:noWrap/>
            <w:vAlign w:val="center"/>
            <w:hideMark/>
          </w:tcPr>
          <w:p w14:paraId="1BC4E1D5" w14:textId="77777777" w:rsidR="00375290" w:rsidRPr="005362B1" w:rsidRDefault="00375290" w:rsidP="00375290">
            <w:pPr>
              <w:spacing w:after="0"/>
              <w:jc w:val="center"/>
              <w:rPr>
                <w:color w:val="000000"/>
              </w:rPr>
            </w:pPr>
            <w:r w:rsidRPr="005362B1">
              <w:rPr>
                <w:color w:val="000000"/>
              </w:rPr>
              <w:t>59.7%</w:t>
            </w:r>
          </w:p>
        </w:tc>
        <w:tc>
          <w:tcPr>
            <w:tcW w:w="866" w:type="dxa"/>
            <w:tcBorders>
              <w:top w:val="nil"/>
              <w:left w:val="nil"/>
              <w:bottom w:val="nil"/>
              <w:right w:val="nil"/>
            </w:tcBorders>
            <w:shd w:val="clear" w:color="auto" w:fill="auto"/>
            <w:noWrap/>
            <w:vAlign w:val="center"/>
            <w:hideMark/>
          </w:tcPr>
          <w:p w14:paraId="6B185A34" w14:textId="77777777" w:rsidR="00375290" w:rsidRPr="005362B1" w:rsidRDefault="00375290" w:rsidP="00375290">
            <w:pPr>
              <w:spacing w:after="0"/>
              <w:jc w:val="center"/>
              <w:rPr>
                <w:color w:val="000000"/>
              </w:rPr>
            </w:pPr>
            <w:r w:rsidRPr="005362B1">
              <w:rPr>
                <w:color w:val="000000"/>
              </w:rPr>
              <w:t>14.8%</w:t>
            </w:r>
          </w:p>
        </w:tc>
        <w:tc>
          <w:tcPr>
            <w:tcW w:w="866" w:type="dxa"/>
            <w:tcBorders>
              <w:top w:val="nil"/>
              <w:left w:val="nil"/>
              <w:bottom w:val="nil"/>
              <w:right w:val="nil"/>
            </w:tcBorders>
            <w:shd w:val="clear" w:color="auto" w:fill="auto"/>
            <w:noWrap/>
            <w:vAlign w:val="center"/>
            <w:hideMark/>
          </w:tcPr>
          <w:p w14:paraId="20497514" w14:textId="77777777" w:rsidR="00375290" w:rsidRPr="005362B1" w:rsidRDefault="00375290" w:rsidP="00375290">
            <w:pPr>
              <w:spacing w:after="0"/>
              <w:jc w:val="center"/>
              <w:rPr>
                <w:color w:val="000000"/>
              </w:rPr>
            </w:pPr>
            <w:r w:rsidRPr="005362B1">
              <w:rPr>
                <w:color w:val="000000"/>
              </w:rPr>
              <w:t>11.4%</w:t>
            </w:r>
          </w:p>
        </w:tc>
        <w:tc>
          <w:tcPr>
            <w:tcW w:w="866" w:type="dxa"/>
            <w:tcBorders>
              <w:top w:val="nil"/>
              <w:left w:val="nil"/>
              <w:bottom w:val="nil"/>
              <w:right w:val="nil"/>
            </w:tcBorders>
            <w:shd w:val="clear" w:color="auto" w:fill="auto"/>
            <w:noWrap/>
            <w:vAlign w:val="center"/>
            <w:hideMark/>
          </w:tcPr>
          <w:p w14:paraId="3D1D413B" w14:textId="77777777" w:rsidR="00375290" w:rsidRPr="005362B1" w:rsidRDefault="00375290" w:rsidP="00375290">
            <w:pPr>
              <w:spacing w:after="0"/>
              <w:jc w:val="center"/>
              <w:rPr>
                <w:color w:val="000000"/>
              </w:rPr>
            </w:pPr>
            <w:r w:rsidRPr="005362B1">
              <w:rPr>
                <w:color w:val="000000"/>
              </w:rPr>
              <w:t>25.8%</w:t>
            </w:r>
          </w:p>
        </w:tc>
      </w:tr>
      <w:tr w:rsidR="00375290" w:rsidRPr="005362B1" w14:paraId="684F2E19" w14:textId="77777777" w:rsidTr="00375290">
        <w:trPr>
          <w:trHeight w:val="258"/>
        </w:trPr>
        <w:tc>
          <w:tcPr>
            <w:tcW w:w="3664" w:type="dxa"/>
            <w:tcBorders>
              <w:top w:val="nil"/>
              <w:left w:val="nil"/>
              <w:right w:val="nil"/>
            </w:tcBorders>
            <w:shd w:val="clear" w:color="auto" w:fill="auto"/>
            <w:noWrap/>
            <w:vAlign w:val="bottom"/>
            <w:hideMark/>
          </w:tcPr>
          <w:p w14:paraId="3B39E760"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twl</w:t>
            </w:r>
            <w:proofErr w:type="spellEnd"/>
            <w:r w:rsidRPr="005362B1">
              <w:rPr>
                <w:color w:val="000000"/>
              </w:rPr>
              <w:t xml:space="preserve"> &amp; </w:t>
            </w:r>
            <w:proofErr w:type="spellStart"/>
            <w:r w:rsidRPr="005362B1">
              <w:rPr>
                <w:color w:val="000000"/>
              </w:rPr>
              <w:t>ll</w:t>
            </w:r>
            <w:proofErr w:type="spellEnd"/>
            <w:r w:rsidRPr="005362B1">
              <w:rPr>
                <w:color w:val="000000"/>
              </w:rPr>
              <w:t xml:space="preserve"> cv; pe1q3</w:t>
            </w:r>
          </w:p>
        </w:tc>
        <w:tc>
          <w:tcPr>
            <w:tcW w:w="917" w:type="dxa"/>
            <w:tcBorders>
              <w:top w:val="nil"/>
              <w:left w:val="nil"/>
              <w:right w:val="nil"/>
            </w:tcBorders>
            <w:shd w:val="clear" w:color="auto" w:fill="auto"/>
            <w:noWrap/>
            <w:vAlign w:val="center"/>
            <w:hideMark/>
          </w:tcPr>
          <w:p w14:paraId="376E12CF" w14:textId="77777777" w:rsidR="00375290" w:rsidRPr="005362B1" w:rsidRDefault="00375290" w:rsidP="00375290">
            <w:pPr>
              <w:spacing w:after="0"/>
              <w:jc w:val="center"/>
              <w:rPr>
                <w:color w:val="000000"/>
              </w:rPr>
            </w:pPr>
            <w:r w:rsidRPr="005362B1">
              <w:rPr>
                <w:color w:val="000000"/>
              </w:rPr>
              <w:t>29.1%</w:t>
            </w:r>
          </w:p>
        </w:tc>
        <w:tc>
          <w:tcPr>
            <w:tcW w:w="866" w:type="dxa"/>
            <w:tcBorders>
              <w:top w:val="nil"/>
              <w:left w:val="nil"/>
              <w:right w:val="nil"/>
            </w:tcBorders>
            <w:shd w:val="clear" w:color="auto" w:fill="auto"/>
            <w:noWrap/>
            <w:vAlign w:val="center"/>
            <w:hideMark/>
          </w:tcPr>
          <w:p w14:paraId="14D46D3D" w14:textId="77777777" w:rsidR="00375290" w:rsidRPr="005362B1" w:rsidRDefault="00375290" w:rsidP="00375290">
            <w:pPr>
              <w:spacing w:after="0"/>
              <w:jc w:val="center"/>
              <w:rPr>
                <w:color w:val="000000"/>
              </w:rPr>
            </w:pPr>
            <w:r w:rsidRPr="005362B1">
              <w:rPr>
                <w:color w:val="000000"/>
              </w:rPr>
              <w:t>15.1%</w:t>
            </w:r>
          </w:p>
        </w:tc>
        <w:tc>
          <w:tcPr>
            <w:tcW w:w="866" w:type="dxa"/>
            <w:tcBorders>
              <w:top w:val="nil"/>
              <w:left w:val="nil"/>
              <w:right w:val="nil"/>
            </w:tcBorders>
            <w:shd w:val="clear" w:color="auto" w:fill="auto"/>
            <w:noWrap/>
            <w:vAlign w:val="center"/>
            <w:hideMark/>
          </w:tcPr>
          <w:p w14:paraId="346F6F10" w14:textId="77777777" w:rsidR="00375290" w:rsidRPr="005362B1" w:rsidRDefault="00375290" w:rsidP="00375290">
            <w:pPr>
              <w:spacing w:after="0"/>
              <w:jc w:val="center"/>
              <w:rPr>
                <w:color w:val="000000"/>
              </w:rPr>
            </w:pPr>
            <w:r w:rsidRPr="005362B1">
              <w:rPr>
                <w:color w:val="000000"/>
              </w:rPr>
              <w:t>60.0%</w:t>
            </w:r>
          </w:p>
        </w:tc>
        <w:tc>
          <w:tcPr>
            <w:tcW w:w="866" w:type="dxa"/>
            <w:tcBorders>
              <w:top w:val="nil"/>
              <w:left w:val="nil"/>
              <w:right w:val="nil"/>
            </w:tcBorders>
            <w:shd w:val="clear" w:color="auto" w:fill="auto"/>
            <w:noWrap/>
            <w:vAlign w:val="center"/>
            <w:hideMark/>
          </w:tcPr>
          <w:p w14:paraId="3204919B"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right w:val="nil"/>
            </w:tcBorders>
            <w:shd w:val="clear" w:color="auto" w:fill="auto"/>
            <w:noWrap/>
            <w:vAlign w:val="center"/>
            <w:hideMark/>
          </w:tcPr>
          <w:p w14:paraId="7452A426"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right w:val="nil"/>
            </w:tcBorders>
            <w:shd w:val="clear" w:color="auto" w:fill="auto"/>
            <w:noWrap/>
            <w:vAlign w:val="center"/>
            <w:hideMark/>
          </w:tcPr>
          <w:p w14:paraId="21703287" w14:textId="77777777" w:rsidR="00375290" w:rsidRPr="005362B1" w:rsidRDefault="00375290" w:rsidP="00375290">
            <w:pPr>
              <w:spacing w:after="0"/>
              <w:jc w:val="center"/>
              <w:rPr>
                <w:color w:val="000000"/>
              </w:rPr>
            </w:pPr>
            <w:r w:rsidRPr="005362B1">
              <w:rPr>
                <w:color w:val="000000"/>
              </w:rPr>
              <w:t>23.3%</w:t>
            </w:r>
          </w:p>
        </w:tc>
      </w:tr>
      <w:tr w:rsidR="00375290" w:rsidRPr="005362B1" w14:paraId="4E38EDD8" w14:textId="77777777" w:rsidTr="00375290">
        <w:trPr>
          <w:trHeight w:val="258"/>
        </w:trPr>
        <w:tc>
          <w:tcPr>
            <w:tcW w:w="3664" w:type="dxa"/>
            <w:tcBorders>
              <w:top w:val="nil"/>
              <w:left w:val="nil"/>
              <w:bottom w:val="single" w:sz="4" w:space="0" w:color="auto"/>
              <w:right w:val="nil"/>
            </w:tcBorders>
            <w:shd w:val="clear" w:color="auto" w:fill="auto"/>
            <w:noWrap/>
            <w:vAlign w:val="bottom"/>
            <w:hideMark/>
          </w:tcPr>
          <w:p w14:paraId="40A852BE" w14:textId="77777777" w:rsidR="00375290" w:rsidRPr="005362B1" w:rsidRDefault="00375290" w:rsidP="00375290">
            <w:pPr>
              <w:spacing w:after="0"/>
              <w:rPr>
                <w:color w:val="000000"/>
              </w:rPr>
            </w:pPr>
            <w:proofErr w:type="spellStart"/>
            <w:r w:rsidRPr="005362B1">
              <w:rPr>
                <w:color w:val="000000"/>
              </w:rPr>
              <w:t>pcod</w:t>
            </w:r>
            <w:proofErr w:type="spellEnd"/>
            <w:r w:rsidRPr="005362B1">
              <w:rPr>
                <w:color w:val="000000"/>
              </w:rPr>
              <w:t xml:space="preserve"> multi survey, extra </w:t>
            </w:r>
            <w:proofErr w:type="spellStart"/>
            <w:r w:rsidRPr="005362B1">
              <w:rPr>
                <w:color w:val="000000"/>
              </w:rPr>
              <w:t>ll</w:t>
            </w:r>
            <w:proofErr w:type="spellEnd"/>
            <w:r w:rsidRPr="005362B1">
              <w:rPr>
                <w:color w:val="000000"/>
              </w:rPr>
              <w:t xml:space="preserve"> cv; pe3q3</w:t>
            </w:r>
          </w:p>
        </w:tc>
        <w:tc>
          <w:tcPr>
            <w:tcW w:w="917" w:type="dxa"/>
            <w:tcBorders>
              <w:top w:val="nil"/>
              <w:left w:val="nil"/>
              <w:bottom w:val="single" w:sz="4" w:space="0" w:color="auto"/>
              <w:right w:val="nil"/>
            </w:tcBorders>
            <w:shd w:val="clear" w:color="auto" w:fill="auto"/>
            <w:noWrap/>
            <w:vAlign w:val="center"/>
            <w:hideMark/>
          </w:tcPr>
          <w:p w14:paraId="147B1ED0" w14:textId="77777777" w:rsidR="00375290" w:rsidRPr="005362B1" w:rsidRDefault="00375290" w:rsidP="00375290">
            <w:pPr>
              <w:spacing w:after="0"/>
              <w:jc w:val="center"/>
              <w:rPr>
                <w:color w:val="000000"/>
              </w:rPr>
            </w:pPr>
            <w:r w:rsidRPr="005362B1">
              <w:rPr>
                <w:color w:val="000000"/>
              </w:rPr>
              <w:t>27.5%</w:t>
            </w:r>
          </w:p>
        </w:tc>
        <w:tc>
          <w:tcPr>
            <w:tcW w:w="866" w:type="dxa"/>
            <w:tcBorders>
              <w:top w:val="nil"/>
              <w:left w:val="nil"/>
              <w:bottom w:val="single" w:sz="4" w:space="0" w:color="auto"/>
              <w:right w:val="nil"/>
            </w:tcBorders>
            <w:shd w:val="clear" w:color="auto" w:fill="auto"/>
            <w:noWrap/>
            <w:vAlign w:val="center"/>
            <w:hideMark/>
          </w:tcPr>
          <w:p w14:paraId="5259D898" w14:textId="77777777" w:rsidR="00375290" w:rsidRPr="005362B1" w:rsidRDefault="00375290" w:rsidP="00375290">
            <w:pPr>
              <w:spacing w:after="0"/>
              <w:jc w:val="center"/>
              <w:rPr>
                <w:color w:val="000000"/>
              </w:rPr>
            </w:pPr>
            <w:r w:rsidRPr="005362B1">
              <w:rPr>
                <w:color w:val="000000"/>
              </w:rPr>
              <w:t>10.9%</w:t>
            </w:r>
          </w:p>
        </w:tc>
        <w:tc>
          <w:tcPr>
            <w:tcW w:w="866" w:type="dxa"/>
            <w:tcBorders>
              <w:top w:val="nil"/>
              <w:left w:val="nil"/>
              <w:bottom w:val="single" w:sz="4" w:space="0" w:color="auto"/>
              <w:right w:val="nil"/>
            </w:tcBorders>
            <w:shd w:val="clear" w:color="auto" w:fill="auto"/>
            <w:noWrap/>
            <w:vAlign w:val="center"/>
            <w:hideMark/>
          </w:tcPr>
          <w:p w14:paraId="5BD7208D" w14:textId="77777777" w:rsidR="00375290" w:rsidRPr="005362B1" w:rsidRDefault="00375290" w:rsidP="00375290">
            <w:pPr>
              <w:spacing w:after="0"/>
              <w:jc w:val="center"/>
              <w:rPr>
                <w:color w:val="000000"/>
              </w:rPr>
            </w:pPr>
            <w:r w:rsidRPr="005362B1">
              <w:rPr>
                <w:color w:val="000000"/>
              </w:rPr>
              <w:t>62.7%</w:t>
            </w:r>
          </w:p>
        </w:tc>
        <w:tc>
          <w:tcPr>
            <w:tcW w:w="866" w:type="dxa"/>
            <w:tcBorders>
              <w:top w:val="nil"/>
              <w:left w:val="nil"/>
              <w:bottom w:val="single" w:sz="4" w:space="0" w:color="auto"/>
              <w:right w:val="nil"/>
            </w:tcBorders>
            <w:shd w:val="clear" w:color="auto" w:fill="auto"/>
            <w:noWrap/>
            <w:vAlign w:val="center"/>
            <w:hideMark/>
          </w:tcPr>
          <w:p w14:paraId="67089930" w14:textId="77777777" w:rsidR="00375290" w:rsidRPr="005362B1" w:rsidRDefault="00375290" w:rsidP="00375290">
            <w:pPr>
              <w:spacing w:after="0"/>
              <w:jc w:val="center"/>
              <w:rPr>
                <w:color w:val="000000"/>
              </w:rPr>
            </w:pPr>
            <w:r w:rsidRPr="005362B1">
              <w:rPr>
                <w:color w:val="000000"/>
              </w:rPr>
              <w:t>7.4%</w:t>
            </w:r>
          </w:p>
        </w:tc>
        <w:tc>
          <w:tcPr>
            <w:tcW w:w="866" w:type="dxa"/>
            <w:tcBorders>
              <w:top w:val="nil"/>
              <w:left w:val="nil"/>
              <w:bottom w:val="single" w:sz="4" w:space="0" w:color="auto"/>
              <w:right w:val="nil"/>
            </w:tcBorders>
            <w:shd w:val="clear" w:color="auto" w:fill="auto"/>
            <w:noWrap/>
            <w:vAlign w:val="center"/>
            <w:hideMark/>
          </w:tcPr>
          <w:p w14:paraId="4FE9A9B8" w14:textId="77777777" w:rsidR="00375290" w:rsidRPr="005362B1" w:rsidRDefault="00375290" w:rsidP="00375290">
            <w:pPr>
              <w:spacing w:after="0"/>
              <w:jc w:val="center"/>
              <w:rPr>
                <w:color w:val="000000"/>
              </w:rPr>
            </w:pPr>
            <w:r w:rsidRPr="005362B1">
              <w:rPr>
                <w:color w:val="000000"/>
              </w:rPr>
              <w:t>9.8%</w:t>
            </w:r>
          </w:p>
        </w:tc>
        <w:tc>
          <w:tcPr>
            <w:tcW w:w="866" w:type="dxa"/>
            <w:tcBorders>
              <w:top w:val="nil"/>
              <w:left w:val="nil"/>
              <w:bottom w:val="single" w:sz="4" w:space="0" w:color="auto"/>
              <w:right w:val="nil"/>
            </w:tcBorders>
            <w:shd w:val="clear" w:color="auto" w:fill="auto"/>
            <w:noWrap/>
            <w:vAlign w:val="center"/>
            <w:hideMark/>
          </w:tcPr>
          <w:p w14:paraId="5220C52B" w14:textId="77777777" w:rsidR="00375290" w:rsidRPr="005362B1" w:rsidRDefault="00375290" w:rsidP="00375290">
            <w:pPr>
              <w:spacing w:after="0"/>
              <w:jc w:val="center"/>
              <w:rPr>
                <w:color w:val="000000"/>
              </w:rPr>
            </w:pPr>
            <w:r w:rsidRPr="005362B1">
              <w:rPr>
                <w:color w:val="000000"/>
              </w:rPr>
              <w:t>18.8%</w:t>
            </w:r>
          </w:p>
        </w:tc>
      </w:tr>
    </w:tbl>
    <w:p w14:paraId="79094E88" w14:textId="77777777" w:rsidR="00375290" w:rsidRPr="005362B1" w:rsidRDefault="00375290" w:rsidP="00375290">
      <w:pPr>
        <w:rPr>
          <w:sz w:val="24"/>
          <w:szCs w:val="24"/>
        </w:rPr>
      </w:pPr>
    </w:p>
    <w:p w14:paraId="7516BA27" w14:textId="77777777" w:rsidR="00375290" w:rsidRPr="005362B1" w:rsidRDefault="00375290" w:rsidP="00375290">
      <w:r w:rsidRPr="005362B1">
        <w:br w:type="page"/>
      </w:r>
    </w:p>
    <w:p w14:paraId="03F06907" w14:textId="77777777" w:rsidR="00375290" w:rsidRPr="005362B1" w:rsidRDefault="00375290" w:rsidP="00375290">
      <w:pPr>
        <w:pStyle w:val="Heading2"/>
      </w:pPr>
      <w:r w:rsidRPr="005362B1">
        <w:lastRenderedPageBreak/>
        <w:t>Figures</w:t>
      </w:r>
    </w:p>
    <w:p w14:paraId="38F9D296" w14:textId="77777777" w:rsidR="00375290" w:rsidRPr="005362B1" w:rsidRDefault="00375290" w:rsidP="00375290"/>
    <w:p w14:paraId="6310A24D" w14:textId="77777777" w:rsidR="00375290" w:rsidRPr="005362B1" w:rsidRDefault="00375290" w:rsidP="00375290">
      <w:pPr>
        <w:rPr>
          <w:sz w:val="24"/>
          <w:szCs w:val="24"/>
        </w:rPr>
      </w:pPr>
      <w:r w:rsidRPr="005362B1">
        <w:rPr>
          <w:noProof/>
          <w:sz w:val="24"/>
          <w:szCs w:val="24"/>
        </w:rPr>
        <w:drawing>
          <wp:inline distT="0" distB="0" distL="0" distR="0" wp14:anchorId="3459BFAE" wp14:editId="721B3EF7">
            <wp:extent cx="5943600" cy="4245429"/>
            <wp:effectExtent l="0" t="0" r="0" b="3175"/>
            <wp:docPr id="12" name="Picture 12" descr="C:\AA - PH Stuff\Asmnts\goa_pcod\2024\data\ageing_error\age_b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data\ageing_error\age_bias.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245429"/>
                    </a:xfrm>
                    <a:prstGeom prst="rect">
                      <a:avLst/>
                    </a:prstGeom>
                    <a:noFill/>
                    <a:ln>
                      <a:noFill/>
                    </a:ln>
                  </pic:spPr>
                </pic:pic>
              </a:graphicData>
            </a:graphic>
          </wp:inline>
        </w:drawing>
      </w:r>
    </w:p>
    <w:p w14:paraId="102F4DB3" w14:textId="3D95DAB7" w:rsidR="00375290" w:rsidRPr="005362B1" w:rsidRDefault="00375290" w:rsidP="00375290">
      <w:pPr>
        <w:pStyle w:val="Heading5"/>
      </w:pPr>
      <w:r w:rsidRPr="005362B1">
        <w:t xml:space="preserve">Figure 2.2.1. </w:t>
      </w:r>
      <w:proofErr w:type="spellStart"/>
      <w:r w:rsidRPr="005362B1">
        <w:t>AgeingError</w:t>
      </w:r>
      <w:proofErr w:type="spellEnd"/>
      <w:r w:rsidRPr="005362B1">
        <w:t xml:space="preserve"> R-package fit (blue line) to 2018 ageing compared to pre-2007 ageing (bubbles, with size indicating the number of times the particular age in 2018 matched the age pre-2007; grey line is 1-1 and shown for reference).</w:t>
      </w:r>
    </w:p>
    <w:p w14:paraId="2BA666B9" w14:textId="77777777" w:rsidR="00375290" w:rsidRPr="005362B1" w:rsidRDefault="00375290" w:rsidP="00375290"/>
    <w:p w14:paraId="01C48AD2" w14:textId="77777777" w:rsidR="00375290" w:rsidRPr="005362B1" w:rsidRDefault="00375290" w:rsidP="00375290">
      <w:pPr>
        <w:rPr>
          <w:sz w:val="24"/>
          <w:szCs w:val="24"/>
        </w:rPr>
      </w:pPr>
      <w:r w:rsidRPr="005362B1">
        <w:rPr>
          <w:noProof/>
          <w:sz w:val="24"/>
          <w:szCs w:val="24"/>
        </w:rPr>
        <w:lastRenderedPageBreak/>
        <w:drawing>
          <wp:inline distT="0" distB="0" distL="0" distR="0" wp14:anchorId="1A4B71E2" wp14:editId="5B5CB128">
            <wp:extent cx="5943600" cy="5943600"/>
            <wp:effectExtent l="0" t="0" r="0" b="0"/>
            <wp:docPr id="16" name="Picture 16" descr="C:\AA - PH Stuff\Asmnts\goa_pcod\2024\plots\other\lcomp_compare_po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lcomp_compare_pot_2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C0E5601" w14:textId="7E77AA7E" w:rsidR="00375290" w:rsidRPr="005362B1" w:rsidRDefault="00375290" w:rsidP="00375290">
      <w:pPr>
        <w:pStyle w:val="Heading5"/>
      </w:pPr>
      <w:r w:rsidRPr="005362B1">
        <w:t xml:space="preserve">Figure </w:t>
      </w:r>
      <w:r w:rsidR="00636368" w:rsidRPr="005362B1">
        <w:t>2.2.</w:t>
      </w:r>
      <w:r w:rsidRPr="005362B1">
        <w:t>2. 2020 Pot fishery length composition following the original method for filtering and using ADF&amp;G length frequency data (top panel), after removing the greater than 10 lengths per haul filter (middle panel), and after removing the greater than 10 lengths per haul filter and merging ADF&amp;G length frequency data with federal data (bottom panel).</w:t>
      </w:r>
    </w:p>
    <w:p w14:paraId="3BD819D9" w14:textId="77777777" w:rsidR="00375290" w:rsidRPr="005362B1" w:rsidRDefault="00375290" w:rsidP="00375290"/>
    <w:p w14:paraId="7D065BA6" w14:textId="77777777" w:rsidR="00375290" w:rsidRPr="005362B1" w:rsidRDefault="00375290" w:rsidP="00375290">
      <w:pPr>
        <w:rPr>
          <w:sz w:val="24"/>
          <w:szCs w:val="24"/>
        </w:rPr>
      </w:pPr>
      <w:r w:rsidRPr="005362B1">
        <w:rPr>
          <w:noProof/>
          <w:sz w:val="24"/>
          <w:szCs w:val="24"/>
        </w:rPr>
        <w:lastRenderedPageBreak/>
        <w:drawing>
          <wp:inline distT="0" distB="0" distL="0" distR="0" wp14:anchorId="0E05455E" wp14:editId="7B42E7F5">
            <wp:extent cx="5943600" cy="5943600"/>
            <wp:effectExtent l="0" t="0" r="0" b="0"/>
            <wp:docPr id="19" name="Picture 19" descr="C:\AA - PH Stuff\Asmnts\goa_pcod\2024\plots\other\lcomp_compare_bin_ts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plots\other\lcomp_compare_bin_tsrv.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7F6E6D0" w14:textId="7598B5D7" w:rsidR="00375290" w:rsidRPr="005362B1" w:rsidRDefault="00375290" w:rsidP="00636368">
      <w:pPr>
        <w:pStyle w:val="Heading5"/>
      </w:pPr>
      <w:r w:rsidRPr="005362B1">
        <w:t xml:space="preserve">Figure </w:t>
      </w:r>
      <w:r w:rsidR="00636368" w:rsidRPr="005362B1">
        <w:t>2.2.</w:t>
      </w:r>
      <w:r w:rsidRPr="005362B1">
        <w:t>3. Recent bottom trawl survey length composition computed for 1 cm (</w:t>
      </w:r>
      <w:proofErr w:type="spellStart"/>
      <w:r w:rsidRPr="005362B1">
        <w:t>lcomp_new</w:t>
      </w:r>
      <w:proofErr w:type="spellEnd"/>
      <w:r w:rsidRPr="005362B1">
        <w:t xml:space="preserve"> shown in blue), 2 cm (lcomp_new_bin2 shown in red), and 5cm (lcomp_new-bin5 shown in green) length bins.</w:t>
      </w:r>
    </w:p>
    <w:p w14:paraId="0A0A0C41" w14:textId="77777777" w:rsidR="00636368" w:rsidRPr="005362B1" w:rsidRDefault="00636368" w:rsidP="00636368"/>
    <w:p w14:paraId="04FB8D59" w14:textId="77777777" w:rsidR="00636368" w:rsidRPr="005362B1" w:rsidRDefault="00375290" w:rsidP="00636368">
      <w:pPr>
        <w:rPr>
          <w:rStyle w:val="Heading5Char"/>
        </w:rPr>
      </w:pPr>
      <w:r w:rsidRPr="005362B1">
        <w:rPr>
          <w:noProof/>
          <w:sz w:val="24"/>
          <w:szCs w:val="24"/>
        </w:rPr>
        <w:lastRenderedPageBreak/>
        <w:drawing>
          <wp:inline distT="0" distB="0" distL="0" distR="0" wp14:anchorId="50C9A6C7" wp14:editId="630FF509">
            <wp:extent cx="5943600" cy="4572000"/>
            <wp:effectExtent l="0" t="0" r="0" b="0"/>
            <wp:docPr id="47" name="Picture 47" descr="C:\AA - PH Stuff\Asmnts\goa_pcod\2024\rsch\output\compare\data_plots_cseries\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_cseries\compare2_spawnbio_uncertainty.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9A27893" w14:textId="71A5E97E"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4. Estimated spawning biomass for the models considered in 2019.1c as compared to the 2023 assessment (2019.1b-2023) and the 2023 assessment with updated data (2019.1b-2024).</w:t>
      </w:r>
    </w:p>
    <w:p w14:paraId="330A4FEE" w14:textId="77777777" w:rsidR="00636368" w:rsidRPr="005362B1" w:rsidRDefault="00636368" w:rsidP="00636368"/>
    <w:p w14:paraId="08F86B62" w14:textId="77777777" w:rsidR="00375290" w:rsidRPr="005362B1" w:rsidRDefault="00375290" w:rsidP="00375290">
      <w:pPr>
        <w:rPr>
          <w:sz w:val="24"/>
          <w:szCs w:val="24"/>
        </w:rPr>
      </w:pPr>
      <w:r w:rsidRPr="005362B1">
        <w:rPr>
          <w:noProof/>
          <w:sz w:val="24"/>
          <w:szCs w:val="24"/>
        </w:rPr>
        <w:lastRenderedPageBreak/>
        <w:drawing>
          <wp:inline distT="0" distB="0" distL="0" distR="0" wp14:anchorId="763844D1" wp14:editId="67B4EB01">
            <wp:extent cx="5943600" cy="4572000"/>
            <wp:effectExtent l="0" t="0" r="0" b="0"/>
            <wp:docPr id="53" name="Picture 53" descr="C:\AA - PH Stuff\Asmnts\goa_pcod\2024\rsch\output\compare\data_plots\bcd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rsch\output\compare\data_plots\bcdcompare2_spawnbio_uncertainty.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3D3C491F" w14:textId="00EECFB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5. Estimated spawning biomass from models 2019.1b, 2019.1c, and 2019.1d.</w:t>
      </w:r>
    </w:p>
    <w:p w14:paraId="64A39929" w14:textId="77777777" w:rsidR="00636368" w:rsidRPr="005362B1" w:rsidRDefault="00636368" w:rsidP="00636368"/>
    <w:p w14:paraId="41913774" w14:textId="77777777" w:rsidR="00636368" w:rsidRPr="005362B1" w:rsidRDefault="00375290" w:rsidP="00636368">
      <w:pPr>
        <w:rPr>
          <w:rStyle w:val="Heading5Char"/>
        </w:rPr>
      </w:pPr>
      <w:r w:rsidRPr="005362B1">
        <w:rPr>
          <w:noProof/>
          <w:sz w:val="24"/>
          <w:szCs w:val="24"/>
        </w:rPr>
        <w:lastRenderedPageBreak/>
        <w:drawing>
          <wp:inline distT="0" distB="0" distL="0" distR="0" wp14:anchorId="22A8608E" wp14:editId="308CDD3C">
            <wp:extent cx="5943600" cy="4572000"/>
            <wp:effectExtent l="0" t="0" r="0" b="0"/>
            <wp:docPr id="54" name="Picture 54" descr="C:\AA - PH Stuff\Asmnts\goa_pcod\2024\rsch\output\compare\data_plots\d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rsch\output\compare\data_plots\decompare2_spawnbio_uncertainty.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5B4144D" w14:textId="00D68AA3"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6. Estimated spawning biomass from models 2019.1d and 2019.1e.</w:t>
      </w:r>
    </w:p>
    <w:p w14:paraId="7BF80D9B" w14:textId="77777777" w:rsidR="00636368" w:rsidRPr="005362B1" w:rsidRDefault="00636368" w:rsidP="00636368"/>
    <w:p w14:paraId="387B990D" w14:textId="77777777" w:rsidR="00375290" w:rsidRPr="005362B1" w:rsidRDefault="00375290" w:rsidP="00375290">
      <w:pPr>
        <w:rPr>
          <w:sz w:val="24"/>
          <w:szCs w:val="24"/>
        </w:rPr>
      </w:pPr>
      <w:r w:rsidRPr="005362B1">
        <w:rPr>
          <w:noProof/>
          <w:sz w:val="24"/>
          <w:szCs w:val="24"/>
        </w:rPr>
        <w:lastRenderedPageBreak/>
        <w:drawing>
          <wp:inline distT="0" distB="0" distL="0" distR="0" wp14:anchorId="271022BC" wp14:editId="31115B44">
            <wp:extent cx="5901690" cy="608457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01690" cy="6084570"/>
                    </a:xfrm>
                    <a:prstGeom prst="rect">
                      <a:avLst/>
                    </a:prstGeom>
                    <a:noFill/>
                  </pic:spPr>
                </pic:pic>
              </a:graphicData>
            </a:graphic>
          </wp:inline>
        </w:drawing>
      </w:r>
    </w:p>
    <w:p w14:paraId="78AB61B5" w14:textId="23253B90"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7. Aggregated fishery length composition fits for model 2019.1d (left panels) and 2019.1e (right panels).</w:t>
      </w:r>
    </w:p>
    <w:p w14:paraId="61D062B9" w14:textId="77777777" w:rsidR="00375290" w:rsidRPr="005362B1" w:rsidRDefault="00375290" w:rsidP="00375290">
      <w:pPr>
        <w:rPr>
          <w:sz w:val="24"/>
          <w:szCs w:val="24"/>
        </w:rPr>
      </w:pPr>
    </w:p>
    <w:p w14:paraId="12684AB9" w14:textId="77777777" w:rsidR="00375290" w:rsidRPr="005362B1" w:rsidRDefault="00375290" w:rsidP="00375290">
      <w:pPr>
        <w:rPr>
          <w:sz w:val="24"/>
          <w:szCs w:val="24"/>
        </w:rPr>
      </w:pPr>
      <w:r w:rsidRPr="005362B1">
        <w:rPr>
          <w:noProof/>
          <w:sz w:val="24"/>
          <w:szCs w:val="24"/>
        </w:rPr>
        <w:lastRenderedPageBreak/>
        <w:drawing>
          <wp:inline distT="0" distB="0" distL="0" distR="0" wp14:anchorId="01E718CC" wp14:editId="19AEFC77">
            <wp:extent cx="4828540" cy="68402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28540" cy="6840220"/>
                    </a:xfrm>
                    <a:prstGeom prst="rect">
                      <a:avLst/>
                    </a:prstGeom>
                    <a:noFill/>
                  </pic:spPr>
                </pic:pic>
              </a:graphicData>
            </a:graphic>
          </wp:inline>
        </w:drawing>
      </w:r>
    </w:p>
    <w:p w14:paraId="460743D1" w14:textId="5C4B5968"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8. Model 2019.1d and 2019.1e fit to the bottom trawl survey numbers (top panel) and longline survey RPN (bottom panel).</w:t>
      </w:r>
    </w:p>
    <w:p w14:paraId="6BD95E64" w14:textId="77777777" w:rsidR="00636368" w:rsidRPr="005362B1" w:rsidRDefault="00636368" w:rsidP="00636368"/>
    <w:p w14:paraId="1FC19400" w14:textId="77777777" w:rsidR="00375290" w:rsidRPr="005362B1" w:rsidRDefault="00375290" w:rsidP="00375290">
      <w:pPr>
        <w:rPr>
          <w:sz w:val="24"/>
          <w:szCs w:val="24"/>
        </w:rPr>
      </w:pPr>
      <w:r w:rsidRPr="005362B1">
        <w:rPr>
          <w:noProof/>
          <w:sz w:val="24"/>
          <w:szCs w:val="24"/>
        </w:rPr>
        <w:lastRenderedPageBreak/>
        <w:drawing>
          <wp:inline distT="0" distB="0" distL="0" distR="0" wp14:anchorId="6918171B" wp14:editId="5C3B484A">
            <wp:extent cx="5943600" cy="4572000"/>
            <wp:effectExtent l="0" t="0" r="0" b="0"/>
            <wp:docPr id="56" name="Picture 56" descr="C:\AA - PH Stuff\Asmnts\goa_pcod\2024\rsch\output\compare\data_plots\ebin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rsch\output\compare\data_plots\ebincompare2_spawnbio_uncertainty.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0578D21" w14:textId="0F16814F"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9. Estimated spawning biomass from models 2019.1e, 2019.1e.2cm, and 2019.1e.5cm.</w:t>
      </w:r>
    </w:p>
    <w:p w14:paraId="60CA5219" w14:textId="77777777" w:rsidR="00636368" w:rsidRPr="005362B1" w:rsidRDefault="00636368" w:rsidP="00636368"/>
    <w:p w14:paraId="19CE0F9F" w14:textId="77777777" w:rsidR="00375290" w:rsidRPr="005362B1" w:rsidRDefault="00375290" w:rsidP="00375290">
      <w:pPr>
        <w:rPr>
          <w:sz w:val="24"/>
          <w:szCs w:val="24"/>
        </w:rPr>
      </w:pPr>
      <w:r w:rsidRPr="005362B1">
        <w:rPr>
          <w:noProof/>
          <w:sz w:val="24"/>
          <w:szCs w:val="24"/>
        </w:rPr>
        <w:lastRenderedPageBreak/>
        <w:drawing>
          <wp:inline distT="0" distB="0" distL="0" distR="0" wp14:anchorId="695124C8" wp14:editId="68FD0E0E">
            <wp:extent cx="5943600" cy="4572000"/>
            <wp:effectExtent l="0" t="0" r="0" b="0"/>
            <wp:docPr id="57" name="Picture 57" descr="C:\AA - PH Stuff\Asmnts\goa_pcod\2024\rsch\output\compare\data_plots\becompare2_spawnbio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rsch\output\compare\data_plots\becompare2_spawnbio_uncertainty.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139F811" w14:textId="551800E7"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10. Estimated spawning biomass from the 2023 assessment model 2019.1b, model 2019.1b with updated data through 2024, and the recommended model 2019.1e.5cm.</w:t>
      </w:r>
    </w:p>
    <w:p w14:paraId="4D12A2F2" w14:textId="77777777" w:rsidR="00636368" w:rsidRPr="005362B1" w:rsidRDefault="00636368" w:rsidP="00636368"/>
    <w:p w14:paraId="363A654F" w14:textId="77777777" w:rsidR="00636368" w:rsidRPr="005362B1" w:rsidRDefault="00375290" w:rsidP="00636368">
      <w:pPr>
        <w:rPr>
          <w:rStyle w:val="Heading5Char"/>
        </w:rPr>
      </w:pPr>
      <w:r w:rsidRPr="005362B1">
        <w:rPr>
          <w:noProof/>
          <w:sz w:val="24"/>
          <w:szCs w:val="24"/>
        </w:rPr>
        <w:lastRenderedPageBreak/>
        <w:drawing>
          <wp:inline distT="0" distB="0" distL="0" distR="0" wp14:anchorId="4F112386" wp14:editId="5F8CAFDB">
            <wp:extent cx="5943600" cy="4572000"/>
            <wp:effectExtent l="0" t="0" r="0" b="0"/>
            <wp:docPr id="58" name="Picture 58" descr="C:\AA - PH Stuff\Asmnts\goa_pcod\2024\rsch\output\compare\data_plots\becompare9_recru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rsch\output\compare\data_plots\becompare9_recruit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10A210F1" w14:textId="18002C0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11. Estimated recruitment from the 2023 assessment model 2019.1b, model 2019.1b with updated data through 2024, and the recommended model 2019.1e.5cm.</w:t>
      </w:r>
    </w:p>
    <w:p w14:paraId="7C9FDB29" w14:textId="77777777" w:rsidR="00636368" w:rsidRPr="005362B1" w:rsidRDefault="00636368" w:rsidP="00636368"/>
    <w:p w14:paraId="3470B0EA" w14:textId="77777777" w:rsidR="00375290" w:rsidRPr="005362B1" w:rsidRDefault="00375290" w:rsidP="00375290">
      <w:pPr>
        <w:rPr>
          <w:sz w:val="24"/>
          <w:szCs w:val="24"/>
        </w:rPr>
      </w:pPr>
      <w:r w:rsidRPr="005362B1">
        <w:rPr>
          <w:noProof/>
          <w:sz w:val="24"/>
          <w:szCs w:val="24"/>
        </w:rPr>
        <w:lastRenderedPageBreak/>
        <w:drawing>
          <wp:inline distT="0" distB="0" distL="0" distR="0" wp14:anchorId="33435F24" wp14:editId="3AA5C836">
            <wp:extent cx="5943600" cy="4572000"/>
            <wp:effectExtent l="0" t="0" r="0" b="0"/>
            <wp:docPr id="59" name="Picture 59" descr="C:\AA - PH Stuff\Asmnts\goa_pcod\2024\rsch\output\compare\data_plots\becompare8_Fvalue_uncertain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rsch\output\compare\data_plots\becompare8_Fvalue_uncertainty.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623FBFCC" w14:textId="7F59CB00"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12. Estimated fishing mortality from the 2023 assessment model 2019.1b, model 2019.1b with updated data through 2024, and the recommended model 2019.1e.5cm.</w:t>
      </w:r>
    </w:p>
    <w:p w14:paraId="52DB2C58" w14:textId="77777777" w:rsidR="00636368" w:rsidRPr="005362B1" w:rsidRDefault="00636368" w:rsidP="00636368"/>
    <w:p w14:paraId="222543BA" w14:textId="20B79FCC" w:rsidR="00375290" w:rsidRPr="005362B1" w:rsidRDefault="00375290" w:rsidP="00375290">
      <w:pPr>
        <w:rPr>
          <w:sz w:val="24"/>
          <w:szCs w:val="24"/>
        </w:rPr>
      </w:pPr>
      <w:r w:rsidRPr="005362B1">
        <w:rPr>
          <w:noProof/>
          <w:sz w:val="24"/>
          <w:szCs w:val="24"/>
        </w:rPr>
        <w:lastRenderedPageBreak/>
        <w:drawing>
          <wp:inline distT="0" distB="0" distL="0" distR="0" wp14:anchorId="04FE9B2F" wp14:editId="36940C34">
            <wp:extent cx="5943600" cy="3467100"/>
            <wp:effectExtent l="0" t="0" r="0" b="0"/>
            <wp:docPr id="60" name="Picture 60" descr="C:\AA - PH Stuff\Asmnts\goa_pcod\2024\plots\other\apport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plots\other\apport_compar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14:paraId="0AA3F0A5" w14:textId="3C7214D9"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13. Comparison of apportionment from the REMA model using on the AFSC bottom trawl survey (top panel), and using both the AFSC bottom trawl survey and longline survey (bottom panel).</w:t>
      </w:r>
    </w:p>
    <w:p w14:paraId="0BCCC249" w14:textId="77777777" w:rsidR="00636368" w:rsidRPr="005362B1" w:rsidRDefault="00636368" w:rsidP="00636368"/>
    <w:p w14:paraId="4E5394A6" w14:textId="77777777" w:rsidR="00375290" w:rsidRPr="005362B1" w:rsidRDefault="00375290" w:rsidP="00375290">
      <w:pPr>
        <w:rPr>
          <w:sz w:val="24"/>
          <w:szCs w:val="24"/>
        </w:rPr>
      </w:pPr>
      <w:r w:rsidRPr="005362B1">
        <w:rPr>
          <w:noProof/>
          <w:sz w:val="24"/>
          <w:szCs w:val="24"/>
        </w:rPr>
        <w:lastRenderedPageBreak/>
        <w:drawing>
          <wp:inline distT="0" distB="0" distL="0" distR="0" wp14:anchorId="68A4EE38" wp14:editId="1A53D78D">
            <wp:extent cx="5943600" cy="4457700"/>
            <wp:effectExtent l="0" t="0" r="0" b="0"/>
            <wp:docPr id="8" name="Picture 8" descr="C:\AA - PH Stuff\Asmnts\goa_pcod\2024\plots\other\llr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plots\other\llrpw.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77A92AC" w14:textId="1A3ABC71" w:rsidR="00375290" w:rsidRPr="005362B1" w:rsidRDefault="00375290" w:rsidP="00636368">
      <w:pPr>
        <w:pStyle w:val="Heading5"/>
        <w:rPr>
          <w:rStyle w:val="Heading5Char"/>
        </w:rPr>
      </w:pPr>
      <w:r w:rsidRPr="005362B1">
        <w:rPr>
          <w:rStyle w:val="Heading5Char"/>
        </w:rPr>
        <w:t xml:space="preserve">Figure </w:t>
      </w:r>
      <w:r w:rsidR="00636368" w:rsidRPr="005362B1">
        <w:rPr>
          <w:rStyle w:val="Heading5Char"/>
        </w:rPr>
        <w:t>2.2.</w:t>
      </w:r>
      <w:r w:rsidRPr="005362B1">
        <w:rPr>
          <w:rStyle w:val="Heading5Char"/>
        </w:rPr>
        <w:t>14. Example REMA model fit to both the AFSC bottom trawl survey (top panel) and longline survey (bottom panel).</w:t>
      </w:r>
    </w:p>
    <w:p w14:paraId="5922B7FB" w14:textId="77414E58" w:rsidR="00C32107" w:rsidRPr="005362B1" w:rsidRDefault="00C32107" w:rsidP="00375290">
      <w:pPr>
        <w:pStyle w:val="Heading1"/>
      </w:pPr>
      <w:r w:rsidRPr="005362B1">
        <w:br w:type="page"/>
      </w:r>
    </w:p>
    <w:p w14:paraId="1A9E1FC2" w14:textId="0C1659FA" w:rsidR="00C32107" w:rsidRPr="005362B1" w:rsidRDefault="00C32107" w:rsidP="00C32107">
      <w:pPr>
        <w:pStyle w:val="Heading1"/>
      </w:pPr>
      <w:r w:rsidRPr="005362B1">
        <w:lastRenderedPageBreak/>
        <w:t>Appendix 2.3 Recommended model fits to compositional data</w:t>
      </w:r>
    </w:p>
    <w:p w14:paraId="3F350BE0" w14:textId="77777777" w:rsidR="00C32107" w:rsidRPr="005362B1" w:rsidRDefault="00C32107" w:rsidP="00C32107">
      <w:pPr>
        <w:pStyle w:val="Heading2"/>
      </w:pPr>
      <w:r w:rsidRPr="005362B1">
        <w:t>Introduction</w:t>
      </w:r>
    </w:p>
    <w:p w14:paraId="71156544" w14:textId="25B5A1DE" w:rsidR="00C32107" w:rsidRPr="005362B1" w:rsidRDefault="00C32107" w:rsidP="00C32107">
      <w:r w:rsidRPr="005362B1">
        <w:t>Contained within this appendix are the figures that show the author’s recommended model fit to length composition and conditional age-at-length composition.</w:t>
      </w:r>
    </w:p>
    <w:p w14:paraId="440F8203" w14:textId="21FB880E" w:rsidR="00C32107" w:rsidRPr="005362B1" w:rsidRDefault="00C32107">
      <w:r w:rsidRPr="005362B1">
        <w:br w:type="page"/>
      </w:r>
    </w:p>
    <w:p w14:paraId="2C9CB88E" w14:textId="6FDE2F0B" w:rsidR="00C32107" w:rsidRPr="005362B1" w:rsidRDefault="00C32107" w:rsidP="00C32107">
      <w:pPr>
        <w:pStyle w:val="Heading2"/>
      </w:pPr>
      <w:r w:rsidRPr="005362B1">
        <w:lastRenderedPageBreak/>
        <w:t>Figures</w:t>
      </w:r>
    </w:p>
    <w:p w14:paraId="39BF9FB9" w14:textId="1204F9E7" w:rsidR="00C32107" w:rsidRPr="005362B1" w:rsidRDefault="00C32107" w:rsidP="00C32107">
      <w:r w:rsidRPr="005362B1">
        <w:rPr>
          <w:noProof/>
        </w:rPr>
        <w:drawing>
          <wp:inline distT="0" distB="0" distL="0" distR="0" wp14:anchorId="5590968C" wp14:editId="30D261F6">
            <wp:extent cx="5943600" cy="5943600"/>
            <wp:effectExtent l="0" t="0" r="0" b="0"/>
            <wp:docPr id="1" name="Picture 1" descr="C:\AA - PH Stuff\Asmnts\goa_pcod\2024\output\safe_plots\r4ss\comp_lenfit_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Asmnts\goa_pcod\2024\output\safe_plots\r4ss\comp_lenfit_flt1mkt0_page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BDBE6E9" w14:textId="4B84CAA9" w:rsidR="00C32107" w:rsidRPr="005362B1" w:rsidRDefault="00C32107" w:rsidP="00C32107">
      <w:pPr>
        <w:pStyle w:val="Heading5"/>
      </w:pPr>
      <w:r w:rsidRPr="005362B1">
        <w:t>Figure 2.3.1. Recommended model fits to trawl fishery length composition (black points with grey shading show observed values, green line is model fit).</w:t>
      </w:r>
    </w:p>
    <w:p w14:paraId="405FA5F0" w14:textId="77777777" w:rsidR="00C32107" w:rsidRPr="005362B1" w:rsidRDefault="00C32107" w:rsidP="00C32107"/>
    <w:p w14:paraId="634006D8" w14:textId="5A59B978" w:rsidR="00C32107" w:rsidRPr="005362B1" w:rsidRDefault="00C32107" w:rsidP="00C32107">
      <w:r w:rsidRPr="005362B1">
        <w:rPr>
          <w:noProof/>
        </w:rPr>
        <w:lastRenderedPageBreak/>
        <w:drawing>
          <wp:inline distT="0" distB="0" distL="0" distR="0" wp14:anchorId="0F51A965" wp14:editId="43C08395">
            <wp:extent cx="5943600" cy="5943600"/>
            <wp:effectExtent l="0" t="0" r="0" b="0"/>
            <wp:docPr id="2" name="Picture 2" descr="C:\AA - PH Stuff\Asmnts\goa_pcod\2024\output\safe_plots\r4ss\comp_lenfit_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Asmnts\goa_pcod\2024\output\safe_plots\r4ss\comp_lenfit_flt1mkt0_page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5B8D537" w14:textId="3D88D5F5" w:rsidR="00C32107" w:rsidRPr="005362B1" w:rsidRDefault="00C32107" w:rsidP="00C32107">
      <w:pPr>
        <w:pStyle w:val="Heading5"/>
      </w:pPr>
      <w:r w:rsidRPr="005362B1">
        <w:t>Figure 2.3.2. Recommended model fits to trawl fishery length composition (cont.).</w:t>
      </w:r>
    </w:p>
    <w:p w14:paraId="6D3F0104" w14:textId="2516EC8B" w:rsidR="00C32107" w:rsidRPr="005362B1" w:rsidRDefault="00C32107" w:rsidP="00C32107"/>
    <w:p w14:paraId="7B7D4E29" w14:textId="54D08ED8" w:rsidR="00C32107" w:rsidRPr="005362B1" w:rsidRDefault="00C32107" w:rsidP="00C32107">
      <w:r w:rsidRPr="005362B1">
        <w:rPr>
          <w:noProof/>
        </w:rPr>
        <w:lastRenderedPageBreak/>
        <w:drawing>
          <wp:inline distT="0" distB="0" distL="0" distR="0" wp14:anchorId="0F8572C9" wp14:editId="62438EF7">
            <wp:extent cx="5943600" cy="5943600"/>
            <wp:effectExtent l="0" t="0" r="0" b="0"/>
            <wp:docPr id="7" name="Picture 7" descr="C:\AA - PH Stuff\Asmnts\goa_pcod\2024\output\safe_plots\r4ss\comp_lenfit_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Asmnts\goa_pcod\2024\output\safe_plots\r4ss\comp_lenfit_flt2mkt0_page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7FD9665" w14:textId="1F789299" w:rsidR="00C32107" w:rsidRPr="005362B1" w:rsidRDefault="00C32107" w:rsidP="00C32107">
      <w:pPr>
        <w:pStyle w:val="Heading5"/>
      </w:pPr>
      <w:r w:rsidRPr="005362B1">
        <w:t>Figure 2.3.3. Recommended model fits to longline fishery length composition (black points with grey shading show observed values, green line is model fit).</w:t>
      </w:r>
    </w:p>
    <w:p w14:paraId="6F9CA7C2" w14:textId="67DCB5CF" w:rsidR="00C32107" w:rsidRPr="005362B1" w:rsidRDefault="00C32107" w:rsidP="00C32107"/>
    <w:p w14:paraId="6004CAA2" w14:textId="316A65E1" w:rsidR="00C32107" w:rsidRPr="005362B1" w:rsidRDefault="00C32107" w:rsidP="00C32107">
      <w:r w:rsidRPr="005362B1">
        <w:rPr>
          <w:noProof/>
        </w:rPr>
        <w:lastRenderedPageBreak/>
        <w:drawing>
          <wp:inline distT="0" distB="0" distL="0" distR="0" wp14:anchorId="673C7669" wp14:editId="6960F8AB">
            <wp:extent cx="5943600" cy="5943600"/>
            <wp:effectExtent l="0" t="0" r="0" b="0"/>
            <wp:docPr id="9" name="Picture 9" descr="C:\AA - PH Stuff\Asmnts\goa_pcod\2024\output\safe_plots\r4ss\comp_lenfit_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Asmnts\goa_pcod\2024\output\safe_plots\r4ss\comp_lenfit_flt2mkt0_page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3AAEEE7" w14:textId="3822CA03" w:rsidR="00C32107" w:rsidRPr="005362B1" w:rsidRDefault="00C32107" w:rsidP="00C32107">
      <w:pPr>
        <w:pStyle w:val="Heading5"/>
      </w:pPr>
      <w:r w:rsidRPr="005362B1">
        <w:t>Figure 2.3.4. Recommended model fits to longline fishery length composition (cont.).</w:t>
      </w:r>
    </w:p>
    <w:p w14:paraId="29AC978E" w14:textId="5D3EDA7B" w:rsidR="00C32107" w:rsidRPr="005362B1" w:rsidRDefault="00C32107" w:rsidP="00C32107"/>
    <w:p w14:paraId="4F508DDA" w14:textId="13B3B911" w:rsidR="00C32107" w:rsidRPr="005362B1" w:rsidRDefault="00C32107" w:rsidP="00C32107">
      <w:r w:rsidRPr="005362B1">
        <w:rPr>
          <w:noProof/>
        </w:rPr>
        <w:lastRenderedPageBreak/>
        <w:drawing>
          <wp:inline distT="0" distB="0" distL="0" distR="0" wp14:anchorId="28FB38EC" wp14:editId="40A28E84">
            <wp:extent cx="5943600" cy="5943600"/>
            <wp:effectExtent l="0" t="0" r="0" b="0"/>
            <wp:docPr id="11" name="Picture 11" descr="C:\AA - PH Stuff\Asmnts\goa_pcod\2024\output\safe_plots\r4ss\comp_lenfit_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Asmnts\goa_pcod\2024\output\safe_plots\r4ss\comp_lenfit_flt3mkt0_page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58261E4D" w14:textId="631A3C52" w:rsidR="00C32107" w:rsidRPr="005362B1" w:rsidRDefault="00C32107" w:rsidP="00C32107">
      <w:pPr>
        <w:pStyle w:val="Heading5"/>
      </w:pPr>
      <w:r w:rsidRPr="005362B1">
        <w:t>Figure 2.3.5. Recommended model fits to pot fishery length composition (black points with grey shading show observed values, green line is model fit).</w:t>
      </w:r>
    </w:p>
    <w:p w14:paraId="70CF76BF" w14:textId="77777777" w:rsidR="00C32107" w:rsidRPr="005362B1" w:rsidRDefault="00C32107" w:rsidP="00C32107"/>
    <w:p w14:paraId="63F3DD18" w14:textId="7128561B" w:rsidR="00C32107" w:rsidRPr="005362B1" w:rsidRDefault="00C32107" w:rsidP="00C32107">
      <w:r w:rsidRPr="005362B1">
        <w:rPr>
          <w:noProof/>
        </w:rPr>
        <w:lastRenderedPageBreak/>
        <w:drawing>
          <wp:inline distT="0" distB="0" distL="0" distR="0" wp14:anchorId="61787B6F" wp14:editId="7ABE8017">
            <wp:extent cx="5943600" cy="5943600"/>
            <wp:effectExtent l="0" t="0" r="0" b="0"/>
            <wp:docPr id="17" name="Picture 17" descr="C:\AA - PH Stuff\Asmnts\goa_pcod\2024\output\safe_plots\r4ss\comp_lenfit_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Asmnts\goa_pcod\2024\output\safe_plots\r4ss\comp_lenfit_flt3mkt0_page2.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07916F" w14:textId="69F0A1AF" w:rsidR="00C32107" w:rsidRPr="005362B1" w:rsidRDefault="00C32107" w:rsidP="00C32107">
      <w:pPr>
        <w:pStyle w:val="Heading5"/>
      </w:pPr>
      <w:r w:rsidRPr="005362B1">
        <w:t>Figure 2.3.6. Recommended model fits to pot fishery length composition (cont.).</w:t>
      </w:r>
    </w:p>
    <w:p w14:paraId="4F77AE9C" w14:textId="3D727010" w:rsidR="00C32107" w:rsidRPr="005362B1" w:rsidRDefault="00C32107" w:rsidP="00C32107"/>
    <w:p w14:paraId="6A41E409" w14:textId="79310370" w:rsidR="00C32107" w:rsidRPr="005362B1" w:rsidRDefault="00C32107" w:rsidP="00C32107">
      <w:r w:rsidRPr="005362B1">
        <w:rPr>
          <w:noProof/>
        </w:rPr>
        <w:lastRenderedPageBreak/>
        <w:drawing>
          <wp:inline distT="0" distB="0" distL="0" distR="0" wp14:anchorId="4821D295" wp14:editId="761AB224">
            <wp:extent cx="5943600" cy="5943600"/>
            <wp:effectExtent l="0" t="0" r="0" b="0"/>
            <wp:docPr id="18" name="Picture 18" descr="C:\AA - PH Stuff\Asmnts\goa_pcod\2024\output\safe_plots\r4ss\comp_lenfit_flt4mkt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Asmnts\goa_pcod\2024\output\safe_plots\r4ss\comp_lenfit_flt4mkt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85DE356" w14:textId="77777777" w:rsidR="00C32107" w:rsidRPr="005362B1" w:rsidRDefault="00C32107" w:rsidP="00C32107"/>
    <w:p w14:paraId="0A81AF45" w14:textId="3C8B6FDC" w:rsidR="00C32107" w:rsidRPr="005362B1" w:rsidRDefault="00C32107" w:rsidP="00C32107">
      <w:pPr>
        <w:pStyle w:val="Heading5"/>
      </w:pPr>
      <w:r w:rsidRPr="005362B1">
        <w:t>Figure 2.3.7. Recommended model fits to AFSC bottom trawl survey length composition (black points with grey shading show observed values, green line is model fit).</w:t>
      </w:r>
    </w:p>
    <w:p w14:paraId="4C4F1493" w14:textId="10D53A73" w:rsidR="00C32107" w:rsidRPr="005362B1" w:rsidRDefault="00C32107" w:rsidP="00C32107"/>
    <w:p w14:paraId="5F300898" w14:textId="089F9A69" w:rsidR="00C32107" w:rsidRPr="005362B1" w:rsidRDefault="00C32107" w:rsidP="00C32107">
      <w:r w:rsidRPr="005362B1">
        <w:rPr>
          <w:noProof/>
        </w:rPr>
        <w:lastRenderedPageBreak/>
        <w:drawing>
          <wp:inline distT="0" distB="0" distL="0" distR="0" wp14:anchorId="0AE1BDBF" wp14:editId="04032B45">
            <wp:extent cx="5943600" cy="5943600"/>
            <wp:effectExtent l="0" t="0" r="0" b="0"/>
            <wp:docPr id="20" name="Picture 20" descr="C:\AA - PH Stuff\Asmnts\goa_pcod\2024\output\safe_plots\r4ss\comp_lenfit_flt5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A - PH Stuff\Asmnts\goa_pcod\2024\output\safe_plots\r4ss\comp_lenfit_flt5mkt0_page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91D5FB6" w14:textId="1C6850DB" w:rsidR="00C32107" w:rsidRPr="005362B1" w:rsidRDefault="00C32107" w:rsidP="00C32107">
      <w:pPr>
        <w:pStyle w:val="Heading5"/>
      </w:pPr>
      <w:r w:rsidRPr="005362B1">
        <w:t>Figure 2.3.8. Recommended model fits to AFSC longline survey length composition (black points with grey shading show observed values, green line is model fit).</w:t>
      </w:r>
    </w:p>
    <w:p w14:paraId="68F295C8" w14:textId="3D690AA6" w:rsidR="00C32107" w:rsidRPr="005362B1" w:rsidRDefault="00C32107" w:rsidP="00C32107"/>
    <w:p w14:paraId="01CA58DA" w14:textId="51705D6C" w:rsidR="00C32107" w:rsidRPr="005362B1" w:rsidRDefault="00C32107" w:rsidP="00C32107">
      <w:r w:rsidRPr="005362B1">
        <w:rPr>
          <w:noProof/>
        </w:rPr>
        <w:lastRenderedPageBreak/>
        <w:drawing>
          <wp:inline distT="0" distB="0" distL="0" distR="0" wp14:anchorId="147F3E68" wp14:editId="0DDC247C">
            <wp:extent cx="5943600" cy="5943600"/>
            <wp:effectExtent l="0" t="0" r="0" b="0"/>
            <wp:docPr id="22" name="Picture 22" descr="C:\AA - PH Stuff\Asmnts\goa_pcod\2024\output\safe_plots\r4ss\comp_lenfit_flt5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A - PH Stuff\Asmnts\goa_pcod\2024\output\safe_plots\r4ss\comp_lenfit_flt5mkt0_page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2713979" w14:textId="55EFD8D4" w:rsidR="00C32107" w:rsidRPr="005362B1" w:rsidRDefault="00C32107" w:rsidP="00C32107">
      <w:pPr>
        <w:pStyle w:val="Heading5"/>
      </w:pPr>
      <w:r w:rsidRPr="005362B1">
        <w:t>Figure 2.3.9. Recommended model fits to AFSC longline survey length composition (cont.).</w:t>
      </w:r>
    </w:p>
    <w:p w14:paraId="6D5E0F96" w14:textId="4C88CDC6" w:rsidR="00C32107" w:rsidRPr="005362B1" w:rsidRDefault="00C32107" w:rsidP="00C32107"/>
    <w:p w14:paraId="374B0E81" w14:textId="566CEF25" w:rsidR="00C32107" w:rsidRPr="005362B1" w:rsidRDefault="00C32107" w:rsidP="00C32107">
      <w:r w:rsidRPr="005362B1">
        <w:rPr>
          <w:noProof/>
        </w:rPr>
        <w:lastRenderedPageBreak/>
        <w:drawing>
          <wp:inline distT="0" distB="0" distL="0" distR="0" wp14:anchorId="6EA6E807" wp14:editId="0005B259">
            <wp:extent cx="5943600" cy="5943600"/>
            <wp:effectExtent l="0" t="0" r="0" b="0"/>
            <wp:docPr id="23" name="Picture 23" descr="C:\AA - PH Stuff\Asmnts\goa_pcod\2024\output\safe_plots\r4ss\comp_condAALfit_Andre_plotsflt1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A - PH Stuff\Asmnts\goa_pcod\2024\output\safe_plots\r4ss\comp_condAALfit_Andre_plotsflt1mkt0_page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E0E774A" w14:textId="1C215E42" w:rsidR="00C32107" w:rsidRPr="005362B1" w:rsidRDefault="00C32107" w:rsidP="00C32107">
      <w:pPr>
        <w:pStyle w:val="Heading5"/>
      </w:pPr>
      <w:r w:rsidRPr="005362B1">
        <w:t xml:space="preserve">Figure 2.3.10. Recommended model fits to </w:t>
      </w:r>
      <w:r w:rsidR="00E70390" w:rsidRPr="005362B1">
        <w:t>trawl fishery condition age-at-length</w:t>
      </w:r>
      <w:r w:rsidRPr="005362B1">
        <w:t xml:space="preserve"> (</w:t>
      </w:r>
      <w:r w:rsidR="00E70390" w:rsidRPr="005362B1">
        <w:t>black dots with grey shading outlined with dashed line are observed values, blue line is model fit).</w:t>
      </w:r>
    </w:p>
    <w:p w14:paraId="4729D01C" w14:textId="2A219C9D" w:rsidR="00E70390" w:rsidRPr="005362B1" w:rsidRDefault="00E70390" w:rsidP="00E70390"/>
    <w:p w14:paraId="6681EFBA" w14:textId="6A839263" w:rsidR="00E70390" w:rsidRPr="005362B1" w:rsidRDefault="00E70390" w:rsidP="00E70390">
      <w:r w:rsidRPr="005362B1">
        <w:rPr>
          <w:noProof/>
        </w:rPr>
        <w:lastRenderedPageBreak/>
        <w:drawing>
          <wp:inline distT="0" distB="0" distL="0" distR="0" wp14:anchorId="0A709D1A" wp14:editId="43C7FEB7">
            <wp:extent cx="5943600" cy="5943600"/>
            <wp:effectExtent l="0" t="0" r="0" b="0"/>
            <wp:docPr id="24" name="Picture 24" descr="C:\AA - PH Stuff\Asmnts\goa_pcod\2024\output\safe_plots\r4ss\comp_condAALfit_Andre_plotsflt1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A - PH Stuff\Asmnts\goa_pcod\2024\output\safe_plots\r4ss\comp_condAALfit_Andre_plotsflt1mkt0_page2.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888B6D" w14:textId="3C396E70" w:rsidR="00E70390" w:rsidRPr="005362B1" w:rsidRDefault="00E70390" w:rsidP="00E70390">
      <w:pPr>
        <w:pStyle w:val="Heading5"/>
      </w:pPr>
      <w:r w:rsidRPr="005362B1">
        <w:t>Figure 2.3.11. Recommended model fits to trawl fishery condition age-at-length (cont.).</w:t>
      </w:r>
    </w:p>
    <w:p w14:paraId="024E95C2" w14:textId="1BD3E981" w:rsidR="00E70390" w:rsidRPr="005362B1" w:rsidRDefault="00E70390" w:rsidP="00E70390"/>
    <w:p w14:paraId="2BB1ABEB" w14:textId="24FDFDDE" w:rsidR="00E70390" w:rsidRPr="005362B1" w:rsidRDefault="00E70390" w:rsidP="00E70390">
      <w:r w:rsidRPr="005362B1">
        <w:rPr>
          <w:noProof/>
        </w:rPr>
        <w:lastRenderedPageBreak/>
        <w:drawing>
          <wp:inline distT="0" distB="0" distL="0" distR="0" wp14:anchorId="728D9EE1" wp14:editId="394F5EAF">
            <wp:extent cx="5943600" cy="5943600"/>
            <wp:effectExtent l="0" t="0" r="0" b="0"/>
            <wp:docPr id="28" name="Picture 28" descr="C:\AA - PH Stuff\Asmnts\goa_pcod\2024\output\safe_plots\r4ss\comp_condAALfit_Andre_plotsflt1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A - PH Stuff\Asmnts\goa_pcod\2024\output\safe_plots\r4ss\comp_condAALfit_Andre_plotsflt1mkt0_page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2308D62" w14:textId="4BFCF88C" w:rsidR="00E70390" w:rsidRPr="005362B1" w:rsidRDefault="00E70390" w:rsidP="00E70390">
      <w:pPr>
        <w:pStyle w:val="Heading5"/>
      </w:pPr>
      <w:r w:rsidRPr="005362B1">
        <w:t>Figure 2.3.12. Recommended model fits to trawl fishery condition age-at-length (cont.).</w:t>
      </w:r>
    </w:p>
    <w:p w14:paraId="42D7DF23" w14:textId="6E98181B" w:rsidR="00E70390" w:rsidRPr="005362B1" w:rsidRDefault="00E70390" w:rsidP="00E70390"/>
    <w:p w14:paraId="5BE1AE35" w14:textId="763921AE" w:rsidR="00E70390" w:rsidRPr="005362B1" w:rsidRDefault="00E70390" w:rsidP="00E70390">
      <w:r w:rsidRPr="005362B1">
        <w:rPr>
          <w:noProof/>
        </w:rPr>
        <w:lastRenderedPageBreak/>
        <w:drawing>
          <wp:inline distT="0" distB="0" distL="0" distR="0" wp14:anchorId="75723CCD" wp14:editId="3E997E6F">
            <wp:extent cx="5943600" cy="5943600"/>
            <wp:effectExtent l="0" t="0" r="0" b="0"/>
            <wp:docPr id="30" name="Picture 30" descr="C:\AA - PH Stuff\Asmnts\goa_pcod\2024\output\safe_plots\r4ss\comp_condAALfit_Andre_plotsflt1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A - PH Stuff\Asmnts\goa_pcod\2024\output\safe_plots\r4ss\comp_condAALfit_Andre_plotsflt1mkt0_page4.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AE51B5" w14:textId="7C310165" w:rsidR="00E70390" w:rsidRPr="005362B1" w:rsidRDefault="00E70390" w:rsidP="00E70390">
      <w:pPr>
        <w:pStyle w:val="Heading5"/>
      </w:pPr>
      <w:r w:rsidRPr="005362B1">
        <w:t>Figure 2.3.13. Recommended model fits to trawl fishery condition age-at-length (cont.).</w:t>
      </w:r>
    </w:p>
    <w:p w14:paraId="7F0F7D58" w14:textId="10488A57" w:rsidR="00E70390" w:rsidRPr="005362B1" w:rsidRDefault="00E70390" w:rsidP="00E70390"/>
    <w:p w14:paraId="49EFD856" w14:textId="79E2BCDB" w:rsidR="00E70390" w:rsidRPr="005362B1" w:rsidRDefault="00E70390" w:rsidP="00E70390">
      <w:r w:rsidRPr="005362B1">
        <w:rPr>
          <w:noProof/>
        </w:rPr>
        <w:lastRenderedPageBreak/>
        <w:drawing>
          <wp:inline distT="0" distB="0" distL="0" distR="0" wp14:anchorId="5F9FCCC2" wp14:editId="154E5A16">
            <wp:extent cx="5943600" cy="5943600"/>
            <wp:effectExtent l="0" t="0" r="0" b="0"/>
            <wp:docPr id="31" name="Picture 31" descr="C:\AA - PH Stuff\Asmnts\goa_pcod\2024\output\safe_plots\r4ss\comp_condAALfit_Andre_plotsflt1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Asmnts\goa_pcod\2024\output\safe_plots\r4ss\comp_condAALfit_Andre_plotsflt1mkt0_page5.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467F65F" w14:textId="6608C2DE" w:rsidR="00E70390" w:rsidRPr="005362B1" w:rsidRDefault="00E70390" w:rsidP="00E70390">
      <w:pPr>
        <w:pStyle w:val="Heading5"/>
      </w:pPr>
      <w:r w:rsidRPr="005362B1">
        <w:t>Figure 2.3.14. Recommended model fits to trawl fishery condition age-at-length (cont.).</w:t>
      </w:r>
    </w:p>
    <w:p w14:paraId="7928B482" w14:textId="29A1D4B7" w:rsidR="00E70390" w:rsidRPr="005362B1" w:rsidRDefault="00E70390" w:rsidP="00E70390"/>
    <w:p w14:paraId="406A4320" w14:textId="035F7873" w:rsidR="00E70390" w:rsidRPr="005362B1" w:rsidRDefault="00E70390" w:rsidP="00E70390">
      <w:r w:rsidRPr="005362B1">
        <w:rPr>
          <w:noProof/>
        </w:rPr>
        <w:lastRenderedPageBreak/>
        <w:drawing>
          <wp:inline distT="0" distB="0" distL="0" distR="0" wp14:anchorId="7F48ABBC" wp14:editId="2070FAB3">
            <wp:extent cx="5943600" cy="5943600"/>
            <wp:effectExtent l="0" t="0" r="0" b="0"/>
            <wp:docPr id="33" name="Picture 33" descr="C:\AA - PH Stuff\Asmnts\goa_pcod\2024\output\safe_plots\r4ss\comp_condAALfit_Andre_plotsflt2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Asmnts\goa_pcod\2024\output\safe_plots\r4ss\comp_condAALfit_Andre_plotsflt2mkt0_page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D7E1A3F" w14:textId="78C83E78" w:rsidR="00E70390" w:rsidRPr="005362B1" w:rsidRDefault="00E70390" w:rsidP="00E70390">
      <w:pPr>
        <w:pStyle w:val="Heading5"/>
      </w:pPr>
      <w:r w:rsidRPr="005362B1">
        <w:t>Figure 2.3.15. Recommended model fits to longline fishery condition age-at-length (black dots with grey shading outlined with dashed line are observed values, blue line is model fit).</w:t>
      </w:r>
    </w:p>
    <w:p w14:paraId="35117A01" w14:textId="7A824E4E" w:rsidR="00E70390" w:rsidRPr="005362B1" w:rsidRDefault="00E70390" w:rsidP="00E70390"/>
    <w:p w14:paraId="7402ED49" w14:textId="5059C25D" w:rsidR="00E70390" w:rsidRPr="005362B1" w:rsidRDefault="00E70390" w:rsidP="00E70390">
      <w:r w:rsidRPr="005362B1">
        <w:rPr>
          <w:noProof/>
        </w:rPr>
        <w:lastRenderedPageBreak/>
        <w:drawing>
          <wp:inline distT="0" distB="0" distL="0" distR="0" wp14:anchorId="58304B9D" wp14:editId="1DEA2291">
            <wp:extent cx="5943600" cy="5943600"/>
            <wp:effectExtent l="0" t="0" r="0" b="0"/>
            <wp:docPr id="34" name="Picture 34" descr="C:\AA - PH Stuff\Asmnts\goa_pcod\2024\output\safe_plots\r4ss\comp_condAALfit_Andre_plotsflt2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A - PH Stuff\Asmnts\goa_pcod\2024\output\safe_plots\r4ss\comp_condAALfit_Andre_plotsflt2mkt0_page2.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5032C7" w14:textId="648233B1" w:rsidR="00E70390" w:rsidRPr="005362B1" w:rsidRDefault="00E70390" w:rsidP="00E70390">
      <w:pPr>
        <w:pStyle w:val="Heading5"/>
      </w:pPr>
      <w:r w:rsidRPr="005362B1">
        <w:t>Figure 2.3.16. Recommended model fits to longline fishery condition age-at-length (cont.).</w:t>
      </w:r>
    </w:p>
    <w:p w14:paraId="0481FB70" w14:textId="09979B0F" w:rsidR="00E70390" w:rsidRPr="005362B1" w:rsidRDefault="00E70390" w:rsidP="00E70390"/>
    <w:p w14:paraId="182437BD" w14:textId="76CB4D0E" w:rsidR="00E70390" w:rsidRPr="005362B1" w:rsidRDefault="00E70390" w:rsidP="00E70390">
      <w:r w:rsidRPr="005362B1">
        <w:rPr>
          <w:noProof/>
        </w:rPr>
        <w:lastRenderedPageBreak/>
        <w:drawing>
          <wp:inline distT="0" distB="0" distL="0" distR="0" wp14:anchorId="543011A7" wp14:editId="17D5AEED">
            <wp:extent cx="5943600" cy="5943600"/>
            <wp:effectExtent l="0" t="0" r="0" b="0"/>
            <wp:docPr id="35" name="Picture 35" descr="C:\AA - PH Stuff\Asmnts\goa_pcod\2024\output\safe_plots\r4ss\comp_condAALfit_Andre_plotsflt2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Asmnts\goa_pcod\2024\output\safe_plots\r4ss\comp_condAALfit_Andre_plotsflt2mkt0_page3.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037054A" w14:textId="3F970F59" w:rsidR="00E70390" w:rsidRPr="005362B1" w:rsidRDefault="00E70390" w:rsidP="00E70390">
      <w:pPr>
        <w:pStyle w:val="Heading5"/>
      </w:pPr>
      <w:r w:rsidRPr="005362B1">
        <w:t>Figure 2.3.17. Recommended model fits to longline fishery condition age-at-length (cont.).</w:t>
      </w:r>
    </w:p>
    <w:p w14:paraId="213496BC" w14:textId="7987761F" w:rsidR="00E70390" w:rsidRPr="005362B1" w:rsidRDefault="00E70390" w:rsidP="00E70390"/>
    <w:p w14:paraId="5CCB7C92" w14:textId="4D6AFFCD" w:rsidR="00E70390" w:rsidRPr="005362B1" w:rsidRDefault="00E70390" w:rsidP="00E70390">
      <w:r w:rsidRPr="005362B1">
        <w:rPr>
          <w:noProof/>
        </w:rPr>
        <w:lastRenderedPageBreak/>
        <w:drawing>
          <wp:inline distT="0" distB="0" distL="0" distR="0" wp14:anchorId="52CA5C29" wp14:editId="1F0AE990">
            <wp:extent cx="5943600" cy="5943600"/>
            <wp:effectExtent l="0" t="0" r="0" b="0"/>
            <wp:docPr id="37" name="Picture 37" descr="C:\AA - PH Stuff\Asmnts\goa_pcod\2024\output\safe_plots\r4ss\comp_condAALfit_Andre_plotsflt2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A - PH Stuff\Asmnts\goa_pcod\2024\output\safe_plots\r4ss\comp_condAALfit_Andre_plotsflt2mkt0_page4.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75B939E" w14:textId="587BDA3D" w:rsidR="00E70390" w:rsidRPr="005362B1" w:rsidRDefault="00E70390" w:rsidP="00E70390">
      <w:pPr>
        <w:pStyle w:val="Heading5"/>
      </w:pPr>
      <w:r w:rsidRPr="005362B1">
        <w:t>Figure 2.3.18. Recommended model fits to longline fishery condition age-at-length (cont.).</w:t>
      </w:r>
    </w:p>
    <w:p w14:paraId="227035D9" w14:textId="45CE7796" w:rsidR="00E70390" w:rsidRPr="005362B1" w:rsidRDefault="00E70390" w:rsidP="00E70390"/>
    <w:p w14:paraId="1CCE8059" w14:textId="5B07ED6F" w:rsidR="00E70390" w:rsidRPr="005362B1" w:rsidRDefault="00E70390" w:rsidP="00E70390">
      <w:r w:rsidRPr="005362B1">
        <w:rPr>
          <w:noProof/>
        </w:rPr>
        <w:lastRenderedPageBreak/>
        <w:drawing>
          <wp:inline distT="0" distB="0" distL="0" distR="0" wp14:anchorId="51A0C7B5" wp14:editId="0464448F">
            <wp:extent cx="5943600" cy="5943600"/>
            <wp:effectExtent l="0" t="0" r="0" b="0"/>
            <wp:docPr id="38" name="Picture 38" descr="C:\AA - PH Stuff\Asmnts\goa_pcod\2024\output\safe_plots\r4ss\comp_condAALfit_Andre_plotsflt2mkt0_p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Asmnts\goa_pcod\2024\output\safe_plots\r4ss\comp_condAALfit_Andre_plotsflt2mkt0_page5.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C9BA7D5" w14:textId="77777777" w:rsidR="00E70390" w:rsidRPr="005362B1" w:rsidRDefault="00E70390" w:rsidP="00E70390">
      <w:pPr>
        <w:pStyle w:val="Heading5"/>
      </w:pPr>
      <w:r w:rsidRPr="005362B1">
        <w:t>Figure 2.3.18. Recommended model fits to longline fishery condition age-at-length (cont.).</w:t>
      </w:r>
    </w:p>
    <w:p w14:paraId="5A2CA2F3" w14:textId="1A824570" w:rsidR="00E70390" w:rsidRPr="005362B1" w:rsidRDefault="00E70390" w:rsidP="00E70390"/>
    <w:p w14:paraId="12AE8FDD" w14:textId="4660F34C" w:rsidR="00E70390" w:rsidRPr="005362B1" w:rsidRDefault="00E70390" w:rsidP="00E70390">
      <w:r w:rsidRPr="005362B1">
        <w:rPr>
          <w:noProof/>
        </w:rPr>
        <w:lastRenderedPageBreak/>
        <w:drawing>
          <wp:inline distT="0" distB="0" distL="0" distR="0" wp14:anchorId="5A3814B8" wp14:editId="4A3A5885">
            <wp:extent cx="5943600" cy="5943600"/>
            <wp:effectExtent l="0" t="0" r="0" b="0"/>
            <wp:docPr id="39" name="Picture 39" descr="C:\AA - PH Stuff\Asmnts\goa_pcod\2024\output\safe_plots\r4ss\comp_condAALfit_Andre_plotsflt3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A - PH Stuff\Asmnts\goa_pcod\2024\output\safe_plots\r4ss\comp_condAALfit_Andre_plotsflt3mkt0_page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A16C6F3" w14:textId="442DE2E5" w:rsidR="00E70390" w:rsidRPr="005362B1" w:rsidRDefault="00E70390" w:rsidP="00E70390">
      <w:pPr>
        <w:pStyle w:val="Heading5"/>
      </w:pPr>
      <w:r w:rsidRPr="005362B1">
        <w:t>Figure 2.3.19. Recommended model fits to pot fishery condition age-at-length (black dots with grey shading outlined with dashed line are observed values, blue line is model fit).</w:t>
      </w:r>
    </w:p>
    <w:p w14:paraId="2F66487A" w14:textId="01F74FA2" w:rsidR="00E70390" w:rsidRPr="005362B1" w:rsidRDefault="00E70390" w:rsidP="00E70390"/>
    <w:p w14:paraId="07B6AF21" w14:textId="1EEEF40F" w:rsidR="00E70390" w:rsidRPr="005362B1" w:rsidRDefault="00E70390" w:rsidP="00E70390">
      <w:r w:rsidRPr="005362B1">
        <w:rPr>
          <w:noProof/>
        </w:rPr>
        <w:lastRenderedPageBreak/>
        <w:drawing>
          <wp:inline distT="0" distB="0" distL="0" distR="0" wp14:anchorId="52FDDF6B" wp14:editId="1B47E1C6">
            <wp:extent cx="5943600" cy="5943600"/>
            <wp:effectExtent l="0" t="0" r="0" b="0"/>
            <wp:docPr id="40" name="Picture 40" descr="C:\AA - PH Stuff\Asmnts\goa_pcod\2024\output\safe_plots\r4ss\comp_condAALfit_Andre_plotsflt3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A - PH Stuff\Asmnts\goa_pcod\2024\output\safe_plots\r4ss\comp_condAALfit_Andre_plotsflt3mkt0_page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D9EB078" w14:textId="5EDF97A2" w:rsidR="00E70390" w:rsidRPr="005362B1" w:rsidRDefault="00E70390" w:rsidP="00E70390">
      <w:pPr>
        <w:pStyle w:val="Heading5"/>
      </w:pPr>
      <w:r w:rsidRPr="005362B1">
        <w:t>Figure 2.3.20. Recommended model fits to pot fishery condition age-at-length (cont.).</w:t>
      </w:r>
    </w:p>
    <w:p w14:paraId="42C91A1D" w14:textId="37FB9278" w:rsidR="00E70390" w:rsidRPr="005362B1" w:rsidRDefault="00E70390" w:rsidP="00E70390"/>
    <w:p w14:paraId="492EC775" w14:textId="0757C9C3" w:rsidR="00E70390" w:rsidRPr="005362B1" w:rsidRDefault="00E70390" w:rsidP="00E70390">
      <w:r w:rsidRPr="005362B1">
        <w:rPr>
          <w:noProof/>
        </w:rPr>
        <w:lastRenderedPageBreak/>
        <w:drawing>
          <wp:inline distT="0" distB="0" distL="0" distR="0" wp14:anchorId="1FBF0FE3" wp14:editId="448485C5">
            <wp:extent cx="5943600" cy="5943600"/>
            <wp:effectExtent l="0" t="0" r="0" b="0"/>
            <wp:docPr id="41" name="Picture 41" descr="C:\AA - PH Stuff\Asmnts\goa_pcod\2024\output\safe_plots\r4ss\comp_condAALfit_Andre_plotsflt3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A - PH Stuff\Asmnts\goa_pcod\2024\output\safe_plots\r4ss\comp_condAALfit_Andre_plotsflt3mkt0_page3.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E02023E" w14:textId="11F7DAFF" w:rsidR="00E70390" w:rsidRPr="005362B1" w:rsidRDefault="00E70390" w:rsidP="00E70390">
      <w:pPr>
        <w:pStyle w:val="Heading5"/>
      </w:pPr>
      <w:r w:rsidRPr="005362B1">
        <w:t>Figure 2.3.21. Recommended model fits to pot fishery condition age-at-length (cont.).</w:t>
      </w:r>
    </w:p>
    <w:p w14:paraId="6C991EBC" w14:textId="493CF1AE" w:rsidR="00E70390" w:rsidRPr="005362B1" w:rsidRDefault="00E70390" w:rsidP="00E70390"/>
    <w:p w14:paraId="421082E4" w14:textId="35F3B1B4" w:rsidR="00E70390" w:rsidRPr="005362B1" w:rsidRDefault="00E70390" w:rsidP="00E70390">
      <w:r w:rsidRPr="005362B1">
        <w:rPr>
          <w:noProof/>
        </w:rPr>
        <w:lastRenderedPageBreak/>
        <w:drawing>
          <wp:inline distT="0" distB="0" distL="0" distR="0" wp14:anchorId="39BDBDC8" wp14:editId="2D1EF5FC">
            <wp:extent cx="5943600" cy="5943600"/>
            <wp:effectExtent l="0" t="0" r="0" b="0"/>
            <wp:docPr id="48" name="Picture 48" descr="C:\AA - PH Stuff\Asmnts\goa_pcod\2024\output\safe_plots\r4ss\comp_condAALfit_Andre_plotsflt3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Asmnts\goa_pcod\2024\output\safe_plots\r4ss\comp_condAALfit_Andre_plotsflt3mkt0_page4.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9C1F4B" w14:textId="37BEFE1F" w:rsidR="00E70390" w:rsidRPr="005362B1" w:rsidRDefault="00E70390" w:rsidP="00E70390">
      <w:pPr>
        <w:pStyle w:val="Heading5"/>
      </w:pPr>
      <w:r w:rsidRPr="005362B1">
        <w:t>Figure 2.3.23. Recommended model fits to pot fishery condition age-at-length (cont.).</w:t>
      </w:r>
    </w:p>
    <w:p w14:paraId="3527C720" w14:textId="520EE4A0" w:rsidR="00E70390" w:rsidRPr="005362B1" w:rsidRDefault="00E70390" w:rsidP="00E70390"/>
    <w:p w14:paraId="2065AB57" w14:textId="0E2D0C97" w:rsidR="00E70390" w:rsidRPr="005362B1" w:rsidRDefault="00E70390" w:rsidP="00E70390">
      <w:r w:rsidRPr="005362B1">
        <w:rPr>
          <w:noProof/>
        </w:rPr>
        <w:lastRenderedPageBreak/>
        <w:drawing>
          <wp:inline distT="0" distB="0" distL="0" distR="0" wp14:anchorId="7C6194B2" wp14:editId="146EFFA8">
            <wp:extent cx="5943600" cy="5943600"/>
            <wp:effectExtent l="0" t="0" r="0" b="0"/>
            <wp:docPr id="49" name="Picture 49" descr="C:\AA - PH Stuff\Asmnts\goa_pcod\2024\output\safe_plots\r4ss\comp_condAALfit_Andre_plotsflt4mkt0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Asmnts\goa_pcod\2024\output\safe_plots\r4ss\comp_condAALfit_Andre_plotsflt4mkt0_page1.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1B14FA6" w14:textId="35C07641" w:rsidR="00E70390" w:rsidRPr="005362B1" w:rsidRDefault="00E70390" w:rsidP="00E70390">
      <w:pPr>
        <w:pStyle w:val="Heading5"/>
      </w:pPr>
      <w:r w:rsidRPr="005362B1">
        <w:t>Figure 2.3.24. Recommended model fits to AFSC bottom trawl survey condition age-at-length (black dots with grey shading outlined with dashed line are observed values, blue line is model fit).</w:t>
      </w:r>
    </w:p>
    <w:p w14:paraId="33856305" w14:textId="1F3494A1" w:rsidR="00E70390" w:rsidRPr="005362B1" w:rsidRDefault="00E70390" w:rsidP="00E70390"/>
    <w:p w14:paraId="3F36A7D9" w14:textId="1929847E" w:rsidR="00E70390" w:rsidRPr="005362B1" w:rsidRDefault="00E70390" w:rsidP="00E70390">
      <w:r w:rsidRPr="005362B1">
        <w:rPr>
          <w:noProof/>
        </w:rPr>
        <w:lastRenderedPageBreak/>
        <w:drawing>
          <wp:inline distT="0" distB="0" distL="0" distR="0" wp14:anchorId="48BE9669" wp14:editId="0AA23707">
            <wp:extent cx="5943600" cy="5943600"/>
            <wp:effectExtent l="0" t="0" r="0" b="0"/>
            <wp:docPr id="50" name="Picture 50" descr="C:\AA - PH Stuff\Asmnts\goa_pcod\2024\output\safe_plots\r4ss\comp_condAALfit_Andre_plotsflt4mkt0_p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Asmnts\goa_pcod\2024\output\safe_plots\r4ss\comp_condAALfit_Andre_plotsflt4mkt0_page2.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E665FA" w14:textId="11F9DD0F" w:rsidR="00E70390" w:rsidRPr="005362B1" w:rsidRDefault="00E70390" w:rsidP="00E70390">
      <w:pPr>
        <w:pStyle w:val="Heading5"/>
      </w:pPr>
      <w:r w:rsidRPr="005362B1">
        <w:t>Figure 2.3.25. Recommended model fits to AFSC bottom trawl survey condition age-at-length (cont.).</w:t>
      </w:r>
    </w:p>
    <w:p w14:paraId="39A24584" w14:textId="2151B438" w:rsidR="00E70390" w:rsidRPr="005362B1" w:rsidRDefault="00E70390" w:rsidP="00E70390"/>
    <w:p w14:paraId="567B84F6" w14:textId="4A48AFE2" w:rsidR="00E70390" w:rsidRPr="005362B1" w:rsidRDefault="00E70390" w:rsidP="00E70390">
      <w:r w:rsidRPr="005362B1">
        <w:rPr>
          <w:noProof/>
        </w:rPr>
        <w:lastRenderedPageBreak/>
        <w:drawing>
          <wp:inline distT="0" distB="0" distL="0" distR="0" wp14:anchorId="77C6EF70" wp14:editId="122255F7">
            <wp:extent cx="5943600" cy="5943600"/>
            <wp:effectExtent l="0" t="0" r="0" b="0"/>
            <wp:docPr id="51" name="Picture 51" descr="C:\AA - PH Stuff\Asmnts\goa_pcod\2024\output\safe_plots\r4ss\comp_condAALfit_Andre_plotsflt4mkt0_p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Asmnts\goa_pcod\2024\output\safe_plots\r4ss\comp_condAALfit_Andre_plotsflt4mkt0_page3.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B28F0C1" w14:textId="7CBD0E8B" w:rsidR="00E70390" w:rsidRPr="005362B1" w:rsidRDefault="00E70390" w:rsidP="00E70390">
      <w:pPr>
        <w:pStyle w:val="Heading5"/>
      </w:pPr>
      <w:r w:rsidRPr="005362B1">
        <w:t>Figure 2.3.26. Recommended model fits to AFSC bottom trawl survey condition age-at-length (cont.).</w:t>
      </w:r>
    </w:p>
    <w:p w14:paraId="7BE3D7BD" w14:textId="6ED86791" w:rsidR="00E70390" w:rsidRPr="005362B1" w:rsidRDefault="00E70390" w:rsidP="00E70390"/>
    <w:p w14:paraId="7F0A13E4" w14:textId="69227AA9" w:rsidR="00E70390" w:rsidRPr="005362B1" w:rsidRDefault="00E70390" w:rsidP="00E70390">
      <w:r w:rsidRPr="005362B1">
        <w:rPr>
          <w:noProof/>
        </w:rPr>
        <w:lastRenderedPageBreak/>
        <w:drawing>
          <wp:inline distT="0" distB="0" distL="0" distR="0" wp14:anchorId="5A28DA17" wp14:editId="45FBE639">
            <wp:extent cx="5943600" cy="5943600"/>
            <wp:effectExtent l="0" t="0" r="0" b="0"/>
            <wp:docPr id="52" name="Picture 52" descr="C:\AA - PH Stuff\Asmnts\goa_pcod\2024\output\safe_plots\r4ss\comp_condAALfit_Andre_plotsflt4mkt0_p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Asmnts\goa_pcod\2024\output\safe_plots\r4ss\comp_condAALfit_Andre_plotsflt4mkt0_page4.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44C351B" w14:textId="0601AF5E" w:rsidR="00C32107" w:rsidRPr="00C32107" w:rsidRDefault="00E70390" w:rsidP="00E70390">
      <w:pPr>
        <w:pStyle w:val="Heading5"/>
      </w:pPr>
      <w:r w:rsidRPr="005362B1">
        <w:t>Figure 2.3.27. Recommended model fits to AFSC bottom trawl survey condition age-at-length (cont.).</w:t>
      </w:r>
    </w:p>
    <w:sectPr w:rsidR="00C32107" w:rsidRPr="00C32107">
      <w:footerReference w:type="default" r:id="rId99"/>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teve Barbeaux" w:date="2024-11-01T10:15:00Z" w:initials="SB">
    <w:p w14:paraId="032FA37A" w14:textId="0B2BB359" w:rsidR="006E37D0" w:rsidRDefault="006E37D0">
      <w:pPr>
        <w:pStyle w:val="CommentText"/>
      </w:pPr>
      <w:r>
        <w:rPr>
          <w:rStyle w:val="CommentReference"/>
        </w:rPr>
        <w:annotationRef/>
      </w:r>
      <w:r>
        <w:t>Need to include how to cite document on the cover page.</w:t>
      </w:r>
    </w:p>
  </w:comment>
  <w:comment w:id="4" w:author="Steve Barbeaux" w:date="2024-11-01T14:58:00Z" w:initials="SB">
    <w:p w14:paraId="6E830158" w14:textId="10C8D2B4" w:rsidR="006E37D0" w:rsidRDefault="006E37D0">
      <w:pPr>
        <w:pStyle w:val="CommentText"/>
      </w:pPr>
      <w:r>
        <w:rPr>
          <w:rStyle w:val="CommentReference"/>
        </w:rPr>
        <w:annotationRef/>
      </w:r>
      <w:r>
        <w:t xml:space="preserve">Do you need to define TAC </w:t>
      </w:r>
      <w:proofErr w:type="gramStart"/>
      <w:r>
        <w:t>and  GHL</w:t>
      </w:r>
      <w:proofErr w:type="gramEnd"/>
      <w:r>
        <w:t>?</w:t>
      </w:r>
    </w:p>
  </w:comment>
  <w:comment w:id="26" w:author="Steve Barbeaux" w:date="2024-11-01T15:51:00Z" w:initials="SB">
    <w:p w14:paraId="50E4625E" w14:textId="36711A49" w:rsidR="00AB7A6A" w:rsidRDefault="00AB7A6A">
      <w:pPr>
        <w:pStyle w:val="CommentText"/>
      </w:pPr>
      <w:r>
        <w:rPr>
          <w:rStyle w:val="CommentReference"/>
        </w:rPr>
        <w:annotationRef/>
      </w:r>
      <w:r>
        <w:t>For this I used 2019-2023 as 2024 is not fully realized yet. Just something to consider, I wouldn’t change it now.</w:t>
      </w:r>
    </w:p>
  </w:comment>
  <w:comment w:id="31" w:author="Steve Barbeaux" w:date="2024-11-01T16:10:00Z" w:initials="SB">
    <w:p w14:paraId="1918C210" w14:textId="6B1EBF93" w:rsidR="003A3896" w:rsidRDefault="003A3896">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2FA37A" w15:done="0"/>
  <w15:commentEx w15:paraId="6E830158" w15:done="0"/>
  <w15:commentEx w15:paraId="50E4625E" w15:done="0"/>
  <w15:commentEx w15:paraId="1918C2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2FA37A" w16cid:durableId="2ACF28C2"/>
  <w16cid:commentId w16cid:paraId="6E830158" w16cid:durableId="2ACF6B05"/>
  <w16cid:commentId w16cid:paraId="50E4625E" w16cid:durableId="2ACF779B"/>
  <w16cid:commentId w16cid:paraId="1918C210" w16cid:durableId="2ACF7B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347989" w14:textId="77777777" w:rsidR="00487C80" w:rsidRDefault="00487C80">
      <w:pPr>
        <w:spacing w:after="0"/>
      </w:pPr>
      <w:r>
        <w:separator/>
      </w:r>
    </w:p>
  </w:endnote>
  <w:endnote w:type="continuationSeparator" w:id="0">
    <w:p w14:paraId="76B95ED4" w14:textId="77777777" w:rsidR="00487C80" w:rsidRDefault="00487C8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Times New Roman"/>
    <w:panose1 w:val="00000000000000000000"/>
    <w:charset w:val="02"/>
    <w:family w:val="auto"/>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Euclid">
    <w:charset w:val="4D"/>
    <w:family w:val="roman"/>
    <w:pitch w:val="variable"/>
    <w:sig w:usb0="8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times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Grande">
    <w:altName w:val="Times New Roman"/>
    <w:charset w:val="00"/>
    <w:family w:val="auto"/>
    <w:pitch w:val="variable"/>
    <w:sig w:usb0="00000000" w:usb1="5000A1FF" w:usb2="00000000" w:usb3="00000000" w:csb0="000001BF" w:csb1="00000000"/>
  </w:font>
  <w:font w:name="WP TypographicSymbols">
    <w:altName w:val="Courier New"/>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C87FC3" w14:textId="56E0EF99" w:rsidR="006E37D0" w:rsidRDefault="006E37D0">
    <w:pPr>
      <w:pBdr>
        <w:top w:val="nil"/>
        <w:left w:val="nil"/>
        <w:bottom w:val="nil"/>
        <w:right w:val="nil"/>
        <w:between w:val="nil"/>
      </w:pBdr>
      <w:tabs>
        <w:tab w:val="center" w:pos="4320"/>
        <w:tab w:val="left" w:pos="5957"/>
      </w:tabs>
      <w:jc w:val="right"/>
      <w:rPr>
        <w:i/>
        <w:sz w:val="24"/>
        <w:szCs w:val="24"/>
      </w:rPr>
    </w:pPr>
  </w:p>
  <w:p w14:paraId="19DA1A7C" w14:textId="77777777" w:rsidR="006E37D0" w:rsidRDefault="006E37D0">
    <w:pPr>
      <w:pBdr>
        <w:top w:val="nil"/>
        <w:left w:val="nil"/>
        <w:bottom w:val="nil"/>
        <w:right w:val="nil"/>
        <w:between w:val="nil"/>
      </w:pBdr>
      <w:tabs>
        <w:tab w:val="center" w:pos="4320"/>
        <w:tab w:val="left" w:pos="5957"/>
      </w:tabs>
      <w:spacing w:after="720"/>
      <w:ind w:right="360"/>
    </w:pPr>
  </w:p>
  <w:p w14:paraId="5A9EA22C" w14:textId="77777777" w:rsidR="006E37D0" w:rsidRDefault="006E37D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1A7D5E" w14:textId="77777777" w:rsidR="00487C80" w:rsidRDefault="00487C80">
      <w:pPr>
        <w:spacing w:after="0"/>
      </w:pPr>
      <w:r>
        <w:separator/>
      </w:r>
    </w:p>
  </w:footnote>
  <w:footnote w:type="continuationSeparator" w:id="0">
    <w:p w14:paraId="63D67547" w14:textId="77777777" w:rsidR="00487C80" w:rsidRDefault="00487C80">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C64712"/>
    <w:multiLevelType w:val="hybridMultilevel"/>
    <w:tmpl w:val="7026F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493F86"/>
    <w:multiLevelType w:val="hybridMultilevel"/>
    <w:tmpl w:val="E28229B6"/>
    <w:lvl w:ilvl="0" w:tplc="F2845B76">
      <w:start w:val="1"/>
      <w:numFmt w:val="decimal"/>
      <w:pStyle w:val="numbull"/>
      <w:lvlText w:val="%1."/>
      <w:lvlJc w:val="left"/>
      <w:pPr>
        <w:ind w:left="720" w:hanging="360"/>
      </w:pPr>
    </w:lvl>
    <w:lvl w:ilvl="1" w:tplc="2640E486" w:tentative="1">
      <w:start w:val="1"/>
      <w:numFmt w:val="lowerLetter"/>
      <w:lvlText w:val="%2."/>
      <w:lvlJc w:val="left"/>
      <w:pPr>
        <w:ind w:left="1440" w:hanging="360"/>
      </w:pPr>
    </w:lvl>
    <w:lvl w:ilvl="2" w:tplc="8EDAC76E" w:tentative="1">
      <w:start w:val="1"/>
      <w:numFmt w:val="lowerRoman"/>
      <w:lvlText w:val="%3."/>
      <w:lvlJc w:val="right"/>
      <w:pPr>
        <w:ind w:left="2160" w:hanging="180"/>
      </w:pPr>
    </w:lvl>
    <w:lvl w:ilvl="3" w:tplc="55DEC1DE" w:tentative="1">
      <w:start w:val="1"/>
      <w:numFmt w:val="decimal"/>
      <w:lvlText w:val="%4."/>
      <w:lvlJc w:val="left"/>
      <w:pPr>
        <w:ind w:left="2880" w:hanging="360"/>
      </w:pPr>
    </w:lvl>
    <w:lvl w:ilvl="4" w:tplc="D54200E6" w:tentative="1">
      <w:start w:val="1"/>
      <w:numFmt w:val="lowerLetter"/>
      <w:lvlText w:val="%5."/>
      <w:lvlJc w:val="left"/>
      <w:pPr>
        <w:ind w:left="3600" w:hanging="360"/>
      </w:pPr>
    </w:lvl>
    <w:lvl w:ilvl="5" w:tplc="D16EEA92" w:tentative="1">
      <w:start w:val="1"/>
      <w:numFmt w:val="lowerRoman"/>
      <w:lvlText w:val="%6."/>
      <w:lvlJc w:val="right"/>
      <w:pPr>
        <w:ind w:left="4320" w:hanging="180"/>
      </w:pPr>
    </w:lvl>
    <w:lvl w:ilvl="6" w:tplc="62886BF4" w:tentative="1">
      <w:start w:val="1"/>
      <w:numFmt w:val="decimal"/>
      <w:lvlText w:val="%7."/>
      <w:lvlJc w:val="left"/>
      <w:pPr>
        <w:ind w:left="5040" w:hanging="360"/>
      </w:pPr>
    </w:lvl>
    <w:lvl w:ilvl="7" w:tplc="0958E0DC" w:tentative="1">
      <w:start w:val="1"/>
      <w:numFmt w:val="lowerLetter"/>
      <w:lvlText w:val="%8."/>
      <w:lvlJc w:val="left"/>
      <w:pPr>
        <w:ind w:left="5760" w:hanging="360"/>
      </w:pPr>
    </w:lvl>
    <w:lvl w:ilvl="8" w:tplc="19261080" w:tentative="1">
      <w:start w:val="1"/>
      <w:numFmt w:val="lowerRoman"/>
      <w:lvlText w:val="%9."/>
      <w:lvlJc w:val="right"/>
      <w:pPr>
        <w:ind w:left="6480" w:hanging="180"/>
      </w:pPr>
    </w:lvl>
  </w:abstractNum>
  <w:abstractNum w:abstractNumId="2" w15:restartNumberingAfterBreak="0">
    <w:nsid w:val="25671A71"/>
    <w:multiLevelType w:val="hybridMultilevel"/>
    <w:tmpl w:val="4582E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F42F99"/>
    <w:multiLevelType w:val="hybridMultilevel"/>
    <w:tmpl w:val="C3BEC102"/>
    <w:lvl w:ilvl="0" w:tplc="DA12937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263F6"/>
    <w:multiLevelType w:val="hybridMultilevel"/>
    <w:tmpl w:val="3594E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E11511"/>
    <w:multiLevelType w:val="hybridMultilevel"/>
    <w:tmpl w:val="1488E62C"/>
    <w:lvl w:ilvl="0" w:tplc="A190AF3E">
      <w:start w:val="1"/>
      <w:numFmt w:val="bullet"/>
      <w:pStyle w:val="bull"/>
      <w:lvlText w:val=""/>
      <w:lvlJc w:val="left"/>
      <w:pPr>
        <w:tabs>
          <w:tab w:val="num" w:pos="360"/>
        </w:tabs>
        <w:ind w:left="360" w:hanging="360"/>
      </w:pPr>
      <w:rPr>
        <w:rFonts w:ascii="Symbol" w:hAnsi="Symbol" w:hint="default"/>
      </w:rPr>
    </w:lvl>
    <w:lvl w:ilvl="1" w:tplc="5E1A62E0">
      <w:numFmt w:val="bullet"/>
      <w:lvlText w:val=""/>
      <w:lvlJc w:val="left"/>
      <w:pPr>
        <w:tabs>
          <w:tab w:val="num" w:pos="2160"/>
        </w:tabs>
        <w:ind w:left="2160" w:hanging="1440"/>
      </w:pPr>
      <w:rPr>
        <w:rFonts w:ascii="WP MathA" w:eastAsia="Times New Roman" w:hAnsi="WP MathA" w:cs="WP MathA"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49283F0A"/>
    <w:multiLevelType w:val="hybridMultilevel"/>
    <w:tmpl w:val="6A20D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E92485"/>
    <w:multiLevelType w:val="hybridMultilevel"/>
    <w:tmpl w:val="2E3E48B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65FD73A2"/>
    <w:multiLevelType w:val="hybridMultilevel"/>
    <w:tmpl w:val="BAD62F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39017D"/>
    <w:multiLevelType w:val="hybridMultilevel"/>
    <w:tmpl w:val="99141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BDA3719"/>
    <w:multiLevelType w:val="hybridMultilevel"/>
    <w:tmpl w:val="D7766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CE70212"/>
    <w:multiLevelType w:val="multilevel"/>
    <w:tmpl w:val="15AA90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D817FD0"/>
    <w:multiLevelType w:val="hybridMultilevel"/>
    <w:tmpl w:val="53649E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11"/>
  </w:num>
  <w:num w:numId="4">
    <w:abstractNumId w:val="5"/>
  </w:num>
  <w:num w:numId="5">
    <w:abstractNumId w:val="1"/>
  </w:num>
  <w:num w:numId="6">
    <w:abstractNumId w:val="4"/>
  </w:num>
  <w:num w:numId="7">
    <w:abstractNumId w:val="9"/>
  </w:num>
  <w:num w:numId="8">
    <w:abstractNumId w:val="6"/>
  </w:num>
  <w:num w:numId="9">
    <w:abstractNumId w:val="3"/>
  </w:num>
  <w:num w:numId="10">
    <w:abstractNumId w:val="12"/>
  </w:num>
  <w:num w:numId="11">
    <w:abstractNumId w:val="2"/>
  </w:num>
  <w:num w:numId="12">
    <w:abstractNumId w:val="10"/>
  </w:num>
  <w:num w:numId="13">
    <w:abstractNumId w:val="0"/>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ve Barbeaux">
    <w15:presenceInfo w15:providerId="None" w15:userId="Steve Barbeau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8F0"/>
    <w:rsid w:val="0000207B"/>
    <w:rsid w:val="00005862"/>
    <w:rsid w:val="0000769C"/>
    <w:rsid w:val="00010C8B"/>
    <w:rsid w:val="000169D7"/>
    <w:rsid w:val="0002560E"/>
    <w:rsid w:val="00025D45"/>
    <w:rsid w:val="00027372"/>
    <w:rsid w:val="000607F8"/>
    <w:rsid w:val="0006253A"/>
    <w:rsid w:val="00063E04"/>
    <w:rsid w:val="00074A44"/>
    <w:rsid w:val="00075D5A"/>
    <w:rsid w:val="00081529"/>
    <w:rsid w:val="0009133E"/>
    <w:rsid w:val="00097443"/>
    <w:rsid w:val="000A0728"/>
    <w:rsid w:val="000B09C6"/>
    <w:rsid w:val="000C4870"/>
    <w:rsid w:val="000D1E54"/>
    <w:rsid w:val="000D7A09"/>
    <w:rsid w:val="000E1150"/>
    <w:rsid w:val="000E3797"/>
    <w:rsid w:val="00107B7B"/>
    <w:rsid w:val="00116030"/>
    <w:rsid w:val="00120BDA"/>
    <w:rsid w:val="001304DC"/>
    <w:rsid w:val="00131C77"/>
    <w:rsid w:val="001347D1"/>
    <w:rsid w:val="00143EBA"/>
    <w:rsid w:val="0014699C"/>
    <w:rsid w:val="00146C80"/>
    <w:rsid w:val="00153194"/>
    <w:rsid w:val="00156A59"/>
    <w:rsid w:val="00157804"/>
    <w:rsid w:val="001618F6"/>
    <w:rsid w:val="00164108"/>
    <w:rsid w:val="00176042"/>
    <w:rsid w:val="00176DF2"/>
    <w:rsid w:val="00180E9E"/>
    <w:rsid w:val="00182A42"/>
    <w:rsid w:val="0018415D"/>
    <w:rsid w:val="00186486"/>
    <w:rsid w:val="00194339"/>
    <w:rsid w:val="001977B8"/>
    <w:rsid w:val="001A0714"/>
    <w:rsid w:val="001A1DB1"/>
    <w:rsid w:val="001B2046"/>
    <w:rsid w:val="001B2557"/>
    <w:rsid w:val="001C0340"/>
    <w:rsid w:val="001C42D8"/>
    <w:rsid w:val="001C75BB"/>
    <w:rsid w:val="001D22FB"/>
    <w:rsid w:val="001E0783"/>
    <w:rsid w:val="001E0DE7"/>
    <w:rsid w:val="001E135E"/>
    <w:rsid w:val="001F052F"/>
    <w:rsid w:val="001F5A6B"/>
    <w:rsid w:val="001F6A29"/>
    <w:rsid w:val="00202C6A"/>
    <w:rsid w:val="00203737"/>
    <w:rsid w:val="0020431B"/>
    <w:rsid w:val="00210326"/>
    <w:rsid w:val="002103D8"/>
    <w:rsid w:val="002115AE"/>
    <w:rsid w:val="00212DDD"/>
    <w:rsid w:val="0021320C"/>
    <w:rsid w:val="0021371B"/>
    <w:rsid w:val="00216E2F"/>
    <w:rsid w:val="00222DCD"/>
    <w:rsid w:val="002258C0"/>
    <w:rsid w:val="00225CFA"/>
    <w:rsid w:val="0024038A"/>
    <w:rsid w:val="002416F7"/>
    <w:rsid w:val="00250CA4"/>
    <w:rsid w:val="00253685"/>
    <w:rsid w:val="002539D3"/>
    <w:rsid w:val="00254710"/>
    <w:rsid w:val="00257486"/>
    <w:rsid w:val="00257E6D"/>
    <w:rsid w:val="00264996"/>
    <w:rsid w:val="002668AA"/>
    <w:rsid w:val="00274668"/>
    <w:rsid w:val="0027468E"/>
    <w:rsid w:val="00274A62"/>
    <w:rsid w:val="00275016"/>
    <w:rsid w:val="00280C7A"/>
    <w:rsid w:val="00287050"/>
    <w:rsid w:val="002934EA"/>
    <w:rsid w:val="002A1E8D"/>
    <w:rsid w:val="002A417A"/>
    <w:rsid w:val="002B2F29"/>
    <w:rsid w:val="002B3282"/>
    <w:rsid w:val="002B35E8"/>
    <w:rsid w:val="002B423B"/>
    <w:rsid w:val="002B4FAD"/>
    <w:rsid w:val="002C5062"/>
    <w:rsid w:val="002C50C4"/>
    <w:rsid w:val="002C5C9A"/>
    <w:rsid w:val="002D09FE"/>
    <w:rsid w:val="002D1211"/>
    <w:rsid w:val="002D2482"/>
    <w:rsid w:val="002D6720"/>
    <w:rsid w:val="002D7F7F"/>
    <w:rsid w:val="002E0AF4"/>
    <w:rsid w:val="002E0FF7"/>
    <w:rsid w:val="002E107F"/>
    <w:rsid w:val="002F1805"/>
    <w:rsid w:val="00302657"/>
    <w:rsid w:val="00303341"/>
    <w:rsid w:val="00320AF9"/>
    <w:rsid w:val="00321F63"/>
    <w:rsid w:val="003274DC"/>
    <w:rsid w:val="0033602B"/>
    <w:rsid w:val="0034632C"/>
    <w:rsid w:val="003518CA"/>
    <w:rsid w:val="00352F97"/>
    <w:rsid w:val="003546F3"/>
    <w:rsid w:val="00357A8E"/>
    <w:rsid w:val="00361719"/>
    <w:rsid w:val="00364B45"/>
    <w:rsid w:val="00367C6E"/>
    <w:rsid w:val="00375290"/>
    <w:rsid w:val="00383528"/>
    <w:rsid w:val="00384D22"/>
    <w:rsid w:val="0038742E"/>
    <w:rsid w:val="00390C71"/>
    <w:rsid w:val="003918CA"/>
    <w:rsid w:val="003A3896"/>
    <w:rsid w:val="003A6D04"/>
    <w:rsid w:val="003B030B"/>
    <w:rsid w:val="003C3479"/>
    <w:rsid w:val="003C7772"/>
    <w:rsid w:val="003D568E"/>
    <w:rsid w:val="003D7BC1"/>
    <w:rsid w:val="003E05E5"/>
    <w:rsid w:val="003E5A05"/>
    <w:rsid w:val="003E7CED"/>
    <w:rsid w:val="003F0123"/>
    <w:rsid w:val="003F1CB5"/>
    <w:rsid w:val="003F50BA"/>
    <w:rsid w:val="003F51CB"/>
    <w:rsid w:val="003F793C"/>
    <w:rsid w:val="003F7AF2"/>
    <w:rsid w:val="00402DA8"/>
    <w:rsid w:val="0040597A"/>
    <w:rsid w:val="00406878"/>
    <w:rsid w:val="00407113"/>
    <w:rsid w:val="0041087D"/>
    <w:rsid w:val="00410D6D"/>
    <w:rsid w:val="0041284F"/>
    <w:rsid w:val="00412A34"/>
    <w:rsid w:val="00424F29"/>
    <w:rsid w:val="00431FD9"/>
    <w:rsid w:val="004344B4"/>
    <w:rsid w:val="00460317"/>
    <w:rsid w:val="0046471D"/>
    <w:rsid w:val="0046662A"/>
    <w:rsid w:val="004678F0"/>
    <w:rsid w:val="00470B95"/>
    <w:rsid w:val="00472884"/>
    <w:rsid w:val="00480C51"/>
    <w:rsid w:val="004822FA"/>
    <w:rsid w:val="0048557F"/>
    <w:rsid w:val="00487C80"/>
    <w:rsid w:val="00492DFB"/>
    <w:rsid w:val="0049484E"/>
    <w:rsid w:val="004977BB"/>
    <w:rsid w:val="004A062A"/>
    <w:rsid w:val="004A13D7"/>
    <w:rsid w:val="004A5D1B"/>
    <w:rsid w:val="004B306F"/>
    <w:rsid w:val="004B63F6"/>
    <w:rsid w:val="004C03F2"/>
    <w:rsid w:val="004C09BB"/>
    <w:rsid w:val="004C7F2E"/>
    <w:rsid w:val="004D149F"/>
    <w:rsid w:val="004D283B"/>
    <w:rsid w:val="004D2CB2"/>
    <w:rsid w:val="004D33BA"/>
    <w:rsid w:val="004D6B62"/>
    <w:rsid w:val="004D7B57"/>
    <w:rsid w:val="004E4A3D"/>
    <w:rsid w:val="004E73E4"/>
    <w:rsid w:val="004F25BE"/>
    <w:rsid w:val="004F3509"/>
    <w:rsid w:val="00500026"/>
    <w:rsid w:val="00501321"/>
    <w:rsid w:val="0052184D"/>
    <w:rsid w:val="005304AA"/>
    <w:rsid w:val="00531209"/>
    <w:rsid w:val="005313BF"/>
    <w:rsid w:val="005362B1"/>
    <w:rsid w:val="00547113"/>
    <w:rsid w:val="00547F76"/>
    <w:rsid w:val="00552026"/>
    <w:rsid w:val="00552E12"/>
    <w:rsid w:val="005544A3"/>
    <w:rsid w:val="005563F4"/>
    <w:rsid w:val="00556952"/>
    <w:rsid w:val="00561FE3"/>
    <w:rsid w:val="0056574E"/>
    <w:rsid w:val="00565B34"/>
    <w:rsid w:val="00570AEE"/>
    <w:rsid w:val="00577749"/>
    <w:rsid w:val="005814CD"/>
    <w:rsid w:val="005902A8"/>
    <w:rsid w:val="005965C5"/>
    <w:rsid w:val="005A3441"/>
    <w:rsid w:val="005A4EDC"/>
    <w:rsid w:val="005A55D7"/>
    <w:rsid w:val="005A7B77"/>
    <w:rsid w:val="005B069A"/>
    <w:rsid w:val="005C00AF"/>
    <w:rsid w:val="005C29C7"/>
    <w:rsid w:val="005C2D78"/>
    <w:rsid w:val="005D7AF0"/>
    <w:rsid w:val="005E3F44"/>
    <w:rsid w:val="005E4FA2"/>
    <w:rsid w:val="005F14DE"/>
    <w:rsid w:val="005F2F8D"/>
    <w:rsid w:val="005F4537"/>
    <w:rsid w:val="005F5C72"/>
    <w:rsid w:val="005F629A"/>
    <w:rsid w:val="005F645C"/>
    <w:rsid w:val="00603FB7"/>
    <w:rsid w:val="006112BF"/>
    <w:rsid w:val="0061571F"/>
    <w:rsid w:val="0062500D"/>
    <w:rsid w:val="006306BF"/>
    <w:rsid w:val="00636368"/>
    <w:rsid w:val="00647564"/>
    <w:rsid w:val="00647F90"/>
    <w:rsid w:val="00651B73"/>
    <w:rsid w:val="0066299C"/>
    <w:rsid w:val="00670E39"/>
    <w:rsid w:val="00670E74"/>
    <w:rsid w:val="00671A2B"/>
    <w:rsid w:val="006758F6"/>
    <w:rsid w:val="00680782"/>
    <w:rsid w:val="0068239D"/>
    <w:rsid w:val="00682BBD"/>
    <w:rsid w:val="0068602B"/>
    <w:rsid w:val="00690DDD"/>
    <w:rsid w:val="00692060"/>
    <w:rsid w:val="0069455F"/>
    <w:rsid w:val="006A5A4A"/>
    <w:rsid w:val="006A79E9"/>
    <w:rsid w:val="006B502A"/>
    <w:rsid w:val="006B7278"/>
    <w:rsid w:val="006C3629"/>
    <w:rsid w:val="006C48F6"/>
    <w:rsid w:val="006D0CD0"/>
    <w:rsid w:val="006D4B00"/>
    <w:rsid w:val="006D7DD7"/>
    <w:rsid w:val="006E37D0"/>
    <w:rsid w:val="006E7370"/>
    <w:rsid w:val="006F0B0C"/>
    <w:rsid w:val="006F27C5"/>
    <w:rsid w:val="006F3EE7"/>
    <w:rsid w:val="00702228"/>
    <w:rsid w:val="00702B7D"/>
    <w:rsid w:val="00702FFB"/>
    <w:rsid w:val="007047BA"/>
    <w:rsid w:val="00706E7A"/>
    <w:rsid w:val="00711858"/>
    <w:rsid w:val="00725751"/>
    <w:rsid w:val="0072636E"/>
    <w:rsid w:val="00731F0E"/>
    <w:rsid w:val="00731F0F"/>
    <w:rsid w:val="00732020"/>
    <w:rsid w:val="00740F18"/>
    <w:rsid w:val="00742CA5"/>
    <w:rsid w:val="00745E6B"/>
    <w:rsid w:val="007500C9"/>
    <w:rsid w:val="007508CE"/>
    <w:rsid w:val="007509FA"/>
    <w:rsid w:val="007528AD"/>
    <w:rsid w:val="00753185"/>
    <w:rsid w:val="00754567"/>
    <w:rsid w:val="00756E6D"/>
    <w:rsid w:val="00760D5E"/>
    <w:rsid w:val="00772992"/>
    <w:rsid w:val="00774BE0"/>
    <w:rsid w:val="00777604"/>
    <w:rsid w:val="00777D47"/>
    <w:rsid w:val="007917B3"/>
    <w:rsid w:val="00797FA3"/>
    <w:rsid w:val="007B2665"/>
    <w:rsid w:val="007C0081"/>
    <w:rsid w:val="007C0525"/>
    <w:rsid w:val="007C1CD3"/>
    <w:rsid w:val="007C1CF1"/>
    <w:rsid w:val="007C298B"/>
    <w:rsid w:val="007C3FB8"/>
    <w:rsid w:val="007C53AC"/>
    <w:rsid w:val="007D3415"/>
    <w:rsid w:val="007D65C1"/>
    <w:rsid w:val="007E10D3"/>
    <w:rsid w:val="007E37C6"/>
    <w:rsid w:val="007E68CB"/>
    <w:rsid w:val="007F1912"/>
    <w:rsid w:val="007F50FD"/>
    <w:rsid w:val="007F66A8"/>
    <w:rsid w:val="008028CF"/>
    <w:rsid w:val="008065A3"/>
    <w:rsid w:val="0081068B"/>
    <w:rsid w:val="00816616"/>
    <w:rsid w:val="00817F7F"/>
    <w:rsid w:val="008223AE"/>
    <w:rsid w:val="0082513F"/>
    <w:rsid w:val="00832CCF"/>
    <w:rsid w:val="00834969"/>
    <w:rsid w:val="00836873"/>
    <w:rsid w:val="00840988"/>
    <w:rsid w:val="00845562"/>
    <w:rsid w:val="008457C0"/>
    <w:rsid w:val="0085439A"/>
    <w:rsid w:val="008544D6"/>
    <w:rsid w:val="00860833"/>
    <w:rsid w:val="00862226"/>
    <w:rsid w:val="00864281"/>
    <w:rsid w:val="00872F90"/>
    <w:rsid w:val="008738B1"/>
    <w:rsid w:val="008752A8"/>
    <w:rsid w:val="0087626C"/>
    <w:rsid w:val="00876A51"/>
    <w:rsid w:val="008813B3"/>
    <w:rsid w:val="00881F04"/>
    <w:rsid w:val="00883A52"/>
    <w:rsid w:val="0088536F"/>
    <w:rsid w:val="00886241"/>
    <w:rsid w:val="00895A4A"/>
    <w:rsid w:val="008A7E3B"/>
    <w:rsid w:val="008B3273"/>
    <w:rsid w:val="008B6E5F"/>
    <w:rsid w:val="008C745D"/>
    <w:rsid w:val="008C75B8"/>
    <w:rsid w:val="008D48D9"/>
    <w:rsid w:val="008D7C9F"/>
    <w:rsid w:val="008E3769"/>
    <w:rsid w:val="008E62BB"/>
    <w:rsid w:val="008F19A6"/>
    <w:rsid w:val="00900F48"/>
    <w:rsid w:val="00902FA8"/>
    <w:rsid w:val="00903FF4"/>
    <w:rsid w:val="00904DF5"/>
    <w:rsid w:val="00905596"/>
    <w:rsid w:val="00907F84"/>
    <w:rsid w:val="00914B08"/>
    <w:rsid w:val="00924DB1"/>
    <w:rsid w:val="00934473"/>
    <w:rsid w:val="00941949"/>
    <w:rsid w:val="009424E6"/>
    <w:rsid w:val="00951F8E"/>
    <w:rsid w:val="00956FF0"/>
    <w:rsid w:val="00960138"/>
    <w:rsid w:val="009611C1"/>
    <w:rsid w:val="00963080"/>
    <w:rsid w:val="00964FD0"/>
    <w:rsid w:val="00967110"/>
    <w:rsid w:val="00970242"/>
    <w:rsid w:val="00976D8A"/>
    <w:rsid w:val="009802D9"/>
    <w:rsid w:val="00980305"/>
    <w:rsid w:val="009809AC"/>
    <w:rsid w:val="009831BE"/>
    <w:rsid w:val="00983696"/>
    <w:rsid w:val="00992AB7"/>
    <w:rsid w:val="00992C57"/>
    <w:rsid w:val="009A4C3B"/>
    <w:rsid w:val="009B0CEB"/>
    <w:rsid w:val="009B1A89"/>
    <w:rsid w:val="009B60BA"/>
    <w:rsid w:val="009C0CC7"/>
    <w:rsid w:val="009C41E6"/>
    <w:rsid w:val="009C66B3"/>
    <w:rsid w:val="009D025C"/>
    <w:rsid w:val="009D0B2A"/>
    <w:rsid w:val="009D639F"/>
    <w:rsid w:val="009D78BD"/>
    <w:rsid w:val="009F3E03"/>
    <w:rsid w:val="009F5C05"/>
    <w:rsid w:val="009F6E54"/>
    <w:rsid w:val="00A041C5"/>
    <w:rsid w:val="00A10E18"/>
    <w:rsid w:val="00A1233C"/>
    <w:rsid w:val="00A159D7"/>
    <w:rsid w:val="00A17F10"/>
    <w:rsid w:val="00A2196C"/>
    <w:rsid w:val="00A23E72"/>
    <w:rsid w:val="00A26229"/>
    <w:rsid w:val="00A279A2"/>
    <w:rsid w:val="00A32727"/>
    <w:rsid w:val="00A350EC"/>
    <w:rsid w:val="00A46120"/>
    <w:rsid w:val="00A54C70"/>
    <w:rsid w:val="00A622CE"/>
    <w:rsid w:val="00A665E8"/>
    <w:rsid w:val="00A71893"/>
    <w:rsid w:val="00A76CA0"/>
    <w:rsid w:val="00A77E18"/>
    <w:rsid w:val="00A81B15"/>
    <w:rsid w:val="00A85278"/>
    <w:rsid w:val="00AA1F1B"/>
    <w:rsid w:val="00AA5320"/>
    <w:rsid w:val="00AA6807"/>
    <w:rsid w:val="00AA6E91"/>
    <w:rsid w:val="00AB6DCA"/>
    <w:rsid w:val="00AB7A6A"/>
    <w:rsid w:val="00AC1DDB"/>
    <w:rsid w:val="00AC458B"/>
    <w:rsid w:val="00AC7D4E"/>
    <w:rsid w:val="00AD7F0D"/>
    <w:rsid w:val="00AE08B9"/>
    <w:rsid w:val="00AE502B"/>
    <w:rsid w:val="00AE5DD6"/>
    <w:rsid w:val="00AF7FD2"/>
    <w:rsid w:val="00B03EC0"/>
    <w:rsid w:val="00B24776"/>
    <w:rsid w:val="00B30D6F"/>
    <w:rsid w:val="00B349E4"/>
    <w:rsid w:val="00B37179"/>
    <w:rsid w:val="00B4367E"/>
    <w:rsid w:val="00B44031"/>
    <w:rsid w:val="00B44A5D"/>
    <w:rsid w:val="00B616A2"/>
    <w:rsid w:val="00B667A0"/>
    <w:rsid w:val="00B8000A"/>
    <w:rsid w:val="00B82F04"/>
    <w:rsid w:val="00B83879"/>
    <w:rsid w:val="00B90E2B"/>
    <w:rsid w:val="00B922AE"/>
    <w:rsid w:val="00B969F0"/>
    <w:rsid w:val="00BA3262"/>
    <w:rsid w:val="00BA3DEC"/>
    <w:rsid w:val="00BA4F96"/>
    <w:rsid w:val="00BA50D6"/>
    <w:rsid w:val="00BA5B23"/>
    <w:rsid w:val="00BB0DB6"/>
    <w:rsid w:val="00BB6073"/>
    <w:rsid w:val="00BC2C70"/>
    <w:rsid w:val="00BC7190"/>
    <w:rsid w:val="00BD0DAC"/>
    <w:rsid w:val="00BD5249"/>
    <w:rsid w:val="00BE1705"/>
    <w:rsid w:val="00BE318C"/>
    <w:rsid w:val="00BE38E1"/>
    <w:rsid w:val="00BF51FC"/>
    <w:rsid w:val="00C0117A"/>
    <w:rsid w:val="00C01C17"/>
    <w:rsid w:val="00C0217D"/>
    <w:rsid w:val="00C0349C"/>
    <w:rsid w:val="00C05897"/>
    <w:rsid w:val="00C06BB3"/>
    <w:rsid w:val="00C10EC3"/>
    <w:rsid w:val="00C1761E"/>
    <w:rsid w:val="00C2106D"/>
    <w:rsid w:val="00C25445"/>
    <w:rsid w:val="00C27DD0"/>
    <w:rsid w:val="00C32107"/>
    <w:rsid w:val="00C3547D"/>
    <w:rsid w:val="00C3644C"/>
    <w:rsid w:val="00C419DF"/>
    <w:rsid w:val="00C448D2"/>
    <w:rsid w:val="00C461E7"/>
    <w:rsid w:val="00C5126E"/>
    <w:rsid w:val="00C539E9"/>
    <w:rsid w:val="00C818BB"/>
    <w:rsid w:val="00C8581F"/>
    <w:rsid w:val="00C861C0"/>
    <w:rsid w:val="00C91414"/>
    <w:rsid w:val="00C941E9"/>
    <w:rsid w:val="00C9707F"/>
    <w:rsid w:val="00CA0D7A"/>
    <w:rsid w:val="00CA3BE3"/>
    <w:rsid w:val="00CA46CC"/>
    <w:rsid w:val="00CA53CC"/>
    <w:rsid w:val="00CA5CA7"/>
    <w:rsid w:val="00CA7B97"/>
    <w:rsid w:val="00CB4EF9"/>
    <w:rsid w:val="00CB702C"/>
    <w:rsid w:val="00CE0FD5"/>
    <w:rsid w:val="00CE5413"/>
    <w:rsid w:val="00CF1DA3"/>
    <w:rsid w:val="00CF32C5"/>
    <w:rsid w:val="00CF6810"/>
    <w:rsid w:val="00D01AD7"/>
    <w:rsid w:val="00D04213"/>
    <w:rsid w:val="00D07B5F"/>
    <w:rsid w:val="00D1452D"/>
    <w:rsid w:val="00D16E7E"/>
    <w:rsid w:val="00D22127"/>
    <w:rsid w:val="00D24080"/>
    <w:rsid w:val="00D30488"/>
    <w:rsid w:val="00D41E76"/>
    <w:rsid w:val="00D44D26"/>
    <w:rsid w:val="00D51782"/>
    <w:rsid w:val="00D53B02"/>
    <w:rsid w:val="00D54854"/>
    <w:rsid w:val="00D55DE2"/>
    <w:rsid w:val="00D64922"/>
    <w:rsid w:val="00D66DBC"/>
    <w:rsid w:val="00D67C58"/>
    <w:rsid w:val="00D72295"/>
    <w:rsid w:val="00D733D0"/>
    <w:rsid w:val="00D9473E"/>
    <w:rsid w:val="00D9550E"/>
    <w:rsid w:val="00D96C30"/>
    <w:rsid w:val="00DB0EAC"/>
    <w:rsid w:val="00DB3475"/>
    <w:rsid w:val="00DB3D47"/>
    <w:rsid w:val="00DC08A3"/>
    <w:rsid w:val="00DC30F3"/>
    <w:rsid w:val="00DC4786"/>
    <w:rsid w:val="00DD0910"/>
    <w:rsid w:val="00DD2C88"/>
    <w:rsid w:val="00DD5489"/>
    <w:rsid w:val="00DD6467"/>
    <w:rsid w:val="00DE040E"/>
    <w:rsid w:val="00DE2A65"/>
    <w:rsid w:val="00DE5B60"/>
    <w:rsid w:val="00E03267"/>
    <w:rsid w:val="00E14F91"/>
    <w:rsid w:val="00E16DC5"/>
    <w:rsid w:val="00E20C5D"/>
    <w:rsid w:val="00E259A0"/>
    <w:rsid w:val="00E32955"/>
    <w:rsid w:val="00E36AAD"/>
    <w:rsid w:val="00E378AE"/>
    <w:rsid w:val="00E410AD"/>
    <w:rsid w:val="00E445DF"/>
    <w:rsid w:val="00E45027"/>
    <w:rsid w:val="00E4625D"/>
    <w:rsid w:val="00E52BBD"/>
    <w:rsid w:val="00E543E1"/>
    <w:rsid w:val="00E57890"/>
    <w:rsid w:val="00E61A64"/>
    <w:rsid w:val="00E64128"/>
    <w:rsid w:val="00E650A8"/>
    <w:rsid w:val="00E6653A"/>
    <w:rsid w:val="00E66F17"/>
    <w:rsid w:val="00E70390"/>
    <w:rsid w:val="00E7408D"/>
    <w:rsid w:val="00E76DAD"/>
    <w:rsid w:val="00E91E38"/>
    <w:rsid w:val="00E927BB"/>
    <w:rsid w:val="00E9437F"/>
    <w:rsid w:val="00E97D8D"/>
    <w:rsid w:val="00EA3773"/>
    <w:rsid w:val="00EA50CC"/>
    <w:rsid w:val="00EC08E1"/>
    <w:rsid w:val="00ED2645"/>
    <w:rsid w:val="00EE287A"/>
    <w:rsid w:val="00EE32B7"/>
    <w:rsid w:val="00EE5ACF"/>
    <w:rsid w:val="00EE7378"/>
    <w:rsid w:val="00EF0B74"/>
    <w:rsid w:val="00EF3B97"/>
    <w:rsid w:val="00EF495A"/>
    <w:rsid w:val="00F1205A"/>
    <w:rsid w:val="00F311B8"/>
    <w:rsid w:val="00F31AFB"/>
    <w:rsid w:val="00F3205C"/>
    <w:rsid w:val="00F40D36"/>
    <w:rsid w:val="00F52476"/>
    <w:rsid w:val="00F561FC"/>
    <w:rsid w:val="00F70B6B"/>
    <w:rsid w:val="00F84F75"/>
    <w:rsid w:val="00F94848"/>
    <w:rsid w:val="00FA1DA2"/>
    <w:rsid w:val="00FA1F75"/>
    <w:rsid w:val="00FA57A0"/>
    <w:rsid w:val="00FA7773"/>
    <w:rsid w:val="00FB1F41"/>
    <w:rsid w:val="00FB5E5D"/>
    <w:rsid w:val="00FC3DFF"/>
    <w:rsid w:val="00FD3E1A"/>
    <w:rsid w:val="00FD4E82"/>
    <w:rsid w:val="00FE1CE2"/>
    <w:rsid w:val="00FE1F12"/>
    <w:rsid w:val="00FF0583"/>
    <w:rsid w:val="00FF1596"/>
    <w:rsid w:val="00FF3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55144"/>
  <w15:docId w15:val="{42E0A166-CCD9-4F5D-AC1F-E2074A568E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pPr>
        <w:spacing w:after="1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9F5C05"/>
  </w:style>
  <w:style w:type="paragraph" w:styleId="Heading1">
    <w:name w:val="heading 1"/>
    <w:basedOn w:val="Normal"/>
    <w:next w:val="Normal"/>
    <w:link w:val="Heading1Char"/>
    <w:uiPriority w:val="9"/>
    <w:qFormat/>
    <w:pPr>
      <w:keepNext/>
      <w:keepLines/>
      <w:spacing w:before="360"/>
      <w:jc w:val="center"/>
      <w:outlineLvl w:val="0"/>
    </w:pPr>
    <w:rPr>
      <w:rFonts w:ascii="Arial" w:eastAsia="Arial" w:hAnsi="Arial" w:cs="Arial"/>
      <w:b/>
      <w:sz w:val="28"/>
      <w:szCs w:val="28"/>
    </w:rPr>
  </w:style>
  <w:style w:type="paragraph" w:styleId="Heading2">
    <w:name w:val="heading 2"/>
    <w:basedOn w:val="Normal"/>
    <w:next w:val="Normal"/>
    <w:link w:val="Heading2Char"/>
    <w:uiPriority w:val="9"/>
    <w:qFormat/>
    <w:pPr>
      <w:keepNext/>
      <w:keepLines/>
      <w:spacing w:before="240" w:after="60"/>
      <w:outlineLvl w:val="1"/>
    </w:pPr>
    <w:rPr>
      <w:rFonts w:ascii="Arial" w:eastAsia="Arial" w:hAnsi="Arial" w:cs="Arial"/>
      <w:b/>
      <w:sz w:val="24"/>
      <w:szCs w:val="24"/>
    </w:rPr>
  </w:style>
  <w:style w:type="paragraph" w:styleId="Heading3">
    <w:name w:val="heading 3"/>
    <w:basedOn w:val="Normal"/>
    <w:next w:val="Normal"/>
    <w:link w:val="Heading3Char"/>
    <w:uiPriority w:val="9"/>
    <w:qFormat/>
    <w:pPr>
      <w:keepNext/>
      <w:keepLines/>
      <w:spacing w:before="160" w:after="60"/>
      <w:outlineLvl w:val="2"/>
    </w:pPr>
    <w:rPr>
      <w:i/>
      <w:sz w:val="24"/>
      <w:szCs w:val="24"/>
    </w:rPr>
  </w:style>
  <w:style w:type="paragraph" w:styleId="Heading4">
    <w:name w:val="heading 4"/>
    <w:basedOn w:val="Normal"/>
    <w:next w:val="Normal"/>
    <w:link w:val="Heading4Char"/>
    <w:uiPriority w:val="9"/>
    <w:qFormat/>
    <w:pPr>
      <w:keepNext/>
      <w:keepLines/>
      <w:spacing w:before="240" w:after="60"/>
      <w:outlineLvl w:val="3"/>
    </w:pPr>
    <w:rPr>
      <w:u w:val="single"/>
    </w:rPr>
  </w:style>
  <w:style w:type="paragraph" w:styleId="Heading5">
    <w:name w:val="heading 5"/>
    <w:basedOn w:val="Normal"/>
    <w:next w:val="Normal"/>
    <w:link w:val="Heading5Char"/>
    <w:qFormat/>
    <w:rsid w:val="00CE5413"/>
    <w:pPr>
      <w:keepNext/>
      <w:keepLines/>
      <w:tabs>
        <w:tab w:val="left" w:pos="1260"/>
      </w:tabs>
      <w:outlineLvl w:val="4"/>
    </w:pPr>
  </w:style>
  <w:style w:type="paragraph" w:styleId="Heading6">
    <w:name w:val="heading 6"/>
    <w:basedOn w:val="Normal"/>
    <w:next w:val="Normal"/>
    <w:link w:val="Heading6Char"/>
    <w:qFormat/>
    <w:pPr>
      <w:keepNext/>
      <w:keepLines/>
      <w:tabs>
        <w:tab w:val="left" w:pos="1440"/>
      </w:tabs>
      <w:ind w:left="1440" w:hanging="1440"/>
      <w:outlineLvl w:val="5"/>
    </w:pPr>
    <w:rPr>
      <w:color w:val="000000"/>
    </w:rPr>
  </w:style>
  <w:style w:type="paragraph" w:styleId="Heading7">
    <w:name w:val="heading 7"/>
    <w:basedOn w:val="Normal"/>
    <w:next w:val="Normal"/>
    <w:link w:val="Heading7Char"/>
    <w:qFormat/>
    <w:rsid w:val="002E107F"/>
    <w:pPr>
      <w:spacing w:before="240" w:after="60"/>
      <w:outlineLvl w:val="6"/>
    </w:pPr>
    <w:rPr>
      <w:szCs w:val="20"/>
    </w:rPr>
  </w:style>
  <w:style w:type="paragraph" w:styleId="Heading8">
    <w:name w:val="heading 8"/>
    <w:basedOn w:val="Normal"/>
    <w:next w:val="Normal"/>
    <w:link w:val="Heading8Char"/>
    <w:qFormat/>
    <w:rsid w:val="002E107F"/>
    <w:pPr>
      <w:spacing w:before="240" w:after="60"/>
      <w:outlineLvl w:val="7"/>
    </w:pPr>
    <w:rPr>
      <w:i/>
      <w:iCs/>
      <w:szCs w:val="20"/>
    </w:rPr>
  </w:style>
  <w:style w:type="paragraph" w:styleId="Heading9">
    <w:name w:val="heading 9"/>
    <w:basedOn w:val="Normal"/>
    <w:next w:val="Normal"/>
    <w:link w:val="Heading9Char"/>
    <w:qFormat/>
    <w:rsid w:val="002E107F"/>
    <w:p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107F"/>
    <w:rPr>
      <w:rFonts w:ascii="Arial" w:eastAsia="Arial" w:hAnsi="Arial" w:cs="Arial"/>
      <w:b/>
      <w:sz w:val="28"/>
      <w:szCs w:val="28"/>
    </w:rPr>
  </w:style>
  <w:style w:type="character" w:customStyle="1" w:styleId="Heading2Char">
    <w:name w:val="Heading 2 Char"/>
    <w:basedOn w:val="DefaultParagraphFont"/>
    <w:link w:val="Heading2"/>
    <w:uiPriority w:val="9"/>
    <w:rsid w:val="002E107F"/>
    <w:rPr>
      <w:rFonts w:ascii="Arial" w:eastAsia="Arial" w:hAnsi="Arial" w:cs="Arial"/>
      <w:b/>
      <w:sz w:val="24"/>
      <w:szCs w:val="24"/>
    </w:rPr>
  </w:style>
  <w:style w:type="character" w:customStyle="1" w:styleId="Heading3Char">
    <w:name w:val="Heading 3 Char"/>
    <w:basedOn w:val="DefaultParagraphFont"/>
    <w:link w:val="Heading3"/>
    <w:uiPriority w:val="9"/>
    <w:rsid w:val="002E107F"/>
    <w:rPr>
      <w:i/>
      <w:sz w:val="24"/>
      <w:szCs w:val="24"/>
    </w:rPr>
  </w:style>
  <w:style w:type="character" w:customStyle="1" w:styleId="Heading4Char">
    <w:name w:val="Heading 4 Char"/>
    <w:basedOn w:val="DefaultParagraphFont"/>
    <w:link w:val="Heading4"/>
    <w:uiPriority w:val="9"/>
    <w:rsid w:val="002E107F"/>
    <w:rPr>
      <w:u w:val="single"/>
    </w:rPr>
  </w:style>
  <w:style w:type="character" w:customStyle="1" w:styleId="Heading5Char">
    <w:name w:val="Heading 5 Char"/>
    <w:basedOn w:val="DefaultParagraphFont"/>
    <w:link w:val="Heading5"/>
    <w:rsid w:val="00CE5413"/>
  </w:style>
  <w:style w:type="character" w:customStyle="1" w:styleId="Heading6Char">
    <w:name w:val="Heading 6 Char"/>
    <w:basedOn w:val="DefaultParagraphFont"/>
    <w:link w:val="Heading6"/>
    <w:rsid w:val="002E107F"/>
    <w:rPr>
      <w:color w:val="000000"/>
    </w:rPr>
  </w:style>
  <w:style w:type="character" w:customStyle="1" w:styleId="Heading7Char">
    <w:name w:val="Heading 7 Char"/>
    <w:basedOn w:val="DefaultParagraphFont"/>
    <w:link w:val="Heading7"/>
    <w:rsid w:val="002E107F"/>
    <w:rPr>
      <w:szCs w:val="20"/>
    </w:rPr>
  </w:style>
  <w:style w:type="character" w:customStyle="1" w:styleId="Heading8Char">
    <w:name w:val="Heading 8 Char"/>
    <w:basedOn w:val="DefaultParagraphFont"/>
    <w:link w:val="Heading8"/>
    <w:rsid w:val="002E107F"/>
    <w:rPr>
      <w:i/>
      <w:iCs/>
      <w:szCs w:val="20"/>
    </w:rPr>
  </w:style>
  <w:style w:type="character" w:customStyle="1" w:styleId="Heading9Char">
    <w:name w:val="Heading 9 Char"/>
    <w:basedOn w:val="DefaultParagraphFont"/>
    <w:link w:val="Heading9"/>
    <w:rsid w:val="002E107F"/>
    <w:rPr>
      <w:rFonts w:ascii="Arial" w:hAnsi="Arial" w:cs="Arial"/>
    </w:rPr>
  </w:style>
  <w:style w:type="paragraph" w:styleId="Title">
    <w:name w:val="Title"/>
    <w:basedOn w:val="Normal"/>
    <w:next w:val="Normal"/>
    <w:link w:val="TitleChar"/>
    <w:uiPriority w:val="10"/>
    <w:qFormat/>
    <w:pPr>
      <w:keepNext/>
      <w:keepLines/>
      <w:spacing w:before="240" w:after="60"/>
      <w:jc w:val="center"/>
    </w:pPr>
    <w:rPr>
      <w:b/>
      <w:sz w:val="32"/>
      <w:szCs w:val="32"/>
    </w:rPr>
  </w:style>
  <w:style w:type="character" w:customStyle="1" w:styleId="TitleChar">
    <w:name w:val="Title Char"/>
    <w:basedOn w:val="DefaultParagraphFont"/>
    <w:link w:val="Title"/>
    <w:uiPriority w:val="10"/>
    <w:rsid w:val="00A26229"/>
    <w:rPr>
      <w:b/>
      <w:sz w:val="32"/>
      <w:szCs w:val="32"/>
    </w:rPr>
  </w:style>
  <w:style w:type="paragraph" w:styleId="Subtitle">
    <w:name w:val="Subtitle"/>
    <w:basedOn w:val="Normal"/>
    <w:next w:val="Normal"/>
    <w:link w:val="SubtitleChar"/>
    <w:qFormat/>
    <w:pPr>
      <w:keepNext/>
      <w:keepLines/>
      <w:spacing w:after="60"/>
      <w:jc w:val="center"/>
    </w:pPr>
    <w:rPr>
      <w:i/>
      <w:color w:val="666666"/>
      <w:sz w:val="24"/>
      <w:szCs w:val="24"/>
    </w:rPr>
  </w:style>
  <w:style w:type="character" w:customStyle="1" w:styleId="SubtitleChar">
    <w:name w:val="Subtitle Char"/>
    <w:basedOn w:val="DefaultParagraphFont"/>
    <w:link w:val="Subtitle"/>
    <w:rsid w:val="002E107F"/>
    <w:rPr>
      <w:i/>
      <w:color w:val="666666"/>
      <w:sz w:val="24"/>
      <w:szCs w:val="24"/>
    </w:rPr>
  </w:style>
  <w:style w:type="table" w:customStyle="1" w:styleId="a">
    <w:basedOn w:val="TableNormal"/>
    <w:pPr>
      <w:spacing w:after="0"/>
    </w:pPr>
    <w:rPr>
      <w:sz w:val="20"/>
      <w:szCs w:val="20"/>
    </w:rPr>
    <w:tblPr>
      <w:tblStyleRowBandSize w:val="1"/>
      <w:tblStyleColBandSize w:val="1"/>
      <w:tblCellMar>
        <w:left w:w="101" w:type="dxa"/>
        <w:right w:w="101" w:type="dxa"/>
      </w:tblCellMar>
    </w:tblPr>
  </w:style>
  <w:style w:type="table" w:customStyle="1" w:styleId="a0">
    <w:basedOn w:val="TableNormal"/>
    <w:pPr>
      <w:spacing w:after="0"/>
    </w:pPr>
    <w:rPr>
      <w:sz w:val="20"/>
      <w:szCs w:val="20"/>
    </w:rPr>
    <w:tblPr>
      <w:tblStyleRowBandSize w:val="1"/>
      <w:tblStyleColBandSize w:val="1"/>
      <w:tblCellMar>
        <w:left w:w="101" w:type="dxa"/>
        <w:right w:w="101" w:type="dxa"/>
      </w:tblCellMar>
    </w:tblPr>
  </w:style>
  <w:style w:type="table" w:customStyle="1" w:styleId="a1">
    <w:basedOn w:val="TableNormal"/>
    <w:pPr>
      <w:spacing w:after="0"/>
    </w:pPr>
    <w:rPr>
      <w:sz w:val="20"/>
      <w:szCs w:val="20"/>
    </w:rPr>
    <w:tblPr>
      <w:tblStyleRowBandSize w:val="1"/>
      <w:tblStyleColBandSize w:val="1"/>
      <w:tblCellMar>
        <w:left w:w="101" w:type="dxa"/>
        <w:right w:w="101" w:type="dxa"/>
      </w:tblCellMar>
    </w:tblPr>
  </w:style>
  <w:style w:type="table" w:customStyle="1" w:styleId="a2">
    <w:basedOn w:val="TableNormal"/>
    <w:pPr>
      <w:spacing w:after="0"/>
    </w:pPr>
    <w:rPr>
      <w:sz w:val="20"/>
      <w:szCs w:val="20"/>
    </w:rPr>
    <w:tblPr>
      <w:tblStyleRowBandSize w:val="1"/>
      <w:tblStyleColBandSize w:val="1"/>
      <w:tblCellMar>
        <w:left w:w="101" w:type="dxa"/>
        <w:right w:w="101" w:type="dxa"/>
      </w:tblCellMar>
    </w:tblPr>
  </w:style>
  <w:style w:type="table" w:customStyle="1" w:styleId="a3">
    <w:basedOn w:val="TableNormal"/>
    <w:pPr>
      <w:spacing w:after="0"/>
    </w:pPr>
    <w:rPr>
      <w:sz w:val="20"/>
      <w:szCs w:val="20"/>
    </w:rPr>
    <w:tblPr>
      <w:tblStyleRowBandSize w:val="1"/>
      <w:tblStyleColBandSize w:val="1"/>
      <w:tblCellMar>
        <w:left w:w="101" w:type="dxa"/>
        <w:right w:w="101" w:type="dxa"/>
      </w:tblCellMar>
    </w:tblPr>
  </w:style>
  <w:style w:type="table" w:customStyle="1" w:styleId="a4">
    <w:basedOn w:val="TableNormal"/>
    <w:pPr>
      <w:spacing w:after="0"/>
    </w:pPr>
    <w:rPr>
      <w:sz w:val="20"/>
      <w:szCs w:val="20"/>
    </w:rPr>
    <w:tblPr>
      <w:tblStyleRowBandSize w:val="1"/>
      <w:tblStyleColBandSize w:val="1"/>
      <w:tblCellMar>
        <w:left w:w="101" w:type="dxa"/>
        <w:right w:w="101" w:type="dxa"/>
      </w:tblCellMar>
    </w:tblPr>
  </w:style>
  <w:style w:type="table" w:customStyle="1" w:styleId="a5">
    <w:basedOn w:val="TableNormal"/>
    <w:pPr>
      <w:spacing w:after="0"/>
    </w:pPr>
    <w:rPr>
      <w:sz w:val="20"/>
      <w:szCs w:val="20"/>
    </w:rPr>
    <w:tblPr>
      <w:tblStyleRowBandSize w:val="1"/>
      <w:tblStyleColBandSize w:val="1"/>
      <w:tblCellMar>
        <w:left w:w="101" w:type="dxa"/>
        <w:right w:w="101" w:type="dxa"/>
      </w:tblCellMar>
    </w:tblPr>
  </w:style>
  <w:style w:type="character" w:styleId="CommentReference">
    <w:name w:val="annotation reference"/>
    <w:uiPriority w:val="99"/>
    <w:semiHidden/>
    <w:rsid w:val="00E61A64"/>
    <w:rPr>
      <w:sz w:val="16"/>
      <w:szCs w:val="16"/>
    </w:rPr>
  </w:style>
  <w:style w:type="paragraph" w:styleId="CommentText">
    <w:name w:val="annotation text"/>
    <w:basedOn w:val="Normal"/>
    <w:link w:val="CommentTextChar"/>
    <w:uiPriority w:val="99"/>
    <w:semiHidden/>
    <w:rsid w:val="00E61A64"/>
    <w:pPr>
      <w:spacing w:after="240"/>
    </w:pPr>
    <w:rPr>
      <w:sz w:val="20"/>
      <w:szCs w:val="20"/>
    </w:rPr>
  </w:style>
  <w:style w:type="character" w:customStyle="1" w:styleId="CommentTextChar">
    <w:name w:val="Comment Text Char"/>
    <w:basedOn w:val="DefaultParagraphFont"/>
    <w:link w:val="CommentText"/>
    <w:uiPriority w:val="99"/>
    <w:semiHidden/>
    <w:rsid w:val="00E61A64"/>
    <w:rPr>
      <w:sz w:val="20"/>
      <w:szCs w:val="20"/>
    </w:rPr>
  </w:style>
  <w:style w:type="paragraph" w:styleId="BalloonText">
    <w:name w:val="Balloon Text"/>
    <w:basedOn w:val="Normal"/>
    <w:link w:val="BalloonTextChar"/>
    <w:uiPriority w:val="99"/>
    <w:semiHidden/>
    <w:unhideWhenUsed/>
    <w:rsid w:val="00E61A64"/>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1A64"/>
    <w:rPr>
      <w:rFonts w:ascii="Segoe UI" w:hAnsi="Segoe UI" w:cs="Segoe UI"/>
      <w:sz w:val="18"/>
      <w:szCs w:val="18"/>
    </w:rPr>
  </w:style>
  <w:style w:type="paragraph" w:styleId="Caption">
    <w:name w:val="caption"/>
    <w:basedOn w:val="Normal"/>
    <w:next w:val="Normal"/>
    <w:uiPriority w:val="35"/>
    <w:unhideWhenUsed/>
    <w:qFormat/>
    <w:rsid w:val="00E61A64"/>
    <w:pPr>
      <w:spacing w:after="120"/>
      <w:ind w:left="1152" w:hanging="1152"/>
    </w:pPr>
    <w:rPr>
      <w:bCs/>
      <w:sz w:val="20"/>
      <w:szCs w:val="20"/>
    </w:rPr>
  </w:style>
  <w:style w:type="paragraph" w:customStyle="1" w:styleId="fig">
    <w:name w:val="fig"/>
    <w:basedOn w:val="Normal"/>
    <w:next w:val="Normal"/>
    <w:rsid w:val="00E61A64"/>
    <w:pPr>
      <w:keepNext/>
      <w:spacing w:after="60"/>
      <w:jc w:val="center"/>
    </w:pPr>
    <w:rPr>
      <w:szCs w:val="20"/>
    </w:rPr>
  </w:style>
  <w:style w:type="paragraph" w:styleId="ListParagraph">
    <w:name w:val="List Paragraph"/>
    <w:basedOn w:val="Normal"/>
    <w:link w:val="ListParagraphChar"/>
    <w:uiPriority w:val="34"/>
    <w:qFormat/>
    <w:rsid w:val="005965C5"/>
    <w:pPr>
      <w:ind w:left="720"/>
      <w:contextualSpacing/>
    </w:pPr>
    <w:rPr>
      <w:szCs w:val="20"/>
    </w:rPr>
  </w:style>
  <w:style w:type="table" w:styleId="TableGrid">
    <w:name w:val="Table Grid"/>
    <w:basedOn w:val="TableNormal"/>
    <w:uiPriority w:val="39"/>
    <w:rsid w:val="002934EA"/>
    <w:pPr>
      <w:spacing w:after="24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cap">
    <w:name w:val="tabcap"/>
    <w:basedOn w:val="Normal"/>
    <w:rsid w:val="002934EA"/>
    <w:pPr>
      <w:keepNext/>
      <w:keepLines/>
      <w:spacing w:before="160" w:after="120"/>
      <w:ind w:left="1267" w:hanging="1267"/>
      <w:outlineLvl w:val="3"/>
    </w:pPr>
    <w:rPr>
      <w:color w:val="000000"/>
    </w:rPr>
  </w:style>
  <w:style w:type="paragraph" w:styleId="NoSpacing">
    <w:name w:val="No Spacing"/>
    <w:uiPriority w:val="1"/>
    <w:qFormat/>
    <w:rsid w:val="00AA6807"/>
    <w:pPr>
      <w:spacing w:after="0"/>
    </w:pPr>
  </w:style>
  <w:style w:type="paragraph" w:styleId="CommentSubject">
    <w:name w:val="annotation subject"/>
    <w:basedOn w:val="CommentText"/>
    <w:next w:val="CommentText"/>
    <w:link w:val="CommentSubjectChar"/>
    <w:uiPriority w:val="99"/>
    <w:semiHidden/>
    <w:unhideWhenUsed/>
    <w:rsid w:val="00AA6807"/>
    <w:pPr>
      <w:spacing w:after="160"/>
    </w:pPr>
    <w:rPr>
      <w:b/>
      <w:bCs/>
    </w:rPr>
  </w:style>
  <w:style w:type="character" w:customStyle="1" w:styleId="CommentSubjectChar">
    <w:name w:val="Comment Subject Char"/>
    <w:basedOn w:val="CommentTextChar"/>
    <w:link w:val="CommentSubject"/>
    <w:uiPriority w:val="99"/>
    <w:semiHidden/>
    <w:rsid w:val="00AA6807"/>
    <w:rPr>
      <w:b/>
      <w:bCs/>
      <w:sz w:val="20"/>
      <w:szCs w:val="20"/>
    </w:rPr>
  </w:style>
  <w:style w:type="character" w:styleId="Hyperlink">
    <w:name w:val="Hyperlink"/>
    <w:uiPriority w:val="99"/>
    <w:rsid w:val="00010C8B"/>
    <w:rPr>
      <w:color w:val="0000FF"/>
      <w:u w:val="single"/>
    </w:rPr>
  </w:style>
  <w:style w:type="character" w:styleId="FollowedHyperlink">
    <w:name w:val="FollowedHyperlink"/>
    <w:basedOn w:val="DefaultParagraphFont"/>
    <w:uiPriority w:val="99"/>
    <w:unhideWhenUsed/>
    <w:rsid w:val="00B4367E"/>
    <w:rPr>
      <w:color w:val="800080" w:themeColor="followedHyperlink"/>
      <w:u w:val="single"/>
    </w:rPr>
  </w:style>
  <w:style w:type="paragraph" w:customStyle="1" w:styleId="body">
    <w:name w:val="body"/>
    <w:basedOn w:val="Normal"/>
    <w:rsid w:val="00DD5489"/>
    <w:pPr>
      <w:spacing w:after="120"/>
    </w:pPr>
    <w:rPr>
      <w:szCs w:val="20"/>
    </w:rPr>
  </w:style>
  <w:style w:type="paragraph" w:styleId="NormalWeb">
    <w:name w:val="Normal (Web)"/>
    <w:basedOn w:val="Normal"/>
    <w:uiPriority w:val="99"/>
    <w:rsid w:val="00DD5489"/>
    <w:pPr>
      <w:spacing w:before="100" w:beforeAutospacing="1" w:after="100" w:afterAutospacing="1"/>
    </w:pPr>
    <w:rPr>
      <w:rFonts w:ascii="Arial Unicode MS" w:hAnsi="Arial Unicode MS"/>
      <w:sz w:val="24"/>
      <w:szCs w:val="24"/>
    </w:rPr>
  </w:style>
  <w:style w:type="paragraph" w:customStyle="1" w:styleId="bull">
    <w:name w:val="bull"/>
    <w:basedOn w:val="Normal"/>
    <w:rsid w:val="002E107F"/>
    <w:pPr>
      <w:numPr>
        <w:numId w:val="4"/>
      </w:numPr>
      <w:spacing w:after="60"/>
    </w:pPr>
    <w:rPr>
      <w:szCs w:val="20"/>
    </w:rPr>
  </w:style>
  <w:style w:type="paragraph" w:customStyle="1" w:styleId="lc">
    <w:name w:val="lc"/>
    <w:basedOn w:val="Normal"/>
    <w:link w:val="lcChar"/>
    <w:rsid w:val="002E107F"/>
    <w:pPr>
      <w:spacing w:after="80"/>
      <w:ind w:left="720" w:hanging="720"/>
    </w:pPr>
    <w:rPr>
      <w:szCs w:val="24"/>
      <w:lang w:val="en-CA"/>
    </w:rPr>
  </w:style>
  <w:style w:type="character" w:customStyle="1" w:styleId="lcChar">
    <w:name w:val="lc Char"/>
    <w:link w:val="lc"/>
    <w:rsid w:val="002E107F"/>
    <w:rPr>
      <w:szCs w:val="24"/>
      <w:lang w:val="en-CA"/>
    </w:rPr>
  </w:style>
  <w:style w:type="paragraph" w:styleId="BodyTextIndent">
    <w:name w:val="Body Text Indent"/>
    <w:basedOn w:val="Normal"/>
    <w:link w:val="BodyTextIndentChar"/>
    <w:rsid w:val="002E107F"/>
    <w:pPr>
      <w:spacing w:after="240"/>
      <w:ind w:left="720"/>
    </w:pPr>
    <w:rPr>
      <w:szCs w:val="20"/>
    </w:rPr>
  </w:style>
  <w:style w:type="character" w:customStyle="1" w:styleId="BodyTextIndentChar">
    <w:name w:val="Body Text Indent Char"/>
    <w:basedOn w:val="DefaultParagraphFont"/>
    <w:link w:val="BodyTextIndent"/>
    <w:rsid w:val="002E107F"/>
    <w:rPr>
      <w:szCs w:val="20"/>
    </w:rPr>
  </w:style>
  <w:style w:type="paragraph" w:styleId="Header">
    <w:name w:val="header"/>
    <w:basedOn w:val="Normal"/>
    <w:link w:val="HeaderChar"/>
    <w:rsid w:val="002E107F"/>
    <w:pPr>
      <w:tabs>
        <w:tab w:val="center" w:pos="4320"/>
        <w:tab w:val="right" w:pos="8640"/>
      </w:tabs>
      <w:spacing w:after="0"/>
    </w:pPr>
    <w:rPr>
      <w:szCs w:val="20"/>
    </w:rPr>
  </w:style>
  <w:style w:type="character" w:customStyle="1" w:styleId="HeaderChar">
    <w:name w:val="Header Char"/>
    <w:basedOn w:val="DefaultParagraphFont"/>
    <w:link w:val="Header"/>
    <w:rsid w:val="002E107F"/>
    <w:rPr>
      <w:szCs w:val="20"/>
    </w:rPr>
  </w:style>
  <w:style w:type="character" w:styleId="PageNumber">
    <w:name w:val="page number"/>
    <w:basedOn w:val="DefaultParagraphFont"/>
    <w:rsid w:val="002E107F"/>
  </w:style>
  <w:style w:type="character" w:customStyle="1" w:styleId="MTEquationSection">
    <w:name w:val="MTEquationSection"/>
    <w:rsid w:val="002E107F"/>
    <w:rPr>
      <w:vanish/>
      <w:color w:val="FF0000"/>
    </w:rPr>
  </w:style>
  <w:style w:type="paragraph" w:styleId="ListBullet">
    <w:name w:val="List Bullet"/>
    <w:basedOn w:val="Normal"/>
    <w:autoRedefine/>
    <w:rsid w:val="002E107F"/>
    <w:pPr>
      <w:tabs>
        <w:tab w:val="num" w:pos="360"/>
      </w:tabs>
      <w:spacing w:after="120" w:line="280" w:lineRule="exact"/>
      <w:ind w:left="360" w:hanging="360"/>
    </w:pPr>
    <w:rPr>
      <w:rFonts w:ascii="Euclid" w:hAnsi="Euclid"/>
      <w:szCs w:val="20"/>
      <w:lang w:bidi="he-IL"/>
    </w:rPr>
  </w:style>
  <w:style w:type="paragraph" w:styleId="ListBullet2">
    <w:name w:val="List Bullet 2"/>
    <w:basedOn w:val="Normal"/>
    <w:autoRedefine/>
    <w:rsid w:val="002E107F"/>
    <w:pPr>
      <w:tabs>
        <w:tab w:val="num" w:pos="720"/>
      </w:tabs>
      <w:spacing w:after="120" w:line="280" w:lineRule="exact"/>
      <w:ind w:left="720" w:hanging="360"/>
    </w:pPr>
    <w:rPr>
      <w:rFonts w:ascii="Euclid" w:hAnsi="Euclid"/>
      <w:szCs w:val="20"/>
      <w:lang w:bidi="he-IL"/>
    </w:rPr>
  </w:style>
  <w:style w:type="paragraph" w:styleId="ListBullet3">
    <w:name w:val="List Bullet 3"/>
    <w:basedOn w:val="Normal"/>
    <w:autoRedefine/>
    <w:rsid w:val="002E107F"/>
    <w:pPr>
      <w:tabs>
        <w:tab w:val="num" w:pos="1080"/>
      </w:tabs>
      <w:spacing w:after="120" w:line="280" w:lineRule="exact"/>
      <w:ind w:left="1080" w:hanging="360"/>
    </w:pPr>
    <w:rPr>
      <w:rFonts w:ascii="Euclid" w:hAnsi="Euclid"/>
      <w:szCs w:val="20"/>
      <w:lang w:bidi="he-IL"/>
    </w:rPr>
  </w:style>
  <w:style w:type="paragraph" w:styleId="ListBullet4">
    <w:name w:val="List Bullet 4"/>
    <w:basedOn w:val="Normal"/>
    <w:autoRedefine/>
    <w:rsid w:val="002E107F"/>
    <w:pPr>
      <w:tabs>
        <w:tab w:val="num" w:pos="1440"/>
      </w:tabs>
      <w:spacing w:after="120" w:line="280" w:lineRule="exact"/>
      <w:ind w:left="1440" w:hanging="360"/>
    </w:pPr>
    <w:rPr>
      <w:rFonts w:ascii="Euclid" w:hAnsi="Euclid"/>
      <w:szCs w:val="20"/>
      <w:lang w:bidi="he-IL"/>
    </w:rPr>
  </w:style>
  <w:style w:type="paragraph" w:styleId="ListBullet5">
    <w:name w:val="List Bullet 5"/>
    <w:basedOn w:val="Normal"/>
    <w:autoRedefine/>
    <w:rsid w:val="002E107F"/>
    <w:pPr>
      <w:tabs>
        <w:tab w:val="num" w:pos="1800"/>
      </w:tabs>
      <w:spacing w:after="120" w:line="280" w:lineRule="exact"/>
      <w:ind w:left="1800" w:hanging="360"/>
    </w:pPr>
    <w:rPr>
      <w:rFonts w:ascii="Euclid" w:hAnsi="Euclid"/>
      <w:szCs w:val="20"/>
      <w:lang w:bidi="he-IL"/>
    </w:rPr>
  </w:style>
  <w:style w:type="paragraph" w:styleId="ListNumber">
    <w:name w:val="List Number"/>
    <w:basedOn w:val="Normal"/>
    <w:rsid w:val="002E107F"/>
    <w:pPr>
      <w:tabs>
        <w:tab w:val="num" w:pos="360"/>
      </w:tabs>
      <w:spacing w:after="120" w:line="280" w:lineRule="exact"/>
      <w:ind w:left="360" w:hanging="360"/>
    </w:pPr>
    <w:rPr>
      <w:rFonts w:ascii="Euclid" w:hAnsi="Euclid"/>
      <w:szCs w:val="20"/>
      <w:lang w:bidi="he-IL"/>
    </w:rPr>
  </w:style>
  <w:style w:type="paragraph" w:styleId="ListNumber2">
    <w:name w:val="List Number 2"/>
    <w:basedOn w:val="Normal"/>
    <w:rsid w:val="002E107F"/>
    <w:pPr>
      <w:tabs>
        <w:tab w:val="num" w:pos="720"/>
      </w:tabs>
      <w:spacing w:after="120" w:line="280" w:lineRule="exact"/>
      <w:ind w:left="720" w:hanging="360"/>
    </w:pPr>
    <w:rPr>
      <w:rFonts w:ascii="Euclid" w:hAnsi="Euclid"/>
      <w:szCs w:val="20"/>
      <w:lang w:bidi="he-IL"/>
    </w:rPr>
  </w:style>
  <w:style w:type="paragraph" w:styleId="ListNumber3">
    <w:name w:val="List Number 3"/>
    <w:basedOn w:val="Normal"/>
    <w:rsid w:val="002E107F"/>
    <w:pPr>
      <w:tabs>
        <w:tab w:val="num" w:pos="1080"/>
      </w:tabs>
      <w:spacing w:after="120" w:line="280" w:lineRule="exact"/>
      <w:ind w:left="1080" w:hanging="360"/>
    </w:pPr>
    <w:rPr>
      <w:rFonts w:ascii="Euclid" w:hAnsi="Euclid"/>
      <w:szCs w:val="20"/>
      <w:lang w:bidi="he-IL"/>
    </w:rPr>
  </w:style>
  <w:style w:type="paragraph" w:styleId="ListNumber4">
    <w:name w:val="List Number 4"/>
    <w:basedOn w:val="Normal"/>
    <w:rsid w:val="002E107F"/>
    <w:pPr>
      <w:tabs>
        <w:tab w:val="num" w:pos="1440"/>
      </w:tabs>
      <w:spacing w:after="120" w:line="280" w:lineRule="exact"/>
      <w:ind w:left="1440" w:hanging="360"/>
    </w:pPr>
    <w:rPr>
      <w:rFonts w:ascii="Euclid" w:hAnsi="Euclid"/>
      <w:szCs w:val="20"/>
      <w:lang w:bidi="he-IL"/>
    </w:rPr>
  </w:style>
  <w:style w:type="paragraph" w:styleId="ListNumber5">
    <w:name w:val="List Number 5"/>
    <w:basedOn w:val="Normal"/>
    <w:rsid w:val="002E107F"/>
    <w:pPr>
      <w:tabs>
        <w:tab w:val="num" w:pos="1800"/>
      </w:tabs>
      <w:spacing w:after="120" w:line="280" w:lineRule="exact"/>
      <w:ind w:left="1800" w:hanging="360"/>
    </w:pPr>
    <w:rPr>
      <w:rFonts w:ascii="Euclid" w:hAnsi="Euclid"/>
      <w:szCs w:val="20"/>
      <w:lang w:bidi="he-IL"/>
    </w:rPr>
  </w:style>
  <w:style w:type="paragraph" w:customStyle="1" w:styleId="tb">
    <w:name w:val="tb"/>
    <w:basedOn w:val="Normal"/>
    <w:rsid w:val="002E107F"/>
    <w:pPr>
      <w:keepNext/>
      <w:tabs>
        <w:tab w:val="left" w:pos="252"/>
      </w:tabs>
      <w:spacing w:after="0"/>
      <w:jc w:val="right"/>
    </w:pPr>
    <w:rPr>
      <w:sz w:val="20"/>
      <w:szCs w:val="20"/>
    </w:rPr>
  </w:style>
  <w:style w:type="paragraph" w:customStyle="1" w:styleId="nl">
    <w:name w:val="nl"/>
    <w:basedOn w:val="Level1"/>
    <w:rsid w:val="002E107F"/>
    <w:pPr>
      <w:ind w:left="360" w:hanging="360"/>
    </w:pPr>
    <w:rPr>
      <w:szCs w:val="20"/>
    </w:rPr>
  </w:style>
  <w:style w:type="paragraph" w:customStyle="1" w:styleId="Level1">
    <w:name w:val="Level 1"/>
    <w:rsid w:val="002E107F"/>
    <w:pPr>
      <w:autoSpaceDE w:val="0"/>
      <w:autoSpaceDN w:val="0"/>
      <w:adjustRightInd w:val="0"/>
      <w:spacing w:after="0"/>
      <w:ind w:left="720"/>
    </w:pPr>
    <w:rPr>
      <w:rFonts w:ascii="Courier New" w:hAnsi="Courier New"/>
      <w:sz w:val="20"/>
      <w:szCs w:val="24"/>
    </w:rPr>
  </w:style>
  <w:style w:type="paragraph" w:customStyle="1" w:styleId="bl">
    <w:name w:val="bl"/>
    <w:basedOn w:val="nl"/>
    <w:rsid w:val="002E107F"/>
  </w:style>
  <w:style w:type="paragraph" w:styleId="BodyText">
    <w:name w:val="Body Text"/>
    <w:basedOn w:val="Normal"/>
    <w:link w:val="BodyTextChar"/>
    <w:rsid w:val="002E107F"/>
    <w:pPr>
      <w:spacing w:after="0"/>
    </w:pPr>
    <w:rPr>
      <w:szCs w:val="20"/>
    </w:rPr>
  </w:style>
  <w:style w:type="character" w:customStyle="1" w:styleId="BodyTextChar">
    <w:name w:val="Body Text Char"/>
    <w:basedOn w:val="DefaultParagraphFont"/>
    <w:link w:val="BodyText"/>
    <w:rsid w:val="002E107F"/>
    <w:rPr>
      <w:szCs w:val="20"/>
    </w:rPr>
  </w:style>
  <w:style w:type="character" w:customStyle="1" w:styleId="DocumentMapChar">
    <w:name w:val="Document Map Char"/>
    <w:basedOn w:val="DefaultParagraphFont"/>
    <w:link w:val="DocumentMap"/>
    <w:semiHidden/>
    <w:rsid w:val="002E107F"/>
    <w:rPr>
      <w:rFonts w:ascii="Tahoma" w:hAnsi="Tahoma" w:cs="Courier New"/>
      <w:szCs w:val="20"/>
      <w:shd w:val="clear" w:color="auto" w:fill="000080"/>
    </w:rPr>
  </w:style>
  <w:style w:type="paragraph" w:styleId="DocumentMap">
    <w:name w:val="Document Map"/>
    <w:basedOn w:val="Normal"/>
    <w:link w:val="DocumentMapChar"/>
    <w:semiHidden/>
    <w:rsid w:val="002E107F"/>
    <w:pPr>
      <w:shd w:val="clear" w:color="auto" w:fill="000080"/>
      <w:spacing w:after="240"/>
    </w:pPr>
    <w:rPr>
      <w:rFonts w:ascii="Tahoma" w:hAnsi="Tahoma" w:cs="Courier New"/>
      <w:szCs w:val="20"/>
    </w:rPr>
  </w:style>
  <w:style w:type="paragraph" w:styleId="Footer">
    <w:name w:val="footer"/>
    <w:basedOn w:val="Normal"/>
    <w:link w:val="FooterChar"/>
    <w:rsid w:val="002E107F"/>
    <w:pPr>
      <w:tabs>
        <w:tab w:val="center" w:pos="4320"/>
        <w:tab w:val="right" w:pos="8640"/>
      </w:tabs>
      <w:spacing w:after="0"/>
    </w:pPr>
    <w:rPr>
      <w:szCs w:val="20"/>
    </w:rPr>
  </w:style>
  <w:style w:type="character" w:customStyle="1" w:styleId="FooterChar">
    <w:name w:val="Footer Char"/>
    <w:basedOn w:val="DefaultParagraphFont"/>
    <w:link w:val="Footer"/>
    <w:rsid w:val="002E107F"/>
    <w:rPr>
      <w:szCs w:val="20"/>
    </w:rPr>
  </w:style>
  <w:style w:type="paragraph" w:styleId="FootnoteText">
    <w:name w:val="footnote text"/>
    <w:basedOn w:val="Normal"/>
    <w:link w:val="FootnoteTextChar"/>
    <w:semiHidden/>
    <w:rsid w:val="002E107F"/>
    <w:pPr>
      <w:spacing w:after="240"/>
    </w:pPr>
    <w:rPr>
      <w:sz w:val="20"/>
      <w:szCs w:val="20"/>
    </w:rPr>
  </w:style>
  <w:style w:type="character" w:customStyle="1" w:styleId="FootnoteTextChar">
    <w:name w:val="Footnote Text Char"/>
    <w:basedOn w:val="DefaultParagraphFont"/>
    <w:link w:val="FootnoteText"/>
    <w:semiHidden/>
    <w:rsid w:val="002E107F"/>
    <w:rPr>
      <w:sz w:val="20"/>
      <w:szCs w:val="20"/>
    </w:rPr>
  </w:style>
  <w:style w:type="paragraph" w:customStyle="1" w:styleId="scenario">
    <w:name w:val="scenario"/>
    <w:basedOn w:val="Normal"/>
    <w:rsid w:val="002E107F"/>
    <w:pPr>
      <w:keepLines/>
      <w:tabs>
        <w:tab w:val="left" w:pos="1440"/>
      </w:tabs>
      <w:ind w:left="1454" w:hanging="1267"/>
    </w:pPr>
    <w:rPr>
      <w:szCs w:val="20"/>
    </w:rPr>
  </w:style>
  <w:style w:type="paragraph" w:customStyle="1" w:styleId="figcap">
    <w:name w:val="figcap"/>
    <w:basedOn w:val="Normal"/>
    <w:next w:val="fig"/>
    <w:autoRedefine/>
    <w:rsid w:val="002E107F"/>
    <w:pPr>
      <w:tabs>
        <w:tab w:val="left" w:pos="360"/>
      </w:tabs>
      <w:spacing w:after="240"/>
      <w:ind w:left="1080" w:hanging="1080"/>
      <w:outlineLvl w:val="4"/>
    </w:pPr>
    <w:rPr>
      <w:szCs w:val="20"/>
    </w:rPr>
  </w:style>
  <w:style w:type="paragraph" w:styleId="BodyText2">
    <w:name w:val="Body Text 2"/>
    <w:basedOn w:val="Normal"/>
    <w:link w:val="BodyText2Char"/>
    <w:rsid w:val="002E107F"/>
    <w:pPr>
      <w:spacing w:after="240"/>
    </w:pPr>
    <w:rPr>
      <w:color w:val="FF0000"/>
      <w:szCs w:val="20"/>
    </w:rPr>
  </w:style>
  <w:style w:type="character" w:customStyle="1" w:styleId="BodyText2Char">
    <w:name w:val="Body Text 2 Char"/>
    <w:basedOn w:val="DefaultParagraphFont"/>
    <w:link w:val="BodyText2"/>
    <w:rsid w:val="002E107F"/>
    <w:rPr>
      <w:color w:val="FF0000"/>
      <w:szCs w:val="20"/>
    </w:rPr>
  </w:style>
  <w:style w:type="paragraph" w:styleId="BodyTextIndent2">
    <w:name w:val="Body Text Indent 2"/>
    <w:basedOn w:val="Normal"/>
    <w:link w:val="BodyTextIndent2Char"/>
    <w:rsid w:val="002E107F"/>
    <w:pPr>
      <w:spacing w:after="240"/>
      <w:ind w:left="432" w:hanging="432"/>
    </w:pPr>
    <w:rPr>
      <w:szCs w:val="20"/>
    </w:rPr>
  </w:style>
  <w:style w:type="character" w:customStyle="1" w:styleId="BodyTextIndent2Char">
    <w:name w:val="Body Text Indent 2 Char"/>
    <w:basedOn w:val="DefaultParagraphFont"/>
    <w:link w:val="BodyTextIndent2"/>
    <w:rsid w:val="002E107F"/>
    <w:rPr>
      <w:szCs w:val="20"/>
    </w:rPr>
  </w:style>
  <w:style w:type="paragraph" w:customStyle="1" w:styleId="figcaption">
    <w:name w:val="figcaption"/>
    <w:basedOn w:val="fig"/>
    <w:rsid w:val="002E107F"/>
    <w:rPr>
      <w:b/>
      <w:sz w:val="28"/>
    </w:rPr>
  </w:style>
  <w:style w:type="paragraph" w:customStyle="1" w:styleId="font5">
    <w:name w:val="font5"/>
    <w:basedOn w:val="Normal"/>
    <w:rsid w:val="002E107F"/>
    <w:pPr>
      <w:spacing w:before="100" w:beforeAutospacing="1" w:after="100" w:afterAutospacing="1"/>
    </w:pPr>
    <w:rPr>
      <w:color w:val="000000"/>
    </w:rPr>
  </w:style>
  <w:style w:type="paragraph" w:customStyle="1" w:styleId="xl35">
    <w:name w:val="xl35"/>
    <w:basedOn w:val="Normal"/>
    <w:rsid w:val="002E107F"/>
    <w:pPr>
      <w:pBdr>
        <w:top w:val="single" w:sz="12" w:space="0" w:color="000000"/>
        <w:left w:val="single" w:sz="12" w:space="0" w:color="000000"/>
        <w:right w:val="single" w:sz="4" w:space="0" w:color="FFFFFF"/>
      </w:pBdr>
      <w:spacing w:before="100" w:beforeAutospacing="1" w:after="100" w:afterAutospacing="1"/>
      <w:textAlignment w:val="top"/>
    </w:pPr>
    <w:rPr>
      <w:color w:val="000000"/>
    </w:rPr>
  </w:style>
  <w:style w:type="paragraph" w:customStyle="1" w:styleId="xl36">
    <w:name w:val="xl36"/>
    <w:basedOn w:val="Normal"/>
    <w:rsid w:val="002E107F"/>
    <w:pPr>
      <w:pBdr>
        <w:left w:val="single" w:sz="12" w:space="0" w:color="000000"/>
        <w:right w:val="single" w:sz="4" w:space="0" w:color="FFFFFF"/>
      </w:pBdr>
      <w:spacing w:before="100" w:beforeAutospacing="1" w:after="100" w:afterAutospacing="1"/>
      <w:textAlignment w:val="top"/>
    </w:pPr>
    <w:rPr>
      <w:color w:val="000000"/>
    </w:rPr>
  </w:style>
  <w:style w:type="paragraph" w:customStyle="1" w:styleId="xl37">
    <w:name w:val="xl37"/>
    <w:basedOn w:val="Normal"/>
    <w:rsid w:val="002E107F"/>
    <w:pPr>
      <w:pBdr>
        <w:left w:val="single" w:sz="12" w:space="0" w:color="000000"/>
        <w:right w:val="single" w:sz="4" w:space="0" w:color="FFFFFF"/>
      </w:pBdr>
      <w:spacing w:before="100" w:beforeAutospacing="1" w:after="100" w:afterAutospacing="1"/>
      <w:jc w:val="center"/>
      <w:textAlignment w:val="top"/>
    </w:pPr>
    <w:rPr>
      <w:color w:val="000000"/>
    </w:rPr>
  </w:style>
  <w:style w:type="paragraph" w:customStyle="1" w:styleId="xl38">
    <w:name w:val="xl38"/>
    <w:basedOn w:val="Normal"/>
    <w:rsid w:val="002E107F"/>
    <w:pPr>
      <w:pBdr>
        <w:left w:val="single" w:sz="12" w:space="0" w:color="000000"/>
        <w:bottom w:val="single" w:sz="4" w:space="0" w:color="000000"/>
        <w:right w:val="single" w:sz="4" w:space="0" w:color="FFFFFF"/>
      </w:pBdr>
      <w:spacing w:before="100" w:beforeAutospacing="1" w:after="100" w:afterAutospacing="1"/>
      <w:textAlignment w:val="top"/>
    </w:pPr>
    <w:rPr>
      <w:sz w:val="24"/>
      <w:szCs w:val="24"/>
    </w:rPr>
  </w:style>
  <w:style w:type="paragraph" w:customStyle="1" w:styleId="xl39">
    <w:name w:val="xl39"/>
    <w:basedOn w:val="Normal"/>
    <w:rsid w:val="002E107F"/>
    <w:pPr>
      <w:pBdr>
        <w:right w:val="single" w:sz="4" w:space="0" w:color="FFFFFF"/>
      </w:pBdr>
      <w:spacing w:before="100" w:beforeAutospacing="1" w:after="100" w:afterAutospacing="1"/>
    </w:pPr>
    <w:rPr>
      <w:color w:val="000000"/>
    </w:rPr>
  </w:style>
  <w:style w:type="paragraph" w:customStyle="1" w:styleId="xl40">
    <w:name w:val="xl40"/>
    <w:basedOn w:val="Normal"/>
    <w:rsid w:val="002E107F"/>
    <w:pPr>
      <w:pBdr>
        <w:right w:val="single" w:sz="4" w:space="0" w:color="FFFFFF"/>
      </w:pBdr>
      <w:spacing w:before="100" w:beforeAutospacing="1" w:after="100" w:afterAutospacing="1"/>
      <w:jc w:val="center"/>
    </w:pPr>
    <w:rPr>
      <w:color w:val="000000"/>
    </w:rPr>
  </w:style>
  <w:style w:type="paragraph" w:customStyle="1" w:styleId="xl41">
    <w:name w:val="xl41"/>
    <w:basedOn w:val="Normal"/>
    <w:rsid w:val="002E107F"/>
    <w:pPr>
      <w:pBdr>
        <w:bottom w:val="single" w:sz="4" w:space="0" w:color="000000"/>
        <w:right w:val="single" w:sz="4" w:space="0" w:color="FFFFFF"/>
      </w:pBdr>
      <w:spacing w:before="100" w:beforeAutospacing="1" w:after="100" w:afterAutospacing="1"/>
    </w:pPr>
    <w:rPr>
      <w:sz w:val="24"/>
      <w:szCs w:val="24"/>
    </w:rPr>
  </w:style>
  <w:style w:type="paragraph" w:customStyle="1" w:styleId="xl42">
    <w:name w:val="xl42"/>
    <w:basedOn w:val="Normal"/>
    <w:rsid w:val="002E107F"/>
    <w:pPr>
      <w:pBdr>
        <w:right w:val="single" w:sz="4" w:space="0" w:color="000000"/>
      </w:pBdr>
      <w:spacing w:before="100" w:beforeAutospacing="1" w:after="100" w:afterAutospacing="1"/>
    </w:pPr>
    <w:rPr>
      <w:color w:val="000000"/>
    </w:rPr>
  </w:style>
  <w:style w:type="paragraph" w:customStyle="1" w:styleId="xl43">
    <w:name w:val="xl43"/>
    <w:basedOn w:val="Normal"/>
    <w:rsid w:val="002E107F"/>
    <w:pPr>
      <w:pBdr>
        <w:right w:val="single" w:sz="4" w:space="0" w:color="000000"/>
      </w:pBdr>
      <w:spacing w:before="100" w:beforeAutospacing="1" w:after="100" w:afterAutospacing="1"/>
      <w:jc w:val="center"/>
    </w:pPr>
    <w:rPr>
      <w:color w:val="000000"/>
    </w:rPr>
  </w:style>
  <w:style w:type="paragraph" w:customStyle="1" w:styleId="xl44">
    <w:name w:val="xl44"/>
    <w:basedOn w:val="Normal"/>
    <w:rsid w:val="002E107F"/>
    <w:pPr>
      <w:pBdr>
        <w:bottom w:val="single" w:sz="4" w:space="0" w:color="000000"/>
        <w:right w:val="single" w:sz="4" w:space="0" w:color="000000"/>
      </w:pBdr>
      <w:spacing w:before="100" w:beforeAutospacing="1" w:after="100" w:afterAutospacing="1"/>
    </w:pPr>
    <w:rPr>
      <w:sz w:val="24"/>
      <w:szCs w:val="24"/>
    </w:rPr>
  </w:style>
  <w:style w:type="paragraph" w:customStyle="1" w:styleId="xl45">
    <w:name w:val="xl45"/>
    <w:basedOn w:val="Normal"/>
    <w:rsid w:val="002E107F"/>
    <w:pPr>
      <w:pBdr>
        <w:bottom w:val="single" w:sz="4" w:space="0" w:color="000000"/>
        <w:right w:val="single" w:sz="4" w:space="0" w:color="FFFFFF"/>
      </w:pBdr>
      <w:spacing w:before="100" w:beforeAutospacing="1" w:after="100" w:afterAutospacing="1"/>
      <w:jc w:val="right"/>
    </w:pPr>
    <w:rPr>
      <w:color w:val="000000"/>
    </w:rPr>
  </w:style>
  <w:style w:type="paragraph" w:customStyle="1" w:styleId="xl46">
    <w:name w:val="xl46"/>
    <w:basedOn w:val="Normal"/>
    <w:rsid w:val="002E107F"/>
    <w:pPr>
      <w:pBdr>
        <w:bottom w:val="single" w:sz="4" w:space="0" w:color="000000"/>
        <w:right w:val="single" w:sz="4" w:space="0" w:color="FFFFFF"/>
      </w:pBdr>
      <w:spacing w:before="100" w:beforeAutospacing="1" w:after="100" w:afterAutospacing="1"/>
      <w:jc w:val="center"/>
    </w:pPr>
    <w:rPr>
      <w:color w:val="000000"/>
    </w:rPr>
  </w:style>
  <w:style w:type="paragraph" w:customStyle="1" w:styleId="xl47">
    <w:name w:val="xl47"/>
    <w:basedOn w:val="Normal"/>
    <w:rsid w:val="002E107F"/>
    <w:pPr>
      <w:pBdr>
        <w:right w:val="single" w:sz="12" w:space="0" w:color="000000"/>
      </w:pBdr>
      <w:spacing w:before="100" w:beforeAutospacing="1" w:after="100" w:afterAutospacing="1"/>
    </w:pPr>
    <w:rPr>
      <w:color w:val="000000"/>
    </w:rPr>
  </w:style>
  <w:style w:type="paragraph" w:customStyle="1" w:styleId="xl48">
    <w:name w:val="xl48"/>
    <w:basedOn w:val="Normal"/>
    <w:rsid w:val="002E107F"/>
    <w:pPr>
      <w:pBdr>
        <w:bottom w:val="single" w:sz="4" w:space="0" w:color="000000"/>
        <w:right w:val="single" w:sz="12" w:space="0" w:color="000000"/>
      </w:pBdr>
      <w:spacing w:before="100" w:beforeAutospacing="1" w:after="100" w:afterAutospacing="1"/>
      <w:jc w:val="center"/>
    </w:pPr>
    <w:rPr>
      <w:color w:val="000000"/>
    </w:rPr>
  </w:style>
  <w:style w:type="paragraph" w:customStyle="1" w:styleId="xl49">
    <w:name w:val="xl49"/>
    <w:basedOn w:val="Normal"/>
    <w:rsid w:val="002E107F"/>
    <w:pPr>
      <w:pBdr>
        <w:left w:val="single" w:sz="12" w:space="0" w:color="000000"/>
        <w:right w:val="single" w:sz="4" w:space="0" w:color="FFFFFF"/>
      </w:pBdr>
      <w:spacing w:before="100" w:beforeAutospacing="1" w:after="100" w:afterAutospacing="1"/>
    </w:pPr>
    <w:rPr>
      <w:color w:val="000000"/>
    </w:rPr>
  </w:style>
  <w:style w:type="paragraph" w:customStyle="1" w:styleId="xl50">
    <w:name w:val="xl50"/>
    <w:basedOn w:val="Normal"/>
    <w:rsid w:val="002E107F"/>
    <w:pPr>
      <w:pBdr>
        <w:left w:val="single" w:sz="12" w:space="0" w:color="000000"/>
        <w:bottom w:val="single" w:sz="4" w:space="0" w:color="FFFFFF"/>
        <w:right w:val="single" w:sz="4" w:space="0" w:color="FFFFFF"/>
      </w:pBdr>
      <w:spacing w:before="100" w:beforeAutospacing="1" w:after="100" w:afterAutospacing="1"/>
      <w:jc w:val="right"/>
    </w:pPr>
    <w:rPr>
      <w:color w:val="000000"/>
    </w:rPr>
  </w:style>
  <w:style w:type="paragraph" w:customStyle="1" w:styleId="xl51">
    <w:name w:val="xl51"/>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2">
    <w:name w:val="xl52"/>
    <w:basedOn w:val="Normal"/>
    <w:rsid w:val="002E107F"/>
    <w:pPr>
      <w:pBdr>
        <w:bottom w:val="single" w:sz="4" w:space="0" w:color="FFFFFF"/>
        <w:right w:val="single" w:sz="4" w:space="0" w:color="FFFFFF"/>
      </w:pBdr>
      <w:spacing w:before="100" w:beforeAutospacing="1" w:after="100" w:afterAutospacing="1"/>
      <w:jc w:val="right"/>
    </w:pPr>
    <w:rPr>
      <w:color w:val="000000"/>
    </w:rPr>
  </w:style>
  <w:style w:type="paragraph" w:customStyle="1" w:styleId="xl53">
    <w:name w:val="xl53"/>
    <w:basedOn w:val="Normal"/>
    <w:rsid w:val="002E107F"/>
    <w:pPr>
      <w:pBdr>
        <w:bottom w:val="single" w:sz="4" w:space="0" w:color="FFFFFF"/>
        <w:right w:val="single" w:sz="4" w:space="0" w:color="000000"/>
      </w:pBdr>
      <w:spacing w:before="100" w:beforeAutospacing="1" w:after="100" w:afterAutospacing="1"/>
      <w:jc w:val="right"/>
    </w:pPr>
    <w:rPr>
      <w:color w:val="000000"/>
    </w:rPr>
  </w:style>
  <w:style w:type="paragraph" w:customStyle="1" w:styleId="xl54">
    <w:name w:val="xl54"/>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5">
    <w:name w:val="xl55"/>
    <w:basedOn w:val="Normal"/>
    <w:rsid w:val="002E107F"/>
    <w:pPr>
      <w:pBdr>
        <w:bottom w:val="single" w:sz="4" w:space="0" w:color="FFFFFF"/>
        <w:right w:val="single" w:sz="12" w:space="0" w:color="000000"/>
      </w:pBdr>
      <w:spacing w:before="100" w:beforeAutospacing="1" w:after="100" w:afterAutospacing="1"/>
      <w:jc w:val="right"/>
    </w:pPr>
    <w:rPr>
      <w:color w:val="000000"/>
    </w:rPr>
  </w:style>
  <w:style w:type="paragraph" w:customStyle="1" w:styleId="xl56">
    <w:name w:val="xl56"/>
    <w:basedOn w:val="Normal"/>
    <w:rsid w:val="002E107F"/>
    <w:pPr>
      <w:pBdr>
        <w:left w:val="single" w:sz="12" w:space="0" w:color="000000"/>
        <w:bottom w:val="single" w:sz="12" w:space="0" w:color="000000"/>
        <w:right w:val="single" w:sz="4" w:space="0" w:color="FFFFFF"/>
      </w:pBdr>
      <w:spacing w:before="100" w:beforeAutospacing="1" w:after="100" w:afterAutospacing="1"/>
      <w:jc w:val="right"/>
    </w:pPr>
    <w:rPr>
      <w:color w:val="000000"/>
    </w:rPr>
  </w:style>
  <w:style w:type="paragraph" w:customStyle="1" w:styleId="xl57">
    <w:name w:val="xl57"/>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8">
    <w:name w:val="xl58"/>
    <w:basedOn w:val="Normal"/>
    <w:rsid w:val="002E107F"/>
    <w:pPr>
      <w:pBdr>
        <w:bottom w:val="single" w:sz="12" w:space="0" w:color="000000"/>
        <w:right w:val="single" w:sz="4" w:space="0" w:color="FFFFFF"/>
      </w:pBdr>
      <w:spacing w:before="100" w:beforeAutospacing="1" w:after="100" w:afterAutospacing="1"/>
      <w:jc w:val="right"/>
    </w:pPr>
    <w:rPr>
      <w:color w:val="000000"/>
    </w:rPr>
  </w:style>
  <w:style w:type="paragraph" w:customStyle="1" w:styleId="xl59">
    <w:name w:val="xl59"/>
    <w:basedOn w:val="Normal"/>
    <w:rsid w:val="002E107F"/>
    <w:pPr>
      <w:pBdr>
        <w:bottom w:val="single" w:sz="12" w:space="0" w:color="000000"/>
        <w:right w:val="single" w:sz="4" w:space="0" w:color="000000"/>
      </w:pBdr>
      <w:spacing w:before="100" w:beforeAutospacing="1" w:after="100" w:afterAutospacing="1"/>
      <w:jc w:val="right"/>
    </w:pPr>
    <w:rPr>
      <w:color w:val="000000"/>
    </w:rPr>
  </w:style>
  <w:style w:type="paragraph" w:customStyle="1" w:styleId="xl60">
    <w:name w:val="xl60"/>
    <w:basedOn w:val="Normal"/>
    <w:rsid w:val="002E107F"/>
    <w:pPr>
      <w:pBdr>
        <w:bottom w:val="single" w:sz="12" w:space="0" w:color="000000"/>
        <w:right w:val="single" w:sz="12" w:space="0" w:color="000000"/>
      </w:pBdr>
      <w:spacing w:before="100" w:beforeAutospacing="1" w:after="100" w:afterAutospacing="1"/>
      <w:jc w:val="right"/>
    </w:pPr>
    <w:rPr>
      <w:color w:val="000000"/>
    </w:rPr>
  </w:style>
  <w:style w:type="paragraph" w:customStyle="1" w:styleId="xl61">
    <w:name w:val="xl61"/>
    <w:basedOn w:val="Normal"/>
    <w:rsid w:val="002E107F"/>
    <w:pPr>
      <w:pBdr>
        <w:top w:val="single" w:sz="12" w:space="0" w:color="000000"/>
      </w:pBdr>
      <w:spacing w:before="100" w:beforeAutospacing="1" w:after="100" w:afterAutospacing="1"/>
    </w:pPr>
    <w:rPr>
      <w:color w:val="000000"/>
    </w:rPr>
  </w:style>
  <w:style w:type="paragraph" w:customStyle="1" w:styleId="xl62">
    <w:name w:val="xl62"/>
    <w:basedOn w:val="Normal"/>
    <w:rsid w:val="002E107F"/>
    <w:pPr>
      <w:pBdr>
        <w:top w:val="single" w:sz="12" w:space="0" w:color="000000"/>
        <w:left w:val="single" w:sz="4" w:space="0" w:color="FFFFFF"/>
      </w:pBdr>
      <w:spacing w:before="100" w:beforeAutospacing="1" w:after="100" w:afterAutospacing="1"/>
    </w:pPr>
    <w:rPr>
      <w:color w:val="000000"/>
    </w:rPr>
  </w:style>
  <w:style w:type="paragraph" w:customStyle="1" w:styleId="xl63">
    <w:name w:val="xl63"/>
    <w:basedOn w:val="Normal"/>
    <w:rsid w:val="002E107F"/>
    <w:pPr>
      <w:pBdr>
        <w:top w:val="single" w:sz="12" w:space="0" w:color="000000"/>
        <w:right w:val="single" w:sz="4" w:space="0" w:color="FFFFFF"/>
      </w:pBdr>
      <w:spacing w:before="100" w:beforeAutospacing="1" w:after="100" w:afterAutospacing="1"/>
    </w:pPr>
    <w:rPr>
      <w:color w:val="000000"/>
    </w:rPr>
  </w:style>
  <w:style w:type="paragraph" w:customStyle="1" w:styleId="xl64">
    <w:name w:val="xl64"/>
    <w:basedOn w:val="Normal"/>
    <w:rsid w:val="002E107F"/>
    <w:pPr>
      <w:pBdr>
        <w:bottom w:val="single" w:sz="4" w:space="0" w:color="FFFFFF"/>
      </w:pBdr>
      <w:spacing w:before="100" w:beforeAutospacing="1" w:after="100" w:afterAutospacing="1"/>
      <w:jc w:val="center"/>
    </w:pPr>
    <w:rPr>
      <w:color w:val="000000"/>
    </w:rPr>
  </w:style>
  <w:style w:type="paragraph" w:customStyle="1" w:styleId="xl65">
    <w:name w:val="xl65"/>
    <w:basedOn w:val="Normal"/>
    <w:rsid w:val="002E107F"/>
    <w:pPr>
      <w:pBdr>
        <w:left w:val="single" w:sz="4" w:space="0" w:color="FFFFFF"/>
        <w:bottom w:val="single" w:sz="4" w:space="0" w:color="FFFFFF"/>
      </w:pBdr>
      <w:spacing w:before="100" w:beforeAutospacing="1" w:after="100" w:afterAutospacing="1"/>
      <w:jc w:val="center"/>
    </w:pPr>
    <w:rPr>
      <w:color w:val="000000"/>
    </w:rPr>
  </w:style>
  <w:style w:type="paragraph" w:customStyle="1" w:styleId="xl66">
    <w:name w:val="xl66"/>
    <w:basedOn w:val="Normal"/>
    <w:rsid w:val="002E107F"/>
    <w:pPr>
      <w:pBdr>
        <w:bottom w:val="single" w:sz="4" w:space="0" w:color="FFFFFF"/>
        <w:right w:val="single" w:sz="4" w:space="0" w:color="FFFFFF"/>
      </w:pBdr>
      <w:spacing w:before="100" w:beforeAutospacing="1" w:after="100" w:afterAutospacing="1"/>
      <w:jc w:val="center"/>
    </w:pPr>
    <w:rPr>
      <w:color w:val="000000"/>
    </w:rPr>
  </w:style>
  <w:style w:type="paragraph" w:customStyle="1" w:styleId="xl67">
    <w:name w:val="xl67"/>
    <w:basedOn w:val="Normal"/>
    <w:rsid w:val="002E107F"/>
    <w:pPr>
      <w:pBdr>
        <w:top w:val="single" w:sz="12" w:space="0" w:color="000000"/>
        <w:right w:val="single" w:sz="4" w:space="0" w:color="000000"/>
      </w:pBdr>
      <w:spacing w:before="100" w:beforeAutospacing="1" w:after="100" w:afterAutospacing="1"/>
    </w:pPr>
    <w:rPr>
      <w:color w:val="000000"/>
    </w:rPr>
  </w:style>
  <w:style w:type="paragraph" w:customStyle="1" w:styleId="xl68">
    <w:name w:val="xl68"/>
    <w:basedOn w:val="Normal"/>
    <w:rsid w:val="002E107F"/>
    <w:pPr>
      <w:pBdr>
        <w:bottom w:val="single" w:sz="4" w:space="0" w:color="FFFFFF"/>
        <w:right w:val="single" w:sz="4" w:space="0" w:color="000000"/>
      </w:pBdr>
      <w:spacing w:before="100" w:beforeAutospacing="1" w:after="100" w:afterAutospacing="1"/>
      <w:jc w:val="center"/>
    </w:pPr>
    <w:rPr>
      <w:color w:val="000000"/>
    </w:rPr>
  </w:style>
  <w:style w:type="paragraph" w:customStyle="1" w:styleId="xl69">
    <w:name w:val="xl69"/>
    <w:basedOn w:val="Normal"/>
    <w:rsid w:val="002E107F"/>
    <w:pPr>
      <w:pBdr>
        <w:top w:val="single" w:sz="12" w:space="0" w:color="000000"/>
        <w:left w:val="single" w:sz="4" w:space="0" w:color="000000"/>
      </w:pBdr>
      <w:spacing w:before="100" w:beforeAutospacing="1" w:after="100" w:afterAutospacing="1"/>
    </w:pPr>
    <w:rPr>
      <w:color w:val="000000"/>
    </w:rPr>
  </w:style>
  <w:style w:type="paragraph" w:customStyle="1" w:styleId="xl70">
    <w:name w:val="xl70"/>
    <w:basedOn w:val="Normal"/>
    <w:rsid w:val="002E107F"/>
    <w:pPr>
      <w:pBdr>
        <w:top w:val="single" w:sz="12" w:space="0" w:color="000000"/>
        <w:right w:val="single" w:sz="12" w:space="0" w:color="000000"/>
      </w:pBdr>
      <w:spacing w:before="100" w:beforeAutospacing="1" w:after="100" w:afterAutospacing="1"/>
    </w:pPr>
    <w:rPr>
      <w:color w:val="000000"/>
    </w:rPr>
  </w:style>
  <w:style w:type="paragraph" w:customStyle="1" w:styleId="xl71">
    <w:name w:val="xl71"/>
    <w:basedOn w:val="Normal"/>
    <w:rsid w:val="002E107F"/>
    <w:pPr>
      <w:pBdr>
        <w:left w:val="single" w:sz="4" w:space="0" w:color="000000"/>
      </w:pBdr>
      <w:spacing w:before="100" w:beforeAutospacing="1" w:after="100" w:afterAutospacing="1"/>
      <w:jc w:val="center"/>
    </w:pPr>
    <w:rPr>
      <w:color w:val="000000"/>
    </w:rPr>
  </w:style>
  <w:style w:type="paragraph" w:customStyle="1" w:styleId="xl72">
    <w:name w:val="xl72"/>
    <w:basedOn w:val="Normal"/>
    <w:rsid w:val="002E107F"/>
    <w:pPr>
      <w:pBdr>
        <w:right w:val="single" w:sz="12" w:space="0" w:color="000000"/>
      </w:pBdr>
      <w:spacing w:before="100" w:beforeAutospacing="1" w:after="100" w:afterAutospacing="1"/>
      <w:jc w:val="center"/>
    </w:pPr>
    <w:rPr>
      <w:color w:val="000000"/>
    </w:rPr>
  </w:style>
  <w:style w:type="paragraph" w:customStyle="1" w:styleId="xl73">
    <w:name w:val="xl73"/>
    <w:basedOn w:val="Normal"/>
    <w:rsid w:val="002E107F"/>
    <w:pPr>
      <w:pBdr>
        <w:left w:val="single" w:sz="4" w:space="0" w:color="000000"/>
        <w:bottom w:val="single" w:sz="4" w:space="0" w:color="FFFFFF"/>
      </w:pBdr>
      <w:spacing w:before="100" w:beforeAutospacing="1" w:after="100" w:afterAutospacing="1"/>
    </w:pPr>
    <w:rPr>
      <w:sz w:val="24"/>
      <w:szCs w:val="24"/>
    </w:rPr>
  </w:style>
  <w:style w:type="paragraph" w:customStyle="1" w:styleId="xl74">
    <w:name w:val="xl74"/>
    <w:basedOn w:val="Normal"/>
    <w:rsid w:val="002E107F"/>
    <w:pPr>
      <w:pBdr>
        <w:bottom w:val="single" w:sz="4" w:space="0" w:color="FFFFFF"/>
        <w:right w:val="single" w:sz="12" w:space="0" w:color="000000"/>
      </w:pBdr>
      <w:spacing w:before="100" w:beforeAutospacing="1" w:after="100" w:afterAutospacing="1"/>
    </w:pPr>
    <w:rPr>
      <w:sz w:val="24"/>
      <w:szCs w:val="24"/>
    </w:rPr>
  </w:style>
  <w:style w:type="paragraph" w:styleId="BodyTextIndent3">
    <w:name w:val="Body Text Indent 3"/>
    <w:basedOn w:val="Normal"/>
    <w:link w:val="BodyTextIndent3Char"/>
    <w:rsid w:val="002E107F"/>
    <w:pPr>
      <w:spacing w:after="240"/>
      <w:ind w:left="864" w:hanging="432"/>
    </w:pPr>
    <w:rPr>
      <w:szCs w:val="20"/>
    </w:rPr>
  </w:style>
  <w:style w:type="character" w:customStyle="1" w:styleId="BodyTextIndent3Char">
    <w:name w:val="Body Text Indent 3 Char"/>
    <w:basedOn w:val="DefaultParagraphFont"/>
    <w:link w:val="BodyTextIndent3"/>
    <w:rsid w:val="002E107F"/>
    <w:rPr>
      <w:szCs w:val="20"/>
    </w:rPr>
  </w:style>
  <w:style w:type="paragraph" w:customStyle="1" w:styleId="ESSubHead">
    <w:name w:val="ES_SubHead"/>
    <w:basedOn w:val="Normal"/>
    <w:rsid w:val="002E107F"/>
    <w:pPr>
      <w:keepNext/>
      <w:spacing w:after="60"/>
    </w:pPr>
    <w:rPr>
      <w:i/>
      <w:szCs w:val="20"/>
    </w:rPr>
  </w:style>
  <w:style w:type="paragraph" w:customStyle="1" w:styleId="tb1">
    <w:name w:val="tb1"/>
    <w:basedOn w:val="Normal"/>
    <w:rsid w:val="002E107F"/>
    <w:pPr>
      <w:keepNext/>
      <w:spacing w:before="40" w:after="0"/>
      <w:ind w:left="360"/>
    </w:pPr>
    <w:rPr>
      <w:szCs w:val="20"/>
    </w:rPr>
  </w:style>
  <w:style w:type="paragraph" w:styleId="HTMLPreformatted">
    <w:name w:val="HTML Preformatted"/>
    <w:basedOn w:val="Normal"/>
    <w:link w:val="HTMLPreformattedChar"/>
    <w:rsid w:val="002E1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szCs w:val="20"/>
      <w:lang w:eastAsia="ja-JP"/>
    </w:rPr>
  </w:style>
  <w:style w:type="character" w:customStyle="1" w:styleId="HTMLPreformattedChar">
    <w:name w:val="HTML Preformatted Char"/>
    <w:basedOn w:val="DefaultParagraphFont"/>
    <w:link w:val="HTMLPreformatted"/>
    <w:rsid w:val="002E107F"/>
    <w:rPr>
      <w:rFonts w:ascii="Arial Unicode MS" w:eastAsia="Arial Unicode MS" w:hAnsi="Arial Unicode MS"/>
      <w:color w:val="000000"/>
      <w:sz w:val="20"/>
      <w:szCs w:val="20"/>
      <w:lang w:eastAsia="ja-JP"/>
    </w:rPr>
  </w:style>
  <w:style w:type="paragraph" w:customStyle="1" w:styleId="numbull">
    <w:name w:val="numbull"/>
    <w:basedOn w:val="Normal"/>
    <w:autoRedefine/>
    <w:rsid w:val="002E107F"/>
    <w:pPr>
      <w:numPr>
        <w:numId w:val="5"/>
      </w:numPr>
      <w:spacing w:after="80"/>
    </w:pPr>
    <w:rPr>
      <w:szCs w:val="20"/>
    </w:rPr>
  </w:style>
  <w:style w:type="character" w:customStyle="1" w:styleId="moz-txt-tag">
    <w:name w:val="moz-txt-tag"/>
    <w:basedOn w:val="DefaultParagraphFont"/>
    <w:rsid w:val="002E107F"/>
  </w:style>
  <w:style w:type="paragraph" w:customStyle="1" w:styleId="eq">
    <w:name w:val="eq"/>
    <w:basedOn w:val="Normal"/>
    <w:rsid w:val="002E107F"/>
    <w:pPr>
      <w:tabs>
        <w:tab w:val="right" w:pos="7560"/>
      </w:tabs>
      <w:spacing w:after="240"/>
    </w:pPr>
    <w:rPr>
      <w:szCs w:val="20"/>
    </w:rPr>
  </w:style>
  <w:style w:type="paragraph" w:styleId="PlainText">
    <w:name w:val="Plain Text"/>
    <w:basedOn w:val="Normal"/>
    <w:link w:val="PlainTextChar"/>
    <w:rsid w:val="002E107F"/>
    <w:pPr>
      <w:spacing w:after="0"/>
    </w:pPr>
    <w:rPr>
      <w:rFonts w:ascii="Courier New" w:hAnsi="Courier New"/>
      <w:sz w:val="20"/>
      <w:szCs w:val="20"/>
    </w:rPr>
  </w:style>
  <w:style w:type="character" w:customStyle="1" w:styleId="PlainTextChar">
    <w:name w:val="Plain Text Char"/>
    <w:basedOn w:val="DefaultParagraphFont"/>
    <w:link w:val="PlainText"/>
    <w:rsid w:val="002E107F"/>
    <w:rPr>
      <w:rFonts w:ascii="Courier New" w:hAnsi="Courier New"/>
      <w:sz w:val="20"/>
      <w:szCs w:val="20"/>
    </w:rPr>
  </w:style>
  <w:style w:type="paragraph" w:customStyle="1" w:styleId="Default">
    <w:name w:val="Default"/>
    <w:rsid w:val="002E107F"/>
    <w:pPr>
      <w:autoSpaceDE w:val="0"/>
      <w:autoSpaceDN w:val="0"/>
      <w:adjustRightInd w:val="0"/>
      <w:spacing w:after="0"/>
    </w:pPr>
    <w:rPr>
      <w:color w:val="000000"/>
      <w:sz w:val="24"/>
      <w:szCs w:val="24"/>
    </w:rPr>
  </w:style>
  <w:style w:type="paragraph" w:customStyle="1" w:styleId="ModelList">
    <w:name w:val="Model List"/>
    <w:basedOn w:val="ListParagraph"/>
    <w:qFormat/>
    <w:rsid w:val="002E107F"/>
    <w:pPr>
      <w:tabs>
        <w:tab w:val="left" w:pos="1800"/>
      </w:tabs>
      <w:spacing w:after="0"/>
      <w:ind w:left="1800" w:hanging="1440"/>
      <w:contextualSpacing w:val="0"/>
    </w:pPr>
    <w:rPr>
      <w:szCs w:val="24"/>
    </w:rPr>
  </w:style>
  <w:style w:type="character" w:styleId="Emphasis">
    <w:name w:val="Emphasis"/>
    <w:qFormat/>
    <w:rsid w:val="002E107F"/>
    <w:rPr>
      <w:i/>
      <w:iCs/>
    </w:rPr>
  </w:style>
  <w:style w:type="paragraph" w:customStyle="1" w:styleId="references">
    <w:name w:val="references"/>
    <w:basedOn w:val="Normal"/>
    <w:next w:val="Normal"/>
    <w:rsid w:val="002E107F"/>
    <w:pPr>
      <w:spacing w:after="120"/>
      <w:ind w:left="720" w:hanging="720"/>
    </w:pPr>
    <w:rPr>
      <w:szCs w:val="20"/>
    </w:rPr>
  </w:style>
  <w:style w:type="paragraph" w:styleId="BodyText3">
    <w:name w:val="Body Text 3"/>
    <w:basedOn w:val="Normal"/>
    <w:link w:val="BodyText3Char"/>
    <w:rsid w:val="002E107F"/>
    <w:pPr>
      <w:widowControl w:val="0"/>
      <w:tabs>
        <w:tab w:val="left" w:pos="-1440"/>
        <w:tab w:val="left" w:pos="-720"/>
        <w:tab w:val="left" w:pos="720"/>
        <w:tab w:val="left" w:pos="1440"/>
        <w:tab w:val="left" w:pos="2160"/>
      </w:tabs>
      <w:spacing w:after="120"/>
      <w:jc w:val="both"/>
    </w:pPr>
    <w:rPr>
      <w:color w:val="000000"/>
      <w:szCs w:val="20"/>
    </w:rPr>
  </w:style>
  <w:style w:type="character" w:customStyle="1" w:styleId="BodyText3Char">
    <w:name w:val="Body Text 3 Char"/>
    <w:basedOn w:val="DefaultParagraphFont"/>
    <w:link w:val="BodyText3"/>
    <w:rsid w:val="002E107F"/>
    <w:rPr>
      <w:color w:val="000000"/>
      <w:szCs w:val="20"/>
    </w:rPr>
  </w:style>
  <w:style w:type="paragraph" w:customStyle="1" w:styleId="litcitedsinglespa">
    <w:name w:val="lit cited single spa"/>
    <w:rsid w:val="002E107F"/>
    <w:pPr>
      <w:widowControl w:val="0"/>
      <w:spacing w:after="240"/>
      <w:ind w:left="720" w:hanging="720"/>
    </w:pPr>
    <w:rPr>
      <w:sz w:val="20"/>
      <w:szCs w:val="20"/>
    </w:rPr>
  </w:style>
  <w:style w:type="paragraph" w:styleId="BlockText">
    <w:name w:val="Block Text"/>
    <w:basedOn w:val="Normal"/>
    <w:rsid w:val="002E107F"/>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120"/>
      <w:ind w:left="-144" w:right="-864"/>
      <w:jc w:val="both"/>
    </w:pPr>
    <w:rPr>
      <w:color w:val="000000"/>
      <w:sz w:val="24"/>
      <w:szCs w:val="20"/>
    </w:rPr>
  </w:style>
  <w:style w:type="paragraph" w:customStyle="1" w:styleId="Citation">
    <w:name w:val="Citation"/>
    <w:basedOn w:val="Normal"/>
    <w:rsid w:val="002E107F"/>
    <w:pPr>
      <w:spacing w:after="120"/>
      <w:ind w:left="720" w:hanging="720"/>
    </w:pPr>
    <w:rPr>
      <w:szCs w:val="20"/>
    </w:rPr>
  </w:style>
  <w:style w:type="paragraph" w:customStyle="1" w:styleId="equ">
    <w:name w:val="equ"/>
    <w:basedOn w:val="Normal"/>
    <w:rsid w:val="002E107F"/>
    <w:pPr>
      <w:spacing w:after="120"/>
      <w:ind w:left="720" w:hanging="540"/>
    </w:pPr>
    <w:rPr>
      <w:szCs w:val="20"/>
    </w:rPr>
  </w:style>
  <w:style w:type="paragraph" w:customStyle="1" w:styleId="equation">
    <w:name w:val="equation"/>
    <w:basedOn w:val="Normal"/>
    <w:rsid w:val="002E107F"/>
    <w:pPr>
      <w:tabs>
        <w:tab w:val="left" w:pos="1440"/>
        <w:tab w:val="left" w:leader="dot" w:pos="7920"/>
      </w:tabs>
      <w:spacing w:after="120"/>
      <w:ind w:left="1440" w:hanging="720"/>
    </w:pPr>
    <w:rPr>
      <w:szCs w:val="20"/>
    </w:rPr>
  </w:style>
  <w:style w:type="character" w:customStyle="1" w:styleId="figChar">
    <w:name w:val="fig Char"/>
    <w:rsid w:val="002E107F"/>
    <w:rPr>
      <w:sz w:val="22"/>
      <w:lang w:val="en-US" w:eastAsia="en-US" w:bidi="ar-SA"/>
    </w:rPr>
  </w:style>
  <w:style w:type="paragraph" w:customStyle="1" w:styleId="FigCaption0">
    <w:name w:val="FigCaption"/>
    <w:basedOn w:val="Heading6"/>
    <w:rsid w:val="002E107F"/>
    <w:pPr>
      <w:keepNext w:val="0"/>
      <w:spacing w:after="120"/>
    </w:pPr>
    <w:rPr>
      <w:snapToGrid w:val="0"/>
      <w:szCs w:val="20"/>
    </w:rPr>
  </w:style>
  <w:style w:type="paragraph" w:customStyle="1" w:styleId="hanging">
    <w:name w:val="hanging"/>
    <w:basedOn w:val="Normal"/>
    <w:rsid w:val="002E107F"/>
    <w:pPr>
      <w:spacing w:after="240"/>
      <w:ind w:left="720" w:hanging="720"/>
    </w:pPr>
    <w:rPr>
      <w:sz w:val="24"/>
      <w:szCs w:val="20"/>
    </w:rPr>
  </w:style>
  <w:style w:type="paragraph" w:customStyle="1" w:styleId="LE">
    <w:name w:val="LE"/>
    <w:rsid w:val="002E107F"/>
    <w:pPr>
      <w:keepLines/>
      <w:tabs>
        <w:tab w:val="left" w:pos="1440"/>
      </w:tabs>
      <w:spacing w:after="240" w:line="240" w:lineRule="atLeast"/>
      <w:ind w:left="720" w:right="576" w:hanging="720"/>
    </w:pPr>
    <w:rPr>
      <w:sz w:val="24"/>
      <w:szCs w:val="20"/>
    </w:rPr>
  </w:style>
  <w:style w:type="paragraph" w:customStyle="1" w:styleId="Level2">
    <w:name w:val="Level 2"/>
    <w:rsid w:val="002E107F"/>
    <w:pPr>
      <w:autoSpaceDE w:val="0"/>
      <w:autoSpaceDN w:val="0"/>
      <w:adjustRightInd w:val="0"/>
      <w:spacing w:after="0"/>
      <w:ind w:left="1440"/>
    </w:pPr>
    <w:rPr>
      <w:sz w:val="20"/>
      <w:szCs w:val="24"/>
    </w:rPr>
  </w:style>
  <w:style w:type="paragraph" w:styleId="List">
    <w:name w:val="List"/>
    <w:aliases w:val="list"/>
    <w:basedOn w:val="Normal"/>
    <w:rsid w:val="002E107F"/>
    <w:pPr>
      <w:spacing w:after="240"/>
      <w:ind w:left="1440"/>
    </w:pPr>
    <w:rPr>
      <w:sz w:val="24"/>
      <w:szCs w:val="20"/>
    </w:rPr>
  </w:style>
  <w:style w:type="paragraph" w:customStyle="1" w:styleId="MTDisplayEquation">
    <w:name w:val="MTDisplayEquation"/>
    <w:basedOn w:val="tb"/>
    <w:rsid w:val="002E107F"/>
    <w:pPr>
      <w:keepNext w:val="0"/>
      <w:tabs>
        <w:tab w:val="clear" w:pos="252"/>
        <w:tab w:val="right" w:pos="-1440"/>
        <w:tab w:val="center" w:pos="-720"/>
      </w:tabs>
    </w:pPr>
    <w:rPr>
      <w:rFonts w:eastAsia="Arial Unicode MS"/>
      <w:sz w:val="16"/>
    </w:rPr>
  </w:style>
  <w:style w:type="paragraph" w:customStyle="1" w:styleId="Nothing">
    <w:name w:val="Nothing"/>
    <w:basedOn w:val="Heading1"/>
    <w:rsid w:val="002E107F"/>
    <w:pPr>
      <w:keepNext w:val="0"/>
      <w:keepLines w:val="0"/>
      <w:autoSpaceDE w:val="0"/>
      <w:autoSpaceDN w:val="0"/>
      <w:adjustRightInd w:val="0"/>
      <w:spacing w:before="0" w:after="0"/>
      <w:ind w:left="360" w:hanging="360"/>
      <w:outlineLvl w:val="9"/>
    </w:pPr>
    <w:rPr>
      <w:rFonts w:ascii="Times" w:eastAsia="Times New Roman" w:hAnsi="Times" w:cs="Times New Roman"/>
      <w:b w:val="0"/>
      <w:bCs/>
      <w:szCs w:val="32"/>
    </w:rPr>
  </w:style>
  <w:style w:type="paragraph" w:styleId="Quote">
    <w:name w:val="Quote"/>
    <w:basedOn w:val="Normal"/>
    <w:link w:val="QuoteChar"/>
    <w:qFormat/>
    <w:rsid w:val="002E107F"/>
    <w:pPr>
      <w:spacing w:before="360" w:after="120"/>
      <w:ind w:left="1440" w:firstLine="360"/>
    </w:pPr>
    <w:rPr>
      <w:szCs w:val="20"/>
    </w:rPr>
  </w:style>
  <w:style w:type="character" w:customStyle="1" w:styleId="QuoteChar">
    <w:name w:val="Quote Char"/>
    <w:basedOn w:val="DefaultParagraphFont"/>
    <w:link w:val="Quote"/>
    <w:rsid w:val="002E107F"/>
    <w:rPr>
      <w:szCs w:val="20"/>
    </w:rPr>
  </w:style>
  <w:style w:type="paragraph" w:customStyle="1" w:styleId="reg">
    <w:name w:val="reg"/>
    <w:rsid w:val="002E107F"/>
    <w:pPr>
      <w:keepLines/>
      <w:spacing w:before="120" w:after="0"/>
    </w:pPr>
    <w:rPr>
      <w:sz w:val="24"/>
      <w:szCs w:val="20"/>
    </w:rPr>
  </w:style>
  <w:style w:type="paragraph" w:styleId="TOC1">
    <w:name w:val="toc 1"/>
    <w:basedOn w:val="Normal"/>
    <w:next w:val="Normal"/>
    <w:autoRedefine/>
    <w:semiHidden/>
    <w:rsid w:val="002E107F"/>
    <w:pPr>
      <w:spacing w:before="240" w:after="120"/>
    </w:pPr>
    <w:rPr>
      <w:b/>
      <w:sz w:val="20"/>
      <w:szCs w:val="20"/>
    </w:rPr>
  </w:style>
  <w:style w:type="paragraph" w:customStyle="1" w:styleId="SmallPrint">
    <w:name w:val="SmallPrint"/>
    <w:basedOn w:val="TOC1"/>
    <w:rsid w:val="002E107F"/>
    <w:pPr>
      <w:keepLines/>
      <w:spacing w:line="240" w:lineRule="atLeast"/>
      <w:ind w:left="144"/>
    </w:pPr>
    <w:rPr>
      <w:rFonts w:ascii="timesroman" w:hAnsi="timesroman"/>
      <w:b w:val="0"/>
      <w:sz w:val="16"/>
    </w:rPr>
  </w:style>
  <w:style w:type="paragraph" w:customStyle="1" w:styleId="Style0">
    <w:name w:val="Style0"/>
    <w:rsid w:val="002E107F"/>
    <w:pPr>
      <w:spacing w:after="0"/>
    </w:pPr>
    <w:rPr>
      <w:rFonts w:ascii="Arial" w:hAnsi="Arial"/>
      <w:snapToGrid w:val="0"/>
      <w:sz w:val="24"/>
      <w:szCs w:val="20"/>
    </w:rPr>
  </w:style>
  <w:style w:type="paragraph" w:customStyle="1" w:styleId="t">
    <w:name w:val="t"/>
    <w:basedOn w:val="Normal"/>
    <w:rsid w:val="002E107F"/>
    <w:pPr>
      <w:spacing w:after="120"/>
      <w:jc w:val="right"/>
    </w:pPr>
    <w:rPr>
      <w:rFonts w:ascii="Arial" w:hAnsi="Arial" w:cs="Arial"/>
      <w:sz w:val="20"/>
      <w:szCs w:val="20"/>
    </w:rPr>
  </w:style>
  <w:style w:type="paragraph" w:customStyle="1" w:styleId="tabtot">
    <w:name w:val="tabtot"/>
    <w:basedOn w:val="Normal"/>
    <w:rsid w:val="002E107F"/>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szCs w:val="20"/>
    </w:rPr>
  </w:style>
  <w:style w:type="paragraph" w:customStyle="1" w:styleId="tb2">
    <w:name w:val="tb2"/>
    <w:basedOn w:val="Normal"/>
    <w:rsid w:val="002E107F"/>
    <w:pPr>
      <w:spacing w:after="0"/>
      <w:jc w:val="center"/>
    </w:pPr>
    <w:rPr>
      <w:sz w:val="16"/>
      <w:szCs w:val="20"/>
    </w:rPr>
  </w:style>
  <w:style w:type="paragraph" w:customStyle="1" w:styleId="tb3">
    <w:name w:val="tb3"/>
    <w:basedOn w:val="Normal"/>
    <w:rsid w:val="002E107F"/>
    <w:pPr>
      <w:spacing w:after="0"/>
      <w:jc w:val="right"/>
    </w:pPr>
    <w:rPr>
      <w:rFonts w:ascii="Arial" w:hAnsi="Arial"/>
      <w:snapToGrid w:val="0"/>
      <w:color w:val="000000"/>
      <w:sz w:val="16"/>
      <w:szCs w:val="20"/>
    </w:rPr>
  </w:style>
  <w:style w:type="paragraph" w:customStyle="1" w:styleId="ti">
    <w:name w:val="ti"/>
    <w:basedOn w:val="Normal"/>
    <w:rsid w:val="002E107F"/>
    <w:pPr>
      <w:spacing w:after="120"/>
    </w:pPr>
    <w:rPr>
      <w:szCs w:val="20"/>
    </w:rPr>
  </w:style>
  <w:style w:type="paragraph" w:customStyle="1" w:styleId="Title1">
    <w:name w:val="Title1"/>
    <w:basedOn w:val="Heading1"/>
    <w:rsid w:val="002E107F"/>
    <w:pPr>
      <w:keepNext w:val="0"/>
      <w:keepLines w:val="0"/>
      <w:autoSpaceDE w:val="0"/>
      <w:autoSpaceDN w:val="0"/>
      <w:adjustRightInd w:val="0"/>
      <w:spacing w:before="0" w:after="240"/>
      <w:ind w:left="360" w:hanging="360"/>
      <w:outlineLvl w:val="9"/>
    </w:pPr>
    <w:rPr>
      <w:rFonts w:ascii="Times New Roman" w:eastAsia="Times New Roman" w:hAnsi="Times New Roman" w:cs="Times New Roman"/>
      <w:bCs/>
      <w:color w:val="000000"/>
      <w:sz w:val="32"/>
      <w:szCs w:val="32"/>
    </w:rPr>
  </w:style>
  <w:style w:type="paragraph" w:customStyle="1" w:styleId="xl24">
    <w:name w:val="xl24"/>
    <w:basedOn w:val="Normal"/>
    <w:rsid w:val="002E107F"/>
    <w:pPr>
      <w:spacing w:before="100" w:beforeAutospacing="1" w:after="100" w:afterAutospacing="1"/>
    </w:pPr>
    <w:rPr>
      <w:rFonts w:eastAsia="Arial Unicode MS"/>
      <w:sz w:val="16"/>
      <w:szCs w:val="16"/>
    </w:rPr>
  </w:style>
  <w:style w:type="paragraph" w:customStyle="1" w:styleId="xl25">
    <w:name w:val="xl25"/>
    <w:basedOn w:val="Normal"/>
    <w:rsid w:val="002E107F"/>
    <w:pPr>
      <w:spacing w:before="100" w:beforeAutospacing="1" w:after="100" w:afterAutospacing="1"/>
      <w:textAlignment w:val="top"/>
    </w:pPr>
    <w:rPr>
      <w:rFonts w:eastAsia="Arial Unicode MS"/>
      <w:sz w:val="16"/>
      <w:szCs w:val="16"/>
    </w:rPr>
  </w:style>
  <w:style w:type="paragraph" w:customStyle="1" w:styleId="xl26">
    <w:name w:val="xl26"/>
    <w:basedOn w:val="Normal"/>
    <w:rsid w:val="002E107F"/>
    <w:pPr>
      <w:spacing w:before="100" w:beforeAutospacing="1" w:after="100" w:afterAutospacing="1"/>
    </w:pPr>
    <w:rPr>
      <w:rFonts w:ascii="Arial" w:hAnsi="Arial" w:cs="Arial"/>
      <w:sz w:val="24"/>
      <w:szCs w:val="24"/>
    </w:rPr>
  </w:style>
  <w:style w:type="paragraph" w:customStyle="1" w:styleId="xl27">
    <w:name w:val="xl27"/>
    <w:basedOn w:val="Normal"/>
    <w:rsid w:val="002E107F"/>
    <w:pPr>
      <w:spacing w:before="100" w:beforeAutospacing="1" w:after="100" w:afterAutospacing="1"/>
    </w:pPr>
    <w:rPr>
      <w:rFonts w:ascii="Arial" w:hAnsi="Arial" w:cs="Arial"/>
      <w:sz w:val="24"/>
      <w:szCs w:val="24"/>
    </w:rPr>
  </w:style>
  <w:style w:type="paragraph" w:customStyle="1" w:styleId="xl28">
    <w:name w:val="xl28"/>
    <w:basedOn w:val="Normal"/>
    <w:rsid w:val="002E107F"/>
    <w:pPr>
      <w:spacing w:before="100" w:beforeAutospacing="1" w:after="100" w:afterAutospacing="1"/>
    </w:pPr>
    <w:rPr>
      <w:rFonts w:ascii="Arial" w:hAnsi="Arial" w:cs="Arial"/>
      <w:sz w:val="24"/>
      <w:szCs w:val="24"/>
    </w:rPr>
  </w:style>
  <w:style w:type="paragraph" w:customStyle="1" w:styleId="xl29">
    <w:name w:val="xl29"/>
    <w:basedOn w:val="Normal"/>
    <w:rsid w:val="002E107F"/>
    <w:pPr>
      <w:spacing w:before="100" w:beforeAutospacing="1" w:after="100" w:afterAutospacing="1"/>
    </w:pPr>
    <w:rPr>
      <w:rFonts w:ascii="Arial" w:hAnsi="Arial" w:cs="Arial"/>
      <w:sz w:val="24"/>
      <w:szCs w:val="24"/>
    </w:rPr>
  </w:style>
  <w:style w:type="paragraph" w:customStyle="1" w:styleId="xl30">
    <w:name w:val="xl30"/>
    <w:basedOn w:val="Normal"/>
    <w:rsid w:val="002E107F"/>
    <w:pPr>
      <w:spacing w:before="100" w:beforeAutospacing="1" w:after="100" w:afterAutospacing="1"/>
    </w:pPr>
    <w:rPr>
      <w:rFonts w:ascii="Arial" w:hAnsi="Arial" w:cs="Arial"/>
      <w:sz w:val="24"/>
      <w:szCs w:val="24"/>
    </w:rPr>
  </w:style>
  <w:style w:type="paragraph" w:customStyle="1" w:styleId="xl31">
    <w:name w:val="xl31"/>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rsid w:val="002E107F"/>
    <w:pPr>
      <w:shd w:val="clear" w:color="auto" w:fill="C0C0C0"/>
      <w:spacing w:before="100" w:beforeAutospacing="1" w:after="100" w:afterAutospacing="1"/>
    </w:pPr>
    <w:rPr>
      <w:rFonts w:ascii="Arial" w:hAnsi="Arial" w:cs="Arial"/>
      <w:sz w:val="24"/>
      <w:szCs w:val="24"/>
    </w:rPr>
  </w:style>
  <w:style w:type="paragraph" w:customStyle="1" w:styleId="a6">
    <w:name w:val="_"/>
    <w:rsid w:val="002E107F"/>
    <w:pPr>
      <w:autoSpaceDE w:val="0"/>
      <w:autoSpaceDN w:val="0"/>
      <w:adjustRightInd w:val="0"/>
      <w:spacing w:after="0"/>
      <w:ind w:left="-1440"/>
    </w:pPr>
    <w:rPr>
      <w:sz w:val="24"/>
      <w:szCs w:val="24"/>
    </w:rPr>
  </w:style>
  <w:style w:type="paragraph" w:styleId="Date">
    <w:name w:val="Date"/>
    <w:basedOn w:val="Normal"/>
    <w:next w:val="Normal"/>
    <w:link w:val="DateChar"/>
    <w:autoRedefine/>
    <w:rsid w:val="002E107F"/>
    <w:pPr>
      <w:spacing w:after="120"/>
      <w:jc w:val="center"/>
    </w:pPr>
    <w:rPr>
      <w:szCs w:val="20"/>
    </w:rPr>
  </w:style>
  <w:style w:type="character" w:customStyle="1" w:styleId="DateChar">
    <w:name w:val="Date Char"/>
    <w:basedOn w:val="DefaultParagraphFont"/>
    <w:link w:val="Date"/>
    <w:rsid w:val="002E107F"/>
    <w:rPr>
      <w:szCs w:val="20"/>
    </w:rPr>
  </w:style>
  <w:style w:type="character" w:customStyle="1" w:styleId="apple-converted-space">
    <w:name w:val="apple-converted-space"/>
    <w:basedOn w:val="DefaultParagraphFont"/>
    <w:rsid w:val="002E107F"/>
  </w:style>
  <w:style w:type="paragraph" w:customStyle="1" w:styleId="FirstParagraph">
    <w:name w:val="First Paragraph"/>
    <w:basedOn w:val="BodyText"/>
    <w:next w:val="BodyText"/>
    <w:qFormat/>
    <w:rsid w:val="002E107F"/>
    <w:pPr>
      <w:spacing w:before="180" w:after="180"/>
    </w:pPr>
    <w:rPr>
      <w:rFonts w:asciiTheme="minorHAnsi" w:eastAsiaTheme="minorHAnsi" w:hAnsiTheme="minorHAnsi" w:cstheme="minorBidi"/>
      <w:sz w:val="24"/>
      <w:szCs w:val="24"/>
    </w:rPr>
  </w:style>
  <w:style w:type="paragraph" w:customStyle="1" w:styleId="Figure">
    <w:name w:val="Figure"/>
    <w:basedOn w:val="Normal"/>
    <w:rsid w:val="002E107F"/>
    <w:pPr>
      <w:spacing w:after="200"/>
    </w:pPr>
    <w:rPr>
      <w:rFonts w:asciiTheme="minorHAnsi" w:eastAsiaTheme="minorHAnsi" w:hAnsiTheme="minorHAnsi" w:cstheme="minorBidi"/>
      <w:sz w:val="24"/>
      <w:szCs w:val="24"/>
    </w:rPr>
  </w:style>
  <w:style w:type="paragraph" w:customStyle="1" w:styleId="response">
    <w:name w:val="response"/>
    <w:basedOn w:val="Normal"/>
    <w:qFormat/>
    <w:rsid w:val="002E107F"/>
    <w:pPr>
      <w:ind w:left="720"/>
    </w:pPr>
    <w:rPr>
      <w:i/>
      <w:szCs w:val="20"/>
    </w:rPr>
  </w:style>
  <w:style w:type="character" w:customStyle="1" w:styleId="DocumentMapChar1">
    <w:name w:val="Document Map Char1"/>
    <w:basedOn w:val="DefaultParagraphFont"/>
    <w:uiPriority w:val="99"/>
    <w:semiHidden/>
    <w:rsid w:val="0046662A"/>
    <w:rPr>
      <w:rFonts w:ascii="Segoe UI" w:eastAsia="Times New Roman" w:hAnsi="Segoe UI" w:cs="Segoe UI"/>
      <w:sz w:val="16"/>
      <w:szCs w:val="16"/>
    </w:rPr>
  </w:style>
  <w:style w:type="character" w:customStyle="1" w:styleId="author">
    <w:name w:val="author"/>
    <w:basedOn w:val="DefaultParagraphFont"/>
    <w:rsid w:val="00F94848"/>
  </w:style>
  <w:style w:type="character" w:customStyle="1" w:styleId="pubyear">
    <w:name w:val="pubyear"/>
    <w:basedOn w:val="DefaultParagraphFont"/>
    <w:rsid w:val="00F94848"/>
  </w:style>
  <w:style w:type="character" w:customStyle="1" w:styleId="articletitle">
    <w:name w:val="articletitle"/>
    <w:basedOn w:val="DefaultParagraphFont"/>
    <w:rsid w:val="00F94848"/>
  </w:style>
  <w:style w:type="character" w:customStyle="1" w:styleId="vol">
    <w:name w:val="vol"/>
    <w:basedOn w:val="DefaultParagraphFont"/>
    <w:rsid w:val="00F94848"/>
  </w:style>
  <w:style w:type="character" w:customStyle="1" w:styleId="pagefirst">
    <w:name w:val="pagefirst"/>
    <w:basedOn w:val="DefaultParagraphFont"/>
    <w:rsid w:val="00F94848"/>
  </w:style>
  <w:style w:type="character" w:customStyle="1" w:styleId="pagelast">
    <w:name w:val="pagelast"/>
    <w:basedOn w:val="DefaultParagraphFont"/>
    <w:rsid w:val="00F94848"/>
  </w:style>
  <w:style w:type="character" w:customStyle="1" w:styleId="ListParagraphChar">
    <w:name w:val="List Paragraph Char"/>
    <w:basedOn w:val="DefaultParagraphFont"/>
    <w:link w:val="ListParagraph"/>
    <w:uiPriority w:val="34"/>
    <w:rsid w:val="00375290"/>
    <w:rPr>
      <w:szCs w:val="20"/>
    </w:rPr>
  </w:style>
  <w:style w:type="character" w:styleId="PlaceholderText">
    <w:name w:val="Placeholder Text"/>
    <w:basedOn w:val="DefaultParagraphFont"/>
    <w:uiPriority w:val="99"/>
    <w:semiHidden/>
    <w:rsid w:val="009B60B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007511">
      <w:bodyDiv w:val="1"/>
      <w:marLeft w:val="0"/>
      <w:marRight w:val="0"/>
      <w:marTop w:val="0"/>
      <w:marBottom w:val="0"/>
      <w:divBdr>
        <w:top w:val="none" w:sz="0" w:space="0" w:color="auto"/>
        <w:left w:val="none" w:sz="0" w:space="0" w:color="auto"/>
        <w:bottom w:val="none" w:sz="0" w:space="0" w:color="auto"/>
        <w:right w:val="none" w:sz="0" w:space="0" w:color="auto"/>
      </w:divBdr>
    </w:div>
    <w:div w:id="77139181">
      <w:bodyDiv w:val="1"/>
      <w:marLeft w:val="0"/>
      <w:marRight w:val="0"/>
      <w:marTop w:val="0"/>
      <w:marBottom w:val="0"/>
      <w:divBdr>
        <w:top w:val="none" w:sz="0" w:space="0" w:color="auto"/>
        <w:left w:val="none" w:sz="0" w:space="0" w:color="auto"/>
        <w:bottom w:val="none" w:sz="0" w:space="0" w:color="auto"/>
        <w:right w:val="none" w:sz="0" w:space="0" w:color="auto"/>
      </w:divBdr>
    </w:div>
    <w:div w:id="164444855">
      <w:bodyDiv w:val="1"/>
      <w:marLeft w:val="0"/>
      <w:marRight w:val="0"/>
      <w:marTop w:val="0"/>
      <w:marBottom w:val="0"/>
      <w:divBdr>
        <w:top w:val="none" w:sz="0" w:space="0" w:color="auto"/>
        <w:left w:val="none" w:sz="0" w:space="0" w:color="auto"/>
        <w:bottom w:val="none" w:sz="0" w:space="0" w:color="auto"/>
        <w:right w:val="none" w:sz="0" w:space="0" w:color="auto"/>
      </w:divBdr>
    </w:div>
    <w:div w:id="286006073">
      <w:bodyDiv w:val="1"/>
      <w:marLeft w:val="0"/>
      <w:marRight w:val="0"/>
      <w:marTop w:val="0"/>
      <w:marBottom w:val="0"/>
      <w:divBdr>
        <w:top w:val="none" w:sz="0" w:space="0" w:color="auto"/>
        <w:left w:val="none" w:sz="0" w:space="0" w:color="auto"/>
        <w:bottom w:val="none" w:sz="0" w:space="0" w:color="auto"/>
        <w:right w:val="none" w:sz="0" w:space="0" w:color="auto"/>
      </w:divBdr>
    </w:div>
    <w:div w:id="441152257">
      <w:bodyDiv w:val="1"/>
      <w:marLeft w:val="0"/>
      <w:marRight w:val="0"/>
      <w:marTop w:val="0"/>
      <w:marBottom w:val="0"/>
      <w:divBdr>
        <w:top w:val="none" w:sz="0" w:space="0" w:color="auto"/>
        <w:left w:val="none" w:sz="0" w:space="0" w:color="auto"/>
        <w:bottom w:val="none" w:sz="0" w:space="0" w:color="auto"/>
        <w:right w:val="none" w:sz="0" w:space="0" w:color="auto"/>
      </w:divBdr>
    </w:div>
    <w:div w:id="617225460">
      <w:bodyDiv w:val="1"/>
      <w:marLeft w:val="0"/>
      <w:marRight w:val="0"/>
      <w:marTop w:val="0"/>
      <w:marBottom w:val="0"/>
      <w:divBdr>
        <w:top w:val="none" w:sz="0" w:space="0" w:color="auto"/>
        <w:left w:val="none" w:sz="0" w:space="0" w:color="auto"/>
        <w:bottom w:val="none" w:sz="0" w:space="0" w:color="auto"/>
        <w:right w:val="none" w:sz="0" w:space="0" w:color="auto"/>
      </w:divBdr>
    </w:div>
    <w:div w:id="696469613">
      <w:bodyDiv w:val="1"/>
      <w:marLeft w:val="0"/>
      <w:marRight w:val="0"/>
      <w:marTop w:val="0"/>
      <w:marBottom w:val="0"/>
      <w:divBdr>
        <w:top w:val="none" w:sz="0" w:space="0" w:color="auto"/>
        <w:left w:val="none" w:sz="0" w:space="0" w:color="auto"/>
        <w:bottom w:val="none" w:sz="0" w:space="0" w:color="auto"/>
        <w:right w:val="none" w:sz="0" w:space="0" w:color="auto"/>
      </w:divBdr>
    </w:div>
    <w:div w:id="724448188">
      <w:bodyDiv w:val="1"/>
      <w:marLeft w:val="0"/>
      <w:marRight w:val="0"/>
      <w:marTop w:val="0"/>
      <w:marBottom w:val="0"/>
      <w:divBdr>
        <w:top w:val="none" w:sz="0" w:space="0" w:color="auto"/>
        <w:left w:val="none" w:sz="0" w:space="0" w:color="auto"/>
        <w:bottom w:val="none" w:sz="0" w:space="0" w:color="auto"/>
        <w:right w:val="none" w:sz="0" w:space="0" w:color="auto"/>
      </w:divBdr>
    </w:div>
    <w:div w:id="794297138">
      <w:bodyDiv w:val="1"/>
      <w:marLeft w:val="0"/>
      <w:marRight w:val="0"/>
      <w:marTop w:val="0"/>
      <w:marBottom w:val="0"/>
      <w:divBdr>
        <w:top w:val="none" w:sz="0" w:space="0" w:color="auto"/>
        <w:left w:val="none" w:sz="0" w:space="0" w:color="auto"/>
        <w:bottom w:val="none" w:sz="0" w:space="0" w:color="auto"/>
        <w:right w:val="none" w:sz="0" w:space="0" w:color="auto"/>
      </w:divBdr>
    </w:div>
    <w:div w:id="929849030">
      <w:bodyDiv w:val="1"/>
      <w:marLeft w:val="0"/>
      <w:marRight w:val="0"/>
      <w:marTop w:val="0"/>
      <w:marBottom w:val="0"/>
      <w:divBdr>
        <w:top w:val="none" w:sz="0" w:space="0" w:color="auto"/>
        <w:left w:val="none" w:sz="0" w:space="0" w:color="auto"/>
        <w:bottom w:val="none" w:sz="0" w:space="0" w:color="auto"/>
        <w:right w:val="none" w:sz="0" w:space="0" w:color="auto"/>
      </w:divBdr>
    </w:div>
    <w:div w:id="945042414">
      <w:bodyDiv w:val="1"/>
      <w:marLeft w:val="0"/>
      <w:marRight w:val="0"/>
      <w:marTop w:val="0"/>
      <w:marBottom w:val="0"/>
      <w:divBdr>
        <w:top w:val="none" w:sz="0" w:space="0" w:color="auto"/>
        <w:left w:val="none" w:sz="0" w:space="0" w:color="auto"/>
        <w:bottom w:val="none" w:sz="0" w:space="0" w:color="auto"/>
        <w:right w:val="none" w:sz="0" w:space="0" w:color="auto"/>
      </w:divBdr>
    </w:div>
    <w:div w:id="968051560">
      <w:bodyDiv w:val="1"/>
      <w:marLeft w:val="0"/>
      <w:marRight w:val="0"/>
      <w:marTop w:val="0"/>
      <w:marBottom w:val="0"/>
      <w:divBdr>
        <w:top w:val="none" w:sz="0" w:space="0" w:color="auto"/>
        <w:left w:val="none" w:sz="0" w:space="0" w:color="auto"/>
        <w:bottom w:val="none" w:sz="0" w:space="0" w:color="auto"/>
        <w:right w:val="none" w:sz="0" w:space="0" w:color="auto"/>
      </w:divBdr>
    </w:div>
    <w:div w:id="1150056540">
      <w:bodyDiv w:val="1"/>
      <w:marLeft w:val="0"/>
      <w:marRight w:val="0"/>
      <w:marTop w:val="0"/>
      <w:marBottom w:val="0"/>
      <w:divBdr>
        <w:top w:val="none" w:sz="0" w:space="0" w:color="auto"/>
        <w:left w:val="none" w:sz="0" w:space="0" w:color="auto"/>
        <w:bottom w:val="none" w:sz="0" w:space="0" w:color="auto"/>
        <w:right w:val="none" w:sz="0" w:space="0" w:color="auto"/>
      </w:divBdr>
    </w:div>
    <w:div w:id="1238248131">
      <w:bodyDiv w:val="1"/>
      <w:marLeft w:val="0"/>
      <w:marRight w:val="0"/>
      <w:marTop w:val="0"/>
      <w:marBottom w:val="0"/>
      <w:divBdr>
        <w:top w:val="none" w:sz="0" w:space="0" w:color="auto"/>
        <w:left w:val="none" w:sz="0" w:space="0" w:color="auto"/>
        <w:bottom w:val="none" w:sz="0" w:space="0" w:color="auto"/>
        <w:right w:val="none" w:sz="0" w:space="0" w:color="auto"/>
      </w:divBdr>
    </w:div>
    <w:div w:id="1567958997">
      <w:bodyDiv w:val="1"/>
      <w:marLeft w:val="0"/>
      <w:marRight w:val="0"/>
      <w:marTop w:val="0"/>
      <w:marBottom w:val="0"/>
      <w:divBdr>
        <w:top w:val="none" w:sz="0" w:space="0" w:color="auto"/>
        <w:left w:val="none" w:sz="0" w:space="0" w:color="auto"/>
        <w:bottom w:val="none" w:sz="0" w:space="0" w:color="auto"/>
        <w:right w:val="none" w:sz="0" w:space="0" w:color="auto"/>
      </w:divBdr>
    </w:div>
    <w:div w:id="1605529998">
      <w:bodyDiv w:val="1"/>
      <w:marLeft w:val="0"/>
      <w:marRight w:val="0"/>
      <w:marTop w:val="0"/>
      <w:marBottom w:val="0"/>
      <w:divBdr>
        <w:top w:val="none" w:sz="0" w:space="0" w:color="auto"/>
        <w:left w:val="none" w:sz="0" w:space="0" w:color="auto"/>
        <w:bottom w:val="none" w:sz="0" w:space="0" w:color="auto"/>
        <w:right w:val="none" w:sz="0" w:space="0" w:color="auto"/>
      </w:divBdr>
    </w:div>
    <w:div w:id="1612979935">
      <w:bodyDiv w:val="1"/>
      <w:marLeft w:val="0"/>
      <w:marRight w:val="0"/>
      <w:marTop w:val="0"/>
      <w:marBottom w:val="0"/>
      <w:divBdr>
        <w:top w:val="none" w:sz="0" w:space="0" w:color="auto"/>
        <w:left w:val="none" w:sz="0" w:space="0" w:color="auto"/>
        <w:bottom w:val="none" w:sz="0" w:space="0" w:color="auto"/>
        <w:right w:val="none" w:sz="0" w:space="0" w:color="auto"/>
      </w:divBdr>
    </w:div>
    <w:div w:id="18508326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https://www.scirp.org/(S(351jmbntvnsjt1aadkposzje))/journal/articles.aspx?searchCode=Marta+Masdeu&amp;searchField=authors&amp;page=1" TargetMode="External"/><Relationship Id="rId11" Type="http://schemas.microsoft.com/office/2016/09/relationships/commentsIds" Target="commentsIds.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jpe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s://afsc-assessments.github.io/goapcod/2024_Assessment/November_Models/" TargetMode="External"/><Relationship Id="rId17" Type="http://schemas.openxmlformats.org/officeDocument/2006/relationships/hyperlink" Target="https://www.scirp.org/(S(351jmbntvnsjt1aadkposzje))/journal/articles.aspx?searchCode=Ignasi+Porras&amp;searchField=authors&amp;page=1"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rp.org/(S(351jmbntvnsjt1aadkposzje))/journal/articles.aspx?searchCode=Anna+Domingo-Dalmau&amp;searchField=authors&amp;page=1"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microsoft.com/office/2011/relationships/commentsExtended" Target="commentsExtended.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oter" Target="footer1.xml"/><Relationship Id="rId101"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yperlink" Target="http://www.jstatsoft.org/v66/i05/" TargetMode="External"/><Relationship Id="rId18" Type="http://schemas.openxmlformats.org/officeDocument/2006/relationships/hyperlink" Target="https://www.scirp.org/(S(351jmbntvnsjt1aadkposzje))/journal/articles.aspx?searchCode=Bernat+Codina&amp;searchField=authors&amp;page=1"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yperlink" Target="https://www.scirp.org/(S(351jmbntvnsjt1aadkposzje))/journal/articles.aspx?searchCode=M%c2%aa+%c3%81ngeles+Gonz%c3%a1lez&amp;searchField=authors&amp;page=1" TargetMode="External"/><Relationship Id="rId30" Type="http://schemas.openxmlformats.org/officeDocument/2006/relationships/image" Target="media/image13.jpe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D511D9-0DEB-4A42-969A-2C4D76FC3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145</Pages>
  <Words>26771</Words>
  <Characters>152597</Characters>
  <Application>Microsoft Office Word</Application>
  <DocSecurity>0</DocSecurity>
  <Lines>1271</Lines>
  <Paragraphs>358</Paragraphs>
  <ScaleCrop>false</ScaleCrop>
  <HeadingPairs>
    <vt:vector size="2" baseType="variant">
      <vt:variant>
        <vt:lpstr>Title</vt:lpstr>
      </vt:variant>
      <vt:variant>
        <vt:i4>1</vt:i4>
      </vt:variant>
    </vt:vector>
  </HeadingPairs>
  <TitlesOfParts>
    <vt:vector size="1" baseType="lpstr">
      <vt:lpstr/>
    </vt:vector>
  </TitlesOfParts>
  <Company>NOAA AFSC</Company>
  <LinksUpToDate>false</LinksUpToDate>
  <CharactersWithSpaces>179010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Pete.Hulson</dc:creator>
  <cp:lastModifiedBy>Steve Barbeaux</cp:lastModifiedBy>
  <cp:revision>4</cp:revision>
  <dcterms:created xsi:type="dcterms:W3CDTF">2024-11-01T20:18:00Z</dcterms:created>
  <dcterms:modified xsi:type="dcterms:W3CDTF">2024-11-01T23:15:00Z</dcterms:modified>
</cp:coreProperties>
</file>