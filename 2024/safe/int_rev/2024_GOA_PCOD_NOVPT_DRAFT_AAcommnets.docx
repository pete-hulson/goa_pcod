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Hulson, Steven </w:t>
      </w:r>
      <w:r w:rsidR="00460317" w:rsidRPr="005362B1">
        <w:t xml:space="preserve">J. </w:t>
      </w:r>
      <w:r w:rsidRPr="005362B1">
        <w:t>Barbeaux, Bridget Ferriss</w:t>
      </w:r>
      <w:r w:rsidR="005F4537" w:rsidRPr="005362B1">
        <w:t xml:space="preserve">, </w:t>
      </w:r>
      <w:r w:rsidR="00153194" w:rsidRPr="005362B1">
        <w:t>Katy Echave</w:t>
      </w:r>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Abookire,</w:t>
      </w:r>
      <w:r w:rsidR="001F052F" w:rsidRPr="005362B1">
        <w:t xml:space="preserve"> </w:t>
      </w:r>
      <w:r w:rsidR="00C861C0" w:rsidRPr="005362B1">
        <w:t>Ingrid Spies</w:t>
      </w:r>
      <w:r w:rsidR="001F052F" w:rsidRPr="005362B1">
        <w:t xml:space="preserve"> and S. Kalei Shotwell</w:t>
      </w:r>
    </w:p>
    <w:p w14:paraId="71DDE950" w14:textId="77777777" w:rsidR="003518CA" w:rsidRPr="005362B1" w:rsidRDefault="003518CA" w:rsidP="003518CA">
      <w:pPr>
        <w:spacing w:after="0"/>
        <w:jc w:val="center"/>
      </w:pPr>
    </w:p>
    <w:p w14:paraId="08886254" w14:textId="5185C0B5" w:rsidR="00D07B5F" w:rsidRPr="005362B1" w:rsidRDefault="00156A59" w:rsidP="00460317">
      <w:pPr>
        <w:jc w:val="center"/>
      </w:pPr>
      <w:r>
        <w:t>November 2024</w:t>
      </w:r>
    </w:p>
    <w:p w14:paraId="7330F479" w14:textId="48E546F5" w:rsidR="00D07B5F" w:rsidRPr="005362B1" w:rsidRDefault="00D07B5F" w:rsidP="00D07B5F">
      <w:pPr>
        <w:spacing w:after="0"/>
        <w:jc w:val="center"/>
        <w:rPr>
          <w:vertAlign w:val="superscript"/>
        </w:rPr>
      </w:pPr>
    </w:p>
    <w:p w14:paraId="348F1566" w14:textId="6C8E1DF5" w:rsidR="00D07B5F" w:rsidRPr="005362B1" w:rsidRDefault="00D07B5F" w:rsidP="00C27DD0">
      <w:pPr>
        <w:spacing w:after="0"/>
        <w:rPr>
          <w:vertAlign w:val="superscript"/>
        </w:rPr>
      </w:pPr>
    </w:p>
    <w:p w14:paraId="7034CBE9" w14:textId="3EA65D58" w:rsidR="00D07B5F" w:rsidRPr="005362B1" w:rsidRDefault="009F3E03" w:rsidP="00D07B5F">
      <w:pPr>
        <w:spacing w:after="0"/>
        <w:jc w:val="center"/>
        <w:rPr>
          <w:vertAlign w:val="superscript"/>
        </w:rPr>
      </w:pPr>
      <w:r w:rsidRPr="009F3E03">
        <w:rPr>
          <w:noProof/>
          <w:vertAlign w:val="superscript"/>
        </w:rPr>
        <w:drawing>
          <wp:inline distT="0" distB="0" distL="0" distR="0" wp14:anchorId="584B6F18" wp14:editId="73D8A70F">
            <wp:extent cx="1866900" cy="1866900"/>
            <wp:effectExtent l="0" t="0" r="0" b="0"/>
            <wp:docPr id="62" name="Picture 62" descr="C:\AA - PH Stuff\Asmnts\goa_pcod\2024\safe\q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safe\qr_cod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9722212" w14:textId="48ECF8AC" w:rsidR="00460317" w:rsidRPr="005362B1" w:rsidRDefault="00460317" w:rsidP="00D07B5F">
      <w:pPr>
        <w:spacing w:after="0"/>
        <w:jc w:val="center"/>
        <w:rPr>
          <w:vertAlign w:val="superscript"/>
        </w:rPr>
      </w:pPr>
    </w:p>
    <w:p w14:paraId="460CAB70" w14:textId="6F19B011" w:rsidR="00860833" w:rsidRPr="005362B1" w:rsidRDefault="00860833" w:rsidP="00D07B5F">
      <w:pPr>
        <w:spacing w:after="0"/>
        <w:jc w:val="center"/>
        <w:rPr>
          <w:vertAlign w:val="superscript"/>
        </w:rPr>
      </w:pPr>
    </w:p>
    <w:p w14:paraId="478467D9" w14:textId="3D90CA6C" w:rsidR="00860833" w:rsidRPr="005362B1" w:rsidRDefault="00860833" w:rsidP="00D07B5F">
      <w:pPr>
        <w:spacing w:after="0"/>
        <w:jc w:val="center"/>
        <w:rPr>
          <w:vertAlign w:val="superscript"/>
        </w:rPr>
      </w:pPr>
    </w:p>
    <w:p w14:paraId="76B25BDC" w14:textId="337B03D4" w:rsidR="00860833" w:rsidRPr="005362B1" w:rsidRDefault="00860833" w:rsidP="00D07B5F">
      <w:pPr>
        <w:spacing w:after="0"/>
        <w:jc w:val="center"/>
        <w:rPr>
          <w:vertAlign w:val="superscript"/>
        </w:rPr>
      </w:pPr>
    </w:p>
    <w:p w14:paraId="114EAE11" w14:textId="127871AF" w:rsidR="00860833" w:rsidRPr="005362B1" w:rsidRDefault="00860833" w:rsidP="00D07B5F">
      <w:pPr>
        <w:spacing w:after="0"/>
        <w:jc w:val="center"/>
        <w:rPr>
          <w:vertAlign w:val="superscript"/>
        </w:rPr>
      </w:pPr>
    </w:p>
    <w:p w14:paraId="31AE0032" w14:textId="7B4A4BC9" w:rsidR="00860833" w:rsidRPr="005362B1" w:rsidRDefault="00860833" w:rsidP="00D07B5F">
      <w:pPr>
        <w:spacing w:after="0"/>
        <w:jc w:val="center"/>
        <w:rPr>
          <w:vertAlign w:val="superscript"/>
        </w:rPr>
      </w:pPr>
    </w:p>
    <w:p w14:paraId="6C4A651D" w14:textId="7D15F68D" w:rsidR="00860833" w:rsidRPr="005362B1" w:rsidRDefault="00860833" w:rsidP="00D07B5F">
      <w:pPr>
        <w:spacing w:after="0"/>
        <w:jc w:val="center"/>
        <w:rPr>
          <w:vertAlign w:val="superscript"/>
        </w:rPr>
      </w:pPr>
    </w:p>
    <w:p w14:paraId="4EA08A84" w14:textId="7FEEB733" w:rsidR="00860833" w:rsidRPr="005362B1" w:rsidRDefault="00860833" w:rsidP="00D07B5F">
      <w:pPr>
        <w:spacing w:after="0"/>
        <w:jc w:val="center"/>
        <w:rPr>
          <w:vertAlign w:val="superscript"/>
        </w:rPr>
      </w:pPr>
    </w:p>
    <w:p w14:paraId="03F72A26" w14:textId="3C18A8C8" w:rsidR="00860833" w:rsidRPr="005362B1" w:rsidRDefault="00860833" w:rsidP="00D07B5F">
      <w:pPr>
        <w:spacing w:after="0"/>
        <w:jc w:val="center"/>
        <w:rPr>
          <w:vertAlign w:val="superscript"/>
        </w:rPr>
      </w:pPr>
    </w:p>
    <w:p w14:paraId="190FC43F" w14:textId="0CE85239"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0BDA3249" w14:textId="657A6F3A" w:rsidR="00460317" w:rsidRPr="005362B1" w:rsidRDefault="00777D47" w:rsidP="00D07B5F">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r w:rsidR="00460317" w:rsidRPr="005362B1">
        <w:t>Muyin Wang</w:t>
      </w:r>
    </w:p>
    <w:p w14:paraId="26A5981C" w14:textId="5CC5859F" w:rsidR="00460317" w:rsidRPr="005362B1" w:rsidRDefault="00460317">
      <w:r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6D1E870F"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9" w:history="1">
        <w:r w:rsidR="00143EBA" w:rsidRPr="005362B1">
          <w:rPr>
            <w:rStyle w:val="Hyperlink"/>
          </w:rPr>
          <w:t>link</w:t>
        </w:r>
      </w:hyperlink>
      <w:r w:rsidR="00143EBA" w:rsidRPr="005362B1">
        <w: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r w:rsidRPr="005362B1">
              <w:rPr>
                <w:i/>
                <w:color w:val="000000"/>
              </w:rPr>
              <w:t>maxF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37EA176E" w:rsidR="00254710" w:rsidRPr="00254710" w:rsidRDefault="00254710" w:rsidP="00254710">
            <w:pPr>
              <w:jc w:val="right"/>
              <w:rPr>
                <w:color w:val="000000"/>
                <w:highlight w:val="yellow"/>
              </w:rPr>
            </w:pPr>
            <w:r w:rsidRPr="00254710">
              <w:rPr>
                <w:color w:val="000000"/>
              </w:rPr>
              <w:t>33,099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r w:rsidRPr="005362B1">
              <w:rPr>
                <w:color w:val="000000"/>
              </w:rPr>
              <w:t>maxABC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r w:rsidR="00153194" w:rsidRPr="005362B1">
        <w:rPr>
          <w:i/>
        </w:rPr>
        <w:t>rema</w:t>
      </w:r>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6F484E9" w:rsidR="0041087D" w:rsidRPr="005362B1" w:rsidRDefault="00B44A5D" w:rsidP="0041087D">
      <w:r w:rsidRPr="005362B1">
        <w:rPr>
          <w:i/>
        </w:rPr>
        <w:t xml:space="preserve"> </w:t>
      </w:r>
      <w:r w:rsidR="0041087D" w:rsidRPr="005362B1">
        <w:rPr>
          <w:i/>
        </w:rPr>
        <w:t>“The SSC requests that when Bayesian model output is reported, basic convergence diagnostics are also presented.”</w:t>
      </w:r>
      <w:r w:rsidR="0041087D" w:rsidRPr="005362B1">
        <w:t xml:space="preserve"> (SSC, Dec 2023)</w:t>
      </w:r>
    </w:p>
    <w:p w14:paraId="5D9BBC01" w14:textId="05982458" w:rsidR="00B44A5D" w:rsidRPr="005362B1" w:rsidRDefault="00B44A5D" w:rsidP="0041087D">
      <w:r w:rsidRPr="005362B1">
        <w:t>In Figure 2.37 we report ESS and Rhat values, as well as plot the mixing of the chains used in MCMC analysis.</w:t>
      </w:r>
    </w:p>
    <w:p w14:paraId="7E7CBE23" w14:textId="77777777" w:rsidR="0041087D" w:rsidRPr="005362B1" w:rsidRDefault="0041087D" w:rsidP="00725751"/>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464DECF7" w:rsidR="006B7278" w:rsidRPr="005362B1" w:rsidRDefault="00B44A5D" w:rsidP="004C09BB">
      <w:r w:rsidRPr="005362B1">
        <w:rPr>
          <w:i/>
        </w:rPr>
        <w:t xml:space="preserve"> </w:t>
      </w:r>
      <w:r w:rsidR="006B7278"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006B7278"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3B36E3" w:rsidR="00352F97" w:rsidRPr="005362B1" w:rsidRDefault="00B44A5D" w:rsidP="006B7278">
      <w:pPr>
        <w:rPr>
          <w:color w:val="000000"/>
        </w:rPr>
      </w:pPr>
      <w:r w:rsidRPr="005362B1">
        <w:rPr>
          <w:i/>
          <w:color w:val="000000"/>
        </w:rPr>
        <w:t xml:space="preserve"> </w:t>
      </w:r>
      <w:r w:rsidR="00352F97" w:rsidRPr="005362B1">
        <w:rPr>
          <w:i/>
          <w:color w:val="000000"/>
        </w:rPr>
        <w:t xml:space="preserve">“The SSC reiterates its encouragement for the authors to consider whether information from the IPHC setline survey and NMFS longline survey, alongside the NMFS bottom trawl survey, may provide a </w:t>
      </w:r>
      <w:r w:rsidR="00352F97" w:rsidRPr="005362B1">
        <w:rPr>
          <w:i/>
          <w:color w:val="000000"/>
        </w:rPr>
        <w:lastRenderedPageBreak/>
        <w:t>superior basis for apportionment recommendations, perhaps through the use of an integrated spatiotemporal model or a multi-survey random effects model.”</w:t>
      </w:r>
      <w:r w:rsidR="00352F97" w:rsidRPr="005362B1">
        <w:rPr>
          <w:color w:val="000000"/>
        </w:rPr>
        <w:t xml:space="preserve"> (SSC, Dec 2023)</w:t>
      </w:r>
    </w:p>
    <w:p w14:paraId="63C432A2" w14:textId="68076757" w:rsidR="00352F97" w:rsidRPr="005362B1" w:rsidRDefault="00B44A5D" w:rsidP="006B7278">
      <w:pPr>
        <w:rPr>
          <w:color w:val="000000"/>
        </w:rPr>
      </w:pPr>
      <w:r w:rsidRPr="005362B1">
        <w:rPr>
          <w:color w:val="000000"/>
        </w:rPr>
        <w:t xml:space="preserve">Analysis of including the ASC longline survey index to apportionment was presented at the September 2024 Plan Team meeting. The recommendation from the author’s is to continue to develop the </w:t>
      </w:r>
      <w:r w:rsidRPr="005362B1">
        <w:rPr>
          <w:i/>
          <w:color w:val="000000"/>
        </w:rPr>
        <w:t>rema</w:t>
      </w:r>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“The Team recommended using Akaike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We have included the fit to empirical length-weight data (Fig. 2.16) and both empirical length-at-age and empirical weight-at-age (Fig. 2.29) in this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50228777" w14:textId="4681391F" w:rsidR="00352F97" w:rsidRPr="005362B1" w:rsidRDefault="00777D47" w:rsidP="006B7278">
      <w:r w:rsidRPr="005362B1">
        <w:t>We are currently developing methods to support the evaluation of selectivity and catchability. When these developments and the analysis has been conducted, we will present the results to the Plan Team and SSC.</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B004359" w:rsidR="004E73E4" w:rsidRPr="005362B1" w:rsidRDefault="00777D47" w:rsidP="004C09BB">
      <w:r w:rsidRPr="005362B1">
        <w:t>We address both of these comments, as they pertain to the same topic. To date, there has been no updated maturity data shared with the author’s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r w:rsidRPr="005362B1">
        <w:rPr>
          <w:rFonts w:eastAsia="Calibri"/>
          <w:i/>
        </w:rPr>
        <w:t>Gadus macrocephalus</w:t>
      </w:r>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r w:rsidRPr="005362B1">
        <w:rPr>
          <w:rFonts w:eastAsia="Calibri"/>
          <w:i/>
        </w:rPr>
        <w:t>atxidax</w:t>
      </w:r>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r w:rsidR="00CF1DA3" w:rsidRPr="005362B1">
        <w:rPr>
          <w:rFonts w:eastAsia="Calibri"/>
        </w:rPr>
        <w:t>middens on Sanak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178BE205" w14:textId="77777777" w:rsidR="005A4EDC" w:rsidRPr="005362B1" w:rsidRDefault="005A4EDC" w:rsidP="005A4EDC">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Sanak Island in the west to the entrance of Prince William Sound in the east.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(Shumagin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characterize movement </w:t>
      </w:r>
      <w:r w:rsidRPr="005362B1">
        <w:lastRenderedPageBreak/>
        <w:t>between management areas within the GOA and between the GOA and the Bering Sea are on-going. Additional satellite and conventional tag releases in the GOA are planned for March 2025.</w:t>
      </w:r>
    </w:p>
    <w:p w14:paraId="25EC7528" w14:textId="3C0D7EB7" w:rsidR="007C1CF1" w:rsidRPr="005362B1" w:rsidRDefault="007C1CF1" w:rsidP="007C1CF1">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western Gulf of Alaska, which may be the result of differential spawn timing. In addition, we found mixing between eastern GOA and western GOA juvenile cod, indicating transport not only by the prevailing currents moving eGOA cod westward, but also eddies that likely move wGOA eastward (S. Schaal pers. comm.). The fate of juvenile cod transported long distances is unknown; however, it is unlikely they remain and successfully spawn in a new location because of the large genetic differentiation observed between eastern and western GOA spawning cod populations. Several transcriptomics experiments on age-0 and juvenile cod investigated mechanisms of mortality under increased temperatures and co-occurring acidification (S. Spencer pers. comm.).  Results indicated </w:t>
      </w:r>
      <w:ins w:id="0" w:author="Alisa Abookire" w:date="2024-11-03T10:51:00Z" w16du:dateUtc="2024-11-03T19:51:00Z">
        <w:r w:rsidR="000970F5">
          <w:rPr>
            <w:color w:val="222222"/>
          </w:rPr>
          <w:t xml:space="preserve">a </w:t>
        </w:r>
      </w:ins>
      <w:r w:rsidRPr="005362B1">
        <w:rPr>
          <w:color w:val="222222"/>
        </w:rPr>
        <w:t xml:space="preserve">heightened immune response paired with lipid </w:t>
      </w:r>
      <w:commentRangeStart w:id="1"/>
      <w:r w:rsidRPr="005362B1">
        <w:rPr>
          <w:color w:val="222222"/>
        </w:rPr>
        <w:t>dysregulated</w:t>
      </w:r>
      <w:commentRangeEnd w:id="1"/>
      <w:r w:rsidR="000970F5">
        <w:rPr>
          <w:rStyle w:val="CommentReference"/>
        </w:rPr>
        <w:commentReference w:id="1"/>
      </w:r>
      <w:r w:rsidRPr="005362B1">
        <w:rPr>
          <w:color w:val="222222"/>
        </w:rPr>
        <w:t xml:space="preserve">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Timm pers. comm.).</w:t>
      </w:r>
    </w:p>
    <w:p w14:paraId="7434F0CF" w14:textId="006FEBA4" w:rsidR="00E61A64" w:rsidRPr="005362B1" w:rsidRDefault="00E61A64" w:rsidP="00E61A64">
      <w:pPr>
        <w:rPr>
          <w:color w:val="222222"/>
        </w:rPr>
      </w:pPr>
      <w:r w:rsidRPr="005362B1">
        <w:rPr>
          <w:color w:val="222222"/>
        </w:rPr>
        <w:t>Although there appears to be some genetic differentiation within the GOA management area and some cross migrat</w:t>
      </w:r>
      <w:r w:rsidR="00CF1DA3" w:rsidRPr="005362B1">
        <w:rPr>
          <w:color w:val="222222"/>
        </w:rPr>
        <w:t>ion between the w</w:t>
      </w:r>
      <w:r w:rsidRPr="005362B1">
        <w:rPr>
          <w:color w:val="222222"/>
        </w:rPr>
        <w:t xml:space="preserve">estern GOA and </w:t>
      </w:r>
      <w:r w:rsidR="00CF1DA3" w:rsidRPr="005362B1">
        <w:rPr>
          <w:color w:val="222222"/>
        </w:rPr>
        <w:t xml:space="preserve">EBS </w:t>
      </w:r>
      <w:r w:rsidRPr="005362B1">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sidRPr="005362B1">
        <w:rPr>
          <w:color w:val="222222"/>
        </w:rPr>
        <w:t>EBS</w:t>
      </w:r>
      <w:r w:rsidRPr="005362B1">
        <w:rPr>
          <w:color w:val="222222"/>
        </w:rPr>
        <w:t xml:space="preserve"> stock of cod during spawning and feeding periods.</w:t>
      </w:r>
    </w:p>
    <w:p w14:paraId="2E07206C" w14:textId="599C1568" w:rsidR="00E61A64" w:rsidRPr="005362B1" w:rsidRDefault="00E61A64" w:rsidP="00E61A64">
      <w:pPr>
        <w:rPr>
          <w:rFonts w:eastAsia="Calibri"/>
        </w:rPr>
      </w:pPr>
      <w:r w:rsidRPr="005362B1">
        <w:rPr>
          <w:color w:val="222222"/>
        </w:rPr>
        <w:t xml:space="preserve">A detailed account of Pacific cod life history, environmental drivers, economic and social indicators can be found in the GOA Pacific cod ecosystem and </w:t>
      </w:r>
      <w:r w:rsidR="0041284F" w:rsidRPr="005362B1">
        <w:rPr>
          <w:color w:val="222222"/>
        </w:rPr>
        <w:t xml:space="preserve">socioeconomic </w:t>
      </w:r>
      <w:r w:rsidRPr="005362B1">
        <w:rPr>
          <w:color w:val="222222"/>
        </w:rPr>
        <w:t xml:space="preserve">processes (ESP) in the 2021 assessment (Barbeaux </w:t>
      </w:r>
      <w:r w:rsidR="00CF1DA3"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2D0BB947" w:rsidR="00407113" w:rsidRPr="005362B1" w:rsidRDefault="00C25445" w:rsidP="00407113">
      <w:r w:rsidRPr="005362B1">
        <w:t xml:space="preserve">For a full description of the fishery history and management measures see Hulson </w:t>
      </w:r>
      <w:r w:rsidR="00CF1DA3" w:rsidRPr="005362B1">
        <w:rPr>
          <w:i/>
        </w:rPr>
        <w:t>et al.</w:t>
      </w:r>
      <w:r w:rsidRPr="005362B1">
        <w:t xml:space="preserve"> 2022</w:t>
      </w:r>
      <w:r w:rsidR="00DE040E" w:rsidRPr="005362B1">
        <w:t>, here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Hulson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groundfish fisheries are collected in multiple ways. The primary source of catch composition data in the federally managed fisheries for Pacific cod are collected by on-board </w:t>
      </w:r>
      <w:r w:rsidRPr="005362B1">
        <w:lastRenderedPageBreak/>
        <w:t xml:space="preserve">observers (Faunce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(Cahalan</w:t>
      </w:r>
      <w:r w:rsidRPr="005362B1">
        <w:rPr>
          <w:i/>
        </w:rPr>
        <w:t xml:space="preserve"> </w:t>
      </w:r>
      <w:r w:rsidR="00CF1DA3" w:rsidRPr="005362B1">
        <w:rPr>
          <w:i/>
        </w:rPr>
        <w:t>et al.</w:t>
      </w:r>
      <w:r w:rsidRPr="005362B1">
        <w:t xml:space="preserve"> 2014). </w:t>
      </w:r>
    </w:p>
    <w:p w14:paraId="21E1E383" w14:textId="146842A6" w:rsidR="00C461E7" w:rsidRPr="005362B1" w:rsidRDefault="00C461E7" w:rsidP="00C461E7">
      <w:r w:rsidRPr="005362B1">
        <w:t>The distribution of directed cod fishing is distinct to gear type,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77777777" w:rsidR="0041284F" w:rsidRPr="005362B1" w:rsidRDefault="0041284F" w:rsidP="0041284F">
      <w:r w:rsidRPr="005362B1">
        <w:t xml:space="preserve">In 2015 combined state and federal catch was 79,480 t (23% below the ABC), while in 2016 combined catch was 64,054 t (35% below the ABC) and in 2017 catch was 48,727 t (45% below the ABC) (Table 2.1).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4CFCC8DA"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groundfish fisheries was allowed. The Pacific cod ABC for 2020 was set to 14,621 t, but the combined TAC and State of Alaska groundfish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2.1), the state having taken 2,797 t (91% of the GHL) and federal fisheries haven taken 4,043 t (61% of the federal TAC). The catch in the federal fisheries were split primarily between the arrowtooth flounder (1,237 t), walleye pollock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10474C64" w14:textId="25C0A0EC" w:rsidR="0041284F" w:rsidRPr="005362B1" w:rsidRDefault="0041284F" w:rsidP="0041284F">
      <w:r w:rsidRPr="005362B1">
        <w:t>The largest component of incidental catch of other targeted groundfish species in the GOA Pacific cod fisheries by weight are skate species in combination followed by walleye pollock, arrowtooth flounder,</w:t>
      </w:r>
      <w:r w:rsidR="00264996" w:rsidRPr="005362B1">
        <w:t xml:space="preserve"> sablefish,</w:t>
      </w:r>
      <w:r w:rsidRPr="005362B1">
        <w:t xml:space="preserve"> and octopus (Table 2.5). S</w:t>
      </w:r>
      <w:r w:rsidR="00C539E9" w:rsidRPr="005362B1">
        <w:t>hallow-water flatfish, sharks (predominantly s</w:t>
      </w:r>
      <w:r w:rsidRPr="005362B1">
        <w:t>piny dogfish</w:t>
      </w:r>
      <w:r w:rsidR="00C539E9" w:rsidRPr="005362B1">
        <w:t>)</w:t>
      </w:r>
      <w:r w:rsidRPr="005362B1">
        <w:t xml:space="preserve">, and </w:t>
      </w:r>
      <w:r w:rsidR="00C539E9" w:rsidRPr="005362B1">
        <w:t>demersal shelf rockfish</w:t>
      </w:r>
      <w:r w:rsidRPr="005362B1">
        <w:t xml:space="preserve"> also make up a major component of the bycatch in these fisheries.</w:t>
      </w:r>
      <w:r w:rsidR="00B83879" w:rsidRPr="005362B1">
        <w:t xml:space="preserve"> Prohibited species catch is shown in Table 2.6, and the largest component is Bairdi tanner crab, followed by halibut and Golden king crab.</w:t>
      </w:r>
      <w:r w:rsidRPr="005362B1">
        <w:t xml:space="preserve"> Incidental catch of non-target species in the GOA Pacific cod</w:t>
      </w:r>
      <w:r w:rsidR="00B83879" w:rsidRPr="005362B1">
        <w:t xml:space="preserve"> fishery are listed in Table 2.7</w:t>
      </w:r>
      <w:r w:rsidR="008E62BB" w:rsidRPr="005362B1">
        <w:t>.</w:t>
      </w:r>
    </w:p>
    <w:p w14:paraId="5A8B1DF9" w14:textId="77777777" w:rsidR="00AB6DCA" w:rsidRPr="005362B1" w:rsidRDefault="00AB6DCA" w:rsidP="00AB6DCA">
      <w:pPr>
        <w:pStyle w:val="Heading3"/>
      </w:pPr>
      <w:r w:rsidRPr="005362B1">
        <w:lastRenderedPageBreak/>
        <w:t>Trawl</w:t>
      </w:r>
    </w:p>
    <w:p w14:paraId="4583757D" w14:textId="77777777" w:rsidR="00AB6DCA" w:rsidRPr="005362B1" w:rsidRDefault="00AB6DCA" w:rsidP="00AB6DC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Shumigan Islands in the western GOA. In 2016 trawl fishing in the western GOA shifted away from the Shumigan Islands further to the west around Sanak Island and near the Alaska Peninsula, this shift continued through 2017. Trawl fishing in 2018 for the A-season had a similar pattern as 2017 with large catches from around Sanak Island, but some increased effort on Portlock Bank to the southeast of Kodiak. There was substantially less catch and observed effort in 2018 and 2019 than previous years. Although the 2020 directed federal Pacific cod fishery was closed, there were observations of Pacific cod catch in other fisheries; these observations primarily surrounded Kodiak from the pollock and shallow water flatfish fisheries. In 2024, there were observed catches in the western GOA, but trawl catch of Pacific cod was primarily centered around Kodiak (Fig. 2.5). </w:t>
      </w:r>
    </w:p>
    <w:p w14:paraId="69EA3F4B" w14:textId="1798B74A" w:rsidR="00AB6DCA" w:rsidRPr="005362B1" w:rsidRDefault="00AB6DCA" w:rsidP="0041284F">
      <w:r w:rsidRPr="005362B1">
        <w:t>The trawl fishery generally catches a larger size range of fish than the other two gear types with fish as small as 10 cm appearing in the observed length composition samples (Fig. 2.</w:t>
      </w:r>
      <w:r w:rsidR="00E543E1" w:rsidRPr="005362B1">
        <w:t>6</w:t>
      </w:r>
      <w:r w:rsidRPr="005362B1">
        <w:t>).</w:t>
      </w:r>
      <w:r w:rsidR="00EF0B74" w:rsidRPr="005362B1">
        <w:t xml:space="preserve"> Vessel participation in the trawl fishery has generally increased since the directed fishery was closed in 2020 (Fig 2.7).</w:t>
      </w:r>
      <w:r w:rsidRPr="005362B1">
        <w:t xml:space="preserve"> Trawl catch in the western and central GOA in 2024 are similar to catches since 2021 (Fig 2.</w:t>
      </w:r>
      <w:r w:rsidR="00EF0B74" w:rsidRPr="005362B1">
        <w:t>8</w:t>
      </w:r>
      <w:r w:rsidRPr="005362B1">
        <w:t>). Due to bycatch in other fisheries trawl catch of Pacific cod in 2020 remained above 3,000 t despite the closure of the f</w:t>
      </w:r>
      <w:r w:rsidR="00EF0B74" w:rsidRPr="005362B1">
        <w:t xml:space="preserve">ederal directed fishery.       </w:t>
      </w:r>
    </w:p>
    <w:p w14:paraId="66E5E921" w14:textId="77777777" w:rsidR="00C461E7" w:rsidRPr="005362B1" w:rsidRDefault="00C461E7" w:rsidP="00C461E7">
      <w:pPr>
        <w:pStyle w:val="Heading3"/>
      </w:pPr>
      <w:r w:rsidRPr="005362B1">
        <w:t>Longline</w:t>
      </w:r>
    </w:p>
    <w:p w14:paraId="75551F4E" w14:textId="266825D7" w:rsidR="00DD0910" w:rsidRPr="005362B1" w:rsidRDefault="00F52476" w:rsidP="00C461E7">
      <w:r w:rsidRPr="005362B1">
        <w:t>Since 2015 the longline fishery has been</w:t>
      </w:r>
      <w:r w:rsidR="00C461E7" w:rsidRPr="005362B1">
        <w:t xml:space="preserve"> predominantl</w:t>
      </w:r>
      <w:r w:rsidR="008457C0" w:rsidRPr="005362B1">
        <w:t>y conducted on the border of</w:t>
      </w:r>
      <w:r w:rsidR="00C461E7" w:rsidRPr="005362B1">
        <w:t xml:space="preserve"> </w:t>
      </w:r>
      <w:r w:rsidR="00CF1DA3" w:rsidRPr="005362B1">
        <w:t>the central and w</w:t>
      </w:r>
      <w:r w:rsidR="008457C0" w:rsidRPr="005362B1">
        <w:t xml:space="preserve">estern GOA management areas, </w:t>
      </w:r>
      <w:r w:rsidR="00C461E7" w:rsidRPr="005362B1">
        <w:t>in deeper waters south of the Shumagin Islands</w:t>
      </w:r>
      <w:r w:rsidR="008457C0" w:rsidRPr="005362B1">
        <w:t>,</w:t>
      </w:r>
      <w:r w:rsidR="00C461E7" w:rsidRPr="005362B1">
        <w:t xml:space="preserve"> and South of Unimak Islan</w:t>
      </w:r>
      <w:r w:rsidR="008457C0" w:rsidRPr="005362B1">
        <w:t xml:space="preserve">d to the western edge of the </w:t>
      </w:r>
      <w:r w:rsidR="00CF1DA3" w:rsidRPr="005362B1">
        <w:t>western</w:t>
      </w:r>
      <w:r w:rsidR="00C461E7" w:rsidRPr="005362B1">
        <w:t xml:space="preserve"> GOA management area shelf.  </w:t>
      </w:r>
      <w:r w:rsidR="00B83879" w:rsidRPr="005362B1">
        <w:t>In 2024</w:t>
      </w:r>
      <w:r w:rsidR="00C461E7" w:rsidRPr="005362B1">
        <w:t xml:space="preserve"> observers and electronic monitoring show a large portion of the longline catch coming from near the Shumagin Islands in the </w:t>
      </w:r>
      <w:r w:rsidR="00CF1DA3" w:rsidRPr="005362B1">
        <w:t>western</w:t>
      </w:r>
      <w:r w:rsidR="00C461E7" w:rsidRPr="005362B1">
        <w:t xml:space="preserve"> GOA, and the southern edge of Kodiak Island and the southern edge of the Seward Peninsula in the </w:t>
      </w:r>
      <w:r w:rsidR="00CF1DA3" w:rsidRPr="005362B1">
        <w:t>central</w:t>
      </w:r>
      <w:r w:rsidR="00C461E7" w:rsidRPr="005362B1">
        <w:t xml:space="preserve"> GOA (</w:t>
      </w:r>
      <w:r w:rsidR="006758F6" w:rsidRPr="005362B1">
        <w:t>Fig. 2.5</w:t>
      </w:r>
      <w:r w:rsidR="00C2106D" w:rsidRPr="005362B1">
        <w:t>).</w:t>
      </w:r>
      <w:r w:rsidR="00EF0B74" w:rsidRPr="005362B1">
        <w:t xml:space="preserve"> In recent years, the size of Pacific cod caught in the longline fishery ranges from 50 cm to 75 cm (Fig. 2.6).</w:t>
      </w:r>
      <w:r w:rsidR="00C2106D" w:rsidRPr="005362B1">
        <w:t xml:space="preserve"> </w:t>
      </w:r>
      <w:r w:rsidR="00C461E7" w:rsidRPr="005362B1">
        <w:t>In 2018 and 2019 fewer boats participated in the fishery</w:t>
      </w:r>
      <w:r w:rsidR="006758F6" w:rsidRPr="005362B1">
        <w:t xml:space="preserve"> </w:t>
      </w:r>
      <w:r w:rsidR="00C461E7" w:rsidRPr="005362B1">
        <w:t>and</w:t>
      </w:r>
      <w:r w:rsidR="006758F6" w:rsidRPr="005362B1">
        <w:t xml:space="preserve"> </w:t>
      </w:r>
      <w:r w:rsidR="00C461E7" w:rsidRPr="005362B1">
        <w:t>this trend continued in 2020 when the federal fishery was closed</w:t>
      </w:r>
      <w:r w:rsidR="006758F6" w:rsidRPr="005362B1">
        <w:t xml:space="preserve"> (</w:t>
      </w:r>
      <w:r w:rsidR="00EF0B74" w:rsidRPr="005362B1">
        <w:t>Fig. 2.7</w:t>
      </w:r>
      <w:r w:rsidR="006758F6" w:rsidRPr="005362B1">
        <w:t>)</w:t>
      </w:r>
      <w:r w:rsidR="00C461E7" w:rsidRPr="005362B1">
        <w:t xml:space="preserve">. </w:t>
      </w:r>
      <w:r w:rsidR="009802D9" w:rsidRPr="005362B1">
        <w:t>There</w:t>
      </w:r>
      <w:r w:rsidR="00C461E7" w:rsidRPr="005362B1">
        <w:t xml:space="preserve"> was an increase in vessels participating in the Pacific cod longline fishery in the </w:t>
      </w:r>
      <w:r w:rsidR="00CF1DA3" w:rsidRPr="005362B1">
        <w:t>central</w:t>
      </w:r>
      <w:r w:rsidR="00C461E7" w:rsidRPr="005362B1">
        <w:t xml:space="preserve"> GOA from 3 in 2020 to </w:t>
      </w:r>
      <w:r w:rsidR="00C2106D" w:rsidRPr="005362B1">
        <w:t>greater than 30 since 2021.</w:t>
      </w:r>
      <w:r w:rsidRPr="005362B1">
        <w:t xml:space="preserve"> </w:t>
      </w:r>
      <w:r w:rsidR="00C461E7" w:rsidRPr="005362B1">
        <w:t xml:space="preserve">In both the </w:t>
      </w:r>
      <w:r w:rsidR="00CF1DA3" w:rsidRPr="005362B1">
        <w:t>central</w:t>
      </w:r>
      <w:r w:rsidR="00C461E7" w:rsidRPr="005362B1">
        <w:t xml:space="preserve"> and </w:t>
      </w:r>
      <w:r w:rsidR="00CF1DA3" w:rsidRPr="005362B1">
        <w:t>western</w:t>
      </w:r>
      <w:r w:rsidR="00C461E7" w:rsidRPr="005362B1">
        <w:t xml:space="preserve"> GOA catch in </w:t>
      </w:r>
      <w:r w:rsidR="006758F6" w:rsidRPr="005362B1">
        <w:t>2024</w:t>
      </w:r>
      <w:r w:rsidR="005F2F8D" w:rsidRPr="005362B1">
        <w:t xml:space="preserve"> was similar to </w:t>
      </w:r>
      <w:r w:rsidR="006758F6" w:rsidRPr="005362B1">
        <w:t>2022</w:t>
      </w:r>
      <w:r w:rsidR="00C461E7" w:rsidRPr="005362B1">
        <w:t xml:space="preserve"> (</w:t>
      </w:r>
      <w:r w:rsidR="00A85278" w:rsidRPr="005362B1">
        <w:t>Fig. 2.</w:t>
      </w:r>
      <w:r w:rsidR="00EF0B74" w:rsidRPr="005362B1">
        <w:t>8</w:t>
      </w:r>
      <w:r w:rsidR="00DD0910" w:rsidRPr="005362B1">
        <w:t xml:space="preserve">). </w:t>
      </w:r>
    </w:p>
    <w:p w14:paraId="5D9EE0A8" w14:textId="153723A1" w:rsidR="00C461E7" w:rsidRPr="005362B1" w:rsidRDefault="00C461E7" w:rsidP="00C461E7">
      <w:r w:rsidRPr="005362B1">
        <w:t>CPUE figures were produced for the longline fisheries in the GOA</w:t>
      </w:r>
      <w:r w:rsidR="00DD0910" w:rsidRPr="005362B1">
        <w:t xml:space="preserve"> in previous assessments</w:t>
      </w:r>
      <w:r w:rsidRPr="005362B1">
        <w:t xml:space="preserve"> (</w:t>
      </w:r>
      <w:r w:rsidR="00DD0910" w:rsidRPr="005362B1">
        <w:t xml:space="preserve">Barbeaux </w:t>
      </w:r>
      <w:r w:rsidR="00CF1DA3" w:rsidRPr="005362B1">
        <w:rPr>
          <w:i/>
        </w:rPr>
        <w:t>et al.</w:t>
      </w:r>
      <w:r w:rsidR="00DD0910" w:rsidRPr="005362B1">
        <w:t xml:space="preserve"> 2021</w:t>
      </w:r>
      <w:r w:rsidRPr="005362B1">
        <w:t>)</w:t>
      </w:r>
      <w:r w:rsidR="00565B34" w:rsidRPr="005362B1">
        <w:t>. However</w:t>
      </w:r>
      <w:r w:rsidRPr="005362B1">
        <w:t>, the consistency of the data are in question</w:t>
      </w:r>
      <w:r w:rsidR="00565B34" w:rsidRPr="005362B1">
        <w:t xml:space="preserve"> because of</w:t>
      </w:r>
      <w:r w:rsidRPr="005362B1">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5362B1">
        <w:t>. T</w:t>
      </w:r>
      <w:r w:rsidR="00DD0910" w:rsidRPr="005362B1">
        <w: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0A1749A7" w14:textId="4A7DA847" w:rsidR="00C461E7" w:rsidRPr="005362B1" w:rsidRDefault="00C461E7" w:rsidP="00C461E7">
      <w:r w:rsidRPr="005362B1">
        <w:t xml:space="preserve">The pot fishery </w:t>
      </w:r>
      <w:r w:rsidR="006758F6" w:rsidRPr="005362B1">
        <w:t>started in the early 1990s</w:t>
      </w:r>
      <w:r w:rsidRPr="005362B1">
        <w:t xml:space="preserve"> (Table 2.</w:t>
      </w:r>
      <w:r w:rsidR="00DD0910" w:rsidRPr="005362B1">
        <w:t>1</w:t>
      </w:r>
      <w:r w:rsidR="006758F6" w:rsidRPr="005362B1">
        <w:t xml:space="preserve"> and Fig. 2.3</w:t>
      </w:r>
      <w:r w:rsidRPr="005362B1">
        <w:t xml:space="preserve">) and </w:t>
      </w:r>
      <w:r w:rsidR="006758F6" w:rsidRPr="005362B1">
        <w:t xml:space="preserve">is </w:t>
      </w:r>
      <w:r w:rsidRPr="005362B1">
        <w:t xml:space="preserve">predominately pursued using smaller catcher vessels. In the </w:t>
      </w:r>
      <w:r w:rsidR="005563F4" w:rsidRPr="005362B1">
        <w:t>State of Alaska</w:t>
      </w:r>
      <w:r w:rsidRPr="005362B1">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rsidRPr="005362B1">
        <w:t>Kenai</w:t>
      </w:r>
      <w:r w:rsidRPr="005362B1">
        <w:t xml:space="preserve"> Peninsula (Fig. 2.</w:t>
      </w:r>
      <w:r w:rsidR="006758F6" w:rsidRPr="005362B1">
        <w:t>4</w:t>
      </w:r>
      <w:r w:rsidRPr="005362B1">
        <w:t>). In 2017, the observer coverage rate of pot fishing vessels was grea</w:t>
      </w:r>
      <w:r w:rsidR="00565B34" w:rsidRPr="005362B1">
        <w:t>tly reduced from 14% to ~4%, which</w:t>
      </w:r>
      <w:r w:rsidRPr="005362B1">
        <w:t xml:space="preserve"> impacted our ability to adequately identify the spatial distribution of the pot fishery. From the data collected there appears to have been less fishing to the southwest of Kodiak in 2017, </w:t>
      </w:r>
      <w:r w:rsidRPr="005362B1">
        <w:lastRenderedPageBreak/>
        <w:t xml:space="preserve">however this may be due to low observer coverage. In 2018 - 2020, there were few observed hauls throughout the GOA due to the lower TAC, low fishing levels, and </w:t>
      </w:r>
      <w:r w:rsidR="00565B34" w:rsidRPr="005362B1">
        <w:t xml:space="preserve">the </w:t>
      </w:r>
      <w:r w:rsidRPr="005362B1">
        <w:t>2020 directed federal fishery closure.</w:t>
      </w:r>
      <w:r w:rsidR="005F2F8D" w:rsidRPr="005362B1">
        <w:t xml:space="preserve"> </w:t>
      </w:r>
      <w:r w:rsidR="006758F6" w:rsidRPr="005362B1">
        <w:t>In 2024</w:t>
      </w:r>
      <w:r w:rsidR="005F2F8D" w:rsidRPr="005362B1">
        <w:t xml:space="preserve"> the majority of catch from the pot fishery was centered around Kodiak</w:t>
      </w:r>
      <w:r w:rsidR="00740F18" w:rsidRPr="005362B1">
        <w:t xml:space="preserve"> and the Shumagin Islands</w:t>
      </w:r>
      <w:r w:rsidR="006758F6" w:rsidRPr="005362B1">
        <w:t xml:space="preserve"> (Fig. 2.5</w:t>
      </w:r>
      <w:r w:rsidR="005F2F8D" w:rsidRPr="005362B1">
        <w:t>).</w:t>
      </w:r>
      <w:r w:rsidRPr="005362B1">
        <w:t xml:space="preserve"> </w:t>
      </w:r>
    </w:p>
    <w:p w14:paraId="27F97C56" w14:textId="2883750E" w:rsidR="00F52476" w:rsidRPr="005362B1" w:rsidRDefault="00A46120" w:rsidP="00C461E7">
      <w:r w:rsidRPr="005362B1">
        <w:t xml:space="preserve">The pot fishery generally catches fish greater than 50 cm (Fig. 2.6) and that are, on average, larger than the other two fisheries. </w:t>
      </w:r>
      <w:r w:rsidR="006758F6" w:rsidRPr="005362B1">
        <w:t>Since 2004, the majority of vessels that target GOA Pacific cod are in the pot fleet (</w:t>
      </w:r>
      <w:r w:rsidRPr="005362B1">
        <w:t>Fig. 2.7</w:t>
      </w:r>
      <w:r w:rsidR="006758F6" w:rsidRPr="005362B1">
        <w:t>). In 2020 pot fishing was greatly reduced with 15 vessels in the central GOA and 19 in the western GOA compared t</w:t>
      </w:r>
      <w:r w:rsidR="008E62BB" w:rsidRPr="005362B1">
        <w:t xml:space="preserve">o 27 and 33 the year previously. By </w:t>
      </w:r>
      <w:r w:rsidR="006758F6" w:rsidRPr="005362B1">
        <w:t xml:space="preserve">2022 the number of participating vessels increased again to pre-closure levels with 31 vessels in the central GOA and 41 in the western GOA. </w:t>
      </w:r>
      <w:r w:rsidR="00C461E7" w:rsidRPr="005362B1">
        <w:t xml:space="preserve">In the </w:t>
      </w:r>
      <w:r w:rsidR="00CF1DA3" w:rsidRPr="005362B1">
        <w:t>western</w:t>
      </w:r>
      <w:r w:rsidR="00194339" w:rsidRPr="005362B1">
        <w:t xml:space="preserve"> and </w:t>
      </w:r>
      <w:r w:rsidR="00CF1DA3" w:rsidRPr="005362B1">
        <w:t>central</w:t>
      </w:r>
      <w:r w:rsidR="00C461E7" w:rsidRPr="005362B1">
        <w:t xml:space="preserve"> GOA, </w:t>
      </w:r>
      <w:r w:rsidR="006758F6" w:rsidRPr="005362B1">
        <w:t>the large majority of catch taken by the</w:t>
      </w:r>
      <w:r w:rsidR="004D283B" w:rsidRPr="005362B1">
        <w:t xml:space="preserve"> pot fishery</w:t>
      </w:r>
      <w:r w:rsidR="006758F6" w:rsidRPr="005362B1">
        <w:t xml:space="preserve"> occurs prior to March, and was similar to catch levels taken in 2022</w:t>
      </w:r>
      <w:r w:rsidR="00C461E7" w:rsidRPr="005362B1">
        <w:t xml:space="preserve"> (</w:t>
      </w:r>
      <w:r w:rsidR="00A85278" w:rsidRPr="005362B1">
        <w:t>Fig. 2.</w:t>
      </w:r>
      <w:r w:rsidRPr="005362B1">
        <w:t>8</w:t>
      </w:r>
      <w:r w:rsidR="00C461E7" w:rsidRPr="005362B1">
        <w:t xml:space="preserve">). </w:t>
      </w:r>
    </w:p>
    <w:p w14:paraId="5AC6B4BE" w14:textId="4D16F418" w:rsidR="00F52476" w:rsidRPr="005362B1" w:rsidRDefault="00F52476" w:rsidP="00C461E7">
      <w:r w:rsidRPr="005362B1">
        <w:t xml:space="preserve">Like the longline fishery CPUE figures were produced for the pot fisheries in the GOA in previous assessments (Barbeaux </w:t>
      </w:r>
      <w:r w:rsidR="00CF1DA3" w:rsidRPr="005362B1">
        <w:rPr>
          <w:i/>
        </w:rPr>
        <w:t>et al.</w:t>
      </w:r>
      <w:r w:rsidRPr="005362B1">
        <w:t xml:space="preserve"> 2021), but similar consistency issues with the data exists. It should be noted that there were no data available for CPUE calculations in 2020 nor any CPUE data available for the </w:t>
      </w:r>
      <w:r w:rsidR="00CF1DA3" w:rsidRPr="005362B1">
        <w:t>western</w:t>
      </w:r>
      <w:r w:rsidRPr="005362B1">
        <w:t xml:space="preserve"> GOA in 2021.   </w:t>
      </w:r>
    </w:p>
    <w:p w14:paraId="69C2CD0D" w14:textId="77777777" w:rsidR="00C461E7" w:rsidRPr="005362B1" w:rsidRDefault="00C461E7" w:rsidP="00C461E7">
      <w:pPr>
        <w:pStyle w:val="Heading3"/>
      </w:pPr>
      <w:r w:rsidRPr="005362B1">
        <w:t>Other gear types, non-directed, and non-commercial catch</w:t>
      </w:r>
    </w:p>
    <w:p w14:paraId="71415B5D" w14:textId="1D1B8F64" w:rsidR="00C461E7" w:rsidRPr="005362B1" w:rsidRDefault="00C461E7" w:rsidP="00C461E7">
      <w:r w:rsidRPr="005362B1">
        <w:t xml:space="preserve">There is a small jig fishery </w:t>
      </w:r>
      <w:r w:rsidR="00565B34" w:rsidRPr="005362B1">
        <w:t>for Pacific cod in the GOA, which</w:t>
      </w:r>
      <w:r w:rsidRPr="005362B1">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5362B1">
        <w:t xml:space="preserve"> (Table 2.1</w:t>
      </w:r>
      <w:r w:rsidR="007E37C6" w:rsidRPr="005362B1">
        <w:t>). Since</w:t>
      </w:r>
      <w:r w:rsidR="00E57890" w:rsidRPr="005362B1">
        <w:t xml:space="preserve"> 2017</w:t>
      </w:r>
      <w:r w:rsidR="007E37C6" w:rsidRPr="005362B1">
        <w:t>, the number of</w:t>
      </w:r>
      <w:r w:rsidR="00E57890" w:rsidRPr="005362B1">
        <w:t xml:space="preserve"> j</w:t>
      </w:r>
      <w:r w:rsidRPr="005362B1">
        <w:t>ig vessels participating in the GOA Pacific cod fishery</w:t>
      </w:r>
      <w:r w:rsidR="007E37C6" w:rsidRPr="005362B1">
        <w:t xml:space="preserve"> ranged from </w:t>
      </w:r>
      <w:r w:rsidRPr="005362B1">
        <w:t>27</w:t>
      </w:r>
      <w:r w:rsidR="007E37C6" w:rsidRPr="005362B1">
        <w:t xml:space="preserve"> to 65</w:t>
      </w:r>
      <w:r w:rsidRPr="005362B1">
        <w:t xml:space="preserve"> vessels </w:t>
      </w:r>
      <w:r w:rsidR="00E57890" w:rsidRPr="005362B1">
        <w:t>(</w:t>
      </w:r>
      <w:r w:rsidR="00A46120" w:rsidRPr="005362B1">
        <w:t>Fig. 2.7</w:t>
      </w:r>
      <w:r w:rsidRPr="005362B1">
        <w:t xml:space="preserve">). </w:t>
      </w:r>
      <w:r w:rsidR="008E62BB" w:rsidRPr="005362B1">
        <w:t>The majority of catch from jig vessels comes from the Central GOA, where the catch in 2024 was larger than catch since 2020 (</w:t>
      </w:r>
      <w:r w:rsidR="00A46120" w:rsidRPr="005362B1">
        <w:t>Fig. 2.8</w:t>
      </w:r>
      <w:r w:rsidR="008E62BB" w:rsidRPr="005362B1">
        <w:t>).</w:t>
      </w:r>
    </w:p>
    <w:p w14:paraId="735AF159" w14:textId="54300768" w:rsidR="00C461E7" w:rsidRPr="005362B1" w:rsidRDefault="00C461E7" w:rsidP="00C461E7">
      <w:r w:rsidRPr="005362B1">
        <w:t xml:space="preserve">Pacific cod is also caught as bycatch in other commercial fisheries. Although historically the shallow water flatfish fishery caught </w:t>
      </w:r>
      <w:r w:rsidR="00B349E4" w:rsidRPr="005362B1">
        <w:t>the</w:t>
      </w:r>
      <w:r w:rsidR="008E62BB" w:rsidRPr="005362B1">
        <w:t xml:space="preserve"> most Pacific cod, since 2020</w:t>
      </w:r>
      <w:r w:rsidRPr="005362B1">
        <w:t xml:space="preserve">, </w:t>
      </w:r>
      <w:r w:rsidR="00B349E4" w:rsidRPr="005362B1">
        <w:t xml:space="preserve">the greatest sources of </w:t>
      </w:r>
      <w:r w:rsidRPr="005362B1">
        <w:t xml:space="preserve">Pacific cod bycatch </w:t>
      </w:r>
      <w:r w:rsidR="00B349E4" w:rsidRPr="005362B1">
        <w:t>have been the bottom</w:t>
      </w:r>
      <w:r w:rsidR="00565B34" w:rsidRPr="005362B1">
        <w:t xml:space="preserve"> walleye</w:t>
      </w:r>
      <w:r w:rsidR="00B349E4" w:rsidRPr="005362B1">
        <w:t xml:space="preserve"> pollock, </w:t>
      </w:r>
      <w:r w:rsidR="008E62BB" w:rsidRPr="005362B1">
        <w:t xml:space="preserve">halibut, </w:t>
      </w:r>
      <w:r w:rsidR="00B349E4" w:rsidRPr="005362B1">
        <w:t>arrowtooth</w:t>
      </w:r>
      <w:r w:rsidR="00565B34" w:rsidRPr="005362B1">
        <w:t xml:space="preserve"> flounder</w:t>
      </w:r>
      <w:r w:rsidR="00B349E4" w:rsidRPr="005362B1">
        <w:t>, and rockfish fisheries</w:t>
      </w:r>
      <w:r w:rsidRPr="005362B1">
        <w:t xml:space="preserve"> (Table 2.</w:t>
      </w:r>
      <w:r w:rsidR="008E62BB" w:rsidRPr="005362B1">
        <w:t>8</w:t>
      </w:r>
      <w:r w:rsidR="00B349E4" w:rsidRPr="005362B1">
        <w:t>).</w:t>
      </w:r>
    </w:p>
    <w:p w14:paraId="2CD87475" w14:textId="17D34226" w:rsidR="008E62BB" w:rsidRPr="005362B1" w:rsidRDefault="00C461E7" w:rsidP="008E62BB">
      <w:r w:rsidRPr="005362B1">
        <w:t xml:space="preserve">Non-commercial catch of Pacific cod in the </w:t>
      </w:r>
      <w:r w:rsidR="00CF1DA3" w:rsidRPr="005362B1">
        <w:t>GOA</w:t>
      </w:r>
      <w:r w:rsidRPr="005362B1">
        <w:t xml:space="preserve"> is relatively small at less than 400 t;</w:t>
      </w:r>
      <w:r w:rsidR="007E37C6" w:rsidRPr="005362B1">
        <w:t xml:space="preserve"> data are available through 2022</w:t>
      </w:r>
      <w:r w:rsidRPr="005362B1">
        <w:t xml:space="preserve"> (Table 2.</w:t>
      </w:r>
      <w:r w:rsidR="008E62BB" w:rsidRPr="005362B1">
        <w:t>9</w:t>
      </w:r>
      <w:r w:rsidRPr="005362B1">
        <w:t>). The largest component of this catch comes from the recreational fishery, generally taking approximately one-third to one-half of the accounted for non-commercial catch</w:t>
      </w:r>
      <w:r w:rsidR="00565B34" w:rsidRPr="005362B1">
        <w:t>,</w:t>
      </w:r>
      <w:r w:rsidRPr="005362B1">
        <w:t xml:space="preserve"> and the IPHC A</w:t>
      </w:r>
      <w:r w:rsidR="00565B34" w:rsidRPr="005362B1">
        <w:t>nnual Longline survey also takes</w:t>
      </w:r>
      <w:r w:rsidRPr="005362B1">
        <w:t xml:space="preserve"> between one-third and one half of the acco</w:t>
      </w:r>
      <w:r w:rsidR="00565B34" w:rsidRPr="005362B1">
        <w:t>unted for non-commercial catch.</w:t>
      </w:r>
    </w:p>
    <w:p w14:paraId="603E225D" w14:textId="77777777" w:rsidR="00C461E7" w:rsidRPr="005362B1" w:rsidRDefault="00C461E7" w:rsidP="00C461E7">
      <w:pPr>
        <w:pStyle w:val="Heading3"/>
      </w:pPr>
      <w:r w:rsidRPr="005362B1">
        <w:t>Other fishery related indices for stock health</w:t>
      </w:r>
    </w:p>
    <w:p w14:paraId="532C2754" w14:textId="18A0597A" w:rsidR="00EA50CC" w:rsidRPr="005362B1" w:rsidRDefault="00C461E7" w:rsidP="00CF6810">
      <w:r w:rsidRPr="005362B1">
        <w:t xml:space="preserve">Indices of fishery </w:t>
      </w:r>
      <w:r w:rsidR="00706E7A" w:rsidRPr="005362B1">
        <w:t>CPUE</w:t>
      </w:r>
      <w:r w:rsidRPr="005362B1">
        <w:t xml:space="preserve"> can be informative to the health of a stock, however CPUE in directed fisheries can be hyper-stable with CPUE remaining high even at low abundance (Walters 2003). This phenomenon is believed to have contributed to the decline of the Northern Atlantic cod (</w:t>
      </w:r>
      <w:r w:rsidRPr="005362B1">
        <w:rPr>
          <w:i/>
        </w:rPr>
        <w:t>Gadus morhua</w:t>
      </w:r>
      <w:r w:rsidRPr="005362B1">
        <w:t xml:space="preserve">) on the eastern coast of Canada (Rose and Kulka 1999). Instead </w:t>
      </w:r>
      <w:r w:rsidR="00565B34" w:rsidRPr="005362B1">
        <w:t xml:space="preserve">of showing directed CPUE, </w:t>
      </w:r>
      <w:r w:rsidRPr="005362B1">
        <w:t>the</w:t>
      </w:r>
      <w:r w:rsidR="00565B34" w:rsidRPr="005362B1">
        <w:t xml:space="preserve"> non-targeted catch </w:t>
      </w:r>
      <w:r w:rsidRPr="005362B1">
        <w:t>of Pacific cod in other directed fisheries</w:t>
      </w:r>
      <w:r w:rsidR="00565B34" w:rsidRPr="005362B1">
        <w:t xml:space="preserve"> is examined as an indicator of population trends</w:t>
      </w:r>
      <w:r w:rsidRPr="005362B1">
        <w:t>.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w:t>
      </w:r>
      <w:r w:rsidR="00CF6810" w:rsidRPr="005362B1">
        <w:t xml:space="preserve"> As an index of recruitment abundance, we track the</w:t>
      </w:r>
      <w:r w:rsidRPr="005362B1">
        <w:t xml:space="preserve"> incidence of occurrence as proportion of hauls with cod</w:t>
      </w:r>
      <w:r w:rsidR="00CF6810" w:rsidRPr="005362B1">
        <w:t xml:space="preserve"> in the Central GOA pollock A season. The shallow water flatfish fishery tracks a larger portion of the adult population of Pacific cod. As an index of the </w:t>
      </w:r>
      <w:del w:id="2" w:author="Alisa Abookire" w:date="2024-11-03T11:05:00Z" w16du:dateUtc="2024-11-03T20:05:00Z">
        <w:r w:rsidR="00CF6810" w:rsidRPr="005362B1" w:rsidDel="00A9181B">
          <w:delText xml:space="preserve">aduly </w:delText>
        </w:r>
      </w:del>
      <w:ins w:id="3" w:author="Alisa Abookire" w:date="2024-11-03T11:05:00Z" w16du:dateUtc="2024-11-03T20:05:00Z">
        <w:r w:rsidR="00A9181B">
          <w:lastRenderedPageBreak/>
          <w:t xml:space="preserve">adult </w:t>
        </w:r>
      </w:ins>
      <w:r w:rsidR="00CF6810" w:rsidRPr="005362B1">
        <w:t>population abundance we track</w:t>
      </w:r>
      <w:r w:rsidRPr="005362B1">
        <w:t xml:space="preserve"> the catch rates in tons of Pacific </w:t>
      </w:r>
      <w:r w:rsidR="00565B34" w:rsidRPr="005362B1">
        <w:t>cod per ton of all species caught</w:t>
      </w:r>
      <w:r w:rsidR="00CF6810" w:rsidRPr="005362B1">
        <w:t xml:space="preserve"> in the shallow water flatfish fishery were examined</w:t>
      </w:r>
      <w:r w:rsidRPr="005362B1">
        <w:t xml:space="preserve">. For the </w:t>
      </w:r>
      <w:r w:rsidR="00565B34" w:rsidRPr="005362B1">
        <w:t xml:space="preserve">walleye </w:t>
      </w:r>
      <w:r w:rsidRPr="005362B1">
        <w:t xml:space="preserve">pollock fishery in </w:t>
      </w:r>
      <w:r w:rsidR="00B349E4" w:rsidRPr="005362B1">
        <w:t xml:space="preserve">the </w:t>
      </w:r>
      <w:r w:rsidR="00CF1DA3" w:rsidRPr="005362B1">
        <w:t>central</w:t>
      </w:r>
      <w:r w:rsidR="00B349E4" w:rsidRPr="005362B1">
        <w:t xml:space="preserve"> GOA</w:t>
      </w:r>
      <w:r w:rsidR="002B423B" w:rsidRPr="005362B1">
        <w:t xml:space="preserve">, </w:t>
      </w:r>
      <w:r w:rsidR="00CF6810" w:rsidRPr="005362B1">
        <w:t>abundance of small cod in pelagic trawls was larger in 2022 and 2024 as compared to 2021 and 2023 (</w:t>
      </w:r>
      <w:r w:rsidR="00A46120" w:rsidRPr="005362B1">
        <w:t>Fig. 2.9</w:t>
      </w:r>
      <w:r w:rsidR="00CF6810" w:rsidRPr="005362B1">
        <w:t>).</w:t>
      </w:r>
      <w:r w:rsidR="00B349E4" w:rsidRPr="005362B1">
        <w:t xml:space="preserve"> </w:t>
      </w:r>
      <w:r w:rsidRPr="005362B1">
        <w:t>The catch of Pacific cod in the shallow water flatfish fisheries</w:t>
      </w:r>
      <w:r w:rsidR="00B349E4" w:rsidRPr="005362B1">
        <w:t xml:space="preserve"> was the lowest in 2017 with a generally </w:t>
      </w:r>
      <w:r w:rsidRPr="005362B1">
        <w:t xml:space="preserve">increasing trend </w:t>
      </w:r>
      <w:r w:rsidR="00B349E4" w:rsidRPr="005362B1">
        <w:t>since</w:t>
      </w:r>
      <w:r w:rsidR="00CF6810" w:rsidRPr="005362B1">
        <w:t>, and the 2024 value is the largest in the recent time series and only smaller than the 2014 value since 2008 (</w:t>
      </w:r>
      <w:r w:rsidR="00A46120" w:rsidRPr="005362B1">
        <w:t>Fig. 2.9</w:t>
      </w:r>
      <w:r w:rsidR="00CF6810" w:rsidRPr="005362B1">
        <w:t>)</w:t>
      </w:r>
      <w:r w:rsidRPr="005362B1">
        <w:t>.</w:t>
      </w:r>
      <w:r w:rsidR="00836873" w:rsidRPr="005362B1">
        <w:t xml:space="preserve"> </w:t>
      </w:r>
      <w:r w:rsidRPr="005362B1">
        <w:t xml:space="preserve">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59FE85C8"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61FA3A50"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full TAC and state GHL.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7947B890"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000000"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r w:rsidRPr="005362B1">
        <w:t>w</w:t>
      </w:r>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fish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000000"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4AC8BB6" w:rsidR="00B4367E" w:rsidRPr="005362B1" w:rsidRDefault="00B4367E" w:rsidP="00B4367E">
      <w:r w:rsidRPr="005362B1">
        <w:t xml:space="preserve">Where </w:t>
      </w:r>
      <w:r w:rsidRPr="005362B1">
        <w:rPr>
          <w:i/>
        </w:rPr>
        <w:t xml:space="preserve">p </w:t>
      </w:r>
      <w:r w:rsidRPr="005362B1">
        <w:t>is the proportion of fish</w:t>
      </w:r>
      <w:r w:rsidRPr="005362B1">
        <w:rPr>
          <w:i/>
        </w:rPr>
        <w:t xml:space="preserve"> </w:t>
      </w:r>
      <w:r w:rsidRPr="005362B1">
        <w:t xml:space="preserve">at length </w:t>
      </w:r>
      <w:r w:rsidRPr="005362B1">
        <w:rPr>
          <w:i/>
        </w:rPr>
        <w:t>l</w:t>
      </w:r>
      <w:r w:rsidRPr="005362B1">
        <w:t xml:space="preserve"> for gear type </w:t>
      </w:r>
      <w:r w:rsidRPr="005362B1">
        <w:rPr>
          <w:i/>
        </w:rPr>
        <w:t>g</w:t>
      </w:r>
      <w:r w:rsidRPr="005362B1">
        <w:t xml:space="preserve"> in year </w:t>
      </w:r>
      <w:r w:rsidRPr="005362B1">
        <w:rPr>
          <w:i/>
        </w:rPr>
        <w:t>y</w:t>
      </w:r>
      <w:r w:rsidRPr="005362B1">
        <w:t xml:space="preserve">, </w:t>
      </w:r>
      <w:r w:rsidRPr="005362B1">
        <w:rPr>
          <w:i/>
        </w:rPr>
        <w:t>n</w:t>
      </w:r>
      <w:r w:rsidRPr="005362B1">
        <w:t xml:space="preserve"> is the </w:t>
      </w:r>
      <w:r w:rsidR="004D149F" w:rsidRPr="005362B1">
        <w:t xml:space="preserve">total </w:t>
      </w:r>
      <w:r w:rsidRPr="005362B1">
        <w:t>number of</w:t>
      </w:r>
      <w:r w:rsidR="004D149F" w:rsidRPr="005362B1">
        <w:t xml:space="preserve"> federal and ADF&amp;G fish measured </w:t>
      </w:r>
      <w:r w:rsidRPr="005362B1">
        <w:t xml:space="preserve">at length </w:t>
      </w:r>
      <w:r w:rsidRPr="005362B1">
        <w:rPr>
          <w:i/>
        </w:rPr>
        <w:t>l</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 xml:space="preserve">y </w:t>
      </w:r>
      <w:r w:rsidRPr="005362B1">
        <w:t xml:space="preserve">and </w:t>
      </w:r>
      <w:r w:rsidRPr="005362B1">
        <w:rPr>
          <w:i/>
        </w:rPr>
        <w:t>N</w:t>
      </w:r>
      <w:r w:rsidRPr="005362B1">
        <w:t xml:space="preserve"> is the to</w:t>
      </w:r>
      <w:r w:rsidR="004D149F" w:rsidRPr="005362B1">
        <w:t>tal extrapolated number of fish from federal hauls</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y</w:t>
      </w:r>
      <w:r w:rsidRPr="005362B1">
        <w:t xml:space="preserve">. The </w:t>
      </w:r>
      <w:r w:rsidRPr="005362B1">
        <w:rPr>
          <w:i/>
        </w:rPr>
        <w:t>W</w:t>
      </w:r>
      <w:r w:rsidRPr="005362B1">
        <w:t xml:space="preserve"> terms come from the CAS database and represent total weight</w:t>
      </w:r>
      <w:r w:rsidR="00EA50CC" w:rsidRPr="005362B1">
        <w:t xml:space="preserve"> (in kg)</w:t>
      </w:r>
      <w:r w:rsidRPr="005362B1">
        <w:t xml:space="preserve"> </w:t>
      </w:r>
      <w:r w:rsidR="004D149F" w:rsidRPr="005362B1">
        <w:t>from</w:t>
      </w:r>
      <w:r w:rsidRPr="005362B1">
        <w:t xml:space="preserve"> gear type </w:t>
      </w:r>
      <w:r w:rsidRPr="005362B1">
        <w:rPr>
          <w:i/>
        </w:rPr>
        <w:t>g</w:t>
      </w:r>
      <w:r w:rsidRPr="005362B1">
        <w:t>,</w:t>
      </w:r>
      <w:r w:rsidR="004D149F" w:rsidRPr="005362B1">
        <w:t xml:space="preserve"> month </w:t>
      </w:r>
      <w:r w:rsidR="004D149F" w:rsidRPr="005362B1">
        <w:rPr>
          <w:i/>
        </w:rPr>
        <w:t>m</w:t>
      </w:r>
      <w:r w:rsidR="004D149F" w:rsidRPr="005362B1">
        <w:t xml:space="preserve">, </w:t>
      </w:r>
      <w:r w:rsidRPr="005362B1">
        <w:t xml:space="preserve"> NMFS area </w:t>
      </w:r>
      <w:r w:rsidRPr="005362B1">
        <w:rPr>
          <w:i/>
        </w:rPr>
        <w:t>a</w:t>
      </w:r>
      <w:r w:rsidRPr="005362B1">
        <w:t xml:space="preserve">, and year </w:t>
      </w:r>
      <w:r w:rsidRPr="005362B1">
        <w:rPr>
          <w:i/>
        </w:rPr>
        <w:t>y</w:t>
      </w:r>
      <w:r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17F059CE" w:rsidR="00DD2C88" w:rsidRPr="005362B1" w:rsidRDefault="00DD2C88" w:rsidP="00DD2C88">
      <w:r w:rsidRPr="005362B1">
        <w:t xml:space="preserve">The AFSC has been conducting standardized bottom trawl surveys for groundfish and crab in the </w:t>
      </w:r>
      <w:r w:rsidR="00CF1DA3" w:rsidRPr="005362B1">
        <w:t>GOA</w:t>
      </w:r>
      <w:r w:rsidRPr="005362B1">
        <w:t xml:space="preserve"> since 1984. </w:t>
      </w:r>
      <w:r w:rsidR="00706E7A" w:rsidRPr="005362B1">
        <w:t xml:space="preserve">For a description of the historical survey see Hulson </w:t>
      </w:r>
      <w:r w:rsidR="00706E7A" w:rsidRPr="005362B1">
        <w:rPr>
          <w:i/>
        </w:rPr>
        <w:t xml:space="preserve">et al. </w:t>
      </w:r>
      <w:r w:rsidR="00706E7A" w:rsidRPr="005362B1">
        <w:t>(2022), here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Szalay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1CB9F933" w14:textId="032A10C8" w:rsidR="0082513F" w:rsidRPr="005362B1" w:rsidRDefault="0082513F" w:rsidP="00DD2C88">
      <w:r w:rsidRPr="005362B1">
        <w:t>The spatial distribution of Pacific cod in the survey has been highly variable (Fig. 2.</w:t>
      </w:r>
      <w:r w:rsidR="00A46120" w:rsidRPr="005362B1">
        <w:t>11</w:t>
      </w:r>
      <w:r w:rsidRPr="005362B1">
        <w:t>)</w:t>
      </w:r>
      <w:r w:rsidR="00A665E8" w:rsidRPr="005362B1">
        <w:t xml:space="preserve"> with inconsistent peaks in catch</w:t>
      </w:r>
      <w:r w:rsidRPr="005362B1">
        <w:t xml:space="preserve">. The 2019 survey showed an increase in cod in the area of the </w:t>
      </w:r>
      <w:r w:rsidR="00CF1DA3" w:rsidRPr="005362B1">
        <w:t>central</w:t>
      </w:r>
      <w:r w:rsidRPr="005362B1">
        <w:t xml:space="preserve"> GOA east of Kodiak Island on Portlock Bank and South of Marmot Island, but fewer cod in the </w:t>
      </w:r>
      <w:r w:rsidR="00CF1DA3" w:rsidRPr="005362B1">
        <w:t>eastern</w:t>
      </w:r>
      <w:r w:rsidRPr="005362B1">
        <w:t xml:space="preserve"> and </w:t>
      </w:r>
      <w:r w:rsidR="00CF1DA3" w:rsidRPr="005362B1">
        <w:t>western</w:t>
      </w:r>
      <w:r w:rsidRPr="005362B1">
        <w:t xml:space="preserve"> GOA. The distribution of cod in the 2021 survey is comparable to the 2019 survey except the peaks in CPUE east of Kodiak were not observed and more cod were encountered to the west of Kodiak Island and in the </w:t>
      </w:r>
      <w:r w:rsidR="00CF1DA3" w:rsidRPr="005362B1">
        <w:t>western</w:t>
      </w:r>
      <w:r w:rsidRPr="005362B1">
        <w:t xml:space="preserve"> GOA near the Shumagin Islands. </w:t>
      </w:r>
      <w:r w:rsidR="0027468E" w:rsidRPr="005362B1">
        <w:t>In the 2023 survey cod a</w:t>
      </w:r>
      <w:r w:rsidR="0041284F" w:rsidRPr="005362B1">
        <w:t>b</w:t>
      </w:r>
      <w:r w:rsidR="0027468E" w:rsidRPr="005362B1">
        <w:t xml:space="preserve">undance increased in the </w:t>
      </w:r>
      <w:r w:rsidR="00CF1DA3" w:rsidRPr="005362B1">
        <w:t>western</w:t>
      </w:r>
      <w:r w:rsidR="0027468E" w:rsidRPr="005362B1">
        <w:t xml:space="preserve"> and </w:t>
      </w:r>
      <w:r w:rsidR="00CF1DA3" w:rsidRPr="005362B1">
        <w:t>central</w:t>
      </w:r>
      <w:r w:rsidR="0027468E" w:rsidRPr="005362B1">
        <w:t xml:space="preserve"> GOA, with sporadic catches in the </w:t>
      </w:r>
      <w:r w:rsidR="00CF1DA3" w:rsidRPr="005362B1">
        <w:t>eastern</w:t>
      </w:r>
      <w:r w:rsidR="0027468E" w:rsidRPr="005362B1">
        <w:t xml:space="preserve"> GOA.</w:t>
      </w:r>
    </w:p>
    <w:p w14:paraId="7F457CEA" w14:textId="5EF2E631" w:rsidR="0082513F" w:rsidRPr="005362B1" w:rsidRDefault="0082513F" w:rsidP="0082513F">
      <w:pPr>
        <w:pStyle w:val="Heading4"/>
      </w:pPr>
      <w:r w:rsidRPr="005362B1">
        <w:t>Biomass and abundance estimates</w:t>
      </w:r>
    </w:p>
    <w:p w14:paraId="1CBB8E26" w14:textId="64FA2682" w:rsidR="00DD2C88" w:rsidRPr="005362B1" w:rsidRDefault="00DD2C88" w:rsidP="00DD2C88">
      <w:r w:rsidRPr="005362B1">
        <w:t>The Pacific cod biomass estimates from the bottom trawl survey are highly variable between survey year</w:t>
      </w:r>
      <w:r w:rsidR="00951F8E" w:rsidRPr="005362B1">
        <w:t>s (Table 2.10</w:t>
      </w:r>
      <w:r w:rsidR="00706E7A" w:rsidRPr="005362B1">
        <w:t xml:space="preserve">). For example, biomass </w:t>
      </w:r>
      <w:r w:rsidRPr="005362B1">
        <w:t>estimates dropped by 48% bet</w:t>
      </w:r>
      <w:r w:rsidR="00706E7A" w:rsidRPr="005362B1">
        <w:t>ween the 1996 and 1999</w:t>
      </w:r>
      <w:r w:rsidRPr="005362B1">
        <w:t>, but subsequent estimates were similar through 2005. The 2009 survey estimate spiked at 2 times the 2006 estimate, but w</w:t>
      </w:r>
      <w:r w:rsidR="007E68CB" w:rsidRPr="005362B1">
        <w:t xml:space="preserve">as </w:t>
      </w:r>
      <w:r w:rsidR="00552E12" w:rsidRPr="005362B1">
        <w:t xml:space="preserve">uncertain (CV = </w:t>
      </w:r>
      <w:r w:rsidR="00951F8E" w:rsidRPr="005362B1">
        <w:t>30.3</w:t>
      </w:r>
      <w:r w:rsidR="00552E12" w:rsidRPr="005362B1">
        <w:t>%</w:t>
      </w:r>
      <w:r w:rsidRPr="005362B1">
        <w:t xml:space="preserve">). Subsequent surveys showed a decline through 2017 </w:t>
      </w:r>
      <w:r w:rsidR="00EF495A" w:rsidRPr="005362B1">
        <w:t>with a slight uptick in 2019, a</w:t>
      </w:r>
      <w:r w:rsidRPr="005362B1">
        <w:t xml:space="preserve"> drop in 2021</w:t>
      </w:r>
      <w:r w:rsidR="00EF495A" w:rsidRPr="005362B1">
        <w:t>, and another uptick in 2023</w:t>
      </w:r>
      <w:r w:rsidRPr="005362B1">
        <w:t>. The 2017 esti</w:t>
      </w:r>
      <w:r w:rsidR="00706E7A" w:rsidRPr="005362B1">
        <w:t>mates for abundance and biomass</w:t>
      </w:r>
      <w:r w:rsidRPr="005362B1">
        <w:t xml:space="preserve">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5362B1">
        <w:t xml:space="preserve">ime series, </w:t>
      </w:r>
      <w:r w:rsidRPr="005362B1">
        <w:t>next onl</w:t>
      </w:r>
      <w:r w:rsidR="00EF495A" w:rsidRPr="005362B1">
        <w:t xml:space="preserve">y to the 2017 estimate. The 2023 abundance estimate </w:t>
      </w:r>
      <w:r w:rsidR="00EF495A" w:rsidRPr="005362B1">
        <w:lastRenderedPageBreak/>
        <w:t>was 53% larger than the 2021</w:t>
      </w:r>
      <w:r w:rsidRPr="005362B1">
        <w:t xml:space="preserve"> estimate</w:t>
      </w:r>
      <w:r w:rsidR="00EF495A" w:rsidRPr="005362B1">
        <w:t xml:space="preserv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0A33D30F" w14:textId="5325021A" w:rsidR="00C8581F" w:rsidRPr="005362B1" w:rsidRDefault="00DD2C88" w:rsidP="00DD2C88">
      <w:r w:rsidRPr="005362B1">
        <w:t>Japan and the United States conducted a cooperative longline survey</w:t>
      </w:r>
      <w:r w:rsidR="004A062A" w:rsidRPr="005362B1">
        <w:t xml:space="preserve"> that was targeted</w:t>
      </w:r>
      <w:r w:rsidRPr="005362B1">
        <w:t xml:space="preserve"> for sablefish in the GOA annually from 1978 to 1994, adding the AI region in 1980 and the eastern BS in 1982 (Sasaki 1985</w:t>
      </w:r>
      <w:r w:rsidR="006D7DD7" w:rsidRPr="005362B1">
        <w:t>;</w:t>
      </w:r>
      <w:r w:rsidRPr="005362B1">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5362B1">
        <w:t>the eastern BS in 1997 (Rutecki and Varosi</w:t>
      </w:r>
      <w:r w:rsidR="006D7DD7" w:rsidRPr="005362B1">
        <w:t xml:space="preserve"> </w:t>
      </w:r>
      <w:r w:rsidRPr="005362B1">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rsidRPr="005362B1">
        <w:t>E</w:t>
      </w:r>
      <w:r w:rsidRPr="005362B1">
        <w:t xml:space="preserve">BS, </w:t>
      </w:r>
      <w:r w:rsidR="00CF1DA3" w:rsidRPr="005362B1">
        <w:t>western</w:t>
      </w:r>
      <w:r w:rsidRPr="005362B1">
        <w:t xml:space="preserve"> Gulf, </w:t>
      </w:r>
      <w:r w:rsidR="00CF1DA3" w:rsidRPr="005362B1">
        <w:t>central</w:t>
      </w:r>
      <w:r w:rsidRPr="005362B1">
        <w:t xml:space="preserve"> Gulf, </w:t>
      </w:r>
      <w:r w:rsidR="00CF1DA3" w:rsidRPr="005362B1">
        <w:t>eastern</w:t>
      </w:r>
      <w:r w:rsidRPr="005362B1">
        <w:t xml:space="preserve"> Gulf. Starting in 1998, the </w:t>
      </w:r>
      <w:r w:rsidR="00CF1DA3" w:rsidRPr="005362B1">
        <w:t>eastern</w:t>
      </w:r>
      <w:r w:rsidRPr="005362B1">
        <w:t xml:space="preserve"> Gulf area was surveyed before the </w:t>
      </w:r>
      <w:r w:rsidR="00CF1DA3" w:rsidRPr="005362B1">
        <w:t>central</w:t>
      </w:r>
      <w:r w:rsidR="00706E7A" w:rsidRPr="005362B1">
        <w:t xml:space="preserve"> Gulf area.</w:t>
      </w:r>
    </w:p>
    <w:p w14:paraId="2C682BBE" w14:textId="15F4847A" w:rsidR="00C8581F" w:rsidRPr="005362B1" w:rsidRDefault="00C8581F" w:rsidP="00DD2C88">
      <w:r w:rsidRPr="005362B1">
        <w:t xml:space="preserve">The spatial distribution of Pacific cod in the longline survey is predominantly in the </w:t>
      </w:r>
      <w:r w:rsidR="00CF1DA3" w:rsidRPr="005362B1">
        <w:t>western</w:t>
      </w:r>
      <w:r w:rsidRPr="005362B1">
        <w:t xml:space="preserve"> and </w:t>
      </w:r>
      <w:r w:rsidR="00CF1DA3" w:rsidRPr="005362B1">
        <w:t>central</w:t>
      </w:r>
      <w:r w:rsidRPr="005362B1">
        <w:t xml:space="preserve"> GOA (Fig. 2</w:t>
      </w:r>
      <w:r w:rsidR="00A46120" w:rsidRPr="005362B1">
        <w:t>.12</w:t>
      </w:r>
      <w:r w:rsidRPr="005362B1">
        <w:t>) with inconsistent peaks in</w:t>
      </w:r>
      <w:r w:rsidR="00A665E8" w:rsidRPr="005362B1">
        <w:t xml:space="preserve"> catch</w:t>
      </w:r>
      <w:r w:rsidRPr="005362B1">
        <w:t xml:space="preserve">. </w:t>
      </w:r>
      <w:r w:rsidR="00A665E8" w:rsidRPr="005362B1">
        <w:t xml:space="preserve">The location of 2023 survey catches were similar to the 2022 survey, with consistent increases in catch in the </w:t>
      </w:r>
      <w:r w:rsidR="00CF1DA3" w:rsidRPr="005362B1">
        <w:t>western</w:t>
      </w:r>
      <w:r w:rsidR="00A665E8" w:rsidRPr="005362B1">
        <w:t xml:space="preserve">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21F8A86" w14:textId="64176F48" w:rsidR="008813B3" w:rsidRPr="005362B1" w:rsidRDefault="008813B3" w:rsidP="008813B3">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Using area-weighted bottom temperatures observed and CPUE weighted depth of Pacific cod in the AFSC bottom trawl survey we display this relationship for different size classes in </w:t>
      </w:r>
      <w:r w:rsidR="00A46120" w:rsidRPr="005362B1">
        <w:t>Figure 2.13</w:t>
      </w:r>
      <w:r w:rsidRPr="005362B1">
        <w:t xml:space="preserve">. The general trend for each size class is a shallower depth distribution during colder than average years, and a deeper depth distribution in warmer than average years. Within Figure 2.12 we include the depth strata of the AFSC longline survey (solid horizontal lines) with text that indicate the proportion of </w:t>
      </w:r>
      <w:commentRangeStart w:id="4"/>
      <w:r w:rsidRPr="005362B1">
        <w:t>hatchis</w:t>
      </w:r>
      <w:commentRangeEnd w:id="4"/>
      <w:r w:rsidR="006B30BF">
        <w:rPr>
          <w:rStyle w:val="CommentReference"/>
        </w:rPr>
        <w:commentReference w:id="4"/>
      </w:r>
      <w:r w:rsidRPr="005362B1">
        <w:t xml:space="preserve"> that are deployed by the longline survey in these depth strata to display the overlap of GOA Pacific cod depth distribution with the longline survey. We note that availability to the longline survey in colder than average years to the longline survey may be less than in warmer than average years. We also note the limited depth range of fish larger than 81 cm as compared to fish smaller than 81 cm. While</w:t>
      </w:r>
      <w:r w:rsidR="00BE318C" w:rsidRPr="005362B1">
        <w:t xml:space="preserve"> the depth </w:t>
      </w:r>
      <w:r w:rsidR="00BE318C" w:rsidRPr="005362B1">
        <w:lastRenderedPageBreak/>
        <w:t>distribution of</w:t>
      </w:r>
      <w:r w:rsidRPr="005362B1">
        <w:t xml:space="preserve"> </w:t>
      </w:r>
      <w:r w:rsidR="00BE318C" w:rsidRPr="005362B1">
        <w:t>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t>Abundance index</w:t>
      </w:r>
    </w:p>
    <w:p w14:paraId="47CB06C7" w14:textId="02F72A80" w:rsidR="00DD2C88" w:rsidRPr="005362B1" w:rsidRDefault="00DD2C88" w:rsidP="00DD2C88">
      <w:r w:rsidRPr="005362B1">
        <w:t>A Relative Population Number (RPN) index of Pacific cod abundance and length co</w:t>
      </w:r>
      <w:r w:rsidR="00EA50CC" w:rsidRPr="005362B1">
        <w:t>mpositions for 1990 through 2022</w:t>
      </w:r>
      <w:r w:rsidRPr="005362B1">
        <w:t xml:space="preserve"> is available from this survey (Table 2.1</w:t>
      </w:r>
      <w:r w:rsidR="002416F7" w:rsidRPr="005362B1">
        <w:t>0</w:t>
      </w:r>
      <w:r w:rsidRPr="005362B1">
        <w:t xml:space="preserve">). Details about these data and a description of the methods for the AFSC sablefish longline survey can be found in </w:t>
      </w:r>
      <w:r w:rsidRPr="005362B1">
        <w:rPr>
          <w:rFonts w:cs="Tahoma"/>
          <w:color w:val="222222"/>
          <w:shd w:val="clear" w:color="auto" w:fill="FFFFFF"/>
        </w:rPr>
        <w:t xml:space="preserve">Echave </w:t>
      </w:r>
      <w:r w:rsidR="00CF1DA3"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w:t>
      </w:r>
      <w:r w:rsidR="00EA50CC" w:rsidRPr="005362B1">
        <w:t>,</w:t>
      </w:r>
      <w:r w:rsidRPr="005362B1">
        <w:t xml:space="preserve"> and </w:t>
      </w:r>
      <w:r w:rsidR="00EA50CC" w:rsidRPr="005362B1">
        <w:t xml:space="preserve">then </w:t>
      </w:r>
      <w:r w:rsidRPr="005362B1">
        <w:t>continued increase through 2011 with the maturation of the large 2005-2008 year-classes. In 2012-2013 there appears a decline in the abundance index concurrent with a drop in overall shelf temperature</w:t>
      </w:r>
      <w:r w:rsidR="00706E7A" w:rsidRPr="005362B1">
        <w:t>,</w:t>
      </w:r>
      <w:r w:rsidRPr="005362B1">
        <w:t xml:space="preserve"> potentially due to changes in availability of Pacific cod in these years as the population</w:t>
      </w:r>
      <w:r w:rsidR="00BE318C" w:rsidRPr="005362B1">
        <w:t xml:space="preserve"> moved to shallower areas (</w:t>
      </w:r>
      <w:r w:rsidR="00A46120" w:rsidRPr="005362B1">
        <w:t>for example, as shown in Fig 2.13</w:t>
      </w:r>
      <w:r w:rsidR="00BE318C" w:rsidRPr="005362B1">
        <w:t>)</w:t>
      </w:r>
      <w:r w:rsidRPr="005362B1">
        <w:t xml:space="preserve">.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5362B1">
        <w:t>2020 continued</w:t>
      </w:r>
      <w:r w:rsidRPr="005362B1">
        <w:t xml:space="preserve"> in 2021 with a 58% increase</w:t>
      </w:r>
      <w:r w:rsidR="002416F7" w:rsidRPr="005362B1">
        <w:t>, but then decreased again in 2022 by 24%</w:t>
      </w:r>
      <w:r w:rsidRPr="005362B1">
        <w:t xml:space="preserve">. </w:t>
      </w:r>
      <w:r w:rsidR="00D1452D" w:rsidRPr="005362B1">
        <w:t>The 2023 RPN increased 32% compared to the 2022 RPN.</w:t>
      </w:r>
    </w:p>
    <w:p w14:paraId="48E48E4A" w14:textId="3243CFDA" w:rsidR="00A71893" w:rsidRPr="005362B1" w:rsidRDefault="00A71893" w:rsidP="00A71893">
      <w:pPr>
        <w:pStyle w:val="Heading4"/>
      </w:pPr>
      <w:r w:rsidRPr="005362B1">
        <w:t>Length composition</w:t>
      </w:r>
    </w:p>
    <w:p w14:paraId="52CFE260" w14:textId="54088500"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Laurel and Litzow age-0 index</w:t>
      </w:r>
    </w:p>
    <w:p w14:paraId="10683C41" w14:textId="63DFBECF"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Shumagin Islands. Sampling occurred during July and August (days of year 184-240), within two hours of a minus tide at the long-term Kodiak sites, and within </w:t>
      </w:r>
      <w:del w:id="5" w:author="Alisa Abookire" w:date="2024-11-03T11:30:00Z" w16du:dateUtc="2024-11-03T20:30:00Z">
        <w:r w:rsidRPr="005362B1" w:rsidDel="00AD032D">
          <w:delText xml:space="preserve">three </w:delText>
        </w:r>
      </w:del>
      <w:ins w:id="6" w:author="Alisa Abookire" w:date="2024-11-03T11:30:00Z" w16du:dateUtc="2024-11-03T20:30:00Z">
        <w:r w:rsidR="00AD032D">
          <w:t>two</w:t>
        </w:r>
        <w:r w:rsidR="00AD032D" w:rsidRPr="005362B1">
          <w:t xml:space="preserve"> </w:t>
        </w:r>
      </w:ins>
      <w:commentRangeStart w:id="7"/>
      <w:r w:rsidRPr="005362B1">
        <w:t>hours</w:t>
      </w:r>
      <w:commentRangeEnd w:id="7"/>
      <w:r w:rsidR="00AD032D">
        <w:rPr>
          <w:rStyle w:val="CommentReference"/>
        </w:rPr>
        <w:commentReference w:id="7"/>
      </w:r>
      <w:r w:rsidRPr="005362B1">
        <w:t xml:space="preserve">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w:t>
      </w:r>
      <w:r w:rsidRPr="005362B1">
        <w:lastRenderedPageBreak/>
        <w:t>seine wings were attached to 25 m ropes for deployment and retrieval from shore. The seine was set parallel to and ~ 25 m, making the effective sampling area ~ 900 m</w:t>
      </w:r>
      <w:r w:rsidRPr="005362B1">
        <w:rPr>
          <w:vertAlign w:val="superscript"/>
        </w:rPr>
        <w:t xml:space="preserve"> 2</w:t>
      </w:r>
      <w:r w:rsidRPr="005362B1">
        <w:t xml:space="preserve"> of bottom habitat.</w:t>
      </w:r>
    </w:p>
    <w:p w14:paraId="23778492" w14:textId="16044D94"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5362B1">
        <w:rPr>
          <w:i/>
        </w:rPr>
        <w:t>brms</w:t>
      </w:r>
      <w:r w:rsidRPr="005362B1">
        <w:t xml:space="preserve"> package (Carpenter </w:t>
      </w:r>
      <w:r w:rsidR="00CF1DA3" w:rsidRPr="005362B1">
        <w:rPr>
          <w:i/>
        </w:rPr>
        <w:t>et al.</w:t>
      </w:r>
      <w:r w:rsidRPr="005362B1">
        <w:t xml:space="preserve"> 2017, Buerkner 2017, R C</w:t>
      </w:r>
      <w:r w:rsidR="00CA5CA7" w:rsidRPr="005362B1">
        <w:t>ore Team 2022</w:t>
      </w:r>
      <w:r w:rsidRPr="005362B1">
        <w:t>). The beach seine age-0 CPUE index showed the large 2012 year class and subsequent drop in CPUE for 2013-2016,</w:t>
      </w:r>
      <w:r w:rsidR="00CA5CA7" w:rsidRPr="005362B1">
        <w:t xml:space="preserve"> and since 2016 there have been alternati</w:t>
      </w:r>
      <w:r w:rsidR="009D025C" w:rsidRPr="005362B1">
        <w:t>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are in Spalinger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r w:rsidRPr="005362B1">
        <w:t>Chignik, South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2DEBDC8" w:rsidR="00DD2C88" w:rsidRPr="005362B1" w:rsidRDefault="00DD2C88" w:rsidP="004B63F6">
      <w:r w:rsidRPr="005362B1">
        <w:t>The ADF</w:t>
      </w:r>
      <w:r w:rsidR="002103D8" w:rsidRPr="005362B1">
        <w:t xml:space="preserve">G survey index follows the AFSC bottom trawl survey and longline survey </w:t>
      </w:r>
      <w:r w:rsidRPr="005362B1">
        <w:t>indices presented above 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 xml:space="preserve">cm, </w:t>
      </w:r>
      <w:r w:rsidRPr="005362B1">
        <w:lastRenderedPageBreak/>
        <w:t>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 xml:space="preserve">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(Saha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6DF5D7CB" w:rsidR="000D1E54" w:rsidRPr="005362B1" w:rsidRDefault="002D2482" w:rsidP="000D1E54">
      <w:r w:rsidRPr="005362B1">
        <w:t xml:space="preserve">The assessment model used for GOA Pacific cod is a single sex, age-based model with length-based selectivity. This model has 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To see the history of models used in this assessment refer to A’mar and Palsson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(Methot and Wetzell 2013).     </w:t>
      </w:r>
    </w:p>
    <w:p w14:paraId="699C1C24" w14:textId="0C6D3D5F" w:rsidR="009F5C05" w:rsidRPr="005362B1"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are found at the link provided in the </w:t>
      </w:r>
      <w:r w:rsidR="00143EBA" w:rsidRPr="005362B1">
        <w:rPr>
          <w:i/>
        </w:rPr>
        <w:t>Executive Summary</w:t>
      </w:r>
      <w:r w:rsidR="00143EBA" w:rsidRPr="005362B1">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0526643" w14:textId="24C155B9" w:rsidR="002D2482" w:rsidRPr="005362B1" w:rsidRDefault="002D2482" w:rsidP="000D1E54">
      <w:r w:rsidRPr="005362B1">
        <w:t>Within the GOA 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AgeingError (Punt et al.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AgeingError R package. The</w:t>
      </w:r>
      <w:r w:rsidR="004D2CB2" w:rsidRPr="005362B1">
        <w:t xml:space="preserve"> following values were the</w:t>
      </w:r>
      <w:r w:rsidR="00B03EC0" w:rsidRPr="005362B1">
        <w:t xml:space="preserve"> estimated SD</w:t>
      </w:r>
      <w:r w:rsidR="004D2CB2" w:rsidRPr="005362B1">
        <w:t>s used at the minimum and maximum ages in the model:</w:t>
      </w:r>
    </w:p>
    <w:tbl>
      <w:tblPr>
        <w:tblW w:w="4252" w:type="dxa"/>
        <w:jc w:val="center"/>
        <w:tblLook w:val="04A0" w:firstRow="1" w:lastRow="0" w:firstColumn="1" w:lastColumn="0" w:noHBand="0" w:noVBand="1"/>
      </w:tblPr>
      <w:tblGrid>
        <w:gridCol w:w="3093"/>
        <w:gridCol w:w="1159"/>
      </w:tblGrid>
      <w:tr w:rsidR="004D2CB2" w:rsidRPr="005362B1" w14:paraId="3E51E09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E8D0029"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4C25C6" w14:textId="77777777" w:rsidR="004D2CB2" w:rsidRPr="005362B1" w:rsidRDefault="004D2CB2" w:rsidP="00D9550E">
            <w:pPr>
              <w:spacing w:after="0"/>
              <w:jc w:val="center"/>
              <w:rPr>
                <w:color w:val="000000"/>
              </w:rPr>
            </w:pPr>
            <w:r w:rsidRPr="005362B1">
              <w:rPr>
                <w:color w:val="000000"/>
              </w:rPr>
              <w:t>Value</w:t>
            </w:r>
          </w:p>
        </w:tc>
      </w:tr>
      <w:tr w:rsidR="004D2CB2" w:rsidRPr="005362B1" w14:paraId="6A25B1B9" w14:textId="77777777" w:rsidTr="004D2CB2">
        <w:trPr>
          <w:trHeight w:val="277"/>
          <w:jc w:val="center"/>
        </w:trPr>
        <w:tc>
          <w:tcPr>
            <w:tcW w:w="3093" w:type="dxa"/>
            <w:tcBorders>
              <w:top w:val="nil"/>
              <w:left w:val="nil"/>
              <w:right w:val="nil"/>
            </w:tcBorders>
            <w:shd w:val="clear" w:color="auto" w:fill="auto"/>
            <w:noWrap/>
            <w:vAlign w:val="center"/>
            <w:hideMark/>
          </w:tcPr>
          <w:p w14:paraId="6621DB85" w14:textId="77777777" w:rsidR="004D2CB2" w:rsidRPr="005362B1" w:rsidRDefault="004D2CB2" w:rsidP="00D9550E">
            <w:pPr>
              <w:spacing w:after="0"/>
              <w:rPr>
                <w:color w:val="000000"/>
              </w:rPr>
            </w:pPr>
            <w:r w:rsidRPr="005362B1">
              <w:rPr>
                <w:color w:val="000000"/>
              </w:rPr>
              <w:t>Ageing error SD at age-0</w:t>
            </w:r>
          </w:p>
        </w:tc>
        <w:tc>
          <w:tcPr>
            <w:tcW w:w="1159" w:type="dxa"/>
            <w:tcBorders>
              <w:top w:val="nil"/>
              <w:left w:val="nil"/>
              <w:right w:val="nil"/>
            </w:tcBorders>
            <w:shd w:val="clear" w:color="auto" w:fill="auto"/>
            <w:noWrap/>
            <w:vAlign w:val="center"/>
            <w:hideMark/>
          </w:tcPr>
          <w:p w14:paraId="3BEF65EB" w14:textId="77777777" w:rsidR="004D2CB2" w:rsidRPr="005362B1" w:rsidRDefault="004D2CB2" w:rsidP="00D9550E">
            <w:pPr>
              <w:spacing w:after="0"/>
              <w:jc w:val="center"/>
              <w:rPr>
                <w:color w:val="000000"/>
              </w:rPr>
            </w:pPr>
            <w:r w:rsidRPr="005362B1">
              <w:rPr>
                <w:color w:val="000000"/>
              </w:rPr>
              <w:t>0.11</w:t>
            </w:r>
          </w:p>
        </w:tc>
      </w:tr>
      <w:tr w:rsidR="004D2CB2" w:rsidRPr="005362B1" w14:paraId="2D914A0C"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431FFFBE" w14:textId="77777777" w:rsidR="004D2CB2" w:rsidRPr="005362B1" w:rsidRDefault="004D2CB2" w:rsidP="00D9550E">
            <w:pPr>
              <w:spacing w:after="0"/>
              <w:rPr>
                <w:color w:val="000000"/>
              </w:rPr>
            </w:pPr>
            <w:r w:rsidRPr="005362B1">
              <w:rPr>
                <w:color w:val="000000"/>
              </w:rPr>
              <w:t>Ageing error SD at age-10</w:t>
            </w:r>
          </w:p>
        </w:tc>
        <w:tc>
          <w:tcPr>
            <w:tcW w:w="1159" w:type="dxa"/>
            <w:tcBorders>
              <w:top w:val="nil"/>
              <w:left w:val="nil"/>
              <w:bottom w:val="single" w:sz="4" w:space="0" w:color="auto"/>
              <w:right w:val="nil"/>
            </w:tcBorders>
            <w:shd w:val="clear" w:color="auto" w:fill="auto"/>
            <w:noWrap/>
            <w:vAlign w:val="center"/>
            <w:hideMark/>
          </w:tcPr>
          <w:p w14:paraId="3DA2E754" w14:textId="77777777" w:rsidR="004D2CB2" w:rsidRPr="005362B1" w:rsidRDefault="004D2CB2" w:rsidP="00D9550E">
            <w:pPr>
              <w:spacing w:after="0"/>
              <w:jc w:val="center"/>
              <w:rPr>
                <w:color w:val="000000"/>
              </w:rPr>
            </w:pPr>
            <w:r w:rsidRPr="005362B1">
              <w:rPr>
                <w:color w:val="000000"/>
              </w:rPr>
              <w:t>1.13</w:t>
            </w:r>
          </w:p>
        </w:tc>
      </w:tr>
    </w:tbl>
    <w:p w14:paraId="28026297" w14:textId="77777777" w:rsidR="004D2CB2" w:rsidRPr="005362B1" w:rsidRDefault="004D2CB2" w:rsidP="000D1E54"/>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t>Ageing Bias</w:t>
      </w:r>
    </w:p>
    <w:p w14:paraId="16569849" w14:textId="48E4A862" w:rsidR="00B03EC0" w:rsidRPr="005362B1" w:rsidRDefault="00B03EC0" w:rsidP="00B03EC0">
      <w:r w:rsidRPr="005362B1">
        <w:t xml:space="preserve">Kastelle </w:t>
      </w:r>
      <w:r w:rsidRPr="005362B1">
        <w:rPr>
          <w:i/>
        </w:rPr>
        <w:t>et al.</w:t>
      </w:r>
      <w:r w:rsidRPr="005362B1">
        <w:t xml:space="preserve"> (2017) stated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w:t>
      </w:r>
      <w:r w:rsidR="008D7C9F" w:rsidRPr="005362B1">
        <w:t xml:space="preserve">Based on improvements in estimating mean length at age, </w:t>
      </w:r>
      <w:r w:rsidRPr="005362B1">
        <w:t xml:space="preserve">Kastelle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AgeingError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minimum and maximum ages in the model at the following values:</w:t>
      </w:r>
    </w:p>
    <w:tbl>
      <w:tblPr>
        <w:tblW w:w="4252" w:type="dxa"/>
        <w:jc w:val="center"/>
        <w:tblLook w:val="04A0" w:firstRow="1" w:lastRow="0" w:firstColumn="1" w:lastColumn="0" w:noHBand="0" w:noVBand="1"/>
      </w:tblPr>
      <w:tblGrid>
        <w:gridCol w:w="3093"/>
        <w:gridCol w:w="1159"/>
      </w:tblGrid>
      <w:tr w:rsidR="004D2CB2" w:rsidRPr="005362B1" w14:paraId="1672589A"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3D70672"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1B1F2F9D" w14:textId="77777777" w:rsidR="004D2CB2" w:rsidRPr="005362B1" w:rsidRDefault="004D2CB2" w:rsidP="00D9550E">
            <w:pPr>
              <w:spacing w:after="0"/>
              <w:jc w:val="center"/>
              <w:rPr>
                <w:color w:val="000000"/>
              </w:rPr>
            </w:pPr>
            <w:r w:rsidRPr="005362B1">
              <w:rPr>
                <w:color w:val="000000"/>
              </w:rPr>
              <w:t>Value</w:t>
            </w:r>
          </w:p>
        </w:tc>
      </w:tr>
      <w:tr w:rsidR="004D2CB2" w:rsidRPr="005362B1" w14:paraId="56B7AA74" w14:textId="77777777" w:rsidTr="004D2CB2">
        <w:trPr>
          <w:trHeight w:val="277"/>
          <w:jc w:val="center"/>
        </w:trPr>
        <w:tc>
          <w:tcPr>
            <w:tcW w:w="3093" w:type="dxa"/>
            <w:tcBorders>
              <w:top w:val="nil"/>
              <w:left w:val="nil"/>
              <w:right w:val="nil"/>
            </w:tcBorders>
            <w:shd w:val="clear" w:color="auto" w:fill="auto"/>
            <w:noWrap/>
            <w:vAlign w:val="center"/>
            <w:hideMark/>
          </w:tcPr>
          <w:p w14:paraId="1C4146F1" w14:textId="77777777" w:rsidR="004D2CB2" w:rsidRPr="005362B1" w:rsidRDefault="004D2CB2" w:rsidP="00D9550E">
            <w:pPr>
              <w:spacing w:after="0"/>
              <w:rPr>
                <w:color w:val="000000"/>
              </w:rPr>
            </w:pPr>
            <w:r w:rsidRPr="005362B1">
              <w:rPr>
                <w:color w:val="000000"/>
              </w:rPr>
              <w:t>Ageing bias at age-0</w:t>
            </w:r>
          </w:p>
        </w:tc>
        <w:tc>
          <w:tcPr>
            <w:tcW w:w="1159" w:type="dxa"/>
            <w:tcBorders>
              <w:top w:val="nil"/>
              <w:left w:val="nil"/>
              <w:right w:val="nil"/>
            </w:tcBorders>
            <w:shd w:val="clear" w:color="auto" w:fill="auto"/>
            <w:noWrap/>
            <w:vAlign w:val="center"/>
            <w:hideMark/>
          </w:tcPr>
          <w:p w14:paraId="0F4B4C38" w14:textId="77777777" w:rsidR="004D2CB2" w:rsidRPr="005362B1" w:rsidRDefault="004D2CB2" w:rsidP="00D9550E">
            <w:pPr>
              <w:spacing w:after="0"/>
              <w:jc w:val="center"/>
              <w:rPr>
                <w:color w:val="000000"/>
              </w:rPr>
            </w:pPr>
            <w:r w:rsidRPr="005362B1">
              <w:rPr>
                <w:color w:val="000000"/>
              </w:rPr>
              <w:t>1.31</w:t>
            </w:r>
          </w:p>
        </w:tc>
      </w:tr>
      <w:tr w:rsidR="004D2CB2" w:rsidRPr="005362B1" w14:paraId="7E12A55A"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5F130120" w14:textId="77777777" w:rsidR="004D2CB2" w:rsidRPr="005362B1" w:rsidRDefault="004D2CB2" w:rsidP="00D9550E">
            <w:pPr>
              <w:spacing w:after="0"/>
              <w:rPr>
                <w:color w:val="000000"/>
              </w:rPr>
            </w:pPr>
            <w:r w:rsidRPr="005362B1">
              <w:rPr>
                <w:color w:val="000000"/>
              </w:rPr>
              <w:t>Ageing bias at age-10</w:t>
            </w:r>
          </w:p>
        </w:tc>
        <w:tc>
          <w:tcPr>
            <w:tcW w:w="1159" w:type="dxa"/>
            <w:tcBorders>
              <w:top w:val="nil"/>
              <w:left w:val="nil"/>
              <w:bottom w:val="single" w:sz="4" w:space="0" w:color="auto"/>
              <w:right w:val="nil"/>
            </w:tcBorders>
            <w:shd w:val="clear" w:color="auto" w:fill="auto"/>
            <w:noWrap/>
            <w:vAlign w:val="center"/>
            <w:hideMark/>
          </w:tcPr>
          <w:p w14:paraId="771F126C" w14:textId="77777777" w:rsidR="004D2CB2" w:rsidRPr="005362B1" w:rsidRDefault="004D2CB2" w:rsidP="00D9550E">
            <w:pPr>
              <w:spacing w:after="0"/>
              <w:jc w:val="center"/>
              <w:rPr>
                <w:color w:val="000000"/>
              </w:rPr>
            </w:pPr>
            <w:r w:rsidRPr="005362B1">
              <w:rPr>
                <w:color w:val="000000"/>
              </w:rPr>
              <w:t>2.17</w:t>
            </w:r>
          </w:p>
        </w:tc>
      </w:tr>
    </w:tbl>
    <w:p w14:paraId="071C8143" w14:textId="77777777" w:rsidR="004D2CB2" w:rsidRPr="005362B1" w:rsidRDefault="004D2CB2" w:rsidP="00B03EC0"/>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41A032B9" w14:textId="6AD5C7D0" w:rsidR="000D1E54" w:rsidRPr="005362B1" w:rsidRDefault="000E3797" w:rsidP="000D1E54">
      <w:r w:rsidRPr="005362B1">
        <w:t xml:space="preserve">where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parameter estimates </w:t>
      </w:r>
      <w:r w:rsidR="004D2CB2" w:rsidRPr="005362B1">
        <w:t>used in the assessment are as follows:</w:t>
      </w:r>
    </w:p>
    <w:tbl>
      <w:tblPr>
        <w:tblW w:w="4252" w:type="dxa"/>
        <w:jc w:val="center"/>
        <w:tblLook w:val="04A0" w:firstRow="1" w:lastRow="0" w:firstColumn="1" w:lastColumn="0" w:noHBand="0" w:noVBand="1"/>
      </w:tblPr>
      <w:tblGrid>
        <w:gridCol w:w="3093"/>
        <w:gridCol w:w="1159"/>
      </w:tblGrid>
      <w:tr w:rsidR="004D2CB2" w:rsidRPr="005362B1" w14:paraId="7AB3FA4F"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3A499AF"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4CA896F4" w14:textId="77777777" w:rsidR="004D2CB2" w:rsidRPr="005362B1" w:rsidRDefault="004D2CB2" w:rsidP="00D9550E">
            <w:pPr>
              <w:spacing w:after="0"/>
              <w:jc w:val="center"/>
              <w:rPr>
                <w:color w:val="000000"/>
              </w:rPr>
            </w:pPr>
            <w:r w:rsidRPr="005362B1">
              <w:rPr>
                <w:color w:val="000000"/>
              </w:rPr>
              <w:t>Value</w:t>
            </w:r>
          </w:p>
        </w:tc>
      </w:tr>
      <w:tr w:rsidR="004D2CB2" w:rsidRPr="005362B1" w14:paraId="470F4C78" w14:textId="77777777" w:rsidTr="004D2CB2">
        <w:trPr>
          <w:trHeight w:val="277"/>
          <w:jc w:val="center"/>
        </w:trPr>
        <w:tc>
          <w:tcPr>
            <w:tcW w:w="3093" w:type="dxa"/>
            <w:tcBorders>
              <w:top w:val="nil"/>
              <w:left w:val="nil"/>
              <w:right w:val="nil"/>
            </w:tcBorders>
            <w:shd w:val="clear" w:color="auto" w:fill="auto"/>
            <w:noWrap/>
            <w:vAlign w:val="center"/>
            <w:hideMark/>
          </w:tcPr>
          <w:p w14:paraId="0EF0BABC" w14:textId="77777777" w:rsidR="004D2CB2" w:rsidRPr="005362B1" w:rsidRDefault="004D2CB2" w:rsidP="00D9550E">
            <w:pPr>
              <w:spacing w:after="0"/>
              <w:rPr>
                <w:color w:val="000000"/>
              </w:rPr>
            </w:pPr>
            <w:r w:rsidRPr="005362B1">
              <w:rPr>
                <w:color w:val="000000"/>
              </w:rPr>
              <w:t>Weight-length coefficient</w:t>
            </w:r>
          </w:p>
        </w:tc>
        <w:tc>
          <w:tcPr>
            <w:tcW w:w="1159" w:type="dxa"/>
            <w:tcBorders>
              <w:top w:val="nil"/>
              <w:left w:val="nil"/>
              <w:right w:val="nil"/>
            </w:tcBorders>
            <w:shd w:val="clear" w:color="auto" w:fill="auto"/>
            <w:noWrap/>
            <w:vAlign w:val="center"/>
            <w:hideMark/>
          </w:tcPr>
          <w:p w14:paraId="4438833B" w14:textId="4715BAA9" w:rsidR="004D2CB2" w:rsidRPr="005362B1" w:rsidRDefault="006F27C5" w:rsidP="00D9550E">
            <w:pPr>
              <w:spacing w:after="0"/>
              <w:jc w:val="center"/>
              <w:rPr>
                <w:color w:val="000000"/>
              </w:rPr>
            </w:pPr>
            <w:r>
              <w:rPr>
                <w:color w:val="000000"/>
              </w:rPr>
              <w:t>3.43</w:t>
            </w:r>
            <w:r w:rsidR="004D2CB2" w:rsidRPr="005362B1">
              <w:rPr>
                <w:color w:val="000000"/>
              </w:rPr>
              <w:t>E-06</w:t>
            </w:r>
          </w:p>
        </w:tc>
      </w:tr>
      <w:tr w:rsidR="004D2CB2" w:rsidRPr="005362B1" w14:paraId="3C53E053"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F56FDC" w14:textId="77777777" w:rsidR="004D2CB2" w:rsidRPr="005362B1" w:rsidRDefault="004D2CB2" w:rsidP="00D9550E">
            <w:pPr>
              <w:spacing w:after="0"/>
              <w:rPr>
                <w:color w:val="000000"/>
              </w:rPr>
            </w:pPr>
            <w:r w:rsidRPr="005362B1">
              <w:rPr>
                <w:color w:val="000000"/>
              </w:rPr>
              <w:t>Weight-length exponent</w:t>
            </w:r>
          </w:p>
        </w:tc>
        <w:tc>
          <w:tcPr>
            <w:tcW w:w="1159" w:type="dxa"/>
            <w:tcBorders>
              <w:top w:val="nil"/>
              <w:left w:val="nil"/>
              <w:bottom w:val="single" w:sz="4" w:space="0" w:color="auto"/>
              <w:right w:val="nil"/>
            </w:tcBorders>
            <w:shd w:val="clear" w:color="auto" w:fill="auto"/>
            <w:noWrap/>
            <w:vAlign w:val="center"/>
            <w:hideMark/>
          </w:tcPr>
          <w:p w14:paraId="52D123B6" w14:textId="77777777" w:rsidR="004D2CB2" w:rsidRPr="005362B1" w:rsidRDefault="004D2CB2" w:rsidP="00D9550E">
            <w:pPr>
              <w:spacing w:after="0"/>
              <w:jc w:val="center"/>
              <w:rPr>
                <w:color w:val="000000"/>
              </w:rPr>
            </w:pPr>
            <w:r w:rsidRPr="005362B1">
              <w:rPr>
                <w:color w:val="000000"/>
              </w:rPr>
              <w:t>3.27</w:t>
            </w:r>
          </w:p>
        </w:tc>
      </w:tr>
    </w:tbl>
    <w:p w14:paraId="265F5DF7" w14:textId="77777777" w:rsidR="004D2CB2" w:rsidRPr="005362B1" w:rsidRDefault="004D2CB2" w:rsidP="000D1E54"/>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3C5B9D5A" w14:textId="79A795F3" w:rsidR="000D1E54" w:rsidRPr="005362B1" w:rsidRDefault="000D1E54" w:rsidP="000D1E54">
      <w:r w:rsidRPr="005362B1">
        <w:t xml:space="preserve">The length at 50% maturity was </w:t>
      </w:r>
      <w:r w:rsidR="00B8000A" w:rsidRPr="005362B1">
        <w:t xml:space="preserve">last updated in the 2018 assessment (Barbeaux </w:t>
      </w:r>
      <w:r w:rsidR="00B8000A" w:rsidRPr="005362B1">
        <w:rPr>
          <w:i/>
        </w:rPr>
        <w:t xml:space="preserve">et al. </w:t>
      </w:r>
      <w:r w:rsidR="00B8000A" w:rsidRPr="005362B1">
        <w:t>2018) and was estimated</w:t>
      </w:r>
      <w:r w:rsidRPr="005362B1">
        <w:t xml:space="preserve"> using the </w:t>
      </w:r>
      <w:r w:rsidR="00B8000A" w:rsidRPr="005362B1">
        <w:rPr>
          <w:i/>
        </w:rPr>
        <w:t>gonad</w:t>
      </w:r>
      <w:r w:rsidRPr="005362B1">
        <w:rPr>
          <w:i/>
        </w:rPr>
        <w:t>_mature</w:t>
      </w:r>
      <w:r w:rsidRPr="005362B1">
        <w:t xml:space="preserve"> function in the sizeMat R package (Torrejon-Magallane</w:t>
      </w:r>
      <w:r w:rsidR="00280C7A" w:rsidRPr="005362B1">
        <w:t>s 2017)</w:t>
      </w:r>
      <w:r w:rsidR="00B8000A" w:rsidRPr="005362B1">
        <w:t>. Data used to estimate</w:t>
      </w:r>
      <w:r w:rsidR="00280C7A" w:rsidRPr="005362B1">
        <w:t xml:space="preserve"> length-at-</w:t>
      </w:r>
      <w:r w:rsidRPr="005362B1">
        <w:t xml:space="preserve">maturity </w:t>
      </w:r>
      <w:r w:rsidR="00B8000A" w:rsidRPr="005362B1">
        <w:t xml:space="preserve">were observer scans up to 2018, and the parameter estimates </w:t>
      </w:r>
      <w:r w:rsidR="004D2CB2" w:rsidRPr="005362B1">
        <w:t xml:space="preserve">used in the assessment </w:t>
      </w:r>
      <w:r w:rsidR="00B8000A" w:rsidRPr="005362B1">
        <w:t xml:space="preserve">are </w:t>
      </w:r>
      <w:r w:rsidR="004D2CB2" w:rsidRPr="005362B1">
        <w:t>as follows:</w:t>
      </w:r>
    </w:p>
    <w:tbl>
      <w:tblPr>
        <w:tblW w:w="4252" w:type="dxa"/>
        <w:jc w:val="center"/>
        <w:tblLook w:val="04A0" w:firstRow="1" w:lastRow="0" w:firstColumn="1" w:lastColumn="0" w:noHBand="0" w:noVBand="1"/>
      </w:tblPr>
      <w:tblGrid>
        <w:gridCol w:w="3093"/>
        <w:gridCol w:w="1159"/>
      </w:tblGrid>
      <w:tr w:rsidR="004D2CB2" w:rsidRPr="005362B1" w14:paraId="0BC932D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A2A4204"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337982" w14:textId="77777777" w:rsidR="004D2CB2" w:rsidRPr="005362B1" w:rsidRDefault="004D2CB2" w:rsidP="00D9550E">
            <w:pPr>
              <w:spacing w:after="0"/>
              <w:jc w:val="center"/>
              <w:rPr>
                <w:color w:val="000000"/>
              </w:rPr>
            </w:pPr>
            <w:r w:rsidRPr="005362B1">
              <w:rPr>
                <w:color w:val="000000"/>
              </w:rPr>
              <w:t>Value</w:t>
            </w:r>
          </w:p>
        </w:tc>
      </w:tr>
      <w:tr w:rsidR="004D2CB2" w:rsidRPr="005362B1" w14:paraId="60B590D7" w14:textId="77777777" w:rsidTr="004D2CB2">
        <w:trPr>
          <w:trHeight w:val="277"/>
          <w:jc w:val="center"/>
        </w:trPr>
        <w:tc>
          <w:tcPr>
            <w:tcW w:w="3093" w:type="dxa"/>
            <w:tcBorders>
              <w:top w:val="nil"/>
              <w:left w:val="nil"/>
              <w:right w:val="nil"/>
            </w:tcBorders>
            <w:shd w:val="clear" w:color="auto" w:fill="auto"/>
            <w:noWrap/>
            <w:vAlign w:val="center"/>
            <w:hideMark/>
          </w:tcPr>
          <w:p w14:paraId="0B095304" w14:textId="77777777" w:rsidR="004D2CB2" w:rsidRPr="005362B1" w:rsidRDefault="004D2CB2" w:rsidP="00D9550E">
            <w:pPr>
              <w:spacing w:after="0"/>
              <w:rPr>
                <w:color w:val="000000"/>
              </w:rPr>
            </w:pPr>
            <w:r w:rsidRPr="005362B1">
              <w:rPr>
                <w:color w:val="000000"/>
              </w:rPr>
              <w:t>Length at 50% maturity</w:t>
            </w:r>
          </w:p>
        </w:tc>
        <w:tc>
          <w:tcPr>
            <w:tcW w:w="1159" w:type="dxa"/>
            <w:tcBorders>
              <w:top w:val="nil"/>
              <w:left w:val="nil"/>
              <w:right w:val="nil"/>
            </w:tcBorders>
            <w:shd w:val="clear" w:color="auto" w:fill="auto"/>
            <w:noWrap/>
            <w:vAlign w:val="center"/>
            <w:hideMark/>
          </w:tcPr>
          <w:p w14:paraId="7FC26BFC" w14:textId="77777777" w:rsidR="004D2CB2" w:rsidRPr="005362B1" w:rsidRDefault="004D2CB2" w:rsidP="00D9550E">
            <w:pPr>
              <w:spacing w:after="0"/>
              <w:jc w:val="center"/>
              <w:rPr>
                <w:color w:val="000000"/>
              </w:rPr>
            </w:pPr>
            <w:r w:rsidRPr="005362B1">
              <w:rPr>
                <w:color w:val="000000"/>
              </w:rPr>
              <w:t>53.7</w:t>
            </w:r>
          </w:p>
        </w:tc>
      </w:tr>
      <w:tr w:rsidR="004D2CB2" w:rsidRPr="005362B1" w14:paraId="30E088E4"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827055" w14:textId="77777777" w:rsidR="004D2CB2" w:rsidRPr="005362B1" w:rsidRDefault="004D2CB2" w:rsidP="00D9550E">
            <w:pPr>
              <w:spacing w:after="0"/>
              <w:rPr>
                <w:color w:val="000000"/>
              </w:rPr>
            </w:pPr>
            <w:r w:rsidRPr="005362B1">
              <w:rPr>
                <w:color w:val="000000"/>
              </w:rPr>
              <w:t>Slope of maturity</w:t>
            </w:r>
          </w:p>
        </w:tc>
        <w:tc>
          <w:tcPr>
            <w:tcW w:w="1159" w:type="dxa"/>
            <w:tcBorders>
              <w:top w:val="nil"/>
              <w:left w:val="nil"/>
              <w:bottom w:val="single" w:sz="4" w:space="0" w:color="auto"/>
              <w:right w:val="nil"/>
            </w:tcBorders>
            <w:shd w:val="clear" w:color="auto" w:fill="auto"/>
            <w:noWrap/>
            <w:vAlign w:val="center"/>
            <w:hideMark/>
          </w:tcPr>
          <w:p w14:paraId="171C39C2" w14:textId="77777777" w:rsidR="004D2CB2" w:rsidRPr="005362B1" w:rsidRDefault="004D2CB2" w:rsidP="00D9550E">
            <w:pPr>
              <w:spacing w:after="0"/>
              <w:jc w:val="center"/>
              <w:rPr>
                <w:color w:val="000000"/>
              </w:rPr>
            </w:pPr>
            <w:r w:rsidRPr="005362B1">
              <w:rPr>
                <w:color w:val="000000"/>
              </w:rPr>
              <w:t>-0.27</w:t>
            </w:r>
          </w:p>
        </w:tc>
      </w:tr>
    </w:tbl>
    <w:p w14:paraId="08A1344C" w14:textId="10102A1E" w:rsidR="00AC458B" w:rsidRPr="005362B1" w:rsidRDefault="00AC458B" w:rsidP="000D1E54"/>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Hulson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Growth</w:t>
      </w:r>
    </w:p>
    <w:p w14:paraId="6B608A78" w14:textId="43E2C0EF" w:rsidR="000D1E54" w:rsidRPr="005362B1" w:rsidRDefault="004F25BE" w:rsidP="000D1E54">
      <w:r w:rsidRPr="005362B1">
        <w:t xml:space="preserve">For Model 24.0 </w:t>
      </w:r>
      <w:r w:rsidR="00AC1DDB" w:rsidRPr="005362B1">
        <w:t>length-at-</w:t>
      </w:r>
      <w:r w:rsidR="000D1E54" w:rsidRPr="005362B1">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er von Bertalanffy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000000"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r w:rsidRPr="005362B1">
        <w:rPr>
          <w:rFonts w:eastAsiaTheme="minorEastAsia"/>
        </w:rPr>
        <w:t xml:space="preserve">where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Bertalanffy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r w:rsidRPr="005362B1">
        <w:rPr>
          <w:i/>
        </w:rPr>
        <w:t>nls</w:t>
      </w:r>
      <w:r w:rsidRPr="005362B1">
        <w:t xml:space="preserve"> function from the nlstools </w:t>
      </w:r>
      <w:r w:rsidR="0056574E" w:rsidRPr="005362B1">
        <w:t>package in R</w:t>
      </w:r>
      <w:r w:rsidRPr="005362B1">
        <w:t xml:space="preserve"> (Baty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r w:rsidRPr="005362B1">
        <w:rPr>
          <w:rFonts w:eastAsiaTheme="minorEastAsia"/>
        </w:rPr>
        <w:t xml:space="preserve">where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000000"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was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(Methot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w:t>
      </w:r>
      <w:r w:rsidR="000D1E54" w:rsidRPr="005362B1">
        <w:rPr>
          <w:rFonts w:eastAsiaTheme="minorEastAsia"/>
        </w:rPr>
        <w:lastRenderedPageBreak/>
        <w:t xml:space="preserve">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t xml:space="preserve">The following table provides the time varying selectivity components for </w:t>
      </w:r>
      <w:r w:rsidR="002B35E8" w:rsidRPr="005362B1">
        <w:t xml:space="preserve">Model </w:t>
      </w:r>
      <w:r w:rsidR="0056574E" w:rsidRPr="005362B1">
        <w:t>24.0</w:t>
      </w:r>
      <w:r w:rsidRPr="005362B1">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Blocks/Devs</w:t>
            </w:r>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selectivities were length-based. Uniform prior distributions were used for all selectivity parameters, except for </w:t>
      </w:r>
      <w:r w:rsidR="000D1E54" w:rsidRPr="005362B1">
        <w:rPr>
          <w:i/>
        </w:rPr>
        <w:t>dev</w:t>
      </w:r>
      <w:r w:rsidR="000D1E54" w:rsidRPr="005362B1">
        <w:t xml:space="preserve"> vectors in models with annually varying selectivities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(Barbeaux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r w:rsidR="000D1E54" w:rsidRPr="005362B1">
        <w:rPr>
          <w:i/>
        </w:rPr>
        <w:t>Q</w:t>
      </w:r>
      <w:r w:rsidR="000D1E54" w:rsidRPr="005362B1">
        <w:rPr>
          <w:i/>
          <w:vertAlign w:val="subscript"/>
        </w:rPr>
        <w:t>y</w:t>
      </w:r>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xml:space="preserve">, recruitment, parameter deviations, and “softbounds”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t>Use of Composition Data in Parameter Estimation</w:t>
      </w:r>
    </w:p>
    <w:p w14:paraId="478D8F71" w14:textId="0869FFF5"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0D1E54" w:rsidRPr="005362B1">
        <w:t xml:space="preserve">weights of a given </w:t>
      </w:r>
      <w:r w:rsidRPr="005362B1">
        <w:t>length</w:t>
      </w:r>
      <w:r w:rsidR="000D1E54" w:rsidRPr="005362B1">
        <w:t xml:space="preserve"> composition observation (i.e., the </w:t>
      </w:r>
      <w:r w:rsidRPr="005362B1">
        <w:t>length</w:t>
      </w:r>
      <w:r w:rsidR="000D1E54" w:rsidRPr="005362B1">
        <w:t xml:space="preserv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 xml:space="preserve">pled or 200 whichever is least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bias’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lastRenderedPageBreak/>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6F95159E"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log-likelihood components (Table 2.11). Implementing the new method to compute fishery length comps in Model 19.1e resulted in similar data fits and model estimates 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4977BB" w:rsidRPr="005362B1">
        <w:t>Fig. 2.18</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than 0.4 (Table 2.11),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considered (Table 2.11).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0167B1D"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the order of 5% with a total of 45 of the 50 jitter runs converged and 76%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lastRenderedPageBreak/>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environmental link with the longline survey catchability parameter we performed two tests. First, we removed the environmental link and ran the model using only the mean longline survey catchability parameter. Second, we generated 50 iterations of ‘white noise’ (with N(0,1))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Akaike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lastRenderedPageBreak/>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F7AC091"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Appendix 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2F1805" w:rsidRPr="005362B1">
        <w:t>Fig 2.30</w:t>
      </w:r>
      <w:r w:rsidR="00C0117A" w:rsidRPr="005362B1">
        <w:t>) and time-dependent selectivity (</w:t>
      </w:r>
      <w:r w:rsidR="002F1805" w:rsidRPr="005362B1">
        <w:t>Fig. 2.31</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44939E0A"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Pr="005362B1">
        <w:t>.</w:t>
      </w:r>
    </w:p>
    <w:p w14:paraId="61F104BC" w14:textId="77777777" w:rsidR="00E76DAD" w:rsidRPr="005362B1" w:rsidRDefault="00E76DAD" w:rsidP="00E76DAD">
      <w:pPr>
        <w:pStyle w:val="Heading3"/>
      </w:pPr>
      <w:r w:rsidRPr="005362B1">
        <w:t>Biomass</w:t>
      </w:r>
    </w:p>
    <w:p w14:paraId="764F9E2C" w14:textId="66E73809" w:rsidR="00E76DAD" w:rsidRPr="005362B1" w:rsidRDefault="00E76DAD" w:rsidP="00E76DAD">
      <w:r w:rsidRPr="005362B1">
        <w:t>Total biomass estimates show a long decline from their peak in 1988 (Table 2.</w:t>
      </w:r>
      <w:r w:rsidR="00C0117A" w:rsidRPr="005362B1">
        <w:t>14</w:t>
      </w:r>
      <w:r w:rsidR="00702B7D" w:rsidRPr="005362B1">
        <w:t xml:space="preserve"> and </w:t>
      </w:r>
      <w:r w:rsidR="00D733D0" w:rsidRPr="005362B1">
        <w:t>Fig. 2.32</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w:t>
      </w:r>
      <w:r w:rsidRPr="005362B1">
        <w:lastRenderedPageBreak/>
        <w:t>(Table 2.</w:t>
      </w:r>
      <w:r w:rsidR="00D9473E" w:rsidRPr="005362B1">
        <w:t>14</w:t>
      </w:r>
      <w:r w:rsidR="004B306F" w:rsidRPr="005362B1">
        <w:t xml:space="preserve"> and </w:t>
      </w:r>
      <w:r w:rsidR="00D733D0" w:rsidRPr="005362B1">
        <w:t>Fig. 2.32</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785A6811" w:rsidR="00E76DAD" w:rsidRPr="005362B1" w:rsidRDefault="00E76DAD" w:rsidP="00E76DAD">
      <w:r w:rsidRPr="005362B1">
        <w:t>The recru</w:t>
      </w:r>
      <w:r w:rsidR="009611C1" w:rsidRPr="005362B1">
        <w:t>i</w:t>
      </w:r>
      <w:r w:rsidR="006B502A" w:rsidRPr="005362B1">
        <w:t>tment predictions in Model 19.1b</w:t>
      </w:r>
      <w:r w:rsidRPr="005362B1">
        <w:t xml:space="preserve"> (Table 2.</w:t>
      </w:r>
      <w:r w:rsidR="00D9473E" w:rsidRPr="005362B1">
        <w:t xml:space="preserve">15 and </w:t>
      </w:r>
      <w:r w:rsidRPr="005362B1">
        <w:t>Fig. 2.</w:t>
      </w:r>
      <w:r w:rsidR="00862226" w:rsidRPr="005362B1">
        <w:t>33</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862226" w:rsidRPr="005362B1">
        <w:t>4</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74BFE5B9"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56E6D" w:rsidRPr="005362B1">
        <w:t>18</w:t>
      </w:r>
      <w:r w:rsidR="00D9473E" w:rsidRPr="005362B1">
        <w:t xml:space="preserve"> and </w:t>
      </w:r>
      <w:r w:rsidR="00862226" w:rsidRPr="005362B1">
        <w:t>Fig. 2.35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862226" w:rsidRPr="005362B1">
        <w:t>Fig. 2.35</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862226" w:rsidRPr="005362B1">
        <w:t>6</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120571C" w:rsidR="00E76DAD" w:rsidRPr="005362B1" w:rsidRDefault="00756E6D" w:rsidP="00E76DAD">
      <w:r w:rsidRPr="005362B1">
        <w:t xml:space="preserve">MCMC were conducted with the R package </w:t>
      </w:r>
      <w:r w:rsidRPr="005362B1">
        <w:rPr>
          <w:i/>
        </w:rPr>
        <w:t>adnuts</w:t>
      </w:r>
      <w:r w:rsidRPr="005362B1">
        <w:t xml:space="preserve"> (</w:t>
      </w:r>
      <w:r w:rsidR="00F94848" w:rsidRPr="005362B1">
        <w:t xml:space="preserve">Monnahan and Kristensen </w:t>
      </w:r>
      <w:r w:rsidRPr="005362B1">
        <w:t xml:space="preserve">2018, Monnahan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8028CF" w:rsidRPr="005362B1">
        <w:t xml:space="preserve">The pairs plot for </w:t>
      </w:r>
      <w:r w:rsidR="00C448D2" w:rsidRPr="005362B1">
        <w:t xml:space="preserve">several </w:t>
      </w:r>
      <w:r w:rsidR="008028CF" w:rsidRPr="005362B1">
        <w:t>key par</w:t>
      </w:r>
      <w:r w:rsidR="00C448D2" w:rsidRPr="005362B1">
        <w:t>ameters are shown in Figure 2.3</w:t>
      </w:r>
      <w:r w:rsidR="00862226" w:rsidRPr="005362B1">
        <w:t>7</w:t>
      </w:r>
      <w:r w:rsidR="008028CF" w:rsidRPr="005362B1">
        <w:t xml:space="preserve">, and the histograms of </w:t>
      </w:r>
      <w:r w:rsidR="00C448D2" w:rsidRPr="005362B1">
        <w:t>several key</w:t>
      </w:r>
      <w:r w:rsidR="008028CF" w:rsidRPr="005362B1">
        <w:t xml:space="preserve"> par</w:t>
      </w:r>
      <w:r w:rsidR="00B37179" w:rsidRPr="005362B1">
        <w:t>ameters are shown in</w:t>
      </w:r>
      <w:r w:rsidR="00C448D2" w:rsidRPr="005362B1">
        <w:t xml:space="preserve"> Figure 2.3</w:t>
      </w:r>
      <w:r w:rsidR="00862226" w:rsidRPr="005362B1">
        <w:t>8</w:t>
      </w:r>
      <w:r w:rsidR="00C448D2" w:rsidRPr="005362B1">
        <w:t>. The MCMC chains for these</w:t>
      </w:r>
      <w:r w:rsidR="008028CF" w:rsidRPr="005362B1">
        <w:t xml:space="preserve"> parameters appear well</w:t>
      </w:r>
      <w:r w:rsidR="00C448D2" w:rsidRPr="005362B1">
        <w:t xml:space="preserve"> mixed and the histograms are well</w:t>
      </w:r>
      <w:r w:rsidR="008028CF" w:rsidRPr="005362B1">
        <w:t xml:space="preserve"> defined and brac</w:t>
      </w:r>
      <w:r w:rsidR="00C448D2" w:rsidRPr="005362B1">
        <w:t>ket the MLE estimates.</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w:t>
      </w:r>
      <w:r w:rsidRPr="005362B1">
        <w:lastRenderedPageBreak/>
        <w:t xml:space="preserve">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lastRenderedPageBreak/>
        <w:t>Risk Table and ABC Recommendation</w:t>
      </w:r>
    </w:p>
    <w:p w14:paraId="32A6DEF1" w14:textId="2984D731" w:rsidR="0038742E" w:rsidRPr="005362B1" w:rsidRDefault="0038742E" w:rsidP="0038742E">
      <w:pPr>
        <w:pStyle w:val="Heading4"/>
      </w:pPr>
      <w:r w:rsidRPr="005362B1">
        <w:t>Overview</w:t>
      </w:r>
    </w:p>
    <w:p w14:paraId="021032F5" w14:textId="77777777" w:rsidR="00DD5489" w:rsidRPr="005362B1" w:rsidRDefault="00DD5489" w:rsidP="00DD5489">
      <w:pPr>
        <w:spacing w:after="240"/>
      </w:pPr>
      <w:r w:rsidRPr="005362B1">
        <w:t>The following template is used to complete the risk table:</w:t>
      </w:r>
    </w:p>
    <w:tbl>
      <w:tblPr>
        <w:tblW w:w="0" w:type="auto"/>
        <w:tblCellMar>
          <w:top w:w="15" w:type="dxa"/>
          <w:left w:w="15" w:type="dxa"/>
          <w:bottom w:w="15" w:type="dxa"/>
          <w:right w:w="15" w:type="dxa"/>
        </w:tblCellMar>
        <w:tblLook w:val="04A0" w:firstRow="1" w:lastRow="0" w:firstColumn="1" w:lastColumn="0" w:noHBand="0" w:noVBand="1"/>
      </w:tblPr>
      <w:tblGrid>
        <w:gridCol w:w="1091"/>
        <w:gridCol w:w="1944"/>
        <w:gridCol w:w="1893"/>
        <w:gridCol w:w="2333"/>
        <w:gridCol w:w="2099"/>
      </w:tblGrid>
      <w:tr w:rsidR="005B069A" w:rsidRPr="005362B1" w14:paraId="3FA97D28" w14:textId="77777777" w:rsidTr="005B069A">
        <w:tc>
          <w:tcPr>
            <w:tcW w:w="0" w:type="auto"/>
            <w:gridSpan w:val="5"/>
            <w:tcBorders>
              <w:top w:val="single" w:sz="4" w:space="0" w:color="000000"/>
              <w:bottom w:val="single" w:sz="4" w:space="0" w:color="000000"/>
            </w:tcBorders>
            <w:tcMar>
              <w:top w:w="0" w:type="dxa"/>
              <w:left w:w="115" w:type="dxa"/>
              <w:bottom w:w="0" w:type="dxa"/>
              <w:right w:w="115" w:type="dxa"/>
            </w:tcMar>
            <w:hideMark/>
          </w:tcPr>
          <w:p w14:paraId="604484DA" w14:textId="77777777" w:rsidR="005B069A" w:rsidRPr="005362B1" w:rsidRDefault="005B069A" w:rsidP="005B069A">
            <w:pPr>
              <w:spacing w:after="0"/>
              <w:jc w:val="center"/>
              <w:rPr>
                <w:sz w:val="24"/>
                <w:szCs w:val="24"/>
              </w:rPr>
            </w:pPr>
            <w:r w:rsidRPr="005362B1">
              <w:rPr>
                <w:b/>
                <w:bCs/>
                <w:color w:val="000000"/>
                <w:sz w:val="28"/>
                <w:szCs w:val="28"/>
              </w:rPr>
              <w:t>Risk Table Levels of Concern</w:t>
            </w:r>
          </w:p>
        </w:tc>
      </w:tr>
      <w:tr w:rsidR="005B069A" w:rsidRPr="005362B1" w14:paraId="14D9729F"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643338D4" w14:textId="77777777" w:rsidR="005B069A" w:rsidRPr="005362B1" w:rsidRDefault="005B069A" w:rsidP="005B069A">
            <w:pPr>
              <w:spacing w:after="0"/>
              <w:rPr>
                <w:sz w:val="24"/>
                <w:szCs w:val="24"/>
              </w:rPr>
            </w:pPr>
          </w:p>
        </w:tc>
        <w:tc>
          <w:tcPr>
            <w:tcW w:w="0" w:type="auto"/>
            <w:tcBorders>
              <w:top w:val="single" w:sz="4" w:space="0" w:color="000000"/>
              <w:bottom w:val="single" w:sz="4" w:space="0" w:color="000000"/>
            </w:tcBorders>
            <w:tcMar>
              <w:top w:w="0" w:type="dxa"/>
              <w:left w:w="115" w:type="dxa"/>
              <w:bottom w:w="0" w:type="dxa"/>
              <w:right w:w="115" w:type="dxa"/>
            </w:tcMar>
            <w:hideMark/>
          </w:tcPr>
          <w:p w14:paraId="1C17F9EE" w14:textId="77777777" w:rsidR="005B069A" w:rsidRPr="005362B1" w:rsidRDefault="005B069A" w:rsidP="005B069A">
            <w:pPr>
              <w:spacing w:after="0"/>
              <w:rPr>
                <w:sz w:val="24"/>
                <w:szCs w:val="24"/>
              </w:rPr>
            </w:pPr>
            <w:r w:rsidRPr="005362B1">
              <w:rPr>
                <w:i/>
                <w:iCs/>
                <w:color w:val="000000"/>
              </w:rPr>
              <w:t>Assessment-related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EDBDBED" w14:textId="77777777" w:rsidR="005B069A" w:rsidRPr="005362B1" w:rsidRDefault="005B069A" w:rsidP="005B069A">
            <w:pPr>
              <w:spacing w:after="0"/>
              <w:rPr>
                <w:sz w:val="24"/>
                <w:szCs w:val="24"/>
              </w:rPr>
            </w:pPr>
            <w:r w:rsidRPr="005362B1">
              <w:rPr>
                <w:i/>
                <w:iCs/>
                <w:color w:val="000000"/>
              </w:rPr>
              <w:t>Population dynamics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33910357" w14:textId="77777777" w:rsidR="005B069A" w:rsidRPr="005362B1" w:rsidRDefault="005B069A" w:rsidP="005B069A">
            <w:pPr>
              <w:spacing w:after="0"/>
              <w:rPr>
                <w:sz w:val="24"/>
                <w:szCs w:val="24"/>
              </w:rPr>
            </w:pPr>
            <w:r w:rsidRPr="005362B1">
              <w:rPr>
                <w:i/>
                <w:iCs/>
                <w:color w:val="000000"/>
              </w:rPr>
              <w:t>Ecosystem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D39FE30" w14:textId="77777777" w:rsidR="005B069A" w:rsidRPr="005362B1" w:rsidRDefault="005B069A" w:rsidP="005B069A">
            <w:pPr>
              <w:spacing w:after="0"/>
              <w:rPr>
                <w:sz w:val="24"/>
                <w:szCs w:val="24"/>
              </w:rPr>
            </w:pPr>
            <w:r w:rsidRPr="005362B1">
              <w:rPr>
                <w:i/>
                <w:iCs/>
                <w:color w:val="000000"/>
              </w:rPr>
              <w:t>Fishery-informed stock considerations</w:t>
            </w:r>
          </w:p>
        </w:tc>
      </w:tr>
      <w:tr w:rsidR="005B069A" w:rsidRPr="005362B1" w14:paraId="0EA34D52"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750F08E9" w14:textId="77777777" w:rsidR="005B069A" w:rsidRPr="005362B1" w:rsidRDefault="005B069A" w:rsidP="005B069A">
            <w:pPr>
              <w:spacing w:after="0"/>
              <w:rPr>
                <w:sz w:val="24"/>
                <w:szCs w:val="24"/>
              </w:rPr>
            </w:pPr>
            <w:r w:rsidRPr="005362B1">
              <w:rPr>
                <w:color w:val="000000"/>
              </w:rPr>
              <w:t>Level 1: Normal</w:t>
            </w:r>
          </w:p>
        </w:tc>
        <w:tc>
          <w:tcPr>
            <w:tcW w:w="0" w:type="auto"/>
            <w:tcBorders>
              <w:top w:val="single" w:sz="4" w:space="0" w:color="000000"/>
              <w:bottom w:val="single" w:sz="4" w:space="0" w:color="000000"/>
            </w:tcBorders>
            <w:tcMar>
              <w:top w:w="0" w:type="dxa"/>
              <w:left w:w="115" w:type="dxa"/>
              <w:bottom w:w="0" w:type="dxa"/>
              <w:right w:w="115" w:type="dxa"/>
            </w:tcMar>
            <w:hideMark/>
          </w:tcPr>
          <w:p w14:paraId="5CD5D9F7" w14:textId="77777777" w:rsidR="005B069A" w:rsidRPr="005362B1" w:rsidRDefault="005B069A" w:rsidP="005B069A">
            <w:pPr>
              <w:spacing w:after="0"/>
              <w:rPr>
                <w:sz w:val="24"/>
                <w:szCs w:val="24"/>
              </w:rPr>
            </w:pPr>
            <w:r w:rsidRPr="005362B1">
              <w:rPr>
                <w:color w:val="000000"/>
              </w:rPr>
              <w:t>Typical to moderately increased uncertainty/minor unresolved issues in assessment.</w:t>
            </w:r>
          </w:p>
        </w:tc>
        <w:tc>
          <w:tcPr>
            <w:tcW w:w="0" w:type="auto"/>
            <w:tcBorders>
              <w:top w:val="single" w:sz="4" w:space="0" w:color="000000"/>
              <w:bottom w:val="single" w:sz="4" w:space="0" w:color="000000"/>
            </w:tcBorders>
            <w:tcMar>
              <w:top w:w="0" w:type="dxa"/>
              <w:left w:w="115" w:type="dxa"/>
              <w:bottom w:w="0" w:type="dxa"/>
              <w:right w:w="115" w:type="dxa"/>
            </w:tcMar>
            <w:hideMark/>
          </w:tcPr>
          <w:p w14:paraId="1317B45F" w14:textId="77777777" w:rsidR="005B069A" w:rsidRPr="005362B1" w:rsidRDefault="005B069A" w:rsidP="005B069A">
            <w:pPr>
              <w:spacing w:after="0"/>
              <w:rPr>
                <w:sz w:val="24"/>
                <w:szCs w:val="24"/>
              </w:rPr>
            </w:pPr>
            <w:r w:rsidRPr="005362B1">
              <w:rPr>
                <w:color w:val="000000"/>
              </w:rPr>
              <w:t>Stock population dynamics (e.g., recruitment, growth, natural mortality) are typical for the stock and recent trends are within normal range.</w:t>
            </w:r>
          </w:p>
        </w:tc>
        <w:tc>
          <w:tcPr>
            <w:tcW w:w="0" w:type="auto"/>
            <w:tcBorders>
              <w:top w:val="single" w:sz="4" w:space="0" w:color="000000"/>
              <w:bottom w:val="single" w:sz="4" w:space="0" w:color="000000"/>
            </w:tcBorders>
            <w:tcMar>
              <w:top w:w="0" w:type="dxa"/>
              <w:left w:w="115" w:type="dxa"/>
              <w:bottom w:w="0" w:type="dxa"/>
              <w:right w:w="115" w:type="dxa"/>
            </w:tcMar>
            <w:hideMark/>
          </w:tcPr>
          <w:p w14:paraId="0F6F599C" w14:textId="77777777" w:rsidR="005B069A" w:rsidRPr="005362B1" w:rsidRDefault="005B069A" w:rsidP="005B069A">
            <w:pPr>
              <w:spacing w:after="0"/>
              <w:rPr>
                <w:sz w:val="24"/>
                <w:szCs w:val="24"/>
              </w:rPr>
            </w:pPr>
            <w:r w:rsidRPr="005362B1">
              <w:rPr>
                <w:color w:val="000000"/>
              </w:rPr>
              <w:t>No apparent ecosystem concerns related to biological status (e.g., environment, prey, competition, predation), or minor concerns with uncertain impacts on the stock.</w:t>
            </w:r>
          </w:p>
        </w:tc>
        <w:tc>
          <w:tcPr>
            <w:tcW w:w="0" w:type="auto"/>
            <w:tcBorders>
              <w:top w:val="single" w:sz="4" w:space="0" w:color="000000"/>
              <w:bottom w:val="single" w:sz="4" w:space="0" w:color="000000"/>
            </w:tcBorders>
            <w:tcMar>
              <w:top w:w="0" w:type="dxa"/>
              <w:left w:w="115" w:type="dxa"/>
              <w:bottom w:w="0" w:type="dxa"/>
              <w:right w:w="115" w:type="dxa"/>
            </w:tcMar>
            <w:hideMark/>
          </w:tcPr>
          <w:p w14:paraId="3DCD78E2" w14:textId="539C8C3F" w:rsidR="005B069A" w:rsidRPr="005362B1" w:rsidRDefault="005B069A" w:rsidP="005B069A">
            <w:pPr>
              <w:spacing w:after="0"/>
              <w:rPr>
                <w:sz w:val="24"/>
                <w:szCs w:val="24"/>
              </w:rPr>
            </w:pPr>
            <w:r w:rsidRPr="005362B1">
              <w:rPr>
                <w:color w:val="000000"/>
              </w:rPr>
              <w:t>No apparent   concerns related to biological status (e.g., stock abundance, distribution, fish condition), or few minor concerns with uncertain impacts on the stock.</w:t>
            </w:r>
          </w:p>
        </w:tc>
      </w:tr>
      <w:tr w:rsidR="005B069A" w:rsidRPr="005362B1" w14:paraId="0B186174"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29DA06C0" w14:textId="77777777" w:rsidR="005B069A" w:rsidRPr="005362B1" w:rsidRDefault="005B069A" w:rsidP="005B069A">
            <w:pPr>
              <w:spacing w:after="0"/>
              <w:rPr>
                <w:sz w:val="24"/>
                <w:szCs w:val="24"/>
              </w:rPr>
            </w:pPr>
            <w:r w:rsidRPr="005362B1">
              <w:rPr>
                <w:color w:val="000000"/>
              </w:rPr>
              <w:t>Level 2: Increased concern </w:t>
            </w:r>
          </w:p>
        </w:tc>
        <w:tc>
          <w:tcPr>
            <w:tcW w:w="0" w:type="auto"/>
            <w:tcBorders>
              <w:top w:val="single" w:sz="4" w:space="0" w:color="000000"/>
              <w:bottom w:val="single" w:sz="4" w:space="0" w:color="000000"/>
            </w:tcBorders>
            <w:tcMar>
              <w:top w:w="0" w:type="dxa"/>
              <w:left w:w="115" w:type="dxa"/>
              <w:bottom w:w="0" w:type="dxa"/>
              <w:right w:w="115" w:type="dxa"/>
            </w:tcMar>
            <w:hideMark/>
          </w:tcPr>
          <w:p w14:paraId="2C41C3ED" w14:textId="77777777" w:rsidR="005B069A" w:rsidRPr="005362B1" w:rsidRDefault="005B069A" w:rsidP="005B069A">
            <w:pPr>
              <w:spacing w:after="0"/>
              <w:rPr>
                <w:sz w:val="24"/>
                <w:szCs w:val="24"/>
              </w:rPr>
            </w:pPr>
            <w:r w:rsidRPr="005362B1">
              <w:rPr>
                <w:color w:val="000000"/>
              </w:rPr>
              <w:t>Substantially increased assessment uncertainty/ unresolved issues, such as residual patterns and substantial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72061C35" w14:textId="313EA156" w:rsidR="005B069A" w:rsidRPr="005362B1" w:rsidRDefault="005B069A" w:rsidP="005B069A">
            <w:pPr>
              <w:spacing w:after="0"/>
              <w:rPr>
                <w:sz w:val="24"/>
                <w:szCs w:val="24"/>
              </w:rPr>
            </w:pPr>
            <w:r w:rsidRPr="005362B1">
              <w:rPr>
                <w:color w:val="000000"/>
              </w:rPr>
              <w:t xml:space="preserve">Stock population dynamics (e.g., recruitment, growth, natural </w:t>
            </w:r>
            <w:r w:rsidR="00862226" w:rsidRPr="005362B1">
              <w:rPr>
                <w:color w:val="000000"/>
              </w:rPr>
              <w:t>mortality) are unusual; trends </w:t>
            </w:r>
            <w:r w:rsidRPr="005362B1">
              <w:rPr>
                <w:color w:val="000000"/>
              </w:rPr>
              <w:t>increasing or decreasing faster than has been seen recently, or patterns are atypical. </w:t>
            </w:r>
          </w:p>
        </w:tc>
        <w:tc>
          <w:tcPr>
            <w:tcW w:w="0" w:type="auto"/>
            <w:tcBorders>
              <w:top w:val="single" w:sz="4" w:space="0" w:color="000000"/>
              <w:bottom w:val="single" w:sz="4" w:space="0" w:color="000000"/>
            </w:tcBorders>
            <w:tcMar>
              <w:top w:w="0" w:type="dxa"/>
              <w:left w:w="115" w:type="dxa"/>
              <w:bottom w:w="0" w:type="dxa"/>
              <w:right w:w="115" w:type="dxa"/>
            </w:tcMar>
            <w:hideMark/>
          </w:tcPr>
          <w:p w14:paraId="6F751789" w14:textId="22BE5CDE" w:rsidR="005B069A" w:rsidRPr="005362B1" w:rsidRDefault="005B069A" w:rsidP="005B069A">
            <w:pPr>
              <w:spacing w:after="0"/>
              <w:rPr>
                <w:sz w:val="24"/>
                <w:szCs w:val="24"/>
              </w:rPr>
            </w:pPr>
            <w:r w:rsidRPr="005362B1">
              <w:rPr>
                <w:color w:val="000000"/>
              </w:rPr>
              <w:t xml:space="preserve">Indicator(s) with adverse signals related to biological status (e.g., </w:t>
            </w:r>
            <w:r w:rsidR="00862226" w:rsidRPr="005362B1">
              <w:rPr>
                <w:color w:val="000000"/>
              </w:rPr>
              <w:t xml:space="preserve">environment, prey, competition, </w:t>
            </w:r>
            <w:r w:rsidRPr="005362B1">
              <w:rPr>
                <w:color w:val="000000"/>
              </w:rPr>
              <w:t>predation).</w:t>
            </w:r>
          </w:p>
        </w:tc>
        <w:tc>
          <w:tcPr>
            <w:tcW w:w="0" w:type="auto"/>
            <w:tcBorders>
              <w:top w:val="single" w:sz="4" w:space="0" w:color="000000"/>
              <w:bottom w:val="single" w:sz="4" w:space="0" w:color="000000"/>
            </w:tcBorders>
            <w:tcMar>
              <w:top w:w="0" w:type="dxa"/>
              <w:left w:w="115" w:type="dxa"/>
              <w:bottom w:w="0" w:type="dxa"/>
              <w:right w:w="115" w:type="dxa"/>
            </w:tcMar>
            <w:hideMark/>
          </w:tcPr>
          <w:p w14:paraId="7A14CD64" w14:textId="49B51DFE" w:rsidR="005B069A" w:rsidRPr="005362B1" w:rsidRDefault="005B069A" w:rsidP="005B069A">
            <w:pPr>
              <w:spacing w:after="0"/>
              <w:rPr>
                <w:sz w:val="24"/>
                <w:szCs w:val="24"/>
              </w:rPr>
            </w:pPr>
            <w:r w:rsidRPr="005362B1">
              <w:rPr>
                <w:color w:val="000000"/>
              </w:rPr>
              <w:t>Several i</w:t>
            </w:r>
            <w:r w:rsidR="00862226" w:rsidRPr="005362B1">
              <w:rPr>
                <w:color w:val="000000"/>
              </w:rPr>
              <w:t>ndicators with adverse signals </w:t>
            </w:r>
            <w:r w:rsidRPr="005362B1">
              <w:rPr>
                <w:color w:val="000000"/>
              </w:rPr>
              <w:t>related to biological status (e.g., stock abundance, distribution, fish condition).</w:t>
            </w:r>
          </w:p>
        </w:tc>
      </w:tr>
      <w:tr w:rsidR="005B069A" w:rsidRPr="005362B1" w14:paraId="29F7CB99"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415F56D0" w14:textId="77777777" w:rsidR="005B069A" w:rsidRPr="005362B1" w:rsidRDefault="005B069A" w:rsidP="005B069A">
            <w:pPr>
              <w:spacing w:after="0"/>
              <w:rPr>
                <w:sz w:val="24"/>
                <w:szCs w:val="24"/>
              </w:rPr>
            </w:pPr>
            <w:r w:rsidRPr="005362B1">
              <w:rPr>
                <w:color w:val="000000"/>
              </w:rPr>
              <w:t>Level 3: Extreme Concern</w:t>
            </w:r>
          </w:p>
        </w:tc>
        <w:tc>
          <w:tcPr>
            <w:tcW w:w="0" w:type="auto"/>
            <w:tcBorders>
              <w:top w:val="single" w:sz="4" w:space="0" w:color="000000"/>
              <w:bottom w:val="single" w:sz="4" w:space="0" w:color="000000"/>
            </w:tcBorders>
            <w:tcMar>
              <w:top w:w="0" w:type="dxa"/>
              <w:left w:w="115" w:type="dxa"/>
              <w:bottom w:w="0" w:type="dxa"/>
              <w:right w:w="115" w:type="dxa"/>
            </w:tcMar>
            <w:hideMark/>
          </w:tcPr>
          <w:p w14:paraId="019241D5" w14:textId="77777777" w:rsidR="005B069A" w:rsidRPr="005362B1" w:rsidRDefault="005B069A" w:rsidP="005B069A">
            <w:pPr>
              <w:spacing w:after="0"/>
              <w:rPr>
                <w:sz w:val="24"/>
                <w:szCs w:val="24"/>
              </w:rPr>
            </w:pPr>
            <w:r w:rsidRPr="005362B1">
              <w:rPr>
                <w:color w:val="000000"/>
              </w:rPr>
              <w:t>Severe assessment problems; very poor fits to important data; high level of uncertainty; very strong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62F43ACE" w14:textId="77777777" w:rsidR="005B069A" w:rsidRPr="005362B1" w:rsidRDefault="005B069A" w:rsidP="005B069A">
            <w:pPr>
              <w:spacing w:after="0"/>
              <w:rPr>
                <w:sz w:val="24"/>
                <w:szCs w:val="24"/>
              </w:rPr>
            </w:pPr>
            <w:r w:rsidRPr="005362B1">
              <w:rPr>
                <w:color w:val="000000"/>
              </w:rPr>
              <w:t>Stock population dynamics (e.g., recruitment, growth, natural mortality) are extremely unusual; very rapid changes in trends, or highly atypical patterns compared to previous patterns.</w:t>
            </w:r>
          </w:p>
        </w:tc>
        <w:tc>
          <w:tcPr>
            <w:tcW w:w="0" w:type="auto"/>
            <w:tcBorders>
              <w:top w:val="single" w:sz="4" w:space="0" w:color="000000"/>
              <w:bottom w:val="single" w:sz="4" w:space="0" w:color="000000"/>
            </w:tcBorders>
            <w:tcMar>
              <w:top w:w="0" w:type="dxa"/>
              <w:left w:w="115" w:type="dxa"/>
              <w:bottom w:w="0" w:type="dxa"/>
              <w:right w:w="115" w:type="dxa"/>
            </w:tcMar>
            <w:hideMark/>
          </w:tcPr>
          <w:p w14:paraId="4E80D40B" w14:textId="77777777" w:rsidR="005B069A" w:rsidRPr="005362B1" w:rsidRDefault="005B069A" w:rsidP="005B069A">
            <w:pPr>
              <w:spacing w:after="0"/>
              <w:rPr>
                <w:sz w:val="24"/>
                <w:szCs w:val="24"/>
              </w:rPr>
            </w:pPr>
            <w:r w:rsidRPr="005362B1">
              <w:rPr>
                <w:color w:val="000000"/>
              </w:rPr>
              <w:t>Indicator(s) showing a combined frequency (low/high) and magnitude(low/high) to cause severe adverse signals a) across the same trophic level as the stock, and/or b) up or down trophic levels (i.e., predators and prey of the stock) that are likely to impact the stock. </w:t>
            </w:r>
          </w:p>
        </w:tc>
        <w:tc>
          <w:tcPr>
            <w:tcW w:w="0" w:type="auto"/>
            <w:tcBorders>
              <w:top w:val="single" w:sz="4" w:space="0" w:color="000000"/>
              <w:bottom w:val="single" w:sz="4" w:space="0" w:color="000000"/>
            </w:tcBorders>
            <w:tcMar>
              <w:top w:w="0" w:type="dxa"/>
              <w:left w:w="115" w:type="dxa"/>
              <w:bottom w:w="0" w:type="dxa"/>
              <w:right w:w="115" w:type="dxa"/>
            </w:tcMar>
            <w:hideMark/>
          </w:tcPr>
          <w:p w14:paraId="00C1E842" w14:textId="23BAAB96" w:rsidR="005B069A" w:rsidRPr="005362B1" w:rsidRDefault="005B069A" w:rsidP="005B069A">
            <w:pPr>
              <w:spacing w:after="0"/>
              <w:rPr>
                <w:sz w:val="24"/>
                <w:szCs w:val="24"/>
              </w:rPr>
            </w:pPr>
            <w:r w:rsidRPr="005362B1">
              <w:rPr>
                <w:color w:val="000000"/>
              </w:rPr>
              <w:t>Multiple indicators with strong adverse signals related to biological status (e.g., stock abundance,</w:t>
            </w:r>
            <w:r w:rsidR="00862226" w:rsidRPr="005362B1">
              <w:rPr>
                <w:sz w:val="24"/>
                <w:szCs w:val="24"/>
              </w:rPr>
              <w:t xml:space="preserve"> </w:t>
            </w:r>
            <w:r w:rsidRPr="005362B1">
              <w:rPr>
                <w:color w:val="000000"/>
              </w:rPr>
              <w:t>distribution, fish condition), a) across different sectors, and/or b) different gear types.</w:t>
            </w:r>
          </w:p>
        </w:tc>
      </w:tr>
    </w:tbl>
    <w:p w14:paraId="0D5BD095" w14:textId="77777777" w:rsidR="00DD5489" w:rsidRPr="005362B1" w:rsidRDefault="00DD5489" w:rsidP="00DD5489"/>
    <w:p w14:paraId="165DA731" w14:textId="77777777" w:rsidR="00DD5489" w:rsidRPr="005362B1" w:rsidRDefault="00DD5489" w:rsidP="00DD5489">
      <w:r w:rsidRPr="005362B1">
        <w:lastRenderedPageBreak/>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“Population dynamics considerations—decreasing biomass trend, poor recent recruitment, inability of the stock to rebuild, abrupt increase or decrease in stock abundance.</w:t>
      </w:r>
    </w:p>
    <w:p w14:paraId="4B3473CD"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5362B1" w:rsidRDefault="00DD5489" w:rsidP="0038742E">
      <w:pPr>
        <w:pStyle w:val="Heading4"/>
      </w:pPr>
      <w:r w:rsidRPr="005362B1">
        <w:t xml:space="preserve">Assessment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2714CEAA"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862226" w:rsidRPr="005362B1">
        <w:rPr>
          <w:color w:val="000000"/>
        </w:rPr>
        <w:t>32</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 xml:space="preserve">so </w:t>
      </w:r>
      <w:r w:rsidR="00FD4E82" w:rsidRPr="005362B1">
        <w:rPr>
          <w:color w:val="000000"/>
        </w:rPr>
        <w:lastRenderedPageBreak/>
        <w:t>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(and age composition) from the ASFSC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0D9C13C3" w:rsidR="0038742E" w:rsidRPr="005362B1" w:rsidRDefault="00DD5489" w:rsidP="0038742E">
      <w:pPr>
        <w:pStyle w:val="Heading4"/>
      </w:pPr>
      <w:r w:rsidRPr="005362B1">
        <w:t>Environmental</w:t>
      </w:r>
      <w:r w:rsidR="0038742E" w:rsidRPr="005362B1">
        <w:t>/Ecosystem considerations</w:t>
      </w:r>
      <w:r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euphausiids),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Niña conditions, allowing more dissipation of heat at depth. An extended written description of these Ecosystem Considerations can be found in Appendix 4 of the Gulf of Alaska Ecosystem Status Report (Ferriss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7CF1AA2D" w:rsidR="0038742E" w:rsidRPr="005362B1" w:rsidRDefault="0038742E" w:rsidP="0038742E">
      <w:pPr>
        <w:pStyle w:val="Heading4"/>
      </w:pPr>
      <w:r w:rsidRPr="005362B1">
        <w:t>Fishery Performance</w:t>
      </w:r>
    </w:p>
    <w:p w14:paraId="3958E407" w14:textId="23E1842D" w:rsidR="00DD5489" w:rsidRPr="005362B1" w:rsidRDefault="00DD5489" w:rsidP="00AF7FD2">
      <w:r w:rsidRPr="005362B1">
        <w:t>Where data were available catch per unit effort measures in the GOA fisheries showed mixed signals. It should be noted that catch levels and fishery participation have been low over the past 4 years in comparison with previous years. Bycatch in other fisheries still remain low compared to prior to the 2014-2016 marine heatwave</w:t>
      </w:r>
      <w:r w:rsidR="00027372" w:rsidRPr="005362B1">
        <w:t>, with the exception of the shallow water flatfish fishery, within which Pacific cod catch has increased.</w:t>
      </w:r>
      <w:r w:rsidR="00AF7FD2" w:rsidRPr="005362B1">
        <w:t xml:space="preserve"> </w:t>
      </w:r>
      <w:r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713A0900" w14:textId="38B53209" w:rsidR="0038742E" w:rsidRPr="005362B1" w:rsidRDefault="0038742E" w:rsidP="0038742E">
      <w:pPr>
        <w:shd w:val="clear" w:color="auto" w:fill="FFFFFF"/>
        <w:rPr>
          <w:color w:val="000000"/>
        </w:rPr>
      </w:pPr>
      <w:r w:rsidRPr="005362B1">
        <w:lastRenderedPageBreak/>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5B069A" w:rsidRPr="005362B1">
        <w:t>17</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r w:rsidRPr="005362B1">
        <w:rPr>
          <w:vertAlign w:val="subscript"/>
        </w:rPr>
        <w:t xml:space="preserve"> </w:t>
      </w:r>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0BC6EC38" w:rsidR="00DD5489" w:rsidRPr="005362B1" w:rsidRDefault="005B069A" w:rsidP="00731F0F">
      <w:pPr>
        <w:keepNext/>
      </w:pPr>
      <w:r w:rsidRPr="005362B1">
        <w:t xml:space="preserve">Using the </w:t>
      </w:r>
      <w:r w:rsidRPr="005362B1">
        <w:rPr>
          <w:i/>
        </w:rPr>
        <w:t>rema</w:t>
      </w:r>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862226" w:rsidRPr="005362B1">
        <w:t>39</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lastRenderedPageBreak/>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020E8B1"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D66DBC" w:rsidRPr="005362B1">
        <w:rPr>
          <w:color w:val="000000"/>
        </w:rPr>
        <w:t>18</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4712A1FC"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B44031" w:rsidRPr="00B44031">
        <w:t>0.35</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lastRenderedPageBreak/>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an ~200% increase in average </w:t>
      </w:r>
      <w:r w:rsidR="00CA46CC" w:rsidRPr="005362B1">
        <w:rPr>
          <w:color w:val="222222"/>
          <w:shd w:val="clear" w:color="auto" w:fill="FFFFFF"/>
        </w:rPr>
        <w:lastRenderedPageBreak/>
        <w:t xml:space="preserve">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r w:rsidRPr="005362B1">
        <w:t xml:space="preserve">A’mar, T., and W. Pallson.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r w:rsidRPr="005362B1">
        <w:t xml:space="preserve">Barbeaux. S. J., T. A’mar, and W. Palsson.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76B5474D" w14:textId="77777777" w:rsidR="003F793C" w:rsidRPr="005362B1" w:rsidRDefault="003F793C" w:rsidP="003F793C">
      <w:pPr>
        <w:ind w:left="720" w:hanging="720"/>
      </w:pPr>
      <w:r w:rsidRPr="005362B1">
        <w:t xml:space="preserve">Barbeaux. S. J., K. Aydin, B. Fissel, K. Holsman, W. Palsson, K. Shotwell, Q. Yang, and S. Zador. 2017.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237D5C5F" w14:textId="77777777" w:rsidR="003F793C" w:rsidRPr="005362B1" w:rsidRDefault="003F793C" w:rsidP="003F793C">
      <w:pPr>
        <w:ind w:left="720" w:hanging="720"/>
      </w:pPr>
      <w:r w:rsidRPr="005362B1">
        <w:t xml:space="preserve">Barbeaux. S. J., K. Aydin, B. Fissel, K. Holsman, W. Palsson, K. Shotwell, Q. Yang, and S. Zador.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r w:rsidRPr="005362B1">
        <w:t xml:space="preserve">Barbeaux. S. J., K. Aydin, B. Fissel, K. Holsman, W. Palsson, K. Shotwell, and S. Zador.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r w:rsidRPr="005362B1">
        <w:t xml:space="preserve">Barbeaux. S. J., B. Ferriss, B. Laurel, M. Litzow, S. McDermott, J. Nielsen, W. Palsson,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r w:rsidRPr="000970F5">
        <w:rPr>
          <w:lang w:val="fr-FR"/>
        </w:rPr>
        <w:t xml:space="preserve">Baty, F., C. Ritz, S. Charles, M. Brutsche, J. Flandrois, and M. Delignette-Muller. </w:t>
      </w:r>
      <w:r w:rsidRPr="005362B1">
        <w:t xml:space="preserve">2015. A Toolbox for Nonlinear Regression in R: The Package nlstools. Journal of Statistical Software, 66(5), 1-21. URL </w:t>
      </w:r>
      <w:hyperlink r:id="rId14" w:history="1">
        <w:r w:rsidRPr="005362B1">
          <w:rPr>
            <w:rStyle w:val="Hyperlink"/>
            <w:rFonts w:eastAsia="Arial"/>
          </w:rPr>
          <w:t>http://www.jstatsoft.org/v66/i05/</w:t>
        </w:r>
      </w:hyperlink>
    </w:p>
    <w:p w14:paraId="7AA90710" w14:textId="77777777" w:rsidR="003F793C" w:rsidRPr="005362B1" w:rsidRDefault="003F793C" w:rsidP="003F793C">
      <w:pPr>
        <w:ind w:left="720" w:hanging="720"/>
      </w:pPr>
      <w:r w:rsidRPr="005362B1">
        <w:t xml:space="preserve">Betts, M., H. D. G. Maschner, and D. S. Clark. 2011. Zooarchaeology of the ‘Fish That Stops’, in Madonna L. Moss and Aubrey Cannon, eds., </w:t>
      </w:r>
      <w:r w:rsidRPr="005362B1">
        <w:rPr>
          <w:i/>
        </w:rPr>
        <w:t>The Archaeology of North Pacific Fisheries</w:t>
      </w:r>
      <w:r w:rsidRPr="005362B1">
        <w:t>, University of Alaska Press, Fairbanks, Alaska, 188.</w:t>
      </w:r>
    </w:p>
    <w:p w14:paraId="4180E121" w14:textId="77777777" w:rsidR="003F793C" w:rsidRPr="005362B1" w:rsidRDefault="003F793C" w:rsidP="003F793C">
      <w:pPr>
        <w:ind w:left="720" w:hanging="720"/>
      </w:pPr>
      <w:r w:rsidRPr="005362B1">
        <w:t>Burnham, K. P., and D. R. Anderson. 2002. Model Selection and Mulimodel Inference. New York: Springer.</w:t>
      </w:r>
    </w:p>
    <w:p w14:paraId="0849939F" w14:textId="77777777" w:rsidR="003F793C" w:rsidRPr="005362B1" w:rsidRDefault="003F793C" w:rsidP="003F793C">
      <w:pPr>
        <w:ind w:left="720" w:hanging="720"/>
      </w:pPr>
      <w:r w:rsidRPr="005362B1">
        <w:lastRenderedPageBreak/>
        <w:t>Cahalan, J., J. Gasper, and J. Mondragon. 2014. Catch sampling and estimation in the federal groundfish fisheries off Alaska, 2015 edition. U.S. Dep. Commer., NOAA Tech. Memo. NMFS-AFSC-286, 46 p.</w:t>
      </w:r>
    </w:p>
    <w:p w14:paraId="09B0EC11" w14:textId="77777777" w:rsidR="003F793C" w:rsidRPr="005362B1" w:rsidRDefault="003F793C" w:rsidP="003F793C">
      <w:pPr>
        <w:ind w:left="720" w:hanging="720"/>
        <w:rPr>
          <w:color w:val="000000"/>
        </w:rPr>
      </w:pPr>
      <w:r w:rsidRPr="005362B1">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r w:rsidRPr="005362B1">
        <w:rPr>
          <w:rFonts w:cs="Tahoma"/>
          <w:color w:val="222222"/>
          <w:shd w:val="clear" w:color="auto" w:fill="FFFFFF"/>
        </w:rPr>
        <w:t xml:space="preserve">Echave, K. B., D. H. Hanselman, M. D. Adkison, and M. F. Sigler. 2012. Inter-decadal changes in sablefish, </w:t>
      </w:r>
      <w:r w:rsidRPr="005362B1">
        <w:rPr>
          <w:rFonts w:cs="Tahoma"/>
          <w:i/>
          <w:color w:val="222222"/>
          <w:shd w:val="clear" w:color="auto" w:fill="FFFFFF"/>
        </w:rPr>
        <w:t>Anoplopoma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Faunce, C., J. Sullivan, S. Barbeaux, J. Cahalan, J. Gasper, S. Lowe, and R. Webster. 2017. Deployment performance review of the 2016 North Pacific Groundfish and Halibut Observer Program. U.S. Dep. Commer.,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Hulson, P.-J. F., S. J. Barbeaux,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r w:rsidRPr="005362B1">
        <w:t>Kastelle, C. R., T. E. Helser, J. L. McKay, C. G. Johnston, D. M. Anderl, M. E. Matta, and D. G. Nichol. 2017. Age validation of Pacific cod (</w:t>
      </w:r>
      <w:r w:rsidRPr="005362B1">
        <w:rPr>
          <w:i/>
        </w:rPr>
        <w:t>Gadus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Abookire, S. J. Barbeaux, L. Z. Almeida, L. A. Copeman, J. Duffy-Anderson, T. P. Hurst, M. A. Litzow, T. Kristiansen, J. A. Miller, W. Palsson, S. Rooney, H. L. Thalmann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r w:rsidRPr="005362B1">
        <w:t>Methot, R. D., and C. R. Wetzell. 2013. Stock synthesis: A biological and statistical framework for fish stock assessment and fishery management. Fish. Rsch. 142:86-99.</w:t>
      </w:r>
    </w:p>
    <w:p w14:paraId="2366B2E3" w14:textId="32E8F720" w:rsidR="0088536F" w:rsidRPr="005362B1" w:rsidRDefault="0088536F" w:rsidP="003F793C">
      <w:pPr>
        <w:ind w:left="720" w:hanging="720"/>
      </w:pPr>
      <w:r w:rsidRPr="005362B1">
        <w:t>Methot, R. D., and I. G. Taylor. 2011. Adjusting for bias due to variability of estimated recruitments in fishery assessment models</w:t>
      </w:r>
      <w:r w:rsidR="00B44A5D" w:rsidRPr="005362B1">
        <w:t>. Can. J. Fish. Aquat. Res. 68(10):1744-1760.</w:t>
      </w:r>
    </w:p>
    <w:p w14:paraId="66BFD3AD" w14:textId="77777777" w:rsidR="003F793C" w:rsidRPr="005362B1" w:rsidRDefault="003F793C" w:rsidP="003F793C">
      <w:pPr>
        <w:ind w:left="720" w:hanging="720"/>
      </w:pPr>
      <w:r w:rsidRPr="005362B1">
        <w:t>Monnahan C. C., and K. Kristensen. 2018. No-U-turn sampling for fast Bayesian inference in ADMB and TMB: Introducing the adnuts and tmbstan R packages. PLoS ONE 13(5):e0197954.</w:t>
      </w:r>
    </w:p>
    <w:p w14:paraId="682882F7" w14:textId="77777777" w:rsidR="003F793C" w:rsidRPr="005362B1" w:rsidRDefault="003F793C" w:rsidP="003F793C">
      <w:pPr>
        <w:ind w:left="720" w:hanging="720"/>
      </w:pPr>
      <w:r w:rsidRPr="005362B1">
        <w:t>Monnahan, C.C., T.A. Branch, J.T. Thorson, I.J. Stewart, and C.S. Szuwalksi.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lastRenderedPageBreak/>
        <w:t>Punt, A.E., Smith, D.C., KrusicGolub, K., Robertson, S., 2008. Quantifying age-reading error for use in fisheries stock assessments, with application to species in Australia’s southern and eastern scalefish and shark fishery. Can. J. Fish. Aquat.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t>Rose, G.A. and D. W. Kulka. 1999. Hyperaggregation of fish and fisheries: how catch-per-unit-effort increased as the northern cod (</w:t>
      </w:r>
      <w:r w:rsidRPr="005362B1">
        <w:rPr>
          <w:i/>
        </w:rPr>
        <w:t>Gadus morhua</w:t>
      </w:r>
      <w:r w:rsidRPr="005362B1">
        <w:t>) declined. Canadian Journal of Fisheries and Aquatic Sciences, 56(S1), pp.118-127.</w:t>
      </w:r>
    </w:p>
    <w:p w14:paraId="78AF6442" w14:textId="77777777" w:rsidR="003F793C" w:rsidRPr="000970F5" w:rsidRDefault="003F793C" w:rsidP="003F793C">
      <w:pPr>
        <w:ind w:left="720" w:hanging="720"/>
        <w:rPr>
          <w:lang w:val="es-ES"/>
        </w:rPr>
      </w:pPr>
      <w:r w:rsidRPr="005362B1">
        <w:t xml:space="preserve">Rutecki, T. L., and E. R. Varosi. 1997. Distribution, age, and growth of juvenile sablefish, </w:t>
      </w:r>
      <w:r w:rsidRPr="005362B1">
        <w:rPr>
          <w:i/>
        </w:rPr>
        <w:t>Anoplopoma fimbria</w:t>
      </w:r>
      <w:r w:rsidRPr="005362B1">
        <w:t xml:space="preserve">, in southeast Alaska. </w:t>
      </w:r>
      <w:r w:rsidRPr="000970F5">
        <w:rPr>
          <w:lang w:val="es-ES"/>
        </w:rPr>
        <w:t>U.S. Dep. Commer., NOAA Technical Report NMFS, vol. 130, pp. 45– 54.</w:t>
      </w:r>
    </w:p>
    <w:p w14:paraId="7BA63A80" w14:textId="77777777" w:rsidR="003F793C" w:rsidRPr="005362B1" w:rsidRDefault="003F793C" w:rsidP="003F793C">
      <w:pPr>
        <w:ind w:left="720" w:hanging="720"/>
      </w:pPr>
      <w:r w:rsidRPr="000970F5">
        <w:rPr>
          <w:lang w:val="es-ES"/>
        </w:rPr>
        <w:t>Saha, S., J. M. Solé, R. Arasa, M. Picanyol, </w:t>
      </w:r>
      <w:hyperlink r:id="rId15" w:tgtFrame="_blank" w:history="1">
        <w:r w:rsidRPr="000970F5">
          <w:rPr>
            <w:lang w:val="es-ES"/>
          </w:rPr>
          <w:t>M. Á. González</w:t>
        </w:r>
      </w:hyperlink>
      <w:r w:rsidRPr="000970F5">
        <w:rPr>
          <w:lang w:val="es-ES"/>
        </w:rPr>
        <w:t>, </w:t>
      </w:r>
      <w:hyperlink r:id="rId16" w:tgtFrame="_blank" w:history="1">
        <w:r w:rsidRPr="000970F5">
          <w:rPr>
            <w:lang w:val="es-ES"/>
          </w:rPr>
          <w:t>A. Domingo-Dalmau</w:t>
        </w:r>
      </w:hyperlink>
      <w:r w:rsidRPr="000970F5">
        <w:rPr>
          <w:lang w:val="es-ES"/>
        </w:rPr>
        <w:t>, </w:t>
      </w:r>
      <w:hyperlink r:id="rId17" w:tgtFrame="_blank" w:history="1">
        <w:r w:rsidRPr="000970F5">
          <w:rPr>
            <w:lang w:val="es-ES"/>
          </w:rPr>
          <w:t>M. Masdeu</w:t>
        </w:r>
      </w:hyperlink>
      <w:r w:rsidRPr="000970F5">
        <w:rPr>
          <w:lang w:val="es-ES"/>
        </w:rPr>
        <w:t>, </w:t>
      </w:r>
      <w:hyperlink r:id="rId18" w:tgtFrame="_blank" w:history="1">
        <w:r w:rsidRPr="000970F5">
          <w:rPr>
            <w:lang w:val="es-ES"/>
          </w:rPr>
          <w:t>I. Porras</w:t>
        </w:r>
      </w:hyperlink>
      <w:r w:rsidRPr="000970F5">
        <w:rPr>
          <w:lang w:val="es-ES"/>
        </w:rPr>
        <w:t>, and </w:t>
      </w:r>
      <w:hyperlink r:id="rId19" w:tgtFrame="_blank" w:history="1">
        <w:r w:rsidRPr="000970F5">
          <w:rPr>
            <w:lang w:val="es-ES"/>
          </w:rPr>
          <w:t>B. Codina</w:t>
        </w:r>
      </w:hyperlink>
      <w:r w:rsidRPr="000970F5">
        <w:rPr>
          <w:lang w:val="es-ES"/>
        </w:rPr>
        <w:t xml:space="preserve">. </w:t>
      </w:r>
      <w:r w:rsidRPr="005362B1">
        <w:t xml:space="preserve">2010. The NCEP Climate Forecast System Reanalysis. Bulletin of American Meteorological Society, 91, 1015-1057. </w:t>
      </w:r>
    </w:p>
    <w:p w14:paraId="331F2A86" w14:textId="77777777" w:rsidR="003F793C" w:rsidRPr="005362B1" w:rsidRDefault="003F793C" w:rsidP="003F793C">
      <w:pPr>
        <w:ind w:left="720" w:hanging="720"/>
      </w:pPr>
      <w:r w:rsidRPr="005362B1">
        <w:t>Sasaki, T. 1985. Studies on the sablefish resources in the North Pacific Ocean. Bulletin 22, (1-108), Far Seas Fishery Laboratory. Shimizu, 424, Japan.</w:t>
      </w:r>
    </w:p>
    <w:p w14:paraId="4DAF316B" w14:textId="77777777" w:rsidR="003F793C" w:rsidRPr="005362B1" w:rsidRDefault="003F793C" w:rsidP="003F793C">
      <w:pPr>
        <w:ind w:left="720" w:hanging="720"/>
      </w:pPr>
      <w:r w:rsidRPr="005362B1">
        <w:t>Shimada, A. M., and D. K. Kimura. 1994. Seasonal movements of Pacific cod (</w:t>
      </w:r>
      <w:r w:rsidRPr="005362B1">
        <w:rPr>
          <w:i/>
          <w:iCs/>
        </w:rPr>
        <w:t>Gadus macrocephalus</w:t>
      </w:r>
      <w:r w:rsidRPr="005362B1">
        <w:t>) in the eastern Bering Sea and adjacent waters based on tag-recapture data. U.S. Natl. Mar. Fish. Serv., Fish. Bull. 92:800-816.</w:t>
      </w:r>
    </w:p>
    <w:p w14:paraId="5507AE6F" w14:textId="77777777" w:rsidR="003F793C" w:rsidRPr="005362B1" w:rsidRDefault="003F793C" w:rsidP="003F793C">
      <w:pPr>
        <w:ind w:left="720" w:hanging="720"/>
      </w:pPr>
      <w:r w:rsidRPr="005362B1">
        <w:t xml:space="preserve">Sigler, M. F. and J. T. Fujioka. 1988. Evaluation of variability in sablefish, </w:t>
      </w:r>
      <w:r w:rsidRPr="005362B1">
        <w:rPr>
          <w:i/>
        </w:rPr>
        <w:t>Anoplopoma fimbria</w:t>
      </w:r>
      <w:r w:rsidRPr="005362B1">
        <w:t>, abundance indices in the Gulf of Alaska using the bootstrap method. Fish. Bull. 86: 445-452.</w:t>
      </w:r>
    </w:p>
    <w:p w14:paraId="22BBCCFD" w14:textId="77777777" w:rsidR="003F793C" w:rsidRPr="005362B1" w:rsidRDefault="003F793C" w:rsidP="003F793C">
      <w:pPr>
        <w:ind w:left="720" w:hanging="720"/>
      </w:pPr>
      <w:r w:rsidRPr="005362B1">
        <w:t>Sigler, M. F., and H. H. Zenger. 1989. Assessment of Gulf of Alaska sablefish and other groundfish based on the domestic longline survey, 1987. NOAA Tech. Memo. NMFS F/NWC-169.</w:t>
      </w:r>
    </w:p>
    <w:p w14:paraId="19B3D8A2" w14:textId="77777777" w:rsidR="003F793C" w:rsidRPr="005362B1" w:rsidRDefault="003F793C" w:rsidP="003F793C">
      <w:pPr>
        <w:ind w:left="720" w:hanging="720"/>
      </w:pPr>
      <w:r w:rsidRPr="005362B1">
        <w:t>Spalinger, K..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Stark, J. W.. 2007. Geographic and seasonal variations in maturation and growth of female Pacific cod (</w:t>
      </w:r>
      <w:r w:rsidRPr="005362B1">
        <w:rPr>
          <w:i/>
        </w:rPr>
        <w:t>Gadus macrocephalus</w:t>
      </w:r>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G.. 2004. NOAA protocols for groundfish bottom trawl surveys of the Nation’s fishery resources. U.S. Dep. Commer., NOAA Tech. Memo. NMFS-F/SPO-65, 205 p. </w:t>
      </w:r>
    </w:p>
    <w:p w14:paraId="0F6CD717" w14:textId="77777777" w:rsidR="003F793C" w:rsidRPr="005362B1" w:rsidRDefault="003F793C" w:rsidP="003F793C">
      <w:pPr>
        <w:ind w:left="720" w:hanging="720"/>
      </w:pPr>
      <w:r w:rsidRPr="005362B1">
        <w:t>Sullivan, J., C. Monnahan, P. Hulson, J. Ianelli, J. Thorson, and A. Havron.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A’mar, and W. A. Palsson.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r w:rsidRPr="005362B1">
        <w:lastRenderedPageBreak/>
        <w:t>Torrejon-Magallanes, J.. 2020. sizeMat: Estimate Size at Sexual Maturity. R package version 1.1.2.</w:t>
      </w:r>
    </w:p>
    <w:p w14:paraId="663C9352" w14:textId="77777777" w:rsidR="003F793C" w:rsidRPr="005362B1" w:rsidRDefault="003F793C" w:rsidP="003F793C">
      <w:pPr>
        <w:ind w:left="720" w:hanging="720"/>
      </w:pPr>
      <w:r w:rsidRPr="005362B1">
        <w:t>von Szalay,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Walters, C..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West, C. F., M. A. Etnier, S. Barbeaux, M. A. Partlow, and A. M. Orlov. 2020. Size distribution of Pacific cod (</w:t>
      </w:r>
      <w:r w:rsidRPr="005362B1">
        <w:rPr>
          <w:i/>
        </w:rPr>
        <w:t>Gadus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t>Yang, Q., E. D. Cokelet, P. J. Stabeno, L. Li, A. B. Hollowed, W. A. Palsson, N. A. Bond, and S. J. Barbeaux.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624996A4" w14:textId="77777777" w:rsidR="0088536F" w:rsidRPr="005362B1" w:rsidRDefault="0088536F" w:rsidP="0088536F">
      <w:pPr>
        <w:pStyle w:val="Heading1"/>
        <w:pBdr>
          <w:top w:val="nil"/>
          <w:left w:val="nil"/>
          <w:bottom w:val="nil"/>
          <w:right w:val="nil"/>
          <w:between w:val="nil"/>
        </w:pBdr>
      </w:pPr>
      <w:r w:rsidRPr="005362B1">
        <w:lastRenderedPageBreak/>
        <w:t>Tables</w:t>
      </w:r>
    </w:p>
    <w:p w14:paraId="3C250F62" w14:textId="77777777" w:rsidR="0088536F" w:rsidRPr="005362B1" w:rsidRDefault="0088536F" w:rsidP="0088536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88536F" w:rsidRPr="005362B1" w14:paraId="2DA73F0B" w14:textId="77777777" w:rsidTr="00D9550E">
        <w:trPr>
          <w:cantSplit/>
          <w:trHeight w:val="292"/>
        </w:trPr>
        <w:tc>
          <w:tcPr>
            <w:tcW w:w="409" w:type="pct"/>
            <w:tcBorders>
              <w:top w:val="double" w:sz="4" w:space="0" w:color="auto"/>
            </w:tcBorders>
            <w:shd w:val="clear" w:color="auto" w:fill="auto"/>
            <w:noWrap/>
            <w:vAlign w:val="center"/>
            <w:hideMark/>
          </w:tcPr>
          <w:p w14:paraId="74CBFB77" w14:textId="77777777" w:rsidR="0088536F" w:rsidRPr="005362B1" w:rsidRDefault="0088536F" w:rsidP="00D9550E">
            <w:pPr>
              <w:spacing w:after="0"/>
              <w:jc w:val="center"/>
              <w:rPr>
                <w:b/>
              </w:rPr>
            </w:pPr>
          </w:p>
        </w:tc>
        <w:tc>
          <w:tcPr>
            <w:tcW w:w="2365" w:type="pct"/>
            <w:gridSpan w:val="5"/>
            <w:tcBorders>
              <w:top w:val="double" w:sz="4" w:space="0" w:color="auto"/>
            </w:tcBorders>
            <w:shd w:val="clear" w:color="auto" w:fill="auto"/>
            <w:noWrap/>
            <w:vAlign w:val="center"/>
            <w:hideMark/>
          </w:tcPr>
          <w:p w14:paraId="507AEE67" w14:textId="77777777" w:rsidR="0088536F" w:rsidRPr="005362B1" w:rsidRDefault="0088536F" w:rsidP="00D9550E">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1718CE18" w14:textId="77777777" w:rsidR="0088536F" w:rsidRPr="005362B1" w:rsidRDefault="0088536F" w:rsidP="00D9550E">
            <w:pPr>
              <w:spacing w:after="0"/>
              <w:jc w:val="center"/>
              <w:rPr>
                <w:b/>
              </w:rPr>
            </w:pPr>
            <w:r w:rsidRPr="005362B1">
              <w:rPr>
                <w:b/>
              </w:rPr>
              <w:t>State</w:t>
            </w:r>
          </w:p>
        </w:tc>
      </w:tr>
      <w:tr w:rsidR="0088536F" w:rsidRPr="005362B1" w14:paraId="58EDE098" w14:textId="77777777" w:rsidTr="00D9550E">
        <w:trPr>
          <w:cantSplit/>
          <w:trHeight w:val="584"/>
        </w:trPr>
        <w:tc>
          <w:tcPr>
            <w:tcW w:w="409" w:type="pct"/>
            <w:tcBorders>
              <w:bottom w:val="single" w:sz="4" w:space="0" w:color="auto"/>
            </w:tcBorders>
            <w:shd w:val="clear" w:color="auto" w:fill="auto"/>
            <w:noWrap/>
            <w:vAlign w:val="center"/>
            <w:hideMark/>
          </w:tcPr>
          <w:p w14:paraId="042A580D" w14:textId="77777777" w:rsidR="0088536F" w:rsidRPr="005362B1" w:rsidRDefault="0088536F" w:rsidP="00D9550E">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67809009" w14:textId="77777777" w:rsidR="0088536F" w:rsidRPr="005362B1" w:rsidRDefault="0088536F" w:rsidP="00D9550E">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4A2294A4"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2BAD3C95" w14:textId="77777777" w:rsidR="0088536F" w:rsidRPr="005362B1" w:rsidRDefault="0088536F" w:rsidP="00D9550E">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2FF9F446" w14:textId="77777777" w:rsidR="0088536F" w:rsidRPr="005362B1" w:rsidRDefault="0088536F" w:rsidP="00D9550E">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231CFA99" w14:textId="77777777" w:rsidR="0088536F" w:rsidRPr="005362B1" w:rsidRDefault="0088536F" w:rsidP="00D9550E">
            <w:pPr>
              <w:spacing w:after="0"/>
              <w:jc w:val="center"/>
              <w:rPr>
                <w:b/>
              </w:rPr>
            </w:pPr>
            <w:r w:rsidRPr="005362B1">
              <w:rPr>
                <w:b/>
              </w:rPr>
              <w:t>Subtot</w:t>
            </w:r>
          </w:p>
        </w:tc>
        <w:tc>
          <w:tcPr>
            <w:tcW w:w="378" w:type="pct"/>
            <w:tcBorders>
              <w:bottom w:val="single" w:sz="4" w:space="0" w:color="auto"/>
            </w:tcBorders>
            <w:shd w:val="clear" w:color="auto" w:fill="auto"/>
            <w:noWrap/>
            <w:vAlign w:val="center"/>
            <w:hideMark/>
          </w:tcPr>
          <w:p w14:paraId="29C678E7"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3E190E09" w14:textId="77777777" w:rsidR="0088536F" w:rsidRPr="005362B1" w:rsidRDefault="0088536F" w:rsidP="00D9550E">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623C3A1F" w14:textId="77777777" w:rsidR="0088536F" w:rsidRPr="005362B1" w:rsidRDefault="0088536F" w:rsidP="00D9550E">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3B8EA2B6" w14:textId="77777777" w:rsidR="0088536F" w:rsidRPr="005362B1" w:rsidRDefault="0088536F" w:rsidP="00D9550E">
            <w:pPr>
              <w:spacing w:after="0"/>
              <w:jc w:val="center"/>
              <w:rPr>
                <w:b/>
              </w:rPr>
            </w:pPr>
            <w:r w:rsidRPr="005362B1">
              <w:rPr>
                <w:b/>
              </w:rPr>
              <w:t>Subtot</w:t>
            </w:r>
          </w:p>
        </w:tc>
        <w:tc>
          <w:tcPr>
            <w:tcW w:w="498" w:type="pct"/>
            <w:tcBorders>
              <w:bottom w:val="single" w:sz="4" w:space="0" w:color="auto"/>
            </w:tcBorders>
            <w:shd w:val="clear" w:color="auto" w:fill="auto"/>
            <w:noWrap/>
            <w:vAlign w:val="center"/>
            <w:hideMark/>
          </w:tcPr>
          <w:p w14:paraId="6A04E5B9" w14:textId="77777777" w:rsidR="0088536F" w:rsidRPr="005362B1" w:rsidRDefault="0088536F" w:rsidP="00D9550E">
            <w:pPr>
              <w:spacing w:after="0"/>
              <w:jc w:val="center"/>
              <w:rPr>
                <w:b/>
              </w:rPr>
            </w:pPr>
            <w:r w:rsidRPr="005362B1">
              <w:rPr>
                <w:b/>
              </w:rPr>
              <w:t>Total</w:t>
            </w:r>
          </w:p>
        </w:tc>
      </w:tr>
      <w:tr w:rsidR="0088536F" w:rsidRPr="005362B1" w14:paraId="623BE23F" w14:textId="77777777" w:rsidTr="00D9550E">
        <w:trPr>
          <w:cantSplit/>
          <w:trHeight w:val="23"/>
        </w:trPr>
        <w:tc>
          <w:tcPr>
            <w:tcW w:w="409" w:type="pct"/>
            <w:tcBorders>
              <w:top w:val="single" w:sz="4" w:space="0" w:color="auto"/>
              <w:right w:val="single" w:sz="4" w:space="0" w:color="auto"/>
            </w:tcBorders>
            <w:shd w:val="clear" w:color="auto" w:fill="auto"/>
            <w:noWrap/>
            <w:vAlign w:val="center"/>
            <w:hideMark/>
          </w:tcPr>
          <w:p w14:paraId="38CE00C2" w14:textId="77777777" w:rsidR="0088536F" w:rsidRPr="005362B1" w:rsidRDefault="0088536F" w:rsidP="00D9550E">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51FFEEA3" w14:textId="77777777" w:rsidR="0088536F" w:rsidRPr="005362B1" w:rsidRDefault="0088536F" w:rsidP="00D9550E">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6272CD16" w14:textId="77777777" w:rsidR="0088536F" w:rsidRPr="005362B1" w:rsidRDefault="0088536F" w:rsidP="00D9550E">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6932B814" w14:textId="77777777" w:rsidR="0088536F" w:rsidRPr="005362B1" w:rsidRDefault="0088536F" w:rsidP="00D9550E">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9CCD777" w14:textId="77777777" w:rsidR="0088536F" w:rsidRPr="005362B1" w:rsidRDefault="0088536F" w:rsidP="00D9550E">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272E845" w14:textId="77777777" w:rsidR="0088536F" w:rsidRPr="005362B1" w:rsidRDefault="0088536F" w:rsidP="00D9550E">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D455218" w14:textId="77777777" w:rsidR="0088536F" w:rsidRPr="005362B1" w:rsidRDefault="0088536F" w:rsidP="00D9550E">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576B30F1" w14:textId="77777777" w:rsidR="0088536F" w:rsidRPr="005362B1" w:rsidRDefault="0088536F" w:rsidP="00D9550E">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46417FAB" w14:textId="77777777" w:rsidR="0088536F" w:rsidRPr="005362B1" w:rsidRDefault="0088536F" w:rsidP="00D9550E">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59CB8F19" w14:textId="77777777" w:rsidR="0088536F" w:rsidRPr="005362B1" w:rsidRDefault="0088536F" w:rsidP="00D9550E">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713D92F6" w14:textId="77777777" w:rsidR="0088536F" w:rsidRPr="005362B1" w:rsidRDefault="0088536F" w:rsidP="00D9550E">
            <w:pPr>
              <w:spacing w:after="0"/>
              <w:jc w:val="center"/>
            </w:pPr>
            <w:r w:rsidRPr="005362B1">
              <w:rPr>
                <w:color w:val="000000"/>
              </w:rPr>
              <w:t>76,301</w:t>
            </w:r>
          </w:p>
        </w:tc>
      </w:tr>
      <w:tr w:rsidR="0088536F" w:rsidRPr="005362B1" w14:paraId="40A7A52F" w14:textId="77777777" w:rsidTr="00D9550E">
        <w:trPr>
          <w:cantSplit/>
          <w:trHeight w:val="23"/>
        </w:trPr>
        <w:tc>
          <w:tcPr>
            <w:tcW w:w="409" w:type="pct"/>
            <w:tcBorders>
              <w:right w:val="single" w:sz="4" w:space="0" w:color="auto"/>
            </w:tcBorders>
            <w:shd w:val="clear" w:color="auto" w:fill="auto"/>
            <w:noWrap/>
            <w:vAlign w:val="center"/>
            <w:hideMark/>
          </w:tcPr>
          <w:p w14:paraId="2E6386E5" w14:textId="77777777" w:rsidR="0088536F" w:rsidRPr="005362B1" w:rsidRDefault="0088536F" w:rsidP="00D9550E">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3B3ACA45" w14:textId="77777777" w:rsidR="0088536F" w:rsidRPr="005362B1" w:rsidRDefault="0088536F" w:rsidP="00D9550E">
            <w:pPr>
              <w:spacing w:after="0"/>
              <w:jc w:val="center"/>
            </w:pPr>
            <w:r w:rsidRPr="005362B1">
              <w:rPr>
                <w:color w:val="000000"/>
              </w:rPr>
              <w:t>54,593</w:t>
            </w:r>
          </w:p>
        </w:tc>
        <w:tc>
          <w:tcPr>
            <w:tcW w:w="461" w:type="pct"/>
            <w:shd w:val="clear" w:color="auto" w:fill="auto"/>
            <w:noWrap/>
            <w:vAlign w:val="center"/>
            <w:hideMark/>
          </w:tcPr>
          <w:p w14:paraId="596E930E" w14:textId="77777777" w:rsidR="0088536F" w:rsidRPr="005362B1" w:rsidRDefault="0088536F" w:rsidP="00D9550E">
            <w:pPr>
              <w:spacing w:after="0"/>
              <w:jc w:val="center"/>
            </w:pPr>
            <w:r w:rsidRPr="005362B1">
              <w:rPr>
                <w:color w:val="000000"/>
              </w:rPr>
              <w:t>15,675</w:t>
            </w:r>
          </w:p>
        </w:tc>
        <w:tc>
          <w:tcPr>
            <w:tcW w:w="463" w:type="pct"/>
            <w:shd w:val="clear" w:color="auto" w:fill="auto"/>
            <w:noWrap/>
            <w:vAlign w:val="center"/>
            <w:hideMark/>
          </w:tcPr>
          <w:p w14:paraId="020C5FB3" w14:textId="77777777" w:rsidR="0088536F" w:rsidRPr="005362B1" w:rsidRDefault="0088536F" w:rsidP="00D9550E">
            <w:pPr>
              <w:spacing w:after="0"/>
              <w:jc w:val="center"/>
            </w:pPr>
            <w:r w:rsidRPr="005362B1">
              <w:rPr>
                <w:color w:val="000000"/>
              </w:rPr>
              <w:t>10,154</w:t>
            </w:r>
          </w:p>
        </w:tc>
        <w:tc>
          <w:tcPr>
            <w:tcW w:w="416" w:type="pct"/>
            <w:shd w:val="clear" w:color="auto" w:fill="auto"/>
            <w:noWrap/>
            <w:vAlign w:val="center"/>
            <w:hideMark/>
          </w:tcPr>
          <w:p w14:paraId="2FC000D0" w14:textId="77777777" w:rsidR="0088536F" w:rsidRPr="005362B1" w:rsidRDefault="0088536F" w:rsidP="00D9550E">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73EBFA89" w14:textId="77777777" w:rsidR="0088536F" w:rsidRPr="005362B1" w:rsidRDefault="0088536F" w:rsidP="00D9550E">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EF75BD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28B53E6"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261E5DA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5FB5A8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46CCFA35" w14:textId="77777777" w:rsidR="0088536F" w:rsidRPr="005362B1" w:rsidRDefault="0088536F" w:rsidP="00D9550E">
            <w:pPr>
              <w:spacing w:after="0"/>
              <w:jc w:val="center"/>
            </w:pPr>
            <w:r w:rsidRPr="005362B1">
              <w:rPr>
                <w:color w:val="000000"/>
              </w:rPr>
              <w:t>80,747</w:t>
            </w:r>
          </w:p>
        </w:tc>
      </w:tr>
      <w:tr w:rsidR="0088536F" w:rsidRPr="005362B1" w14:paraId="512BC952" w14:textId="77777777" w:rsidTr="00D9550E">
        <w:trPr>
          <w:cantSplit/>
          <w:trHeight w:val="23"/>
        </w:trPr>
        <w:tc>
          <w:tcPr>
            <w:tcW w:w="409" w:type="pct"/>
            <w:tcBorders>
              <w:right w:val="single" w:sz="4" w:space="0" w:color="auto"/>
            </w:tcBorders>
            <w:shd w:val="clear" w:color="auto" w:fill="auto"/>
            <w:noWrap/>
            <w:vAlign w:val="center"/>
            <w:hideMark/>
          </w:tcPr>
          <w:p w14:paraId="7A78E56C" w14:textId="77777777" w:rsidR="0088536F" w:rsidRPr="005362B1" w:rsidRDefault="0088536F" w:rsidP="00D9550E">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0B0648EA" w14:textId="77777777" w:rsidR="0088536F" w:rsidRPr="005362B1" w:rsidRDefault="0088536F" w:rsidP="00D9550E">
            <w:pPr>
              <w:spacing w:after="0"/>
              <w:jc w:val="center"/>
            </w:pPr>
            <w:r w:rsidRPr="005362B1">
              <w:rPr>
                <w:color w:val="000000"/>
              </w:rPr>
              <w:t>37,806</w:t>
            </w:r>
          </w:p>
        </w:tc>
        <w:tc>
          <w:tcPr>
            <w:tcW w:w="461" w:type="pct"/>
            <w:shd w:val="clear" w:color="auto" w:fill="auto"/>
            <w:noWrap/>
            <w:vAlign w:val="center"/>
            <w:hideMark/>
          </w:tcPr>
          <w:p w14:paraId="0B27E30C" w14:textId="77777777" w:rsidR="0088536F" w:rsidRPr="005362B1" w:rsidRDefault="0088536F" w:rsidP="00D9550E">
            <w:pPr>
              <w:spacing w:after="0"/>
              <w:jc w:val="center"/>
            </w:pPr>
            <w:r w:rsidRPr="005362B1">
              <w:rPr>
                <w:color w:val="000000"/>
              </w:rPr>
              <w:t>8,963</w:t>
            </w:r>
          </w:p>
        </w:tc>
        <w:tc>
          <w:tcPr>
            <w:tcW w:w="463" w:type="pct"/>
            <w:shd w:val="clear" w:color="auto" w:fill="auto"/>
            <w:noWrap/>
            <w:vAlign w:val="center"/>
            <w:hideMark/>
          </w:tcPr>
          <w:p w14:paraId="143DF304" w14:textId="77777777" w:rsidR="0088536F" w:rsidRPr="005362B1" w:rsidRDefault="0088536F" w:rsidP="00D9550E">
            <w:pPr>
              <w:spacing w:after="0"/>
              <w:jc w:val="center"/>
            </w:pPr>
            <w:r w:rsidRPr="005362B1">
              <w:rPr>
                <w:color w:val="000000"/>
              </w:rPr>
              <w:t>9,708</w:t>
            </w:r>
          </w:p>
        </w:tc>
        <w:tc>
          <w:tcPr>
            <w:tcW w:w="416" w:type="pct"/>
            <w:shd w:val="clear" w:color="auto" w:fill="auto"/>
            <w:noWrap/>
            <w:vAlign w:val="center"/>
            <w:hideMark/>
          </w:tcPr>
          <w:p w14:paraId="27A0A803" w14:textId="77777777" w:rsidR="0088536F" w:rsidRPr="005362B1" w:rsidRDefault="0088536F" w:rsidP="00D9550E">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595A4079" w14:textId="77777777" w:rsidR="0088536F" w:rsidRPr="005362B1" w:rsidRDefault="0088536F" w:rsidP="00D9550E">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76684370"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8F0059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4B134CE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3E79BB44"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1203E1" w14:textId="77777777" w:rsidR="0088536F" w:rsidRPr="005362B1" w:rsidRDefault="0088536F" w:rsidP="00D9550E">
            <w:pPr>
              <w:spacing w:after="0"/>
              <w:jc w:val="center"/>
            </w:pPr>
            <w:r w:rsidRPr="005362B1">
              <w:rPr>
                <w:color w:val="000000"/>
              </w:rPr>
              <w:t>56,488</w:t>
            </w:r>
          </w:p>
        </w:tc>
      </w:tr>
      <w:tr w:rsidR="0088536F" w:rsidRPr="005362B1" w14:paraId="04E25455" w14:textId="77777777" w:rsidTr="00D9550E">
        <w:trPr>
          <w:cantSplit/>
          <w:trHeight w:val="23"/>
        </w:trPr>
        <w:tc>
          <w:tcPr>
            <w:tcW w:w="409" w:type="pct"/>
            <w:tcBorders>
              <w:right w:val="single" w:sz="4" w:space="0" w:color="auto"/>
            </w:tcBorders>
            <w:shd w:val="clear" w:color="auto" w:fill="auto"/>
            <w:noWrap/>
            <w:vAlign w:val="center"/>
            <w:hideMark/>
          </w:tcPr>
          <w:p w14:paraId="17D72EED" w14:textId="77777777" w:rsidR="0088536F" w:rsidRPr="005362B1" w:rsidRDefault="0088536F" w:rsidP="00D9550E">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352FEF4C" w14:textId="77777777" w:rsidR="0088536F" w:rsidRPr="005362B1" w:rsidRDefault="0088536F" w:rsidP="00D9550E">
            <w:pPr>
              <w:spacing w:after="0"/>
              <w:jc w:val="center"/>
            </w:pPr>
            <w:r w:rsidRPr="005362B1">
              <w:rPr>
                <w:color w:val="000000"/>
              </w:rPr>
              <w:t>31,447</w:t>
            </w:r>
          </w:p>
        </w:tc>
        <w:tc>
          <w:tcPr>
            <w:tcW w:w="461" w:type="pct"/>
            <w:shd w:val="clear" w:color="auto" w:fill="auto"/>
            <w:noWrap/>
            <w:vAlign w:val="center"/>
            <w:hideMark/>
          </w:tcPr>
          <w:p w14:paraId="0AFC0F1A" w14:textId="77777777" w:rsidR="0088536F" w:rsidRPr="005362B1" w:rsidRDefault="0088536F" w:rsidP="00D9550E">
            <w:pPr>
              <w:spacing w:after="0"/>
              <w:jc w:val="center"/>
            </w:pPr>
            <w:r w:rsidRPr="005362B1">
              <w:rPr>
                <w:color w:val="000000"/>
              </w:rPr>
              <w:t>6,778</w:t>
            </w:r>
          </w:p>
        </w:tc>
        <w:tc>
          <w:tcPr>
            <w:tcW w:w="463" w:type="pct"/>
            <w:shd w:val="clear" w:color="auto" w:fill="auto"/>
            <w:noWrap/>
            <w:vAlign w:val="center"/>
            <w:hideMark/>
          </w:tcPr>
          <w:p w14:paraId="02DC1FC8" w14:textId="77777777" w:rsidR="0088536F" w:rsidRPr="005362B1" w:rsidRDefault="0088536F" w:rsidP="00D9550E">
            <w:pPr>
              <w:spacing w:after="0"/>
              <w:jc w:val="center"/>
            </w:pPr>
            <w:r w:rsidRPr="005362B1">
              <w:rPr>
                <w:color w:val="000000"/>
              </w:rPr>
              <w:t>9,161</w:t>
            </w:r>
          </w:p>
        </w:tc>
        <w:tc>
          <w:tcPr>
            <w:tcW w:w="416" w:type="pct"/>
            <w:shd w:val="clear" w:color="auto" w:fill="auto"/>
            <w:noWrap/>
            <w:vAlign w:val="center"/>
            <w:hideMark/>
          </w:tcPr>
          <w:p w14:paraId="51BBEC22" w14:textId="77777777" w:rsidR="0088536F" w:rsidRPr="005362B1" w:rsidRDefault="0088536F" w:rsidP="00D9550E">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315EC233" w14:textId="77777777" w:rsidR="0088536F" w:rsidRPr="005362B1" w:rsidRDefault="0088536F" w:rsidP="00D9550E">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1B4CF3F3"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72376773"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52888D21"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5B9B099F"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5CD0269" w14:textId="77777777" w:rsidR="0088536F" w:rsidRPr="005362B1" w:rsidRDefault="0088536F" w:rsidP="00D9550E">
            <w:pPr>
              <w:spacing w:after="0"/>
              <w:jc w:val="center"/>
            </w:pPr>
            <w:r w:rsidRPr="005362B1">
              <w:rPr>
                <w:color w:val="000000"/>
              </w:rPr>
              <w:t>47,486</w:t>
            </w:r>
          </w:p>
        </w:tc>
      </w:tr>
      <w:tr w:rsidR="0088536F" w:rsidRPr="005362B1" w14:paraId="26114BCF" w14:textId="77777777" w:rsidTr="00D9550E">
        <w:trPr>
          <w:cantSplit/>
          <w:trHeight w:val="23"/>
        </w:trPr>
        <w:tc>
          <w:tcPr>
            <w:tcW w:w="409" w:type="pct"/>
            <w:tcBorders>
              <w:right w:val="single" w:sz="4" w:space="0" w:color="auto"/>
            </w:tcBorders>
            <w:shd w:val="clear" w:color="auto" w:fill="auto"/>
            <w:noWrap/>
            <w:vAlign w:val="center"/>
            <w:hideMark/>
          </w:tcPr>
          <w:p w14:paraId="79CA00B7" w14:textId="77777777" w:rsidR="0088536F" w:rsidRPr="005362B1" w:rsidRDefault="0088536F" w:rsidP="00D9550E">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558A6364" w14:textId="77777777" w:rsidR="0088536F" w:rsidRPr="005362B1" w:rsidRDefault="0088536F" w:rsidP="00D9550E">
            <w:pPr>
              <w:spacing w:after="0"/>
              <w:jc w:val="center"/>
            </w:pPr>
            <w:r w:rsidRPr="005362B1">
              <w:rPr>
                <w:color w:val="000000"/>
              </w:rPr>
              <w:t>41,875</w:t>
            </w:r>
          </w:p>
        </w:tc>
        <w:tc>
          <w:tcPr>
            <w:tcW w:w="461" w:type="pct"/>
            <w:shd w:val="clear" w:color="auto" w:fill="auto"/>
            <w:noWrap/>
            <w:vAlign w:val="center"/>
            <w:hideMark/>
          </w:tcPr>
          <w:p w14:paraId="3913D75C"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4939AAB4" w14:textId="77777777" w:rsidR="0088536F" w:rsidRPr="005362B1" w:rsidRDefault="0088536F" w:rsidP="00D9550E">
            <w:pPr>
              <w:spacing w:after="0"/>
              <w:jc w:val="center"/>
            </w:pPr>
            <w:r w:rsidRPr="005362B1">
              <w:rPr>
                <w:color w:val="000000"/>
              </w:rPr>
              <w:t>16,055</w:t>
            </w:r>
          </w:p>
        </w:tc>
        <w:tc>
          <w:tcPr>
            <w:tcW w:w="416" w:type="pct"/>
            <w:shd w:val="clear" w:color="auto" w:fill="auto"/>
            <w:noWrap/>
            <w:vAlign w:val="center"/>
            <w:hideMark/>
          </w:tcPr>
          <w:p w14:paraId="4456A3C4" w14:textId="77777777" w:rsidR="0088536F" w:rsidRPr="005362B1" w:rsidRDefault="0088536F" w:rsidP="00D9550E">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AD57104" w14:textId="77777777" w:rsidR="0088536F" w:rsidRPr="005362B1" w:rsidRDefault="0088536F" w:rsidP="00D9550E">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795D85FC"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3EA051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13D2169B"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DB9E437"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74FCC0" w14:textId="77777777" w:rsidR="0088536F" w:rsidRPr="005362B1" w:rsidRDefault="0088536F" w:rsidP="00D9550E">
            <w:pPr>
              <w:spacing w:after="0"/>
              <w:jc w:val="center"/>
            </w:pPr>
            <w:r w:rsidRPr="005362B1">
              <w:rPr>
                <w:color w:val="000000"/>
              </w:rPr>
              <w:t>68,985</w:t>
            </w:r>
          </w:p>
        </w:tc>
      </w:tr>
      <w:tr w:rsidR="0088536F" w:rsidRPr="005362B1" w14:paraId="02C812D9" w14:textId="77777777" w:rsidTr="00D9550E">
        <w:trPr>
          <w:cantSplit/>
          <w:trHeight w:val="23"/>
        </w:trPr>
        <w:tc>
          <w:tcPr>
            <w:tcW w:w="409" w:type="pct"/>
            <w:tcBorders>
              <w:right w:val="single" w:sz="4" w:space="0" w:color="auto"/>
            </w:tcBorders>
            <w:shd w:val="clear" w:color="auto" w:fill="auto"/>
            <w:noWrap/>
            <w:vAlign w:val="center"/>
            <w:hideMark/>
          </w:tcPr>
          <w:p w14:paraId="009619EC" w14:textId="77777777" w:rsidR="0088536F" w:rsidRPr="005362B1" w:rsidRDefault="0088536F" w:rsidP="00D9550E">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196D1E6C" w14:textId="77777777" w:rsidR="0088536F" w:rsidRPr="005362B1" w:rsidRDefault="0088536F" w:rsidP="00D9550E">
            <w:pPr>
              <w:spacing w:after="0"/>
              <w:jc w:val="center"/>
            </w:pPr>
            <w:r w:rsidRPr="005362B1">
              <w:rPr>
                <w:color w:val="000000"/>
              </w:rPr>
              <w:t>45,990</w:t>
            </w:r>
          </w:p>
        </w:tc>
        <w:tc>
          <w:tcPr>
            <w:tcW w:w="461" w:type="pct"/>
            <w:shd w:val="clear" w:color="auto" w:fill="auto"/>
            <w:noWrap/>
            <w:vAlign w:val="center"/>
            <w:hideMark/>
          </w:tcPr>
          <w:p w14:paraId="0A34C4BE" w14:textId="77777777" w:rsidR="0088536F" w:rsidRPr="005362B1" w:rsidRDefault="0088536F" w:rsidP="00D9550E">
            <w:pPr>
              <w:spacing w:after="0"/>
              <w:jc w:val="center"/>
            </w:pPr>
            <w:r w:rsidRPr="005362B1">
              <w:rPr>
                <w:color w:val="000000"/>
              </w:rPr>
              <w:t>10,196</w:t>
            </w:r>
          </w:p>
        </w:tc>
        <w:tc>
          <w:tcPr>
            <w:tcW w:w="463" w:type="pct"/>
            <w:shd w:val="clear" w:color="auto" w:fill="auto"/>
            <w:noWrap/>
            <w:vAlign w:val="center"/>
            <w:hideMark/>
          </w:tcPr>
          <w:p w14:paraId="256C7226" w14:textId="77777777" w:rsidR="0088536F" w:rsidRPr="005362B1" w:rsidRDefault="0088536F" w:rsidP="00D9550E">
            <w:pPr>
              <w:spacing w:after="0"/>
              <w:jc w:val="center"/>
            </w:pPr>
            <w:r w:rsidRPr="005362B1">
              <w:rPr>
                <w:color w:val="000000"/>
              </w:rPr>
              <w:t>12,040</w:t>
            </w:r>
          </w:p>
        </w:tc>
        <w:tc>
          <w:tcPr>
            <w:tcW w:w="416" w:type="pct"/>
            <w:shd w:val="clear" w:color="auto" w:fill="auto"/>
            <w:noWrap/>
            <w:vAlign w:val="center"/>
            <w:hideMark/>
          </w:tcPr>
          <w:p w14:paraId="4C63D1B7" w14:textId="77777777" w:rsidR="0088536F" w:rsidRPr="005362B1" w:rsidRDefault="0088536F" w:rsidP="00D9550E">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2C713AA0" w14:textId="77777777" w:rsidR="0088536F" w:rsidRPr="005362B1" w:rsidRDefault="0088536F" w:rsidP="00D9550E">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0EE2E5E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19A268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01C50CEC"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F8D613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DD796FB" w14:textId="77777777" w:rsidR="0088536F" w:rsidRPr="005362B1" w:rsidRDefault="0088536F" w:rsidP="00D9550E">
            <w:pPr>
              <w:spacing w:after="0"/>
              <w:jc w:val="center"/>
            </w:pPr>
            <w:r w:rsidRPr="005362B1">
              <w:rPr>
                <w:color w:val="000000"/>
              </w:rPr>
              <w:t>68,279</w:t>
            </w:r>
          </w:p>
        </w:tc>
      </w:tr>
      <w:tr w:rsidR="0088536F" w:rsidRPr="005362B1" w14:paraId="0C3EE30C" w14:textId="77777777" w:rsidTr="00D9550E">
        <w:trPr>
          <w:cantSplit/>
          <w:trHeight w:val="23"/>
        </w:trPr>
        <w:tc>
          <w:tcPr>
            <w:tcW w:w="409" w:type="pct"/>
            <w:tcBorders>
              <w:right w:val="single" w:sz="4" w:space="0" w:color="auto"/>
            </w:tcBorders>
            <w:shd w:val="clear" w:color="auto" w:fill="auto"/>
            <w:noWrap/>
            <w:vAlign w:val="center"/>
            <w:hideMark/>
          </w:tcPr>
          <w:p w14:paraId="5087C574" w14:textId="77777777" w:rsidR="0088536F" w:rsidRPr="005362B1" w:rsidRDefault="0088536F" w:rsidP="00D9550E">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03AEDCF2" w14:textId="77777777" w:rsidR="0088536F" w:rsidRPr="005362B1" w:rsidRDefault="0088536F" w:rsidP="00D9550E">
            <w:pPr>
              <w:spacing w:after="0"/>
              <w:jc w:val="center"/>
            </w:pPr>
            <w:r w:rsidRPr="005362B1">
              <w:rPr>
                <w:color w:val="000000"/>
              </w:rPr>
              <w:t>48,406</w:t>
            </w:r>
          </w:p>
        </w:tc>
        <w:tc>
          <w:tcPr>
            <w:tcW w:w="461" w:type="pct"/>
            <w:shd w:val="clear" w:color="auto" w:fill="auto"/>
            <w:noWrap/>
            <w:vAlign w:val="center"/>
            <w:hideMark/>
          </w:tcPr>
          <w:p w14:paraId="665EE64F"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61B65FF4" w14:textId="77777777" w:rsidR="0088536F" w:rsidRPr="005362B1" w:rsidRDefault="0088536F" w:rsidP="00D9550E">
            <w:pPr>
              <w:spacing w:after="0"/>
              <w:jc w:val="center"/>
            </w:pPr>
            <w:r w:rsidRPr="005362B1">
              <w:rPr>
                <w:color w:val="000000"/>
              </w:rPr>
              <w:t>9,065</w:t>
            </w:r>
          </w:p>
        </w:tc>
        <w:tc>
          <w:tcPr>
            <w:tcW w:w="416" w:type="pct"/>
            <w:shd w:val="clear" w:color="auto" w:fill="auto"/>
            <w:noWrap/>
            <w:vAlign w:val="center"/>
            <w:hideMark/>
          </w:tcPr>
          <w:p w14:paraId="2C8C0C20" w14:textId="77777777" w:rsidR="0088536F" w:rsidRPr="005362B1" w:rsidRDefault="0088536F" w:rsidP="00D9550E">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13BA0477" w14:textId="77777777" w:rsidR="0088536F" w:rsidRPr="005362B1" w:rsidRDefault="0088536F" w:rsidP="00D9550E">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6249FEBA"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4BBE19EF" w14:textId="77777777" w:rsidR="0088536F" w:rsidRPr="005362B1" w:rsidRDefault="0088536F" w:rsidP="00D9550E">
            <w:pPr>
              <w:spacing w:after="0"/>
              <w:jc w:val="center"/>
            </w:pPr>
            <w:r w:rsidRPr="005362B1">
              <w:rPr>
                <w:color w:val="000000"/>
              </w:rPr>
              <w:t>7,368</w:t>
            </w:r>
          </w:p>
        </w:tc>
        <w:tc>
          <w:tcPr>
            <w:tcW w:w="417" w:type="pct"/>
            <w:shd w:val="clear" w:color="auto" w:fill="auto"/>
            <w:noWrap/>
            <w:vAlign w:val="center"/>
            <w:hideMark/>
          </w:tcPr>
          <w:p w14:paraId="56F5C309" w14:textId="77777777" w:rsidR="0088536F" w:rsidRPr="005362B1" w:rsidRDefault="0088536F" w:rsidP="00D9550E">
            <w:pPr>
              <w:spacing w:after="0"/>
              <w:jc w:val="center"/>
            </w:pPr>
            <w:r w:rsidRPr="005362B1">
              <w:rPr>
                <w:color w:val="000000"/>
              </w:rPr>
              <w:t>1,327</w:t>
            </w:r>
          </w:p>
        </w:tc>
        <w:tc>
          <w:tcPr>
            <w:tcW w:w="470" w:type="pct"/>
            <w:shd w:val="clear" w:color="auto" w:fill="auto"/>
            <w:noWrap/>
            <w:vAlign w:val="center"/>
            <w:hideMark/>
          </w:tcPr>
          <w:p w14:paraId="2D48089D" w14:textId="77777777" w:rsidR="0088536F" w:rsidRPr="005362B1" w:rsidRDefault="0088536F" w:rsidP="00D9550E">
            <w:pPr>
              <w:spacing w:after="0"/>
              <w:jc w:val="center"/>
            </w:pPr>
            <w:r w:rsidRPr="005362B1">
              <w:rPr>
                <w:color w:val="000000"/>
              </w:rPr>
              <w:t>8,695</w:t>
            </w:r>
          </w:p>
        </w:tc>
        <w:tc>
          <w:tcPr>
            <w:tcW w:w="498" w:type="pct"/>
            <w:shd w:val="clear" w:color="auto" w:fill="auto"/>
            <w:noWrap/>
            <w:vAlign w:val="center"/>
            <w:hideMark/>
          </w:tcPr>
          <w:p w14:paraId="3F7F286E" w14:textId="77777777" w:rsidR="0088536F" w:rsidRPr="005362B1" w:rsidRDefault="0088536F" w:rsidP="00D9550E">
            <w:pPr>
              <w:spacing w:after="0"/>
              <w:jc w:val="center"/>
            </w:pPr>
            <w:r w:rsidRPr="005362B1">
              <w:rPr>
                <w:color w:val="000000"/>
              </w:rPr>
              <w:t>77,170</w:t>
            </w:r>
          </w:p>
        </w:tc>
      </w:tr>
      <w:tr w:rsidR="0088536F" w:rsidRPr="005362B1" w14:paraId="4DB5F671" w14:textId="77777777" w:rsidTr="00D9550E">
        <w:trPr>
          <w:cantSplit/>
          <w:trHeight w:val="23"/>
        </w:trPr>
        <w:tc>
          <w:tcPr>
            <w:tcW w:w="409" w:type="pct"/>
            <w:tcBorders>
              <w:right w:val="single" w:sz="4" w:space="0" w:color="auto"/>
            </w:tcBorders>
            <w:shd w:val="clear" w:color="auto" w:fill="auto"/>
            <w:noWrap/>
            <w:vAlign w:val="center"/>
            <w:hideMark/>
          </w:tcPr>
          <w:p w14:paraId="63990A17" w14:textId="77777777" w:rsidR="0088536F" w:rsidRPr="005362B1" w:rsidRDefault="0088536F" w:rsidP="00D9550E">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0125002E" w14:textId="77777777" w:rsidR="0088536F" w:rsidRPr="005362B1" w:rsidRDefault="0088536F" w:rsidP="00D9550E">
            <w:pPr>
              <w:spacing w:after="0"/>
              <w:jc w:val="center"/>
            </w:pPr>
            <w:r w:rsidRPr="005362B1">
              <w:rPr>
                <w:color w:val="000000"/>
              </w:rPr>
              <w:t>41,570</w:t>
            </w:r>
          </w:p>
        </w:tc>
        <w:tc>
          <w:tcPr>
            <w:tcW w:w="461" w:type="pct"/>
            <w:shd w:val="clear" w:color="auto" w:fill="auto"/>
            <w:noWrap/>
            <w:vAlign w:val="center"/>
            <w:hideMark/>
          </w:tcPr>
          <w:p w14:paraId="0384A6CD" w14:textId="77777777" w:rsidR="0088536F" w:rsidRPr="005362B1" w:rsidRDefault="0088536F" w:rsidP="00D9550E">
            <w:pPr>
              <w:spacing w:after="0"/>
              <w:jc w:val="center"/>
            </w:pPr>
            <w:r w:rsidRPr="005362B1">
              <w:rPr>
                <w:color w:val="000000"/>
              </w:rPr>
              <w:t>10,012</w:t>
            </w:r>
          </w:p>
        </w:tc>
        <w:tc>
          <w:tcPr>
            <w:tcW w:w="463" w:type="pct"/>
            <w:shd w:val="clear" w:color="auto" w:fill="auto"/>
            <w:noWrap/>
            <w:vAlign w:val="center"/>
            <w:hideMark/>
          </w:tcPr>
          <w:p w14:paraId="12FFC1E5" w14:textId="77777777" w:rsidR="0088536F" w:rsidRPr="005362B1" w:rsidRDefault="0088536F" w:rsidP="00D9550E">
            <w:pPr>
              <w:spacing w:after="0"/>
              <w:jc w:val="center"/>
            </w:pPr>
            <w:r w:rsidRPr="005362B1">
              <w:rPr>
                <w:color w:val="000000"/>
              </w:rPr>
              <w:t>10,510</w:t>
            </w:r>
          </w:p>
        </w:tc>
        <w:tc>
          <w:tcPr>
            <w:tcW w:w="416" w:type="pct"/>
            <w:shd w:val="clear" w:color="auto" w:fill="auto"/>
            <w:noWrap/>
            <w:vAlign w:val="center"/>
            <w:hideMark/>
          </w:tcPr>
          <w:p w14:paraId="78BE2EBC" w14:textId="77777777" w:rsidR="0088536F" w:rsidRPr="005362B1" w:rsidRDefault="0088536F" w:rsidP="00D9550E">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313DA3D" w14:textId="77777777" w:rsidR="0088536F" w:rsidRPr="005362B1" w:rsidRDefault="0088536F" w:rsidP="00D9550E">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1BA8307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E5780E6" w14:textId="77777777" w:rsidR="0088536F" w:rsidRPr="005362B1" w:rsidRDefault="0088536F" w:rsidP="00D9550E">
            <w:pPr>
              <w:spacing w:after="0"/>
              <w:jc w:val="center"/>
            </w:pPr>
            <w:r w:rsidRPr="005362B1">
              <w:rPr>
                <w:color w:val="000000"/>
              </w:rPr>
              <w:t>9,183</w:t>
            </w:r>
          </w:p>
        </w:tc>
        <w:tc>
          <w:tcPr>
            <w:tcW w:w="417" w:type="pct"/>
            <w:shd w:val="clear" w:color="auto" w:fill="auto"/>
            <w:noWrap/>
            <w:vAlign w:val="center"/>
            <w:hideMark/>
          </w:tcPr>
          <w:p w14:paraId="1DF8B838" w14:textId="77777777" w:rsidR="0088536F" w:rsidRPr="005362B1" w:rsidRDefault="0088536F" w:rsidP="00D9550E">
            <w:pPr>
              <w:spacing w:after="0"/>
              <w:jc w:val="center"/>
            </w:pPr>
            <w:r w:rsidRPr="005362B1">
              <w:rPr>
                <w:color w:val="000000"/>
              </w:rPr>
              <w:t>1,320</w:t>
            </w:r>
          </w:p>
        </w:tc>
        <w:tc>
          <w:tcPr>
            <w:tcW w:w="470" w:type="pct"/>
            <w:shd w:val="clear" w:color="auto" w:fill="auto"/>
            <w:noWrap/>
            <w:vAlign w:val="center"/>
            <w:hideMark/>
          </w:tcPr>
          <w:p w14:paraId="69C00CD1" w14:textId="77777777" w:rsidR="0088536F" w:rsidRPr="005362B1" w:rsidRDefault="0088536F" w:rsidP="00D9550E">
            <w:pPr>
              <w:spacing w:after="0"/>
              <w:jc w:val="center"/>
            </w:pPr>
            <w:r w:rsidRPr="005362B1">
              <w:rPr>
                <w:color w:val="000000"/>
              </w:rPr>
              <w:t>10,503</w:t>
            </w:r>
          </w:p>
        </w:tc>
        <w:tc>
          <w:tcPr>
            <w:tcW w:w="498" w:type="pct"/>
            <w:shd w:val="clear" w:color="auto" w:fill="auto"/>
            <w:noWrap/>
            <w:vAlign w:val="center"/>
            <w:hideMark/>
          </w:tcPr>
          <w:p w14:paraId="07B88AEA" w14:textId="77777777" w:rsidR="0088536F" w:rsidRPr="005362B1" w:rsidRDefault="0088536F" w:rsidP="00D9550E">
            <w:pPr>
              <w:spacing w:after="0"/>
              <w:jc w:val="center"/>
            </w:pPr>
            <w:r w:rsidRPr="005362B1">
              <w:rPr>
                <w:color w:val="000000"/>
              </w:rPr>
              <w:t>72,624</w:t>
            </w:r>
          </w:p>
        </w:tc>
      </w:tr>
      <w:tr w:rsidR="0088536F" w:rsidRPr="005362B1" w14:paraId="67EC5FDF" w14:textId="77777777" w:rsidTr="00D9550E">
        <w:trPr>
          <w:cantSplit/>
          <w:trHeight w:val="23"/>
        </w:trPr>
        <w:tc>
          <w:tcPr>
            <w:tcW w:w="409" w:type="pct"/>
            <w:tcBorders>
              <w:right w:val="single" w:sz="4" w:space="0" w:color="auto"/>
            </w:tcBorders>
            <w:shd w:val="clear" w:color="auto" w:fill="auto"/>
            <w:noWrap/>
            <w:vAlign w:val="center"/>
            <w:hideMark/>
          </w:tcPr>
          <w:p w14:paraId="58BC392C" w14:textId="77777777" w:rsidR="0088536F" w:rsidRPr="005362B1" w:rsidRDefault="0088536F" w:rsidP="00D9550E">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47EA2AF2" w14:textId="77777777" w:rsidR="0088536F" w:rsidRPr="005362B1" w:rsidRDefault="0088536F" w:rsidP="00D9550E">
            <w:pPr>
              <w:spacing w:after="0"/>
              <w:jc w:val="center"/>
            </w:pPr>
            <w:r w:rsidRPr="005362B1">
              <w:rPr>
                <w:color w:val="000000"/>
              </w:rPr>
              <w:t>37,167</w:t>
            </w:r>
          </w:p>
        </w:tc>
        <w:tc>
          <w:tcPr>
            <w:tcW w:w="461" w:type="pct"/>
            <w:shd w:val="clear" w:color="auto" w:fill="auto"/>
            <w:noWrap/>
            <w:vAlign w:val="center"/>
            <w:hideMark/>
          </w:tcPr>
          <w:p w14:paraId="7D7E5735" w14:textId="77777777" w:rsidR="0088536F" w:rsidRPr="005362B1" w:rsidRDefault="0088536F" w:rsidP="00D9550E">
            <w:pPr>
              <w:spacing w:after="0"/>
              <w:jc w:val="center"/>
            </w:pPr>
            <w:r w:rsidRPr="005362B1">
              <w:rPr>
                <w:color w:val="000000"/>
              </w:rPr>
              <w:t>12,363</w:t>
            </w:r>
          </w:p>
        </w:tc>
        <w:tc>
          <w:tcPr>
            <w:tcW w:w="463" w:type="pct"/>
            <w:shd w:val="clear" w:color="auto" w:fill="auto"/>
            <w:noWrap/>
            <w:vAlign w:val="center"/>
            <w:hideMark/>
          </w:tcPr>
          <w:p w14:paraId="72E48F87" w14:textId="77777777" w:rsidR="0088536F" w:rsidRPr="005362B1" w:rsidRDefault="0088536F" w:rsidP="00D9550E">
            <w:pPr>
              <w:spacing w:after="0"/>
              <w:jc w:val="center"/>
            </w:pPr>
            <w:r w:rsidRPr="005362B1">
              <w:rPr>
                <w:color w:val="000000"/>
              </w:rPr>
              <w:t>19,015</w:t>
            </w:r>
          </w:p>
        </w:tc>
        <w:tc>
          <w:tcPr>
            <w:tcW w:w="416" w:type="pct"/>
            <w:shd w:val="clear" w:color="auto" w:fill="auto"/>
            <w:noWrap/>
            <w:vAlign w:val="center"/>
            <w:hideMark/>
          </w:tcPr>
          <w:p w14:paraId="456310E0" w14:textId="77777777" w:rsidR="0088536F" w:rsidRPr="005362B1" w:rsidRDefault="0088536F" w:rsidP="00D9550E">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48B2B55" w14:textId="77777777" w:rsidR="0088536F" w:rsidRPr="005362B1" w:rsidRDefault="0088536F" w:rsidP="00D9550E">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A0A1A11"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2096F53D" w14:textId="77777777" w:rsidR="0088536F" w:rsidRPr="005362B1" w:rsidRDefault="0088536F" w:rsidP="00D9550E">
            <w:pPr>
              <w:spacing w:after="0"/>
              <w:jc w:val="center"/>
            </w:pPr>
            <w:r w:rsidRPr="005362B1">
              <w:rPr>
                <w:color w:val="000000"/>
              </w:rPr>
              <w:t>12,410</w:t>
            </w:r>
          </w:p>
        </w:tc>
        <w:tc>
          <w:tcPr>
            <w:tcW w:w="417" w:type="pct"/>
            <w:shd w:val="clear" w:color="auto" w:fill="auto"/>
            <w:noWrap/>
            <w:vAlign w:val="center"/>
            <w:hideMark/>
          </w:tcPr>
          <w:p w14:paraId="5A4AF0B0" w14:textId="77777777" w:rsidR="0088536F" w:rsidRPr="005362B1" w:rsidRDefault="0088536F" w:rsidP="00D9550E">
            <w:pPr>
              <w:spacing w:after="0"/>
              <w:jc w:val="center"/>
            </w:pPr>
            <w:r w:rsidRPr="005362B1">
              <w:rPr>
                <w:color w:val="000000"/>
              </w:rPr>
              <w:t>1,518</w:t>
            </w:r>
          </w:p>
        </w:tc>
        <w:tc>
          <w:tcPr>
            <w:tcW w:w="470" w:type="pct"/>
            <w:shd w:val="clear" w:color="auto" w:fill="auto"/>
            <w:noWrap/>
            <w:vAlign w:val="center"/>
            <w:hideMark/>
          </w:tcPr>
          <w:p w14:paraId="08006D60" w14:textId="77777777" w:rsidR="0088536F" w:rsidRPr="005362B1" w:rsidRDefault="0088536F" w:rsidP="00D9550E">
            <w:pPr>
              <w:spacing w:after="0"/>
              <w:jc w:val="center"/>
            </w:pPr>
            <w:r w:rsidRPr="005362B1">
              <w:rPr>
                <w:color w:val="000000"/>
              </w:rPr>
              <w:t>13,928</w:t>
            </w:r>
          </w:p>
        </w:tc>
        <w:tc>
          <w:tcPr>
            <w:tcW w:w="498" w:type="pct"/>
            <w:shd w:val="clear" w:color="auto" w:fill="auto"/>
            <w:noWrap/>
            <w:vAlign w:val="center"/>
            <w:hideMark/>
          </w:tcPr>
          <w:p w14:paraId="1370C2C3" w14:textId="77777777" w:rsidR="0088536F" w:rsidRPr="005362B1" w:rsidRDefault="0088536F" w:rsidP="00D9550E">
            <w:pPr>
              <w:spacing w:after="0"/>
              <w:jc w:val="center"/>
            </w:pPr>
            <w:r w:rsidRPr="005362B1">
              <w:rPr>
                <w:color w:val="000000"/>
              </w:rPr>
              <w:t>82,543</w:t>
            </w:r>
          </w:p>
        </w:tc>
      </w:tr>
      <w:tr w:rsidR="0088536F" w:rsidRPr="005362B1" w14:paraId="3E6E504D" w14:textId="77777777" w:rsidTr="00D9550E">
        <w:trPr>
          <w:cantSplit/>
          <w:trHeight w:val="23"/>
        </w:trPr>
        <w:tc>
          <w:tcPr>
            <w:tcW w:w="409" w:type="pct"/>
            <w:tcBorders>
              <w:right w:val="single" w:sz="4" w:space="0" w:color="auto"/>
            </w:tcBorders>
            <w:shd w:val="clear" w:color="auto" w:fill="auto"/>
            <w:noWrap/>
            <w:vAlign w:val="center"/>
            <w:hideMark/>
          </w:tcPr>
          <w:p w14:paraId="7226CE38" w14:textId="77777777" w:rsidR="0088536F" w:rsidRPr="005362B1" w:rsidRDefault="0088536F" w:rsidP="00D9550E">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55C21CE0" w14:textId="77777777" w:rsidR="0088536F" w:rsidRPr="005362B1" w:rsidRDefault="0088536F" w:rsidP="00D9550E">
            <w:pPr>
              <w:spacing w:after="0"/>
              <w:jc w:val="center"/>
            </w:pPr>
            <w:r w:rsidRPr="005362B1">
              <w:rPr>
                <w:color w:val="000000"/>
              </w:rPr>
              <w:t>25,443</w:t>
            </w:r>
          </w:p>
        </w:tc>
        <w:tc>
          <w:tcPr>
            <w:tcW w:w="461" w:type="pct"/>
            <w:shd w:val="clear" w:color="auto" w:fill="auto"/>
            <w:noWrap/>
            <w:vAlign w:val="center"/>
            <w:hideMark/>
          </w:tcPr>
          <w:p w14:paraId="12DA91D3" w14:textId="77777777" w:rsidR="0088536F" w:rsidRPr="005362B1" w:rsidRDefault="0088536F" w:rsidP="00D9550E">
            <w:pPr>
              <w:spacing w:after="0"/>
              <w:jc w:val="center"/>
            </w:pPr>
            <w:r w:rsidRPr="005362B1">
              <w:rPr>
                <w:color w:val="000000"/>
              </w:rPr>
              <w:t>11,660</w:t>
            </w:r>
          </w:p>
        </w:tc>
        <w:tc>
          <w:tcPr>
            <w:tcW w:w="463" w:type="pct"/>
            <w:shd w:val="clear" w:color="auto" w:fill="auto"/>
            <w:noWrap/>
            <w:vAlign w:val="center"/>
            <w:hideMark/>
          </w:tcPr>
          <w:p w14:paraId="6618F3F6" w14:textId="77777777" w:rsidR="0088536F" w:rsidRPr="005362B1" w:rsidRDefault="0088536F" w:rsidP="00D9550E">
            <w:pPr>
              <w:spacing w:after="0"/>
              <w:jc w:val="center"/>
            </w:pPr>
            <w:r w:rsidRPr="005362B1">
              <w:rPr>
                <w:color w:val="000000"/>
              </w:rPr>
              <w:t>17,351</w:t>
            </w:r>
          </w:p>
        </w:tc>
        <w:tc>
          <w:tcPr>
            <w:tcW w:w="416" w:type="pct"/>
            <w:shd w:val="clear" w:color="auto" w:fill="auto"/>
            <w:noWrap/>
            <w:vAlign w:val="center"/>
            <w:hideMark/>
          </w:tcPr>
          <w:p w14:paraId="665419ED" w14:textId="77777777" w:rsidR="0088536F" w:rsidRPr="005362B1" w:rsidRDefault="0088536F" w:rsidP="00D9550E">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43739913" w14:textId="77777777" w:rsidR="0088536F" w:rsidRPr="005362B1" w:rsidRDefault="0088536F" w:rsidP="00D9550E">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44C4510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6585A9" w14:textId="77777777" w:rsidR="0088536F" w:rsidRPr="005362B1" w:rsidRDefault="0088536F" w:rsidP="00D9550E">
            <w:pPr>
              <w:spacing w:after="0"/>
              <w:jc w:val="center"/>
            </w:pPr>
            <w:r w:rsidRPr="005362B1">
              <w:rPr>
                <w:color w:val="000000"/>
              </w:rPr>
              <w:t>10,399</w:t>
            </w:r>
          </w:p>
        </w:tc>
        <w:tc>
          <w:tcPr>
            <w:tcW w:w="417" w:type="pct"/>
            <w:shd w:val="clear" w:color="auto" w:fill="auto"/>
            <w:noWrap/>
            <w:vAlign w:val="center"/>
            <w:hideMark/>
          </w:tcPr>
          <w:p w14:paraId="63C5717E" w14:textId="77777777" w:rsidR="0088536F" w:rsidRPr="005362B1" w:rsidRDefault="0088536F" w:rsidP="00D9550E">
            <w:pPr>
              <w:spacing w:after="0"/>
              <w:jc w:val="center"/>
            </w:pPr>
            <w:r w:rsidRPr="005362B1">
              <w:rPr>
                <w:color w:val="000000"/>
              </w:rPr>
              <w:t>1,644</w:t>
            </w:r>
          </w:p>
        </w:tc>
        <w:tc>
          <w:tcPr>
            <w:tcW w:w="470" w:type="pct"/>
            <w:shd w:val="clear" w:color="auto" w:fill="auto"/>
            <w:noWrap/>
            <w:vAlign w:val="center"/>
            <w:hideMark/>
          </w:tcPr>
          <w:p w14:paraId="289FEB75" w14:textId="77777777" w:rsidR="0088536F" w:rsidRPr="005362B1" w:rsidRDefault="0088536F" w:rsidP="00D9550E">
            <w:pPr>
              <w:spacing w:after="0"/>
              <w:jc w:val="center"/>
            </w:pPr>
            <w:r w:rsidRPr="005362B1">
              <w:rPr>
                <w:color w:val="000000"/>
              </w:rPr>
              <w:t>12,043</w:t>
            </w:r>
          </w:p>
        </w:tc>
        <w:tc>
          <w:tcPr>
            <w:tcW w:w="498" w:type="pct"/>
            <w:shd w:val="clear" w:color="auto" w:fill="auto"/>
            <w:noWrap/>
            <w:vAlign w:val="center"/>
            <w:hideMark/>
          </w:tcPr>
          <w:p w14:paraId="1A18A493" w14:textId="77777777" w:rsidR="0088536F" w:rsidRPr="005362B1" w:rsidRDefault="0088536F" w:rsidP="00D9550E">
            <w:pPr>
              <w:spacing w:after="0"/>
              <w:jc w:val="center"/>
            </w:pPr>
            <w:r w:rsidRPr="005362B1">
              <w:rPr>
                <w:color w:val="000000"/>
              </w:rPr>
              <w:t>66,551</w:t>
            </w:r>
          </w:p>
        </w:tc>
      </w:tr>
      <w:tr w:rsidR="0088536F" w:rsidRPr="005362B1" w14:paraId="38B5411F" w14:textId="77777777" w:rsidTr="00D9550E">
        <w:trPr>
          <w:cantSplit/>
          <w:trHeight w:val="23"/>
        </w:trPr>
        <w:tc>
          <w:tcPr>
            <w:tcW w:w="409" w:type="pct"/>
            <w:tcBorders>
              <w:right w:val="single" w:sz="4" w:space="0" w:color="auto"/>
            </w:tcBorders>
            <w:shd w:val="clear" w:color="auto" w:fill="auto"/>
            <w:noWrap/>
            <w:vAlign w:val="center"/>
            <w:hideMark/>
          </w:tcPr>
          <w:p w14:paraId="290B7CF4" w14:textId="77777777" w:rsidR="0088536F" w:rsidRPr="005362B1" w:rsidRDefault="0088536F" w:rsidP="00D9550E">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38C57475" w14:textId="77777777" w:rsidR="0088536F" w:rsidRPr="005362B1" w:rsidRDefault="0088536F" w:rsidP="00D9550E">
            <w:pPr>
              <w:spacing w:after="0"/>
              <w:jc w:val="center"/>
            </w:pPr>
            <w:r w:rsidRPr="005362B1">
              <w:rPr>
                <w:color w:val="000000"/>
              </w:rPr>
              <w:t>24,383</w:t>
            </w:r>
          </w:p>
        </w:tc>
        <w:tc>
          <w:tcPr>
            <w:tcW w:w="461" w:type="pct"/>
            <w:shd w:val="clear" w:color="auto" w:fill="auto"/>
            <w:noWrap/>
            <w:vAlign w:val="center"/>
            <w:hideMark/>
          </w:tcPr>
          <w:p w14:paraId="0A1181DA" w14:textId="77777777" w:rsidR="0088536F" w:rsidRPr="005362B1" w:rsidRDefault="0088536F" w:rsidP="00D9550E">
            <w:pPr>
              <w:spacing w:after="0"/>
              <w:jc w:val="center"/>
            </w:pPr>
            <w:r w:rsidRPr="005362B1">
              <w:rPr>
                <w:color w:val="000000"/>
              </w:rPr>
              <w:t>9,910</w:t>
            </w:r>
          </w:p>
        </w:tc>
        <w:tc>
          <w:tcPr>
            <w:tcW w:w="463" w:type="pct"/>
            <w:shd w:val="clear" w:color="auto" w:fill="auto"/>
            <w:noWrap/>
            <w:vAlign w:val="center"/>
            <w:hideMark/>
          </w:tcPr>
          <w:p w14:paraId="5CAF3766" w14:textId="77777777" w:rsidR="0088536F" w:rsidRPr="005362B1" w:rsidRDefault="0088536F" w:rsidP="00D9550E">
            <w:pPr>
              <w:spacing w:after="0"/>
              <w:jc w:val="center"/>
            </w:pPr>
            <w:r w:rsidRPr="005362B1">
              <w:rPr>
                <w:color w:val="000000"/>
              </w:rPr>
              <w:t>7,171</w:t>
            </w:r>
          </w:p>
        </w:tc>
        <w:tc>
          <w:tcPr>
            <w:tcW w:w="416" w:type="pct"/>
            <w:shd w:val="clear" w:color="auto" w:fill="auto"/>
            <w:noWrap/>
            <w:vAlign w:val="center"/>
            <w:hideMark/>
          </w:tcPr>
          <w:p w14:paraId="48ED2E87" w14:textId="77777777" w:rsidR="0088536F" w:rsidRPr="005362B1" w:rsidRDefault="0088536F" w:rsidP="00D9550E">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4E1ECF27" w14:textId="77777777" w:rsidR="0088536F" w:rsidRPr="005362B1" w:rsidRDefault="0088536F" w:rsidP="00D9550E">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0EFDEA6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E164616" w14:textId="77777777" w:rsidR="0088536F" w:rsidRPr="005362B1" w:rsidRDefault="0088536F" w:rsidP="00D9550E">
            <w:pPr>
              <w:spacing w:after="0"/>
              <w:jc w:val="center"/>
            </w:pPr>
            <w:r w:rsidRPr="005362B1">
              <w:rPr>
                <w:color w:val="000000"/>
              </w:rPr>
              <w:t>7,829</w:t>
            </w:r>
          </w:p>
        </w:tc>
        <w:tc>
          <w:tcPr>
            <w:tcW w:w="417" w:type="pct"/>
            <w:shd w:val="clear" w:color="auto" w:fill="auto"/>
            <w:noWrap/>
            <w:vAlign w:val="center"/>
            <w:hideMark/>
          </w:tcPr>
          <w:p w14:paraId="778B9D92" w14:textId="77777777" w:rsidR="0088536F" w:rsidRPr="005362B1" w:rsidRDefault="0088536F" w:rsidP="00D9550E">
            <w:pPr>
              <w:spacing w:after="0"/>
              <w:jc w:val="center"/>
            </w:pPr>
            <w:r w:rsidRPr="005362B1">
              <w:rPr>
                <w:color w:val="000000"/>
              </w:rPr>
              <w:t>2,083</w:t>
            </w:r>
          </w:p>
        </w:tc>
        <w:tc>
          <w:tcPr>
            <w:tcW w:w="470" w:type="pct"/>
            <w:shd w:val="clear" w:color="auto" w:fill="auto"/>
            <w:noWrap/>
            <w:vAlign w:val="center"/>
            <w:hideMark/>
          </w:tcPr>
          <w:p w14:paraId="4228D33D" w14:textId="77777777" w:rsidR="0088536F" w:rsidRPr="005362B1" w:rsidRDefault="0088536F" w:rsidP="00D9550E">
            <w:pPr>
              <w:spacing w:after="0"/>
              <w:jc w:val="center"/>
            </w:pPr>
            <w:r w:rsidRPr="005362B1">
              <w:rPr>
                <w:color w:val="000000"/>
              </w:rPr>
              <w:t>9,912</w:t>
            </w:r>
          </w:p>
        </w:tc>
        <w:tc>
          <w:tcPr>
            <w:tcW w:w="498" w:type="pct"/>
            <w:shd w:val="clear" w:color="auto" w:fill="auto"/>
            <w:noWrap/>
            <w:vAlign w:val="center"/>
            <w:hideMark/>
          </w:tcPr>
          <w:p w14:paraId="333CA5E6" w14:textId="77777777" w:rsidR="0088536F" w:rsidRPr="005362B1" w:rsidRDefault="0088536F" w:rsidP="00D9550E">
            <w:pPr>
              <w:spacing w:after="0"/>
              <w:jc w:val="center"/>
            </w:pPr>
            <w:r w:rsidRPr="005362B1">
              <w:rPr>
                <w:color w:val="000000"/>
              </w:rPr>
              <w:t>51,531</w:t>
            </w:r>
          </w:p>
        </w:tc>
      </w:tr>
      <w:tr w:rsidR="0088536F" w:rsidRPr="005362B1" w14:paraId="596DC63F" w14:textId="77777777" w:rsidTr="00D9550E">
        <w:trPr>
          <w:cantSplit/>
          <w:trHeight w:val="23"/>
        </w:trPr>
        <w:tc>
          <w:tcPr>
            <w:tcW w:w="409" w:type="pct"/>
            <w:tcBorders>
              <w:right w:val="single" w:sz="4" w:space="0" w:color="auto"/>
            </w:tcBorders>
            <w:shd w:val="clear" w:color="auto" w:fill="auto"/>
            <w:noWrap/>
            <w:vAlign w:val="center"/>
            <w:hideMark/>
          </w:tcPr>
          <w:p w14:paraId="1C901090" w14:textId="77777777" w:rsidR="0088536F" w:rsidRPr="005362B1" w:rsidRDefault="0088536F" w:rsidP="00D9550E">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5DD83708" w14:textId="77777777" w:rsidR="0088536F" w:rsidRPr="005362B1" w:rsidRDefault="0088536F" w:rsidP="00D9550E">
            <w:pPr>
              <w:spacing w:after="0"/>
              <w:jc w:val="center"/>
            </w:pPr>
            <w:r w:rsidRPr="005362B1">
              <w:rPr>
                <w:color w:val="000000"/>
              </w:rPr>
              <w:t>19,810</w:t>
            </w:r>
          </w:p>
        </w:tc>
        <w:tc>
          <w:tcPr>
            <w:tcW w:w="461" w:type="pct"/>
            <w:shd w:val="clear" w:color="auto" w:fill="auto"/>
            <w:noWrap/>
            <w:vAlign w:val="center"/>
            <w:hideMark/>
          </w:tcPr>
          <w:p w14:paraId="4AC41C20" w14:textId="77777777" w:rsidR="0088536F" w:rsidRPr="005362B1" w:rsidRDefault="0088536F" w:rsidP="00D9550E">
            <w:pPr>
              <w:spacing w:after="0"/>
              <w:jc w:val="center"/>
            </w:pPr>
            <w:r w:rsidRPr="005362B1">
              <w:rPr>
                <w:color w:val="000000"/>
              </w:rPr>
              <w:t>14,666</w:t>
            </w:r>
          </w:p>
        </w:tc>
        <w:tc>
          <w:tcPr>
            <w:tcW w:w="463" w:type="pct"/>
            <w:shd w:val="clear" w:color="auto" w:fill="auto"/>
            <w:noWrap/>
            <w:vAlign w:val="center"/>
            <w:hideMark/>
          </w:tcPr>
          <w:p w14:paraId="6077D8E1" w14:textId="77777777" w:rsidR="0088536F" w:rsidRPr="005362B1" w:rsidRDefault="0088536F" w:rsidP="00D9550E">
            <w:pPr>
              <w:spacing w:after="0"/>
              <w:jc w:val="center"/>
            </w:pPr>
            <w:r w:rsidRPr="005362B1">
              <w:rPr>
                <w:color w:val="000000"/>
              </w:rPr>
              <w:t>7,694</w:t>
            </w:r>
          </w:p>
        </w:tc>
        <w:tc>
          <w:tcPr>
            <w:tcW w:w="416" w:type="pct"/>
            <w:shd w:val="clear" w:color="auto" w:fill="auto"/>
            <w:noWrap/>
            <w:vAlign w:val="center"/>
            <w:hideMark/>
          </w:tcPr>
          <w:p w14:paraId="70C82719" w14:textId="77777777" w:rsidR="0088536F" w:rsidRPr="005362B1" w:rsidRDefault="0088536F" w:rsidP="00D9550E">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4990D17C" w14:textId="77777777" w:rsidR="0088536F" w:rsidRPr="005362B1" w:rsidRDefault="0088536F" w:rsidP="00D9550E">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53C14EFF"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007B62" w14:textId="77777777" w:rsidR="0088536F" w:rsidRPr="005362B1" w:rsidRDefault="0088536F" w:rsidP="00D9550E">
            <w:pPr>
              <w:spacing w:after="0"/>
              <w:jc w:val="center"/>
            </w:pPr>
            <w:r w:rsidRPr="005362B1">
              <w:rPr>
                <w:color w:val="000000"/>
              </w:rPr>
              <w:t>10,578</w:t>
            </w:r>
          </w:p>
        </w:tc>
        <w:tc>
          <w:tcPr>
            <w:tcW w:w="417" w:type="pct"/>
            <w:shd w:val="clear" w:color="auto" w:fill="auto"/>
            <w:noWrap/>
            <w:vAlign w:val="center"/>
            <w:hideMark/>
          </w:tcPr>
          <w:p w14:paraId="3F8A23E9" w14:textId="77777777" w:rsidR="0088536F" w:rsidRPr="005362B1" w:rsidRDefault="0088536F" w:rsidP="00D9550E">
            <w:pPr>
              <w:spacing w:after="0"/>
              <w:jc w:val="center"/>
            </w:pPr>
            <w:r w:rsidRPr="005362B1">
              <w:rPr>
                <w:color w:val="000000"/>
              </w:rPr>
              <w:t>1,714</w:t>
            </w:r>
          </w:p>
        </w:tc>
        <w:tc>
          <w:tcPr>
            <w:tcW w:w="470" w:type="pct"/>
            <w:shd w:val="clear" w:color="auto" w:fill="auto"/>
            <w:noWrap/>
            <w:vAlign w:val="center"/>
            <w:hideMark/>
          </w:tcPr>
          <w:p w14:paraId="31907C29" w14:textId="77777777" w:rsidR="0088536F" w:rsidRPr="005362B1" w:rsidRDefault="0088536F" w:rsidP="00D9550E">
            <w:pPr>
              <w:spacing w:after="0"/>
              <w:jc w:val="center"/>
            </w:pPr>
            <w:r w:rsidRPr="005362B1">
              <w:rPr>
                <w:color w:val="000000"/>
              </w:rPr>
              <w:t>12,292</w:t>
            </w:r>
          </w:p>
        </w:tc>
        <w:tc>
          <w:tcPr>
            <w:tcW w:w="498" w:type="pct"/>
            <w:shd w:val="clear" w:color="auto" w:fill="auto"/>
            <w:noWrap/>
            <w:vAlign w:val="center"/>
            <w:hideMark/>
          </w:tcPr>
          <w:p w14:paraId="0EF7F48F" w14:textId="77777777" w:rsidR="0088536F" w:rsidRPr="005362B1" w:rsidRDefault="0088536F" w:rsidP="00D9550E">
            <w:pPr>
              <w:spacing w:after="0"/>
              <w:jc w:val="center"/>
            </w:pPr>
            <w:r w:rsidRPr="005362B1">
              <w:rPr>
                <w:color w:val="000000"/>
              </w:rPr>
              <w:t>54,638</w:t>
            </w:r>
          </w:p>
        </w:tc>
      </w:tr>
      <w:tr w:rsidR="0088536F" w:rsidRPr="005362B1" w14:paraId="552F062E" w14:textId="77777777" w:rsidTr="00D9550E">
        <w:trPr>
          <w:cantSplit/>
          <w:trHeight w:val="23"/>
        </w:trPr>
        <w:tc>
          <w:tcPr>
            <w:tcW w:w="409" w:type="pct"/>
            <w:tcBorders>
              <w:right w:val="single" w:sz="4" w:space="0" w:color="auto"/>
            </w:tcBorders>
            <w:shd w:val="clear" w:color="auto" w:fill="auto"/>
            <w:noWrap/>
            <w:vAlign w:val="center"/>
            <w:hideMark/>
          </w:tcPr>
          <w:p w14:paraId="635B56D8" w14:textId="77777777" w:rsidR="0088536F" w:rsidRPr="005362B1" w:rsidRDefault="0088536F" w:rsidP="00D9550E">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421F9541" w14:textId="77777777" w:rsidR="0088536F" w:rsidRPr="005362B1" w:rsidRDefault="0088536F" w:rsidP="00D9550E">
            <w:pPr>
              <w:spacing w:after="0"/>
              <w:jc w:val="center"/>
            </w:pPr>
            <w:r w:rsidRPr="005362B1">
              <w:rPr>
                <w:color w:val="000000"/>
              </w:rPr>
              <w:t>18,884</w:t>
            </w:r>
          </w:p>
        </w:tc>
        <w:tc>
          <w:tcPr>
            <w:tcW w:w="461" w:type="pct"/>
            <w:shd w:val="clear" w:color="auto" w:fill="auto"/>
            <w:noWrap/>
            <w:vAlign w:val="center"/>
            <w:hideMark/>
          </w:tcPr>
          <w:p w14:paraId="50ADB0F5" w14:textId="77777777" w:rsidR="0088536F" w:rsidRPr="005362B1" w:rsidRDefault="0088536F" w:rsidP="00D9550E">
            <w:pPr>
              <w:spacing w:after="0"/>
              <w:jc w:val="center"/>
            </w:pPr>
            <w:r w:rsidRPr="005362B1">
              <w:rPr>
                <w:color w:val="000000"/>
              </w:rPr>
              <w:t>9,525</w:t>
            </w:r>
          </w:p>
        </w:tc>
        <w:tc>
          <w:tcPr>
            <w:tcW w:w="463" w:type="pct"/>
            <w:shd w:val="clear" w:color="auto" w:fill="auto"/>
            <w:noWrap/>
            <w:vAlign w:val="center"/>
            <w:hideMark/>
          </w:tcPr>
          <w:p w14:paraId="326A98BF" w14:textId="77777777" w:rsidR="0088536F" w:rsidRPr="005362B1" w:rsidRDefault="0088536F" w:rsidP="00D9550E">
            <w:pPr>
              <w:spacing w:after="0"/>
              <w:jc w:val="center"/>
            </w:pPr>
            <w:r w:rsidRPr="005362B1">
              <w:rPr>
                <w:color w:val="000000"/>
              </w:rPr>
              <w:t>12,765</w:t>
            </w:r>
          </w:p>
        </w:tc>
        <w:tc>
          <w:tcPr>
            <w:tcW w:w="416" w:type="pct"/>
            <w:shd w:val="clear" w:color="auto" w:fill="auto"/>
            <w:noWrap/>
            <w:vAlign w:val="center"/>
            <w:hideMark/>
          </w:tcPr>
          <w:p w14:paraId="3E72A6E3" w14:textId="77777777" w:rsidR="0088536F" w:rsidRPr="005362B1" w:rsidRDefault="0088536F" w:rsidP="00D9550E">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4F792197" w14:textId="77777777" w:rsidR="0088536F" w:rsidRPr="005362B1" w:rsidRDefault="0088536F" w:rsidP="00D9550E">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750A7080" w14:textId="77777777" w:rsidR="0088536F" w:rsidRPr="005362B1" w:rsidRDefault="0088536F" w:rsidP="00D9550E">
            <w:pPr>
              <w:spacing w:after="0"/>
              <w:jc w:val="center"/>
            </w:pPr>
            <w:r w:rsidRPr="005362B1">
              <w:rPr>
                <w:color w:val="000000"/>
              </w:rPr>
              <w:t>62</w:t>
            </w:r>
          </w:p>
        </w:tc>
        <w:tc>
          <w:tcPr>
            <w:tcW w:w="463" w:type="pct"/>
            <w:shd w:val="clear" w:color="auto" w:fill="auto"/>
            <w:noWrap/>
            <w:vAlign w:val="center"/>
            <w:hideMark/>
          </w:tcPr>
          <w:p w14:paraId="2C8AC5C1" w14:textId="77777777" w:rsidR="0088536F" w:rsidRPr="005362B1" w:rsidRDefault="0088536F" w:rsidP="00D9550E">
            <w:pPr>
              <w:spacing w:after="0"/>
              <w:jc w:val="center"/>
            </w:pPr>
            <w:r w:rsidRPr="005362B1">
              <w:rPr>
                <w:color w:val="000000"/>
              </w:rPr>
              <w:t>7,943</w:t>
            </w:r>
          </w:p>
        </w:tc>
        <w:tc>
          <w:tcPr>
            <w:tcW w:w="417" w:type="pct"/>
            <w:shd w:val="clear" w:color="auto" w:fill="auto"/>
            <w:noWrap/>
            <w:vAlign w:val="center"/>
            <w:hideMark/>
          </w:tcPr>
          <w:p w14:paraId="62D13C47" w14:textId="77777777" w:rsidR="0088536F" w:rsidRPr="005362B1" w:rsidRDefault="0088536F" w:rsidP="00D9550E">
            <w:pPr>
              <w:spacing w:after="0"/>
              <w:jc w:val="center"/>
            </w:pPr>
            <w:r w:rsidRPr="005362B1">
              <w:rPr>
                <w:color w:val="000000"/>
              </w:rPr>
              <w:t>3,242</w:t>
            </w:r>
          </w:p>
        </w:tc>
        <w:tc>
          <w:tcPr>
            <w:tcW w:w="470" w:type="pct"/>
            <w:shd w:val="clear" w:color="auto" w:fill="auto"/>
            <w:noWrap/>
            <w:vAlign w:val="center"/>
            <w:hideMark/>
          </w:tcPr>
          <w:p w14:paraId="10024E5B" w14:textId="77777777" w:rsidR="0088536F" w:rsidRPr="005362B1" w:rsidRDefault="0088536F" w:rsidP="00D9550E">
            <w:pPr>
              <w:spacing w:after="0"/>
              <w:jc w:val="center"/>
            </w:pPr>
            <w:r w:rsidRPr="005362B1">
              <w:rPr>
                <w:color w:val="000000"/>
              </w:rPr>
              <w:t>11,247</w:t>
            </w:r>
          </w:p>
        </w:tc>
        <w:tc>
          <w:tcPr>
            <w:tcW w:w="498" w:type="pct"/>
            <w:shd w:val="clear" w:color="auto" w:fill="auto"/>
            <w:noWrap/>
            <w:vAlign w:val="center"/>
            <w:hideMark/>
          </w:tcPr>
          <w:p w14:paraId="4384B560" w14:textId="77777777" w:rsidR="0088536F" w:rsidRPr="005362B1" w:rsidRDefault="0088536F" w:rsidP="00D9550E">
            <w:pPr>
              <w:spacing w:after="0"/>
              <w:jc w:val="center"/>
            </w:pPr>
            <w:r w:rsidRPr="005362B1">
              <w:rPr>
                <w:color w:val="000000"/>
              </w:rPr>
              <w:t>52,582</w:t>
            </w:r>
          </w:p>
        </w:tc>
      </w:tr>
      <w:tr w:rsidR="0088536F" w:rsidRPr="005362B1" w14:paraId="1B00634B" w14:textId="77777777" w:rsidTr="00D9550E">
        <w:trPr>
          <w:cantSplit/>
          <w:trHeight w:val="23"/>
        </w:trPr>
        <w:tc>
          <w:tcPr>
            <w:tcW w:w="409" w:type="pct"/>
            <w:tcBorders>
              <w:right w:val="single" w:sz="4" w:space="0" w:color="auto"/>
            </w:tcBorders>
            <w:shd w:val="clear" w:color="auto" w:fill="auto"/>
            <w:noWrap/>
            <w:vAlign w:val="center"/>
            <w:hideMark/>
          </w:tcPr>
          <w:p w14:paraId="080CF88B" w14:textId="77777777" w:rsidR="0088536F" w:rsidRPr="005362B1" w:rsidRDefault="0088536F" w:rsidP="00D9550E">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74A79A33" w14:textId="77777777" w:rsidR="0088536F" w:rsidRPr="005362B1" w:rsidRDefault="0088536F" w:rsidP="00D9550E">
            <w:pPr>
              <w:spacing w:after="0"/>
              <w:jc w:val="center"/>
            </w:pPr>
            <w:r w:rsidRPr="005362B1">
              <w:rPr>
                <w:color w:val="000000"/>
              </w:rPr>
              <w:t>17,513</w:t>
            </w:r>
          </w:p>
        </w:tc>
        <w:tc>
          <w:tcPr>
            <w:tcW w:w="461" w:type="pct"/>
            <w:shd w:val="clear" w:color="auto" w:fill="auto"/>
            <w:noWrap/>
            <w:vAlign w:val="center"/>
            <w:hideMark/>
          </w:tcPr>
          <w:p w14:paraId="5CD38F16" w14:textId="77777777" w:rsidR="0088536F" w:rsidRPr="005362B1" w:rsidRDefault="0088536F" w:rsidP="00D9550E">
            <w:pPr>
              <w:spacing w:after="0"/>
              <w:jc w:val="center"/>
            </w:pPr>
            <w:r w:rsidRPr="005362B1">
              <w:rPr>
                <w:color w:val="000000"/>
              </w:rPr>
              <w:t>10,326</w:t>
            </w:r>
          </w:p>
        </w:tc>
        <w:tc>
          <w:tcPr>
            <w:tcW w:w="463" w:type="pct"/>
            <w:shd w:val="clear" w:color="auto" w:fill="auto"/>
            <w:noWrap/>
            <w:vAlign w:val="center"/>
            <w:hideMark/>
          </w:tcPr>
          <w:p w14:paraId="3B2522DF" w14:textId="77777777" w:rsidR="0088536F" w:rsidRPr="005362B1" w:rsidRDefault="0088536F" w:rsidP="00D9550E">
            <w:pPr>
              <w:spacing w:after="0"/>
              <w:jc w:val="center"/>
            </w:pPr>
            <w:r w:rsidRPr="005362B1">
              <w:rPr>
                <w:color w:val="000000"/>
              </w:rPr>
              <w:t>14,966</w:t>
            </w:r>
          </w:p>
        </w:tc>
        <w:tc>
          <w:tcPr>
            <w:tcW w:w="416" w:type="pct"/>
            <w:shd w:val="clear" w:color="auto" w:fill="auto"/>
            <w:noWrap/>
            <w:vAlign w:val="center"/>
            <w:hideMark/>
          </w:tcPr>
          <w:p w14:paraId="1AB7A3B9" w14:textId="77777777" w:rsidR="0088536F" w:rsidRPr="005362B1" w:rsidRDefault="0088536F" w:rsidP="00D9550E">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1210BA77" w14:textId="77777777" w:rsidR="0088536F" w:rsidRPr="005362B1" w:rsidRDefault="0088536F" w:rsidP="00D9550E">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26CE1AEF" w14:textId="77777777" w:rsidR="0088536F" w:rsidRPr="005362B1" w:rsidRDefault="0088536F" w:rsidP="00D9550E">
            <w:pPr>
              <w:spacing w:after="0"/>
              <w:jc w:val="center"/>
            </w:pPr>
            <w:r w:rsidRPr="005362B1">
              <w:rPr>
                <w:color w:val="000000"/>
              </w:rPr>
              <w:t>51</w:t>
            </w:r>
          </w:p>
        </w:tc>
        <w:tc>
          <w:tcPr>
            <w:tcW w:w="463" w:type="pct"/>
            <w:shd w:val="clear" w:color="auto" w:fill="auto"/>
            <w:noWrap/>
            <w:vAlign w:val="center"/>
            <w:hideMark/>
          </w:tcPr>
          <w:p w14:paraId="4BEC030A" w14:textId="77777777" w:rsidR="0088536F" w:rsidRPr="005362B1" w:rsidRDefault="0088536F" w:rsidP="00D9550E">
            <w:pPr>
              <w:spacing w:after="0"/>
              <w:jc w:val="center"/>
            </w:pPr>
            <w:r w:rsidRPr="005362B1">
              <w:rPr>
                <w:color w:val="000000"/>
              </w:rPr>
              <w:t>10,602</w:t>
            </w:r>
          </w:p>
        </w:tc>
        <w:tc>
          <w:tcPr>
            <w:tcW w:w="417" w:type="pct"/>
            <w:shd w:val="clear" w:color="auto" w:fill="auto"/>
            <w:noWrap/>
            <w:vAlign w:val="center"/>
            <w:hideMark/>
          </w:tcPr>
          <w:p w14:paraId="383D63A9" w14:textId="77777777" w:rsidR="0088536F" w:rsidRPr="005362B1" w:rsidRDefault="0088536F" w:rsidP="00D9550E">
            <w:pPr>
              <w:spacing w:after="0"/>
              <w:jc w:val="center"/>
            </w:pPr>
            <w:r w:rsidRPr="005362B1">
              <w:rPr>
                <w:color w:val="000000"/>
              </w:rPr>
              <w:t>2,765</w:t>
            </w:r>
          </w:p>
        </w:tc>
        <w:tc>
          <w:tcPr>
            <w:tcW w:w="470" w:type="pct"/>
            <w:shd w:val="clear" w:color="auto" w:fill="auto"/>
            <w:noWrap/>
            <w:vAlign w:val="center"/>
            <w:hideMark/>
          </w:tcPr>
          <w:p w14:paraId="262519BF" w14:textId="77777777" w:rsidR="0088536F" w:rsidRPr="005362B1" w:rsidRDefault="0088536F" w:rsidP="00D9550E">
            <w:pPr>
              <w:spacing w:after="0"/>
              <w:jc w:val="center"/>
            </w:pPr>
            <w:r w:rsidRPr="005362B1">
              <w:rPr>
                <w:color w:val="000000"/>
              </w:rPr>
              <w:t>13,418</w:t>
            </w:r>
          </w:p>
        </w:tc>
        <w:tc>
          <w:tcPr>
            <w:tcW w:w="498" w:type="pct"/>
            <w:shd w:val="clear" w:color="auto" w:fill="auto"/>
            <w:noWrap/>
            <w:vAlign w:val="center"/>
            <w:hideMark/>
          </w:tcPr>
          <w:p w14:paraId="78597592" w14:textId="77777777" w:rsidR="0088536F" w:rsidRPr="005362B1" w:rsidRDefault="0088536F" w:rsidP="00D9550E">
            <w:pPr>
              <w:spacing w:after="0"/>
              <w:jc w:val="center"/>
            </w:pPr>
            <w:r w:rsidRPr="005362B1">
              <w:rPr>
                <w:color w:val="000000"/>
              </w:rPr>
              <w:t>56,623</w:t>
            </w:r>
          </w:p>
        </w:tc>
      </w:tr>
      <w:tr w:rsidR="0088536F" w:rsidRPr="005362B1" w14:paraId="4358FC06" w14:textId="77777777" w:rsidTr="00D9550E">
        <w:trPr>
          <w:cantSplit/>
          <w:trHeight w:val="23"/>
        </w:trPr>
        <w:tc>
          <w:tcPr>
            <w:tcW w:w="409" w:type="pct"/>
            <w:tcBorders>
              <w:right w:val="single" w:sz="4" w:space="0" w:color="auto"/>
            </w:tcBorders>
            <w:shd w:val="clear" w:color="auto" w:fill="auto"/>
            <w:noWrap/>
            <w:vAlign w:val="center"/>
            <w:hideMark/>
          </w:tcPr>
          <w:p w14:paraId="78EDF475" w14:textId="77777777" w:rsidR="0088536F" w:rsidRPr="005362B1" w:rsidRDefault="0088536F" w:rsidP="00D9550E">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5BC81FE4" w14:textId="77777777" w:rsidR="0088536F" w:rsidRPr="005362B1" w:rsidRDefault="0088536F" w:rsidP="00D9550E">
            <w:pPr>
              <w:spacing w:after="0"/>
              <w:jc w:val="center"/>
            </w:pPr>
            <w:r w:rsidRPr="005362B1">
              <w:rPr>
                <w:color w:val="000000"/>
              </w:rPr>
              <w:t>14,549</w:t>
            </w:r>
          </w:p>
        </w:tc>
        <w:tc>
          <w:tcPr>
            <w:tcW w:w="461" w:type="pct"/>
            <w:shd w:val="clear" w:color="auto" w:fill="auto"/>
            <w:noWrap/>
            <w:vAlign w:val="center"/>
            <w:hideMark/>
          </w:tcPr>
          <w:p w14:paraId="277C638B" w14:textId="77777777" w:rsidR="0088536F" w:rsidRPr="005362B1" w:rsidRDefault="0088536F" w:rsidP="00D9550E">
            <w:pPr>
              <w:spacing w:after="0"/>
              <w:jc w:val="center"/>
            </w:pPr>
            <w:r w:rsidRPr="005362B1">
              <w:rPr>
                <w:color w:val="000000"/>
              </w:rPr>
              <w:t>5,732</w:t>
            </w:r>
          </w:p>
        </w:tc>
        <w:tc>
          <w:tcPr>
            <w:tcW w:w="463" w:type="pct"/>
            <w:shd w:val="clear" w:color="auto" w:fill="auto"/>
            <w:noWrap/>
            <w:vAlign w:val="center"/>
            <w:hideMark/>
          </w:tcPr>
          <w:p w14:paraId="6A038CAE" w14:textId="77777777" w:rsidR="0088536F" w:rsidRPr="005362B1" w:rsidRDefault="0088536F" w:rsidP="00D9550E">
            <w:pPr>
              <w:spacing w:after="0"/>
              <w:jc w:val="center"/>
            </w:pPr>
            <w:r w:rsidRPr="005362B1">
              <w:rPr>
                <w:color w:val="000000"/>
              </w:rPr>
              <w:t>14,749</w:t>
            </w:r>
          </w:p>
        </w:tc>
        <w:tc>
          <w:tcPr>
            <w:tcW w:w="416" w:type="pct"/>
            <w:shd w:val="clear" w:color="auto" w:fill="auto"/>
            <w:noWrap/>
            <w:vAlign w:val="center"/>
            <w:hideMark/>
          </w:tcPr>
          <w:p w14:paraId="2538F077" w14:textId="77777777" w:rsidR="0088536F" w:rsidRPr="005362B1" w:rsidRDefault="0088536F" w:rsidP="00D9550E">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146DC55F" w14:textId="77777777" w:rsidR="0088536F" w:rsidRPr="005362B1" w:rsidRDefault="0088536F" w:rsidP="00D9550E">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52399392" w14:textId="77777777" w:rsidR="0088536F" w:rsidRPr="005362B1" w:rsidRDefault="0088536F" w:rsidP="00D9550E">
            <w:pPr>
              <w:spacing w:after="0"/>
              <w:jc w:val="center"/>
            </w:pPr>
            <w:r w:rsidRPr="005362B1">
              <w:rPr>
                <w:color w:val="000000"/>
              </w:rPr>
              <w:t>26</w:t>
            </w:r>
          </w:p>
        </w:tc>
        <w:tc>
          <w:tcPr>
            <w:tcW w:w="463" w:type="pct"/>
            <w:shd w:val="clear" w:color="auto" w:fill="auto"/>
            <w:noWrap/>
            <w:vAlign w:val="center"/>
            <w:hideMark/>
          </w:tcPr>
          <w:p w14:paraId="05DF1B83" w14:textId="77777777" w:rsidR="0088536F" w:rsidRPr="005362B1" w:rsidRDefault="0088536F" w:rsidP="00D9550E">
            <w:pPr>
              <w:spacing w:after="0"/>
              <w:jc w:val="center"/>
            </w:pPr>
            <w:r w:rsidRPr="005362B1">
              <w:rPr>
                <w:color w:val="000000"/>
              </w:rPr>
              <w:t>9,653</w:t>
            </w:r>
          </w:p>
        </w:tc>
        <w:tc>
          <w:tcPr>
            <w:tcW w:w="417" w:type="pct"/>
            <w:shd w:val="clear" w:color="auto" w:fill="auto"/>
            <w:noWrap/>
            <w:vAlign w:val="center"/>
            <w:hideMark/>
          </w:tcPr>
          <w:p w14:paraId="5B2F3167" w14:textId="77777777" w:rsidR="0088536F" w:rsidRPr="005362B1" w:rsidRDefault="0088536F" w:rsidP="00D9550E">
            <w:pPr>
              <w:spacing w:after="0"/>
              <w:jc w:val="center"/>
            </w:pPr>
            <w:r w:rsidRPr="005362B1">
              <w:rPr>
                <w:color w:val="000000"/>
              </w:rPr>
              <w:t>2,673</w:t>
            </w:r>
          </w:p>
        </w:tc>
        <w:tc>
          <w:tcPr>
            <w:tcW w:w="470" w:type="pct"/>
            <w:shd w:val="clear" w:color="auto" w:fill="auto"/>
            <w:noWrap/>
            <w:vAlign w:val="center"/>
            <w:hideMark/>
          </w:tcPr>
          <w:p w14:paraId="3C871AD4" w14:textId="77777777" w:rsidR="0088536F" w:rsidRPr="005362B1" w:rsidRDefault="0088536F" w:rsidP="00D9550E">
            <w:pPr>
              <w:spacing w:after="0"/>
              <w:jc w:val="center"/>
            </w:pPr>
            <w:r w:rsidRPr="005362B1">
              <w:rPr>
                <w:color w:val="000000"/>
              </w:rPr>
              <w:t>12,352</w:t>
            </w:r>
          </w:p>
        </w:tc>
        <w:tc>
          <w:tcPr>
            <w:tcW w:w="498" w:type="pct"/>
            <w:shd w:val="clear" w:color="auto" w:fill="auto"/>
            <w:noWrap/>
            <w:vAlign w:val="center"/>
            <w:hideMark/>
          </w:tcPr>
          <w:p w14:paraId="261D0BC3" w14:textId="77777777" w:rsidR="0088536F" w:rsidRPr="005362B1" w:rsidRDefault="0088536F" w:rsidP="00D9550E">
            <w:pPr>
              <w:spacing w:after="0"/>
              <w:jc w:val="center"/>
            </w:pPr>
            <w:r w:rsidRPr="005362B1">
              <w:rPr>
                <w:color w:val="000000"/>
              </w:rPr>
              <w:t>47,585</w:t>
            </w:r>
          </w:p>
        </w:tc>
      </w:tr>
      <w:tr w:rsidR="0088536F" w:rsidRPr="005362B1" w14:paraId="734832E9" w14:textId="77777777" w:rsidTr="00D9550E">
        <w:trPr>
          <w:cantSplit/>
          <w:trHeight w:val="23"/>
        </w:trPr>
        <w:tc>
          <w:tcPr>
            <w:tcW w:w="409" w:type="pct"/>
            <w:tcBorders>
              <w:right w:val="single" w:sz="4" w:space="0" w:color="auto"/>
            </w:tcBorders>
            <w:shd w:val="clear" w:color="auto" w:fill="auto"/>
            <w:noWrap/>
            <w:vAlign w:val="center"/>
            <w:hideMark/>
          </w:tcPr>
          <w:p w14:paraId="47C95742" w14:textId="77777777" w:rsidR="0088536F" w:rsidRPr="005362B1" w:rsidRDefault="0088536F" w:rsidP="00D9550E">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12255A18" w14:textId="77777777" w:rsidR="0088536F" w:rsidRPr="005362B1" w:rsidRDefault="0088536F" w:rsidP="00D9550E">
            <w:pPr>
              <w:spacing w:after="0"/>
              <w:jc w:val="center"/>
            </w:pPr>
            <w:r w:rsidRPr="005362B1">
              <w:rPr>
                <w:color w:val="000000"/>
              </w:rPr>
              <w:t>13,132</w:t>
            </w:r>
          </w:p>
        </w:tc>
        <w:tc>
          <w:tcPr>
            <w:tcW w:w="461" w:type="pct"/>
            <w:shd w:val="clear" w:color="auto" w:fill="auto"/>
            <w:noWrap/>
            <w:vAlign w:val="center"/>
            <w:hideMark/>
          </w:tcPr>
          <w:p w14:paraId="3DFDF966" w14:textId="77777777" w:rsidR="0088536F" w:rsidRPr="005362B1" w:rsidRDefault="0088536F" w:rsidP="00D9550E">
            <w:pPr>
              <w:spacing w:after="0"/>
              <w:jc w:val="center"/>
            </w:pPr>
            <w:r w:rsidRPr="005362B1">
              <w:rPr>
                <w:color w:val="000000"/>
              </w:rPr>
              <w:t>10,244</w:t>
            </w:r>
          </w:p>
        </w:tc>
        <w:tc>
          <w:tcPr>
            <w:tcW w:w="463" w:type="pct"/>
            <w:shd w:val="clear" w:color="auto" w:fill="auto"/>
            <w:noWrap/>
            <w:vAlign w:val="center"/>
            <w:hideMark/>
          </w:tcPr>
          <w:p w14:paraId="53559E1D" w14:textId="77777777" w:rsidR="0088536F" w:rsidRPr="005362B1" w:rsidRDefault="0088536F" w:rsidP="00D9550E">
            <w:pPr>
              <w:spacing w:after="0"/>
              <w:jc w:val="center"/>
            </w:pPr>
            <w:r w:rsidRPr="005362B1">
              <w:rPr>
                <w:color w:val="000000"/>
              </w:rPr>
              <w:t>14,540</w:t>
            </w:r>
          </w:p>
        </w:tc>
        <w:tc>
          <w:tcPr>
            <w:tcW w:w="416" w:type="pct"/>
            <w:shd w:val="clear" w:color="auto" w:fill="auto"/>
            <w:noWrap/>
            <w:vAlign w:val="center"/>
            <w:hideMark/>
          </w:tcPr>
          <w:p w14:paraId="169F9322" w14:textId="77777777" w:rsidR="0088536F" w:rsidRPr="005362B1" w:rsidRDefault="0088536F" w:rsidP="00D9550E">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02DC359B" w14:textId="77777777" w:rsidR="0088536F" w:rsidRPr="005362B1" w:rsidRDefault="0088536F" w:rsidP="00D9550E">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55011BE7" w14:textId="77777777" w:rsidR="0088536F" w:rsidRPr="005362B1" w:rsidRDefault="0088536F" w:rsidP="00D9550E">
            <w:pPr>
              <w:spacing w:after="0"/>
              <w:jc w:val="center"/>
            </w:pPr>
            <w:r w:rsidRPr="005362B1">
              <w:rPr>
                <w:color w:val="000000"/>
              </w:rPr>
              <w:t>55</w:t>
            </w:r>
          </w:p>
        </w:tc>
        <w:tc>
          <w:tcPr>
            <w:tcW w:w="463" w:type="pct"/>
            <w:shd w:val="clear" w:color="auto" w:fill="auto"/>
            <w:noWrap/>
            <w:vAlign w:val="center"/>
            <w:hideMark/>
          </w:tcPr>
          <w:p w14:paraId="26984749" w14:textId="77777777" w:rsidR="0088536F" w:rsidRPr="005362B1" w:rsidRDefault="0088536F" w:rsidP="00D9550E">
            <w:pPr>
              <w:spacing w:after="0"/>
              <w:jc w:val="center"/>
            </w:pPr>
            <w:r w:rsidRPr="005362B1">
              <w:rPr>
                <w:color w:val="000000"/>
              </w:rPr>
              <w:t>9,146</w:t>
            </w:r>
          </w:p>
        </w:tc>
        <w:tc>
          <w:tcPr>
            <w:tcW w:w="417" w:type="pct"/>
            <w:shd w:val="clear" w:color="auto" w:fill="auto"/>
            <w:noWrap/>
            <w:vAlign w:val="center"/>
            <w:hideMark/>
          </w:tcPr>
          <w:p w14:paraId="3AF3883F" w14:textId="77777777" w:rsidR="0088536F" w:rsidRPr="005362B1" w:rsidRDefault="0088536F" w:rsidP="00D9550E">
            <w:pPr>
              <w:spacing w:after="0"/>
              <w:jc w:val="center"/>
            </w:pPr>
            <w:r w:rsidRPr="005362B1">
              <w:rPr>
                <w:color w:val="000000"/>
              </w:rPr>
              <w:t>662</w:t>
            </w:r>
          </w:p>
        </w:tc>
        <w:tc>
          <w:tcPr>
            <w:tcW w:w="470" w:type="pct"/>
            <w:shd w:val="clear" w:color="auto" w:fill="auto"/>
            <w:noWrap/>
            <w:vAlign w:val="center"/>
            <w:hideMark/>
          </w:tcPr>
          <w:p w14:paraId="2BBEB2BA" w14:textId="77777777" w:rsidR="0088536F" w:rsidRPr="005362B1" w:rsidRDefault="0088536F" w:rsidP="00D9550E">
            <w:pPr>
              <w:spacing w:after="0"/>
              <w:jc w:val="center"/>
            </w:pPr>
            <w:r w:rsidRPr="005362B1">
              <w:rPr>
                <w:color w:val="000000"/>
              </w:rPr>
              <w:t>9,863</w:t>
            </w:r>
          </w:p>
        </w:tc>
        <w:tc>
          <w:tcPr>
            <w:tcW w:w="498" w:type="pct"/>
            <w:shd w:val="clear" w:color="auto" w:fill="auto"/>
            <w:noWrap/>
            <w:vAlign w:val="center"/>
            <w:hideMark/>
          </w:tcPr>
          <w:p w14:paraId="4DDB5B3E" w14:textId="77777777" w:rsidR="0088536F" w:rsidRPr="005362B1" w:rsidRDefault="0088536F" w:rsidP="00D9550E">
            <w:pPr>
              <w:spacing w:after="0"/>
              <w:jc w:val="center"/>
            </w:pPr>
            <w:r w:rsidRPr="005362B1">
              <w:rPr>
                <w:color w:val="000000"/>
              </w:rPr>
              <w:t>47,897</w:t>
            </w:r>
          </w:p>
        </w:tc>
      </w:tr>
      <w:tr w:rsidR="0088536F" w:rsidRPr="005362B1" w14:paraId="7B679777" w14:textId="77777777" w:rsidTr="00D9550E">
        <w:trPr>
          <w:cantSplit/>
          <w:trHeight w:val="23"/>
        </w:trPr>
        <w:tc>
          <w:tcPr>
            <w:tcW w:w="409" w:type="pct"/>
            <w:tcBorders>
              <w:right w:val="single" w:sz="4" w:space="0" w:color="auto"/>
            </w:tcBorders>
            <w:shd w:val="clear" w:color="auto" w:fill="auto"/>
            <w:noWrap/>
            <w:vAlign w:val="center"/>
            <w:hideMark/>
          </w:tcPr>
          <w:p w14:paraId="33D6093C" w14:textId="77777777" w:rsidR="0088536F" w:rsidRPr="005362B1" w:rsidRDefault="0088536F" w:rsidP="00D9550E">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352D0E8D" w14:textId="77777777" w:rsidR="0088536F" w:rsidRPr="005362B1" w:rsidRDefault="0088536F" w:rsidP="00D9550E">
            <w:pPr>
              <w:spacing w:after="0"/>
              <w:jc w:val="center"/>
            </w:pPr>
            <w:r w:rsidRPr="005362B1">
              <w:rPr>
                <w:color w:val="000000"/>
              </w:rPr>
              <w:t>14,775</w:t>
            </w:r>
          </w:p>
        </w:tc>
        <w:tc>
          <w:tcPr>
            <w:tcW w:w="461" w:type="pct"/>
            <w:shd w:val="clear" w:color="auto" w:fill="auto"/>
            <w:noWrap/>
            <w:vAlign w:val="center"/>
            <w:hideMark/>
          </w:tcPr>
          <w:p w14:paraId="1C940334" w14:textId="77777777" w:rsidR="0088536F" w:rsidRPr="005362B1" w:rsidRDefault="0088536F" w:rsidP="00D9550E">
            <w:pPr>
              <w:spacing w:after="0"/>
              <w:jc w:val="center"/>
            </w:pPr>
            <w:r w:rsidRPr="005362B1">
              <w:rPr>
                <w:color w:val="000000"/>
              </w:rPr>
              <w:t>11,539</w:t>
            </w:r>
          </w:p>
        </w:tc>
        <w:tc>
          <w:tcPr>
            <w:tcW w:w="463" w:type="pct"/>
            <w:shd w:val="clear" w:color="auto" w:fill="auto"/>
            <w:noWrap/>
            <w:vAlign w:val="center"/>
            <w:hideMark/>
          </w:tcPr>
          <w:p w14:paraId="754B9C68" w14:textId="77777777" w:rsidR="0088536F" w:rsidRPr="005362B1" w:rsidRDefault="0088536F" w:rsidP="00D9550E">
            <w:pPr>
              <w:spacing w:after="0"/>
              <w:jc w:val="center"/>
            </w:pPr>
            <w:r w:rsidRPr="005362B1">
              <w:rPr>
                <w:color w:val="000000"/>
              </w:rPr>
              <w:t>13,573</w:t>
            </w:r>
          </w:p>
        </w:tc>
        <w:tc>
          <w:tcPr>
            <w:tcW w:w="416" w:type="pct"/>
            <w:shd w:val="clear" w:color="auto" w:fill="auto"/>
            <w:noWrap/>
            <w:vAlign w:val="center"/>
            <w:hideMark/>
          </w:tcPr>
          <w:p w14:paraId="70BC3CA9" w14:textId="77777777" w:rsidR="0088536F" w:rsidRPr="005362B1" w:rsidRDefault="0088536F" w:rsidP="00D9550E">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0701B68" w14:textId="77777777" w:rsidR="0088536F" w:rsidRPr="005362B1" w:rsidRDefault="0088536F" w:rsidP="00D9550E">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67D80992" w14:textId="77777777" w:rsidR="0088536F" w:rsidRPr="005362B1" w:rsidRDefault="0088536F" w:rsidP="00D9550E">
            <w:pPr>
              <w:spacing w:after="0"/>
              <w:jc w:val="center"/>
            </w:pPr>
            <w:r w:rsidRPr="005362B1">
              <w:rPr>
                <w:color w:val="000000"/>
              </w:rPr>
              <w:t>270</w:t>
            </w:r>
          </w:p>
        </w:tc>
        <w:tc>
          <w:tcPr>
            <w:tcW w:w="463" w:type="pct"/>
            <w:shd w:val="clear" w:color="auto" w:fill="auto"/>
            <w:noWrap/>
            <w:vAlign w:val="center"/>
            <w:hideMark/>
          </w:tcPr>
          <w:p w14:paraId="65F406FF" w14:textId="77777777" w:rsidR="0088536F" w:rsidRPr="005362B1" w:rsidRDefault="0088536F" w:rsidP="00D9550E">
            <w:pPr>
              <w:spacing w:after="0"/>
              <w:jc w:val="center"/>
            </w:pPr>
            <w:r w:rsidRPr="005362B1">
              <w:rPr>
                <w:color w:val="000000"/>
              </w:rPr>
              <w:t>11,378</w:t>
            </w:r>
          </w:p>
        </w:tc>
        <w:tc>
          <w:tcPr>
            <w:tcW w:w="417" w:type="pct"/>
            <w:shd w:val="clear" w:color="auto" w:fill="auto"/>
            <w:noWrap/>
            <w:vAlign w:val="center"/>
            <w:hideMark/>
          </w:tcPr>
          <w:p w14:paraId="5DBD4B96" w14:textId="77777777" w:rsidR="0088536F" w:rsidRPr="005362B1" w:rsidRDefault="0088536F" w:rsidP="00D9550E">
            <w:pPr>
              <w:spacing w:after="0"/>
              <w:jc w:val="center"/>
            </w:pPr>
            <w:r w:rsidRPr="005362B1">
              <w:rPr>
                <w:color w:val="000000"/>
              </w:rPr>
              <w:t>682</w:t>
            </w:r>
          </w:p>
        </w:tc>
        <w:tc>
          <w:tcPr>
            <w:tcW w:w="470" w:type="pct"/>
            <w:shd w:val="clear" w:color="auto" w:fill="auto"/>
            <w:noWrap/>
            <w:vAlign w:val="center"/>
            <w:hideMark/>
          </w:tcPr>
          <w:p w14:paraId="4209A95C" w14:textId="77777777" w:rsidR="0088536F" w:rsidRPr="005362B1" w:rsidRDefault="0088536F" w:rsidP="00D9550E">
            <w:pPr>
              <w:spacing w:after="0"/>
              <w:jc w:val="center"/>
            </w:pPr>
            <w:r w:rsidRPr="005362B1">
              <w:rPr>
                <w:color w:val="000000"/>
              </w:rPr>
              <w:t>12,330</w:t>
            </w:r>
          </w:p>
        </w:tc>
        <w:tc>
          <w:tcPr>
            <w:tcW w:w="498" w:type="pct"/>
            <w:shd w:val="clear" w:color="auto" w:fill="auto"/>
            <w:noWrap/>
            <w:vAlign w:val="center"/>
            <w:hideMark/>
          </w:tcPr>
          <w:p w14:paraId="07B30F88" w14:textId="77777777" w:rsidR="0088536F" w:rsidRPr="005362B1" w:rsidRDefault="0088536F" w:rsidP="00D9550E">
            <w:pPr>
              <w:spacing w:after="0"/>
              <w:jc w:val="center"/>
            </w:pPr>
            <w:r w:rsidRPr="005362B1">
              <w:rPr>
                <w:color w:val="000000"/>
              </w:rPr>
              <w:t>52,261</w:t>
            </w:r>
          </w:p>
        </w:tc>
      </w:tr>
      <w:tr w:rsidR="0088536F" w:rsidRPr="005362B1" w14:paraId="2005DF4B" w14:textId="77777777" w:rsidTr="00D9550E">
        <w:trPr>
          <w:cantSplit/>
          <w:trHeight w:val="23"/>
        </w:trPr>
        <w:tc>
          <w:tcPr>
            <w:tcW w:w="409" w:type="pct"/>
            <w:tcBorders>
              <w:right w:val="single" w:sz="4" w:space="0" w:color="auto"/>
            </w:tcBorders>
            <w:shd w:val="clear" w:color="auto" w:fill="auto"/>
            <w:noWrap/>
            <w:vAlign w:val="center"/>
            <w:hideMark/>
          </w:tcPr>
          <w:p w14:paraId="502A9FDF" w14:textId="77777777" w:rsidR="0088536F" w:rsidRPr="005362B1" w:rsidRDefault="0088536F" w:rsidP="00D9550E">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0E4420BB" w14:textId="77777777" w:rsidR="0088536F" w:rsidRPr="005362B1" w:rsidRDefault="0088536F" w:rsidP="00D9550E">
            <w:pPr>
              <w:spacing w:after="0"/>
              <w:jc w:val="center"/>
            </w:pPr>
            <w:r w:rsidRPr="005362B1">
              <w:rPr>
                <w:color w:val="000000"/>
              </w:rPr>
              <w:t>20,293</w:t>
            </w:r>
          </w:p>
        </w:tc>
        <w:tc>
          <w:tcPr>
            <w:tcW w:w="461" w:type="pct"/>
            <w:shd w:val="clear" w:color="auto" w:fill="auto"/>
            <w:noWrap/>
            <w:vAlign w:val="center"/>
            <w:hideMark/>
          </w:tcPr>
          <w:p w14:paraId="66A85CEE" w14:textId="77777777" w:rsidR="0088536F" w:rsidRPr="005362B1" w:rsidRDefault="0088536F" w:rsidP="00D9550E">
            <w:pPr>
              <w:spacing w:after="0"/>
              <w:jc w:val="center"/>
            </w:pPr>
            <w:r w:rsidRPr="005362B1">
              <w:rPr>
                <w:color w:val="000000"/>
              </w:rPr>
              <w:t>12,106</w:t>
            </w:r>
          </w:p>
        </w:tc>
        <w:tc>
          <w:tcPr>
            <w:tcW w:w="463" w:type="pct"/>
            <w:shd w:val="clear" w:color="auto" w:fill="auto"/>
            <w:noWrap/>
            <w:vAlign w:val="center"/>
            <w:hideMark/>
          </w:tcPr>
          <w:p w14:paraId="6401FCBC" w14:textId="77777777" w:rsidR="0088536F" w:rsidRPr="005362B1" w:rsidRDefault="0088536F" w:rsidP="00D9550E">
            <w:pPr>
              <w:spacing w:after="0"/>
              <w:jc w:val="center"/>
            </w:pPr>
            <w:r w:rsidRPr="005362B1">
              <w:rPr>
                <w:color w:val="000000"/>
              </w:rPr>
              <w:t>11,229</w:t>
            </w:r>
          </w:p>
        </w:tc>
        <w:tc>
          <w:tcPr>
            <w:tcW w:w="416" w:type="pct"/>
            <w:shd w:val="clear" w:color="auto" w:fill="auto"/>
            <w:noWrap/>
            <w:vAlign w:val="center"/>
            <w:hideMark/>
          </w:tcPr>
          <w:p w14:paraId="3B49B62D" w14:textId="77777777" w:rsidR="0088536F" w:rsidRPr="005362B1" w:rsidRDefault="0088536F" w:rsidP="00D9550E">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15DEBC2F" w14:textId="77777777" w:rsidR="0088536F" w:rsidRPr="005362B1" w:rsidRDefault="0088536F" w:rsidP="00D9550E">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1CE616C4" w14:textId="77777777" w:rsidR="0088536F" w:rsidRPr="005362B1" w:rsidRDefault="0088536F" w:rsidP="00D9550E">
            <w:pPr>
              <w:spacing w:after="0"/>
              <w:jc w:val="center"/>
            </w:pPr>
            <w:r w:rsidRPr="005362B1">
              <w:rPr>
                <w:color w:val="000000"/>
              </w:rPr>
              <w:t>317</w:t>
            </w:r>
          </w:p>
        </w:tc>
        <w:tc>
          <w:tcPr>
            <w:tcW w:w="463" w:type="pct"/>
            <w:shd w:val="clear" w:color="auto" w:fill="auto"/>
            <w:noWrap/>
            <w:vAlign w:val="center"/>
            <w:hideMark/>
          </w:tcPr>
          <w:p w14:paraId="42041FD1" w14:textId="77777777" w:rsidR="0088536F" w:rsidRPr="005362B1" w:rsidRDefault="0088536F" w:rsidP="00D9550E">
            <w:pPr>
              <w:spacing w:after="0"/>
              <w:jc w:val="center"/>
            </w:pPr>
            <w:r w:rsidRPr="005362B1">
              <w:rPr>
                <w:color w:val="000000"/>
              </w:rPr>
              <w:t>13,438</w:t>
            </w:r>
          </w:p>
        </w:tc>
        <w:tc>
          <w:tcPr>
            <w:tcW w:w="417" w:type="pct"/>
            <w:shd w:val="clear" w:color="auto" w:fill="auto"/>
            <w:noWrap/>
            <w:vAlign w:val="center"/>
            <w:hideMark/>
          </w:tcPr>
          <w:p w14:paraId="33455AC3" w14:textId="77777777" w:rsidR="0088536F" w:rsidRPr="005362B1" w:rsidRDefault="0088536F" w:rsidP="00D9550E">
            <w:pPr>
              <w:spacing w:after="0"/>
              <w:jc w:val="center"/>
            </w:pPr>
            <w:r w:rsidRPr="005362B1">
              <w:rPr>
                <w:color w:val="000000"/>
              </w:rPr>
              <w:t>1,568</w:t>
            </w:r>
          </w:p>
        </w:tc>
        <w:tc>
          <w:tcPr>
            <w:tcW w:w="470" w:type="pct"/>
            <w:shd w:val="clear" w:color="auto" w:fill="auto"/>
            <w:noWrap/>
            <w:vAlign w:val="center"/>
            <w:hideMark/>
          </w:tcPr>
          <w:p w14:paraId="06B7A969" w14:textId="77777777" w:rsidR="0088536F" w:rsidRPr="005362B1" w:rsidRDefault="0088536F" w:rsidP="00D9550E">
            <w:pPr>
              <w:spacing w:after="0"/>
              <w:jc w:val="center"/>
            </w:pPr>
            <w:r w:rsidRPr="005362B1">
              <w:rPr>
                <w:color w:val="000000"/>
              </w:rPr>
              <w:t>15,323</w:t>
            </w:r>
          </w:p>
        </w:tc>
        <w:tc>
          <w:tcPr>
            <w:tcW w:w="498" w:type="pct"/>
            <w:shd w:val="clear" w:color="auto" w:fill="auto"/>
            <w:noWrap/>
            <w:vAlign w:val="center"/>
            <w:hideMark/>
          </w:tcPr>
          <w:p w14:paraId="4EEAC7F5" w14:textId="77777777" w:rsidR="0088536F" w:rsidRPr="005362B1" w:rsidRDefault="0088536F" w:rsidP="00D9550E">
            <w:pPr>
              <w:spacing w:after="0"/>
              <w:jc w:val="center"/>
            </w:pPr>
            <w:r w:rsidRPr="005362B1">
              <w:rPr>
                <w:color w:val="000000"/>
              </w:rPr>
              <w:t>59,014</w:t>
            </w:r>
          </w:p>
        </w:tc>
      </w:tr>
      <w:tr w:rsidR="0088536F" w:rsidRPr="005362B1" w14:paraId="5DF9E91B" w14:textId="77777777" w:rsidTr="00D9550E">
        <w:trPr>
          <w:cantSplit/>
          <w:trHeight w:val="23"/>
        </w:trPr>
        <w:tc>
          <w:tcPr>
            <w:tcW w:w="409" w:type="pct"/>
            <w:tcBorders>
              <w:right w:val="single" w:sz="4" w:space="0" w:color="auto"/>
            </w:tcBorders>
            <w:shd w:val="clear" w:color="auto" w:fill="auto"/>
            <w:noWrap/>
            <w:vAlign w:val="center"/>
            <w:hideMark/>
          </w:tcPr>
          <w:p w14:paraId="1C53F932" w14:textId="77777777" w:rsidR="0088536F" w:rsidRPr="005362B1" w:rsidRDefault="0088536F" w:rsidP="00D9550E">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5C8BA870" w14:textId="77777777" w:rsidR="0088536F" w:rsidRPr="005362B1" w:rsidRDefault="0088536F" w:rsidP="00D9550E">
            <w:pPr>
              <w:spacing w:after="0"/>
              <w:jc w:val="center"/>
            </w:pPr>
            <w:r w:rsidRPr="005362B1">
              <w:rPr>
                <w:color w:val="000000"/>
              </w:rPr>
              <w:t>13,976</w:t>
            </w:r>
          </w:p>
        </w:tc>
        <w:tc>
          <w:tcPr>
            <w:tcW w:w="461" w:type="pct"/>
            <w:shd w:val="clear" w:color="auto" w:fill="auto"/>
            <w:noWrap/>
            <w:vAlign w:val="center"/>
            <w:hideMark/>
          </w:tcPr>
          <w:p w14:paraId="74C9B025" w14:textId="77777777" w:rsidR="0088536F" w:rsidRPr="005362B1" w:rsidRDefault="0088536F" w:rsidP="00D9550E">
            <w:pPr>
              <w:spacing w:after="0"/>
              <w:jc w:val="center"/>
            </w:pPr>
            <w:r w:rsidRPr="005362B1">
              <w:rPr>
                <w:color w:val="000000"/>
              </w:rPr>
              <w:t>13,968</w:t>
            </w:r>
          </w:p>
        </w:tc>
        <w:tc>
          <w:tcPr>
            <w:tcW w:w="463" w:type="pct"/>
            <w:shd w:val="clear" w:color="auto" w:fill="auto"/>
            <w:noWrap/>
            <w:vAlign w:val="center"/>
            <w:hideMark/>
          </w:tcPr>
          <w:p w14:paraId="78776503" w14:textId="77777777" w:rsidR="0088536F" w:rsidRPr="005362B1" w:rsidRDefault="0088536F" w:rsidP="00D9550E">
            <w:pPr>
              <w:spacing w:after="0"/>
              <w:jc w:val="center"/>
            </w:pPr>
            <w:r w:rsidRPr="005362B1">
              <w:rPr>
                <w:color w:val="000000"/>
              </w:rPr>
              <w:t>11,951</w:t>
            </w:r>
          </w:p>
        </w:tc>
        <w:tc>
          <w:tcPr>
            <w:tcW w:w="416" w:type="pct"/>
            <w:shd w:val="clear" w:color="auto" w:fill="auto"/>
            <w:noWrap/>
            <w:vAlign w:val="center"/>
            <w:hideMark/>
          </w:tcPr>
          <w:p w14:paraId="176B21BF" w14:textId="77777777" w:rsidR="0088536F" w:rsidRPr="005362B1" w:rsidRDefault="0088536F" w:rsidP="00D9550E">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03FA6765" w14:textId="77777777" w:rsidR="0088536F" w:rsidRPr="005362B1" w:rsidRDefault="0088536F" w:rsidP="00D9550E">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385D3A59" w14:textId="77777777" w:rsidR="0088536F" w:rsidRPr="005362B1" w:rsidRDefault="0088536F" w:rsidP="00D9550E">
            <w:pPr>
              <w:spacing w:after="0"/>
              <w:jc w:val="center"/>
            </w:pPr>
            <w:r w:rsidRPr="005362B1">
              <w:rPr>
                <w:color w:val="000000"/>
              </w:rPr>
              <w:t>676</w:t>
            </w:r>
          </w:p>
        </w:tc>
        <w:tc>
          <w:tcPr>
            <w:tcW w:w="463" w:type="pct"/>
            <w:shd w:val="clear" w:color="auto" w:fill="auto"/>
            <w:noWrap/>
            <w:vAlign w:val="center"/>
            <w:hideMark/>
          </w:tcPr>
          <w:p w14:paraId="6B944C0F" w14:textId="77777777" w:rsidR="0088536F" w:rsidRPr="005362B1" w:rsidRDefault="0088536F" w:rsidP="00D9550E">
            <w:pPr>
              <w:spacing w:after="0"/>
              <w:jc w:val="center"/>
            </w:pPr>
            <w:r w:rsidRPr="005362B1">
              <w:rPr>
                <w:color w:val="000000"/>
              </w:rPr>
              <w:t>9,919</w:t>
            </w:r>
          </w:p>
        </w:tc>
        <w:tc>
          <w:tcPr>
            <w:tcW w:w="417" w:type="pct"/>
            <w:shd w:val="clear" w:color="auto" w:fill="auto"/>
            <w:noWrap/>
            <w:vAlign w:val="center"/>
            <w:hideMark/>
          </w:tcPr>
          <w:p w14:paraId="3336D296" w14:textId="77777777" w:rsidR="0088536F" w:rsidRPr="005362B1" w:rsidRDefault="0088536F" w:rsidP="00D9550E">
            <w:pPr>
              <w:spacing w:after="0"/>
              <w:jc w:val="center"/>
            </w:pPr>
            <w:r w:rsidRPr="005362B1">
              <w:rPr>
                <w:color w:val="000000"/>
              </w:rPr>
              <w:t>2,500</w:t>
            </w:r>
          </w:p>
        </w:tc>
        <w:tc>
          <w:tcPr>
            <w:tcW w:w="470" w:type="pct"/>
            <w:shd w:val="clear" w:color="auto" w:fill="auto"/>
            <w:noWrap/>
            <w:vAlign w:val="center"/>
            <w:hideMark/>
          </w:tcPr>
          <w:p w14:paraId="59399723" w14:textId="77777777" w:rsidR="0088536F" w:rsidRPr="005362B1" w:rsidRDefault="0088536F" w:rsidP="00D9550E">
            <w:pPr>
              <w:spacing w:after="0"/>
              <w:jc w:val="center"/>
            </w:pPr>
            <w:r w:rsidRPr="005362B1">
              <w:rPr>
                <w:color w:val="000000"/>
              </w:rPr>
              <w:t>13,095</w:t>
            </w:r>
          </w:p>
        </w:tc>
        <w:tc>
          <w:tcPr>
            <w:tcW w:w="498" w:type="pct"/>
            <w:shd w:val="clear" w:color="auto" w:fill="auto"/>
            <w:noWrap/>
            <w:vAlign w:val="center"/>
            <w:hideMark/>
          </w:tcPr>
          <w:p w14:paraId="116800F8" w14:textId="77777777" w:rsidR="0088536F" w:rsidRPr="005362B1" w:rsidRDefault="0088536F" w:rsidP="00D9550E">
            <w:pPr>
              <w:spacing w:after="0"/>
              <w:jc w:val="center"/>
            </w:pPr>
            <w:r w:rsidRPr="005362B1">
              <w:rPr>
                <w:color w:val="000000"/>
              </w:rPr>
              <w:t>53,196</w:t>
            </w:r>
          </w:p>
        </w:tc>
      </w:tr>
      <w:tr w:rsidR="0088536F" w:rsidRPr="005362B1" w14:paraId="1FC4EFF7" w14:textId="77777777" w:rsidTr="00D9550E">
        <w:trPr>
          <w:cantSplit/>
          <w:trHeight w:val="23"/>
        </w:trPr>
        <w:tc>
          <w:tcPr>
            <w:tcW w:w="409" w:type="pct"/>
            <w:tcBorders>
              <w:right w:val="single" w:sz="4" w:space="0" w:color="auto"/>
            </w:tcBorders>
            <w:shd w:val="clear" w:color="auto" w:fill="auto"/>
            <w:noWrap/>
            <w:vAlign w:val="center"/>
            <w:hideMark/>
          </w:tcPr>
          <w:p w14:paraId="5770A7CB" w14:textId="77777777" w:rsidR="0088536F" w:rsidRPr="005362B1" w:rsidRDefault="0088536F" w:rsidP="00D9550E">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17E201AC" w14:textId="77777777" w:rsidR="0088536F" w:rsidRPr="005362B1" w:rsidRDefault="0088536F" w:rsidP="00D9550E">
            <w:pPr>
              <w:spacing w:after="0"/>
              <w:jc w:val="center"/>
            </w:pPr>
            <w:r w:rsidRPr="005362B1">
              <w:rPr>
                <w:color w:val="000000"/>
              </w:rPr>
              <w:t>22,035</w:t>
            </w:r>
          </w:p>
        </w:tc>
        <w:tc>
          <w:tcPr>
            <w:tcW w:w="461" w:type="pct"/>
            <w:shd w:val="clear" w:color="auto" w:fill="auto"/>
            <w:noWrap/>
            <w:vAlign w:val="center"/>
            <w:hideMark/>
          </w:tcPr>
          <w:p w14:paraId="5466DEAD" w14:textId="77777777" w:rsidR="0088536F" w:rsidRPr="005362B1" w:rsidRDefault="0088536F" w:rsidP="00D9550E">
            <w:pPr>
              <w:spacing w:after="0"/>
              <w:jc w:val="center"/>
            </w:pPr>
            <w:r w:rsidRPr="005362B1">
              <w:rPr>
                <w:color w:val="000000"/>
              </w:rPr>
              <w:t>16,538</w:t>
            </w:r>
          </w:p>
        </w:tc>
        <w:tc>
          <w:tcPr>
            <w:tcW w:w="463" w:type="pct"/>
            <w:shd w:val="clear" w:color="auto" w:fill="auto"/>
            <w:noWrap/>
            <w:vAlign w:val="center"/>
            <w:hideMark/>
          </w:tcPr>
          <w:p w14:paraId="09797FB9" w14:textId="77777777" w:rsidR="0088536F" w:rsidRPr="005362B1" w:rsidRDefault="0088536F" w:rsidP="00D9550E">
            <w:pPr>
              <w:spacing w:after="0"/>
              <w:jc w:val="center"/>
            </w:pPr>
            <w:r w:rsidRPr="005362B1">
              <w:rPr>
                <w:color w:val="000000"/>
              </w:rPr>
              <w:t>20,116</w:t>
            </w:r>
          </w:p>
        </w:tc>
        <w:tc>
          <w:tcPr>
            <w:tcW w:w="416" w:type="pct"/>
            <w:shd w:val="clear" w:color="auto" w:fill="auto"/>
            <w:noWrap/>
            <w:vAlign w:val="center"/>
            <w:hideMark/>
          </w:tcPr>
          <w:p w14:paraId="15258CC3" w14:textId="77777777" w:rsidR="0088536F" w:rsidRPr="005362B1" w:rsidRDefault="0088536F" w:rsidP="00D9550E">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5C95E34A" w14:textId="77777777" w:rsidR="0088536F" w:rsidRPr="005362B1" w:rsidRDefault="0088536F" w:rsidP="00D9550E">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7D3D6E89" w14:textId="77777777" w:rsidR="0088536F" w:rsidRPr="005362B1" w:rsidRDefault="0088536F" w:rsidP="00D9550E">
            <w:pPr>
              <w:spacing w:after="0"/>
              <w:jc w:val="center"/>
            </w:pPr>
            <w:r w:rsidRPr="005362B1">
              <w:rPr>
                <w:color w:val="000000"/>
              </w:rPr>
              <w:t>826</w:t>
            </w:r>
          </w:p>
        </w:tc>
        <w:tc>
          <w:tcPr>
            <w:tcW w:w="463" w:type="pct"/>
            <w:shd w:val="clear" w:color="auto" w:fill="auto"/>
            <w:noWrap/>
            <w:vAlign w:val="center"/>
            <w:hideMark/>
          </w:tcPr>
          <w:p w14:paraId="38C68A1C" w14:textId="77777777" w:rsidR="0088536F" w:rsidRPr="005362B1" w:rsidRDefault="0088536F" w:rsidP="00D9550E">
            <w:pPr>
              <w:spacing w:after="0"/>
              <w:jc w:val="center"/>
            </w:pPr>
            <w:r w:rsidRPr="005362B1">
              <w:rPr>
                <w:color w:val="000000"/>
              </w:rPr>
              <w:t>14,604</w:t>
            </w:r>
          </w:p>
        </w:tc>
        <w:tc>
          <w:tcPr>
            <w:tcW w:w="417" w:type="pct"/>
            <w:shd w:val="clear" w:color="auto" w:fill="auto"/>
            <w:noWrap/>
            <w:vAlign w:val="center"/>
            <w:hideMark/>
          </w:tcPr>
          <w:p w14:paraId="33AD3641" w14:textId="77777777" w:rsidR="0088536F" w:rsidRPr="005362B1" w:rsidRDefault="0088536F" w:rsidP="00D9550E">
            <w:pPr>
              <w:spacing w:after="0"/>
              <w:jc w:val="center"/>
            </w:pPr>
            <w:r w:rsidRPr="005362B1">
              <w:rPr>
                <w:color w:val="000000"/>
              </w:rPr>
              <w:t>4,045</w:t>
            </w:r>
          </w:p>
        </w:tc>
        <w:tc>
          <w:tcPr>
            <w:tcW w:w="470" w:type="pct"/>
            <w:shd w:val="clear" w:color="auto" w:fill="auto"/>
            <w:noWrap/>
            <w:vAlign w:val="center"/>
            <w:hideMark/>
          </w:tcPr>
          <w:p w14:paraId="17072C8A" w14:textId="77777777" w:rsidR="0088536F" w:rsidRPr="005362B1" w:rsidRDefault="0088536F" w:rsidP="00D9550E">
            <w:pPr>
              <w:spacing w:after="0"/>
              <w:jc w:val="center"/>
            </w:pPr>
            <w:r w:rsidRPr="005362B1">
              <w:rPr>
                <w:color w:val="000000"/>
              </w:rPr>
              <w:t>19,475</w:t>
            </w:r>
          </w:p>
        </w:tc>
        <w:tc>
          <w:tcPr>
            <w:tcW w:w="498" w:type="pct"/>
            <w:shd w:val="clear" w:color="auto" w:fill="auto"/>
            <w:noWrap/>
            <w:vAlign w:val="center"/>
            <w:hideMark/>
          </w:tcPr>
          <w:p w14:paraId="09446435" w14:textId="77777777" w:rsidR="0088536F" w:rsidRPr="005362B1" w:rsidRDefault="0088536F" w:rsidP="00D9550E">
            <w:pPr>
              <w:spacing w:after="0"/>
              <w:jc w:val="center"/>
            </w:pPr>
            <w:r w:rsidRPr="005362B1">
              <w:rPr>
                <w:color w:val="000000"/>
              </w:rPr>
              <w:t>78,593</w:t>
            </w:r>
          </w:p>
        </w:tc>
      </w:tr>
      <w:tr w:rsidR="0088536F" w:rsidRPr="005362B1" w14:paraId="4BFAF4F1" w14:textId="77777777" w:rsidTr="00D9550E">
        <w:trPr>
          <w:cantSplit/>
          <w:trHeight w:val="23"/>
        </w:trPr>
        <w:tc>
          <w:tcPr>
            <w:tcW w:w="409" w:type="pct"/>
            <w:tcBorders>
              <w:right w:val="single" w:sz="4" w:space="0" w:color="auto"/>
            </w:tcBorders>
            <w:shd w:val="clear" w:color="auto" w:fill="auto"/>
            <w:noWrap/>
            <w:vAlign w:val="center"/>
            <w:hideMark/>
          </w:tcPr>
          <w:p w14:paraId="61369EBC" w14:textId="77777777" w:rsidR="0088536F" w:rsidRPr="005362B1" w:rsidRDefault="0088536F" w:rsidP="00D9550E">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0774817F" w14:textId="77777777" w:rsidR="0088536F" w:rsidRPr="005362B1" w:rsidRDefault="0088536F" w:rsidP="00D9550E">
            <w:pPr>
              <w:spacing w:after="0"/>
              <w:jc w:val="center"/>
            </w:pPr>
            <w:r w:rsidRPr="005362B1">
              <w:rPr>
                <w:color w:val="000000"/>
              </w:rPr>
              <w:t>16,456</w:t>
            </w:r>
          </w:p>
        </w:tc>
        <w:tc>
          <w:tcPr>
            <w:tcW w:w="461" w:type="pct"/>
            <w:shd w:val="clear" w:color="auto" w:fill="auto"/>
            <w:noWrap/>
            <w:vAlign w:val="center"/>
          </w:tcPr>
          <w:p w14:paraId="1B988788" w14:textId="77777777" w:rsidR="0088536F" w:rsidRPr="005362B1" w:rsidRDefault="0088536F" w:rsidP="00D9550E">
            <w:pPr>
              <w:spacing w:after="0"/>
              <w:jc w:val="center"/>
            </w:pPr>
            <w:r w:rsidRPr="005362B1">
              <w:rPr>
                <w:color w:val="000000"/>
              </w:rPr>
              <w:t>16,622</w:t>
            </w:r>
          </w:p>
        </w:tc>
        <w:tc>
          <w:tcPr>
            <w:tcW w:w="463" w:type="pct"/>
            <w:shd w:val="clear" w:color="auto" w:fill="auto"/>
            <w:noWrap/>
            <w:vAlign w:val="center"/>
          </w:tcPr>
          <w:p w14:paraId="45942E31" w14:textId="77777777" w:rsidR="0088536F" w:rsidRPr="005362B1" w:rsidRDefault="0088536F" w:rsidP="00D9550E">
            <w:pPr>
              <w:spacing w:after="0"/>
              <w:jc w:val="center"/>
            </w:pPr>
            <w:r w:rsidRPr="005362B1">
              <w:rPr>
                <w:color w:val="000000"/>
              </w:rPr>
              <w:t>29,233</w:t>
            </w:r>
          </w:p>
        </w:tc>
        <w:tc>
          <w:tcPr>
            <w:tcW w:w="416" w:type="pct"/>
            <w:shd w:val="clear" w:color="auto" w:fill="auto"/>
            <w:noWrap/>
            <w:vAlign w:val="center"/>
          </w:tcPr>
          <w:p w14:paraId="60BCFA12"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CD2706F" w14:textId="77777777" w:rsidR="0088536F" w:rsidRPr="005362B1" w:rsidRDefault="0088536F" w:rsidP="00D9550E">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403041BE" w14:textId="77777777" w:rsidR="0088536F" w:rsidRPr="005362B1" w:rsidRDefault="0088536F" w:rsidP="00D9550E">
            <w:pPr>
              <w:spacing w:after="0"/>
              <w:jc w:val="center"/>
            </w:pPr>
            <w:r w:rsidRPr="005362B1">
              <w:rPr>
                <w:color w:val="000000"/>
              </w:rPr>
              <w:t>1,033</w:t>
            </w:r>
          </w:p>
        </w:tc>
        <w:tc>
          <w:tcPr>
            <w:tcW w:w="463" w:type="pct"/>
            <w:shd w:val="clear" w:color="auto" w:fill="auto"/>
            <w:noWrap/>
            <w:vAlign w:val="center"/>
          </w:tcPr>
          <w:p w14:paraId="1656F3B0" w14:textId="77777777" w:rsidR="0088536F" w:rsidRPr="005362B1" w:rsidRDefault="0088536F" w:rsidP="00D9550E">
            <w:pPr>
              <w:spacing w:after="0"/>
              <w:jc w:val="center"/>
            </w:pPr>
            <w:r w:rsidRPr="005362B1">
              <w:rPr>
                <w:color w:val="000000"/>
              </w:rPr>
              <w:t>16,675</w:t>
            </w:r>
          </w:p>
        </w:tc>
        <w:tc>
          <w:tcPr>
            <w:tcW w:w="417" w:type="pct"/>
            <w:shd w:val="clear" w:color="auto" w:fill="auto"/>
            <w:noWrap/>
            <w:vAlign w:val="center"/>
          </w:tcPr>
          <w:p w14:paraId="20CF5C5D" w14:textId="77777777" w:rsidR="0088536F" w:rsidRPr="005362B1" w:rsidRDefault="0088536F" w:rsidP="00D9550E">
            <w:pPr>
              <w:spacing w:after="0"/>
              <w:jc w:val="center"/>
            </w:pPr>
            <w:r w:rsidRPr="005362B1">
              <w:rPr>
                <w:color w:val="000000"/>
              </w:rPr>
              <w:t>4,627</w:t>
            </w:r>
          </w:p>
        </w:tc>
        <w:tc>
          <w:tcPr>
            <w:tcW w:w="470" w:type="pct"/>
            <w:shd w:val="clear" w:color="auto" w:fill="auto"/>
            <w:noWrap/>
            <w:vAlign w:val="center"/>
          </w:tcPr>
          <w:p w14:paraId="4E1722D1" w14:textId="77777777" w:rsidR="0088536F" w:rsidRPr="005362B1" w:rsidRDefault="0088536F" w:rsidP="00D9550E">
            <w:pPr>
              <w:spacing w:after="0"/>
              <w:jc w:val="center"/>
            </w:pPr>
            <w:r w:rsidRPr="005362B1">
              <w:rPr>
                <w:color w:val="000000"/>
              </w:rPr>
              <w:t>22,335</w:t>
            </w:r>
          </w:p>
        </w:tc>
        <w:tc>
          <w:tcPr>
            <w:tcW w:w="498" w:type="pct"/>
            <w:shd w:val="clear" w:color="auto" w:fill="auto"/>
            <w:noWrap/>
            <w:vAlign w:val="center"/>
          </w:tcPr>
          <w:p w14:paraId="689F8D41" w14:textId="77777777" w:rsidR="0088536F" w:rsidRPr="005362B1" w:rsidRDefault="0088536F" w:rsidP="00D9550E">
            <w:pPr>
              <w:spacing w:after="0"/>
              <w:jc w:val="center"/>
            </w:pPr>
            <w:r w:rsidRPr="005362B1">
              <w:rPr>
                <w:color w:val="000000"/>
              </w:rPr>
              <w:t>85,368</w:t>
            </w:r>
          </w:p>
        </w:tc>
      </w:tr>
      <w:tr w:rsidR="0088536F" w:rsidRPr="005362B1" w14:paraId="5137FAC7" w14:textId="77777777" w:rsidTr="00D9550E">
        <w:trPr>
          <w:cantSplit/>
          <w:trHeight w:val="23"/>
        </w:trPr>
        <w:tc>
          <w:tcPr>
            <w:tcW w:w="409" w:type="pct"/>
            <w:tcBorders>
              <w:right w:val="single" w:sz="4" w:space="0" w:color="auto"/>
            </w:tcBorders>
            <w:shd w:val="clear" w:color="auto" w:fill="auto"/>
            <w:noWrap/>
            <w:vAlign w:val="center"/>
            <w:hideMark/>
          </w:tcPr>
          <w:p w14:paraId="7593A4D4" w14:textId="77777777" w:rsidR="0088536F" w:rsidRPr="005362B1" w:rsidRDefault="0088536F" w:rsidP="00D9550E">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3C274CB5" w14:textId="77777777" w:rsidR="0088536F" w:rsidRPr="005362B1" w:rsidRDefault="0088536F" w:rsidP="00D9550E">
            <w:pPr>
              <w:spacing w:after="0"/>
              <w:jc w:val="center"/>
            </w:pPr>
            <w:r w:rsidRPr="005362B1">
              <w:rPr>
                <w:color w:val="000000"/>
              </w:rPr>
              <w:t>20,084</w:t>
            </w:r>
          </w:p>
        </w:tc>
        <w:tc>
          <w:tcPr>
            <w:tcW w:w="461" w:type="pct"/>
            <w:shd w:val="clear" w:color="auto" w:fill="auto"/>
            <w:noWrap/>
            <w:vAlign w:val="center"/>
          </w:tcPr>
          <w:p w14:paraId="4AB6809D" w14:textId="77777777" w:rsidR="0088536F" w:rsidRPr="005362B1" w:rsidRDefault="0088536F" w:rsidP="00D9550E">
            <w:pPr>
              <w:spacing w:after="0"/>
              <w:jc w:val="center"/>
            </w:pPr>
            <w:r w:rsidRPr="005362B1">
              <w:rPr>
                <w:color w:val="000000"/>
              </w:rPr>
              <w:t>14,467</w:t>
            </w:r>
          </w:p>
        </w:tc>
        <w:tc>
          <w:tcPr>
            <w:tcW w:w="463" w:type="pct"/>
            <w:shd w:val="clear" w:color="auto" w:fill="auto"/>
            <w:noWrap/>
            <w:vAlign w:val="center"/>
          </w:tcPr>
          <w:p w14:paraId="5670DE1A" w14:textId="77777777" w:rsidR="0088536F" w:rsidRPr="005362B1" w:rsidRDefault="0088536F" w:rsidP="00D9550E">
            <w:pPr>
              <w:spacing w:after="0"/>
              <w:jc w:val="center"/>
            </w:pPr>
            <w:r w:rsidRPr="005362B1">
              <w:rPr>
                <w:color w:val="000000"/>
              </w:rPr>
              <w:t>21,238</w:t>
            </w:r>
          </w:p>
        </w:tc>
        <w:tc>
          <w:tcPr>
            <w:tcW w:w="416" w:type="pct"/>
            <w:shd w:val="clear" w:color="auto" w:fill="auto"/>
            <w:noWrap/>
            <w:vAlign w:val="center"/>
          </w:tcPr>
          <w:p w14:paraId="430567D5"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16D2ECB" w14:textId="77777777" w:rsidR="0088536F" w:rsidRPr="005362B1" w:rsidRDefault="0088536F" w:rsidP="00D9550E">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14A9087A" w14:textId="77777777" w:rsidR="0088536F" w:rsidRPr="005362B1" w:rsidRDefault="0088536F" w:rsidP="00D9550E">
            <w:pPr>
              <w:spacing w:after="0"/>
              <w:jc w:val="center"/>
            </w:pPr>
            <w:r w:rsidRPr="005362B1">
              <w:rPr>
                <w:color w:val="000000"/>
              </w:rPr>
              <w:t>866</w:t>
            </w:r>
          </w:p>
        </w:tc>
        <w:tc>
          <w:tcPr>
            <w:tcW w:w="463" w:type="pct"/>
            <w:shd w:val="clear" w:color="auto" w:fill="auto"/>
            <w:noWrap/>
            <w:vAlign w:val="center"/>
          </w:tcPr>
          <w:p w14:paraId="33B6E4EC" w14:textId="77777777" w:rsidR="0088536F" w:rsidRPr="005362B1" w:rsidRDefault="0088536F" w:rsidP="00D9550E">
            <w:pPr>
              <w:spacing w:after="0"/>
              <w:jc w:val="center"/>
            </w:pPr>
            <w:r w:rsidRPr="005362B1">
              <w:rPr>
                <w:color w:val="000000"/>
              </w:rPr>
              <w:t>15,940</w:t>
            </w:r>
          </w:p>
        </w:tc>
        <w:tc>
          <w:tcPr>
            <w:tcW w:w="417" w:type="pct"/>
            <w:shd w:val="clear" w:color="auto" w:fill="auto"/>
            <w:noWrap/>
            <w:vAlign w:val="center"/>
          </w:tcPr>
          <w:p w14:paraId="0A78F8D8" w14:textId="77777777" w:rsidR="0088536F" w:rsidRPr="005362B1" w:rsidRDefault="0088536F" w:rsidP="00D9550E">
            <w:pPr>
              <w:spacing w:after="0"/>
              <w:jc w:val="center"/>
            </w:pPr>
            <w:r w:rsidRPr="005362B1">
              <w:rPr>
                <w:color w:val="000000"/>
              </w:rPr>
              <w:t>4,613</w:t>
            </w:r>
          </w:p>
        </w:tc>
        <w:tc>
          <w:tcPr>
            <w:tcW w:w="470" w:type="pct"/>
            <w:shd w:val="clear" w:color="auto" w:fill="auto"/>
            <w:noWrap/>
            <w:vAlign w:val="center"/>
          </w:tcPr>
          <w:p w14:paraId="5DEF3867" w14:textId="77777777" w:rsidR="0088536F" w:rsidRPr="005362B1" w:rsidRDefault="0088536F" w:rsidP="00D9550E">
            <w:pPr>
              <w:spacing w:after="0"/>
              <w:jc w:val="center"/>
            </w:pPr>
            <w:r w:rsidRPr="005362B1">
              <w:rPr>
                <w:color w:val="000000"/>
              </w:rPr>
              <w:t>21,419</w:t>
            </w:r>
          </w:p>
        </w:tc>
        <w:tc>
          <w:tcPr>
            <w:tcW w:w="498" w:type="pct"/>
            <w:shd w:val="clear" w:color="auto" w:fill="auto"/>
            <w:noWrap/>
            <w:vAlign w:val="center"/>
          </w:tcPr>
          <w:p w14:paraId="3D53C1A0" w14:textId="77777777" w:rsidR="0088536F" w:rsidRPr="005362B1" w:rsidRDefault="0088536F" w:rsidP="00D9550E">
            <w:pPr>
              <w:spacing w:after="0"/>
              <w:jc w:val="center"/>
            </w:pPr>
            <w:r w:rsidRPr="005362B1">
              <w:rPr>
                <w:color w:val="000000"/>
              </w:rPr>
              <w:t>77,930</w:t>
            </w:r>
          </w:p>
        </w:tc>
      </w:tr>
      <w:tr w:rsidR="0088536F" w:rsidRPr="005362B1" w14:paraId="5E04D852" w14:textId="77777777" w:rsidTr="00D9550E">
        <w:trPr>
          <w:cantSplit/>
          <w:trHeight w:val="23"/>
        </w:trPr>
        <w:tc>
          <w:tcPr>
            <w:tcW w:w="409" w:type="pct"/>
            <w:tcBorders>
              <w:right w:val="single" w:sz="4" w:space="0" w:color="auto"/>
            </w:tcBorders>
            <w:shd w:val="clear" w:color="auto" w:fill="auto"/>
            <w:noWrap/>
            <w:vAlign w:val="center"/>
            <w:hideMark/>
          </w:tcPr>
          <w:p w14:paraId="6B9C9475" w14:textId="77777777" w:rsidR="0088536F" w:rsidRPr="005362B1" w:rsidRDefault="0088536F" w:rsidP="00D9550E">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70F8497B" w14:textId="77777777" w:rsidR="0088536F" w:rsidRPr="005362B1" w:rsidRDefault="0088536F" w:rsidP="00D9550E">
            <w:pPr>
              <w:spacing w:after="0"/>
              <w:jc w:val="center"/>
            </w:pPr>
            <w:r w:rsidRPr="005362B1">
              <w:rPr>
                <w:color w:val="000000"/>
              </w:rPr>
              <w:t>21,706</w:t>
            </w:r>
          </w:p>
        </w:tc>
        <w:tc>
          <w:tcPr>
            <w:tcW w:w="461" w:type="pct"/>
            <w:shd w:val="clear" w:color="auto" w:fill="auto"/>
            <w:noWrap/>
            <w:vAlign w:val="center"/>
          </w:tcPr>
          <w:p w14:paraId="0027F2FE" w14:textId="77777777" w:rsidR="0088536F" w:rsidRPr="005362B1" w:rsidRDefault="0088536F" w:rsidP="00D9550E">
            <w:pPr>
              <w:spacing w:after="0"/>
              <w:jc w:val="center"/>
            </w:pPr>
            <w:r w:rsidRPr="005362B1">
              <w:rPr>
                <w:color w:val="000000"/>
              </w:rPr>
              <w:t>12,836</w:t>
            </w:r>
          </w:p>
        </w:tc>
        <w:tc>
          <w:tcPr>
            <w:tcW w:w="463" w:type="pct"/>
            <w:shd w:val="clear" w:color="auto" w:fill="auto"/>
            <w:noWrap/>
            <w:vAlign w:val="center"/>
          </w:tcPr>
          <w:p w14:paraId="17A19EC4" w14:textId="77777777" w:rsidR="0088536F" w:rsidRPr="005362B1" w:rsidRDefault="0088536F" w:rsidP="00D9550E">
            <w:pPr>
              <w:spacing w:after="0"/>
              <w:jc w:val="center"/>
            </w:pPr>
            <w:r w:rsidRPr="005362B1">
              <w:rPr>
                <w:color w:val="000000"/>
              </w:rPr>
              <w:t>17,011</w:t>
            </w:r>
          </w:p>
        </w:tc>
        <w:tc>
          <w:tcPr>
            <w:tcW w:w="416" w:type="pct"/>
            <w:shd w:val="clear" w:color="auto" w:fill="auto"/>
            <w:noWrap/>
            <w:vAlign w:val="center"/>
          </w:tcPr>
          <w:p w14:paraId="2E548A4A" w14:textId="77777777" w:rsidR="0088536F" w:rsidRPr="005362B1" w:rsidRDefault="0088536F" w:rsidP="00D9550E">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C4A0CDB" w14:textId="77777777" w:rsidR="0088536F" w:rsidRPr="005362B1" w:rsidRDefault="0088536F" w:rsidP="00D9550E">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3FDC2705" w14:textId="77777777" w:rsidR="0088536F" w:rsidRPr="005362B1" w:rsidRDefault="0088536F" w:rsidP="00D9550E">
            <w:pPr>
              <w:spacing w:after="0"/>
              <w:jc w:val="center"/>
            </w:pPr>
            <w:r w:rsidRPr="005362B1">
              <w:rPr>
                <w:color w:val="000000"/>
              </w:rPr>
              <w:t>1,088</w:t>
            </w:r>
          </w:p>
        </w:tc>
        <w:tc>
          <w:tcPr>
            <w:tcW w:w="463" w:type="pct"/>
            <w:shd w:val="clear" w:color="auto" w:fill="auto"/>
            <w:noWrap/>
            <w:vAlign w:val="center"/>
          </w:tcPr>
          <w:p w14:paraId="7BD1AF39" w14:textId="77777777" w:rsidR="0088536F" w:rsidRPr="005362B1" w:rsidRDefault="0088536F" w:rsidP="00D9550E">
            <w:pPr>
              <w:spacing w:after="0"/>
              <w:jc w:val="center"/>
            </w:pPr>
            <w:r w:rsidRPr="005362B1">
              <w:rPr>
                <w:color w:val="000000"/>
              </w:rPr>
              <w:t>14,156</w:t>
            </w:r>
          </w:p>
        </w:tc>
        <w:tc>
          <w:tcPr>
            <w:tcW w:w="417" w:type="pct"/>
            <w:shd w:val="clear" w:color="auto" w:fill="auto"/>
            <w:noWrap/>
            <w:vAlign w:val="center"/>
          </w:tcPr>
          <w:p w14:paraId="363C17B1" w14:textId="77777777" w:rsidR="0088536F" w:rsidRPr="005362B1" w:rsidRDefault="0088536F" w:rsidP="00D9550E">
            <w:pPr>
              <w:spacing w:after="0"/>
              <w:jc w:val="center"/>
            </w:pPr>
            <w:r w:rsidRPr="005362B1">
              <w:rPr>
                <w:color w:val="000000"/>
              </w:rPr>
              <w:t>1,303</w:t>
            </w:r>
          </w:p>
        </w:tc>
        <w:tc>
          <w:tcPr>
            <w:tcW w:w="470" w:type="pct"/>
            <w:shd w:val="clear" w:color="auto" w:fill="auto"/>
            <w:noWrap/>
            <w:vAlign w:val="center"/>
          </w:tcPr>
          <w:p w14:paraId="3A65B00D" w14:textId="77777777" w:rsidR="0088536F" w:rsidRPr="005362B1" w:rsidRDefault="0088536F" w:rsidP="00D9550E">
            <w:pPr>
              <w:spacing w:after="0"/>
              <w:jc w:val="center"/>
            </w:pPr>
            <w:r w:rsidRPr="005362B1">
              <w:rPr>
                <w:color w:val="000000"/>
              </w:rPr>
              <w:t>16,547</w:t>
            </w:r>
          </w:p>
        </w:tc>
        <w:tc>
          <w:tcPr>
            <w:tcW w:w="498" w:type="pct"/>
            <w:shd w:val="clear" w:color="auto" w:fill="auto"/>
            <w:noWrap/>
            <w:vAlign w:val="center"/>
          </w:tcPr>
          <w:p w14:paraId="6A1FB8E3" w14:textId="77777777" w:rsidR="0088536F" w:rsidRPr="005362B1" w:rsidRDefault="0088536F" w:rsidP="00D9550E">
            <w:pPr>
              <w:spacing w:after="0"/>
              <w:jc w:val="center"/>
            </w:pPr>
            <w:r w:rsidRPr="005362B1">
              <w:rPr>
                <w:color w:val="000000"/>
              </w:rPr>
              <w:t>68,576</w:t>
            </w:r>
          </w:p>
        </w:tc>
      </w:tr>
      <w:tr w:rsidR="0088536F" w:rsidRPr="005362B1" w14:paraId="51CF3B06" w14:textId="77777777" w:rsidTr="00D9550E">
        <w:trPr>
          <w:cantSplit/>
          <w:trHeight w:val="23"/>
        </w:trPr>
        <w:tc>
          <w:tcPr>
            <w:tcW w:w="409" w:type="pct"/>
            <w:tcBorders>
              <w:right w:val="single" w:sz="4" w:space="0" w:color="auto"/>
            </w:tcBorders>
            <w:shd w:val="clear" w:color="auto" w:fill="auto"/>
            <w:noWrap/>
            <w:vAlign w:val="center"/>
          </w:tcPr>
          <w:p w14:paraId="7AEBA54A" w14:textId="77777777" w:rsidR="0088536F" w:rsidRPr="005362B1" w:rsidRDefault="0088536F" w:rsidP="00D9550E">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3D31107A" w14:textId="77777777" w:rsidR="0088536F" w:rsidRPr="005362B1" w:rsidRDefault="0088536F" w:rsidP="00D9550E">
            <w:pPr>
              <w:spacing w:after="0"/>
              <w:jc w:val="center"/>
            </w:pPr>
            <w:r w:rsidRPr="005362B1">
              <w:rPr>
                <w:color w:val="000000"/>
              </w:rPr>
              <w:t>26,917</w:t>
            </w:r>
          </w:p>
        </w:tc>
        <w:tc>
          <w:tcPr>
            <w:tcW w:w="461" w:type="pct"/>
            <w:shd w:val="clear" w:color="auto" w:fill="auto"/>
            <w:noWrap/>
            <w:vAlign w:val="center"/>
          </w:tcPr>
          <w:p w14:paraId="1E51F742" w14:textId="77777777" w:rsidR="0088536F" w:rsidRPr="005362B1" w:rsidRDefault="0088536F" w:rsidP="00D9550E">
            <w:pPr>
              <w:spacing w:after="0"/>
              <w:jc w:val="center"/>
            </w:pPr>
            <w:r w:rsidRPr="005362B1">
              <w:rPr>
                <w:color w:val="000000"/>
              </w:rPr>
              <w:t>14,735</w:t>
            </w:r>
          </w:p>
        </w:tc>
        <w:tc>
          <w:tcPr>
            <w:tcW w:w="463" w:type="pct"/>
            <w:shd w:val="clear" w:color="auto" w:fill="auto"/>
            <w:noWrap/>
            <w:vAlign w:val="center"/>
          </w:tcPr>
          <w:p w14:paraId="498757C6" w14:textId="77777777" w:rsidR="0088536F" w:rsidRPr="005362B1" w:rsidRDefault="0088536F" w:rsidP="00D9550E">
            <w:pPr>
              <w:spacing w:after="0"/>
              <w:jc w:val="center"/>
            </w:pPr>
            <w:r w:rsidRPr="005362B1">
              <w:rPr>
                <w:color w:val="000000"/>
              </w:rPr>
              <w:t>19,957</w:t>
            </w:r>
          </w:p>
        </w:tc>
        <w:tc>
          <w:tcPr>
            <w:tcW w:w="416" w:type="pct"/>
            <w:shd w:val="clear" w:color="auto" w:fill="auto"/>
            <w:noWrap/>
            <w:vAlign w:val="center"/>
          </w:tcPr>
          <w:p w14:paraId="683F14A1" w14:textId="77777777" w:rsidR="0088536F" w:rsidRPr="005362B1" w:rsidRDefault="0088536F" w:rsidP="00D9550E">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57074C30" w14:textId="77777777" w:rsidR="0088536F" w:rsidRPr="005362B1" w:rsidRDefault="0088536F" w:rsidP="00D9550E">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4E02B643" w14:textId="77777777" w:rsidR="0088536F" w:rsidRPr="005362B1" w:rsidRDefault="0088536F" w:rsidP="00D9550E">
            <w:pPr>
              <w:spacing w:after="0"/>
              <w:jc w:val="center"/>
            </w:pPr>
            <w:r w:rsidRPr="005362B1">
              <w:rPr>
                <w:color w:val="000000"/>
              </w:rPr>
              <w:t>1,007</w:t>
            </w:r>
          </w:p>
        </w:tc>
        <w:tc>
          <w:tcPr>
            <w:tcW w:w="463" w:type="pct"/>
            <w:shd w:val="clear" w:color="auto" w:fill="auto"/>
            <w:noWrap/>
            <w:vAlign w:val="center"/>
          </w:tcPr>
          <w:p w14:paraId="59170699" w14:textId="77777777" w:rsidR="0088536F" w:rsidRPr="005362B1" w:rsidRDefault="0088536F" w:rsidP="00D9550E">
            <w:pPr>
              <w:spacing w:after="0"/>
              <w:jc w:val="center"/>
            </w:pPr>
            <w:r w:rsidRPr="005362B1">
              <w:rPr>
                <w:color w:val="000000"/>
              </w:rPr>
              <w:t>18,445</w:t>
            </w:r>
          </w:p>
        </w:tc>
        <w:tc>
          <w:tcPr>
            <w:tcW w:w="417" w:type="pct"/>
            <w:shd w:val="clear" w:color="auto" w:fill="auto"/>
            <w:noWrap/>
            <w:vAlign w:val="center"/>
          </w:tcPr>
          <w:p w14:paraId="636508C0" w14:textId="77777777" w:rsidR="0088536F" w:rsidRPr="005362B1" w:rsidRDefault="0088536F" w:rsidP="00D9550E">
            <w:pPr>
              <w:spacing w:after="0"/>
              <w:jc w:val="center"/>
            </w:pPr>
            <w:r w:rsidRPr="005362B1">
              <w:rPr>
                <w:color w:val="000000"/>
              </w:rPr>
              <w:t>2,838</w:t>
            </w:r>
          </w:p>
        </w:tc>
        <w:tc>
          <w:tcPr>
            <w:tcW w:w="470" w:type="pct"/>
            <w:shd w:val="clear" w:color="auto" w:fill="auto"/>
            <w:noWrap/>
            <w:vAlign w:val="center"/>
          </w:tcPr>
          <w:p w14:paraId="360DA08B" w14:textId="77777777" w:rsidR="0088536F" w:rsidRPr="005362B1" w:rsidRDefault="0088536F" w:rsidP="00D9550E">
            <w:pPr>
              <w:spacing w:after="0"/>
              <w:jc w:val="center"/>
            </w:pPr>
            <w:r w:rsidRPr="005362B1">
              <w:rPr>
                <w:color w:val="000000"/>
              </w:rPr>
              <w:t>22,290</w:t>
            </w:r>
          </w:p>
        </w:tc>
        <w:tc>
          <w:tcPr>
            <w:tcW w:w="498" w:type="pct"/>
            <w:shd w:val="clear" w:color="auto" w:fill="auto"/>
            <w:noWrap/>
            <w:vAlign w:val="center"/>
          </w:tcPr>
          <w:p w14:paraId="43D4B276" w14:textId="77777777" w:rsidR="0088536F" w:rsidRPr="005362B1" w:rsidRDefault="0088536F" w:rsidP="00D9550E">
            <w:pPr>
              <w:spacing w:after="0"/>
              <w:jc w:val="center"/>
            </w:pPr>
            <w:r w:rsidRPr="005362B1">
              <w:rPr>
                <w:color w:val="000000"/>
              </w:rPr>
              <w:t>84,945</w:t>
            </w:r>
          </w:p>
        </w:tc>
      </w:tr>
      <w:tr w:rsidR="0088536F" w:rsidRPr="005362B1" w14:paraId="4120C332" w14:textId="77777777" w:rsidTr="00D9550E">
        <w:trPr>
          <w:cantSplit/>
          <w:trHeight w:val="23"/>
        </w:trPr>
        <w:tc>
          <w:tcPr>
            <w:tcW w:w="409" w:type="pct"/>
            <w:tcBorders>
              <w:right w:val="single" w:sz="4" w:space="0" w:color="auto"/>
            </w:tcBorders>
            <w:shd w:val="clear" w:color="auto" w:fill="auto"/>
            <w:noWrap/>
            <w:vAlign w:val="center"/>
            <w:hideMark/>
          </w:tcPr>
          <w:p w14:paraId="16182D13" w14:textId="77777777" w:rsidR="0088536F" w:rsidRPr="005362B1" w:rsidRDefault="0088536F" w:rsidP="00D9550E">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3885E7DA" w14:textId="77777777" w:rsidR="0088536F" w:rsidRPr="005362B1" w:rsidRDefault="0088536F" w:rsidP="00D9550E">
            <w:pPr>
              <w:spacing w:after="0"/>
              <w:jc w:val="center"/>
            </w:pPr>
            <w:r w:rsidRPr="005362B1">
              <w:rPr>
                <w:color w:val="000000"/>
              </w:rPr>
              <w:t>22,268</w:t>
            </w:r>
          </w:p>
        </w:tc>
        <w:tc>
          <w:tcPr>
            <w:tcW w:w="461" w:type="pct"/>
            <w:shd w:val="clear" w:color="auto" w:fill="auto"/>
            <w:noWrap/>
            <w:vAlign w:val="center"/>
          </w:tcPr>
          <w:p w14:paraId="041C67A5" w14:textId="77777777" w:rsidR="0088536F" w:rsidRPr="005362B1" w:rsidRDefault="0088536F" w:rsidP="00D9550E">
            <w:pPr>
              <w:spacing w:after="0"/>
              <w:jc w:val="center"/>
            </w:pPr>
            <w:r w:rsidRPr="005362B1">
              <w:rPr>
                <w:color w:val="000000"/>
              </w:rPr>
              <w:t>13,047</w:t>
            </w:r>
          </w:p>
        </w:tc>
        <w:tc>
          <w:tcPr>
            <w:tcW w:w="463" w:type="pct"/>
            <w:shd w:val="clear" w:color="auto" w:fill="auto"/>
            <w:noWrap/>
            <w:vAlign w:val="center"/>
          </w:tcPr>
          <w:p w14:paraId="50C0E96D" w14:textId="77777777" w:rsidR="0088536F" w:rsidRPr="005362B1" w:rsidRDefault="0088536F" w:rsidP="00D9550E">
            <w:pPr>
              <w:spacing w:after="0"/>
              <w:jc w:val="center"/>
            </w:pPr>
            <w:r w:rsidRPr="005362B1">
              <w:rPr>
                <w:color w:val="000000"/>
              </w:rPr>
              <w:t>20,653</w:t>
            </w:r>
          </w:p>
        </w:tc>
        <w:tc>
          <w:tcPr>
            <w:tcW w:w="416" w:type="pct"/>
            <w:shd w:val="clear" w:color="auto" w:fill="auto"/>
            <w:noWrap/>
            <w:vAlign w:val="center"/>
          </w:tcPr>
          <w:p w14:paraId="13C7D530" w14:textId="77777777" w:rsidR="0088536F" w:rsidRPr="005362B1" w:rsidRDefault="0088536F" w:rsidP="00D9550E">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44A5D10" w14:textId="77777777" w:rsidR="0088536F" w:rsidRPr="005362B1" w:rsidRDefault="0088536F" w:rsidP="00D9550E">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E12BB7" w14:textId="77777777" w:rsidR="0088536F" w:rsidRPr="005362B1" w:rsidRDefault="0088536F" w:rsidP="00D9550E">
            <w:pPr>
              <w:spacing w:after="0"/>
              <w:jc w:val="center"/>
            </w:pPr>
            <w:r w:rsidRPr="005362B1">
              <w:rPr>
                <w:color w:val="000000"/>
              </w:rPr>
              <w:t>577</w:t>
            </w:r>
          </w:p>
        </w:tc>
        <w:tc>
          <w:tcPr>
            <w:tcW w:w="463" w:type="pct"/>
            <w:shd w:val="clear" w:color="auto" w:fill="auto"/>
            <w:noWrap/>
            <w:vAlign w:val="center"/>
          </w:tcPr>
          <w:p w14:paraId="505703E4" w14:textId="77777777" w:rsidR="0088536F" w:rsidRPr="005362B1" w:rsidRDefault="0088536F" w:rsidP="00D9550E">
            <w:pPr>
              <w:spacing w:after="0"/>
              <w:jc w:val="center"/>
            </w:pPr>
            <w:r w:rsidRPr="005362B1">
              <w:rPr>
                <w:color w:val="000000"/>
              </w:rPr>
              <w:t>19,719</w:t>
            </w:r>
          </w:p>
        </w:tc>
        <w:tc>
          <w:tcPr>
            <w:tcW w:w="417" w:type="pct"/>
            <w:shd w:val="clear" w:color="auto" w:fill="auto"/>
            <w:noWrap/>
            <w:vAlign w:val="center"/>
          </w:tcPr>
          <w:p w14:paraId="353D17B2" w14:textId="77777777" w:rsidR="0088536F" w:rsidRPr="005362B1" w:rsidRDefault="0088536F" w:rsidP="00D9550E">
            <w:pPr>
              <w:spacing w:after="0"/>
              <w:jc w:val="center"/>
            </w:pPr>
            <w:r w:rsidRPr="005362B1">
              <w:rPr>
                <w:color w:val="000000"/>
              </w:rPr>
              <w:t>2,808</w:t>
            </w:r>
          </w:p>
        </w:tc>
        <w:tc>
          <w:tcPr>
            <w:tcW w:w="470" w:type="pct"/>
            <w:shd w:val="clear" w:color="auto" w:fill="auto"/>
            <w:noWrap/>
            <w:vAlign w:val="center"/>
          </w:tcPr>
          <w:p w14:paraId="03C2E7A7" w14:textId="77777777" w:rsidR="0088536F" w:rsidRPr="005362B1" w:rsidRDefault="0088536F" w:rsidP="00D9550E">
            <w:pPr>
              <w:spacing w:after="0"/>
              <w:jc w:val="center"/>
            </w:pPr>
            <w:r w:rsidRPr="005362B1">
              <w:rPr>
                <w:color w:val="000000"/>
              </w:rPr>
              <w:t>23,104</w:t>
            </w:r>
          </w:p>
        </w:tc>
        <w:tc>
          <w:tcPr>
            <w:tcW w:w="498" w:type="pct"/>
            <w:shd w:val="clear" w:color="auto" w:fill="auto"/>
            <w:noWrap/>
            <w:vAlign w:val="center"/>
          </w:tcPr>
          <w:p w14:paraId="673D98EE" w14:textId="77777777" w:rsidR="0088536F" w:rsidRPr="005362B1" w:rsidRDefault="0088536F" w:rsidP="00D9550E">
            <w:pPr>
              <w:spacing w:after="0"/>
              <w:jc w:val="center"/>
            </w:pPr>
            <w:r w:rsidRPr="005362B1">
              <w:rPr>
                <w:color w:val="000000"/>
              </w:rPr>
              <w:t>79,480</w:t>
            </w:r>
          </w:p>
        </w:tc>
      </w:tr>
      <w:tr w:rsidR="0088536F" w:rsidRPr="005362B1" w14:paraId="6392BEF5" w14:textId="77777777" w:rsidTr="00D9550E">
        <w:trPr>
          <w:cantSplit/>
          <w:trHeight w:val="23"/>
        </w:trPr>
        <w:tc>
          <w:tcPr>
            <w:tcW w:w="409" w:type="pct"/>
            <w:tcBorders>
              <w:right w:val="single" w:sz="4" w:space="0" w:color="auto"/>
            </w:tcBorders>
            <w:shd w:val="clear" w:color="auto" w:fill="auto"/>
            <w:noWrap/>
            <w:vAlign w:val="center"/>
          </w:tcPr>
          <w:p w14:paraId="20ED1BC0" w14:textId="77777777" w:rsidR="0088536F" w:rsidRPr="005362B1" w:rsidRDefault="0088536F" w:rsidP="00D9550E">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434E4C46" w14:textId="77777777" w:rsidR="0088536F" w:rsidRPr="005362B1" w:rsidRDefault="0088536F" w:rsidP="00D9550E">
            <w:pPr>
              <w:spacing w:after="0"/>
              <w:jc w:val="center"/>
            </w:pPr>
            <w:r w:rsidRPr="005362B1">
              <w:rPr>
                <w:color w:val="000000"/>
              </w:rPr>
              <w:t>15,217</w:t>
            </w:r>
          </w:p>
        </w:tc>
        <w:tc>
          <w:tcPr>
            <w:tcW w:w="461" w:type="pct"/>
            <w:shd w:val="clear" w:color="auto" w:fill="auto"/>
            <w:noWrap/>
            <w:vAlign w:val="center"/>
          </w:tcPr>
          <w:p w14:paraId="2DD0E3C3" w14:textId="77777777" w:rsidR="0088536F" w:rsidRPr="005362B1" w:rsidRDefault="0088536F" w:rsidP="00D9550E">
            <w:pPr>
              <w:spacing w:after="0"/>
              <w:jc w:val="center"/>
            </w:pPr>
            <w:r w:rsidRPr="005362B1">
              <w:rPr>
                <w:color w:val="000000"/>
              </w:rPr>
              <w:t>8,123</w:t>
            </w:r>
          </w:p>
        </w:tc>
        <w:tc>
          <w:tcPr>
            <w:tcW w:w="463" w:type="pct"/>
            <w:shd w:val="clear" w:color="auto" w:fill="auto"/>
            <w:noWrap/>
            <w:vAlign w:val="center"/>
          </w:tcPr>
          <w:p w14:paraId="41BE6A82" w14:textId="77777777" w:rsidR="0088536F" w:rsidRPr="005362B1" w:rsidRDefault="0088536F" w:rsidP="00D9550E">
            <w:pPr>
              <w:spacing w:after="0"/>
              <w:jc w:val="center"/>
            </w:pPr>
            <w:r w:rsidRPr="005362B1">
              <w:rPr>
                <w:color w:val="000000"/>
              </w:rPr>
              <w:t>19,248</w:t>
            </w:r>
          </w:p>
        </w:tc>
        <w:tc>
          <w:tcPr>
            <w:tcW w:w="416" w:type="pct"/>
            <w:shd w:val="clear" w:color="auto" w:fill="auto"/>
            <w:noWrap/>
            <w:vAlign w:val="center"/>
          </w:tcPr>
          <w:p w14:paraId="4108DFAF" w14:textId="77777777" w:rsidR="0088536F" w:rsidRPr="005362B1" w:rsidRDefault="0088536F" w:rsidP="00D9550E">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0C7A09FB" w14:textId="77777777" w:rsidR="0088536F" w:rsidRPr="005362B1" w:rsidRDefault="0088536F" w:rsidP="00D9550E">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40DD87A6" w14:textId="77777777" w:rsidR="0088536F" w:rsidRPr="005362B1" w:rsidRDefault="0088536F" w:rsidP="00D9550E">
            <w:pPr>
              <w:spacing w:after="0"/>
              <w:jc w:val="center"/>
            </w:pPr>
            <w:r w:rsidRPr="005362B1">
              <w:rPr>
                <w:color w:val="000000"/>
              </w:rPr>
              <w:t>803</w:t>
            </w:r>
          </w:p>
        </w:tc>
        <w:tc>
          <w:tcPr>
            <w:tcW w:w="463" w:type="pct"/>
            <w:shd w:val="clear" w:color="auto" w:fill="auto"/>
            <w:noWrap/>
            <w:vAlign w:val="center"/>
          </w:tcPr>
          <w:p w14:paraId="0DA9BE41" w14:textId="77777777" w:rsidR="0088536F" w:rsidRPr="005362B1" w:rsidRDefault="0088536F" w:rsidP="00D9550E">
            <w:pPr>
              <w:spacing w:after="0"/>
              <w:jc w:val="center"/>
            </w:pPr>
            <w:r w:rsidRPr="005362B1">
              <w:rPr>
                <w:color w:val="000000"/>
              </w:rPr>
              <w:t>18,609</w:t>
            </w:r>
          </w:p>
        </w:tc>
        <w:tc>
          <w:tcPr>
            <w:tcW w:w="417" w:type="pct"/>
            <w:shd w:val="clear" w:color="auto" w:fill="auto"/>
            <w:noWrap/>
            <w:vAlign w:val="center"/>
          </w:tcPr>
          <w:p w14:paraId="43F47A03" w14:textId="77777777" w:rsidR="0088536F" w:rsidRPr="005362B1" w:rsidRDefault="0088536F" w:rsidP="00D9550E">
            <w:pPr>
              <w:spacing w:after="0"/>
              <w:jc w:val="center"/>
            </w:pPr>
            <w:r w:rsidRPr="005362B1">
              <w:rPr>
                <w:color w:val="000000"/>
              </w:rPr>
              <w:t>1,708</w:t>
            </w:r>
          </w:p>
        </w:tc>
        <w:tc>
          <w:tcPr>
            <w:tcW w:w="470" w:type="pct"/>
            <w:shd w:val="clear" w:color="auto" w:fill="auto"/>
            <w:noWrap/>
            <w:vAlign w:val="center"/>
          </w:tcPr>
          <w:p w14:paraId="14F999FD" w14:textId="77777777" w:rsidR="0088536F" w:rsidRPr="005362B1" w:rsidRDefault="0088536F" w:rsidP="00D9550E">
            <w:pPr>
              <w:spacing w:after="0"/>
              <w:jc w:val="center"/>
            </w:pPr>
            <w:r w:rsidRPr="005362B1">
              <w:rPr>
                <w:color w:val="000000"/>
              </w:rPr>
              <w:t>21,120</w:t>
            </w:r>
          </w:p>
        </w:tc>
        <w:tc>
          <w:tcPr>
            <w:tcW w:w="498" w:type="pct"/>
            <w:shd w:val="clear" w:color="auto" w:fill="auto"/>
            <w:noWrap/>
            <w:vAlign w:val="center"/>
          </w:tcPr>
          <w:p w14:paraId="46952AAB" w14:textId="77777777" w:rsidR="0088536F" w:rsidRPr="005362B1" w:rsidRDefault="0088536F" w:rsidP="00D9550E">
            <w:pPr>
              <w:spacing w:after="0"/>
              <w:jc w:val="center"/>
            </w:pPr>
            <w:r w:rsidRPr="005362B1">
              <w:rPr>
                <w:color w:val="000000"/>
              </w:rPr>
              <w:t>64,054</w:t>
            </w:r>
          </w:p>
        </w:tc>
      </w:tr>
      <w:tr w:rsidR="0088536F" w:rsidRPr="005362B1" w14:paraId="1FE77C23" w14:textId="77777777" w:rsidTr="00D9550E">
        <w:trPr>
          <w:cantSplit/>
          <w:trHeight w:val="23"/>
        </w:trPr>
        <w:tc>
          <w:tcPr>
            <w:tcW w:w="409" w:type="pct"/>
            <w:tcBorders>
              <w:right w:val="single" w:sz="4" w:space="0" w:color="auto"/>
            </w:tcBorders>
            <w:shd w:val="clear" w:color="auto" w:fill="auto"/>
            <w:noWrap/>
            <w:vAlign w:val="center"/>
          </w:tcPr>
          <w:p w14:paraId="0FB498DF" w14:textId="77777777" w:rsidR="0088536F" w:rsidRPr="005362B1" w:rsidRDefault="0088536F" w:rsidP="00D9550E">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1E594AA7" w14:textId="77777777" w:rsidR="0088536F" w:rsidRPr="005362B1" w:rsidRDefault="0088536F" w:rsidP="00D9550E">
            <w:pPr>
              <w:spacing w:after="0"/>
              <w:jc w:val="center"/>
            </w:pPr>
            <w:r w:rsidRPr="005362B1">
              <w:rPr>
                <w:color w:val="000000"/>
              </w:rPr>
              <w:t>13,041</w:t>
            </w:r>
          </w:p>
        </w:tc>
        <w:tc>
          <w:tcPr>
            <w:tcW w:w="461" w:type="pct"/>
            <w:shd w:val="clear" w:color="auto" w:fill="auto"/>
            <w:noWrap/>
            <w:vAlign w:val="center"/>
          </w:tcPr>
          <w:p w14:paraId="62919F84" w14:textId="77777777" w:rsidR="0088536F" w:rsidRPr="005362B1" w:rsidRDefault="0088536F" w:rsidP="00D9550E">
            <w:pPr>
              <w:spacing w:after="0"/>
              <w:jc w:val="center"/>
            </w:pPr>
            <w:r w:rsidRPr="005362B1">
              <w:rPr>
                <w:color w:val="000000"/>
              </w:rPr>
              <w:t>8,965</w:t>
            </w:r>
          </w:p>
        </w:tc>
        <w:tc>
          <w:tcPr>
            <w:tcW w:w="463" w:type="pct"/>
            <w:shd w:val="clear" w:color="auto" w:fill="auto"/>
            <w:noWrap/>
            <w:vAlign w:val="center"/>
          </w:tcPr>
          <w:p w14:paraId="07A1634C" w14:textId="77777777" w:rsidR="0088536F" w:rsidRPr="005362B1" w:rsidRDefault="0088536F" w:rsidP="00D9550E">
            <w:pPr>
              <w:spacing w:after="0"/>
              <w:jc w:val="center"/>
            </w:pPr>
            <w:r w:rsidRPr="005362B1">
              <w:rPr>
                <w:color w:val="000000"/>
              </w:rPr>
              <w:t>13,426</w:t>
            </w:r>
          </w:p>
        </w:tc>
        <w:tc>
          <w:tcPr>
            <w:tcW w:w="416" w:type="pct"/>
            <w:shd w:val="clear" w:color="auto" w:fill="auto"/>
            <w:noWrap/>
            <w:vAlign w:val="center"/>
          </w:tcPr>
          <w:p w14:paraId="556B1401" w14:textId="77777777" w:rsidR="0088536F" w:rsidRPr="005362B1" w:rsidRDefault="0088536F" w:rsidP="00D9550E">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7EB4973" w14:textId="77777777" w:rsidR="0088536F" w:rsidRPr="005362B1" w:rsidRDefault="0088536F" w:rsidP="00D9550E">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686D8782" w14:textId="77777777" w:rsidR="0088536F" w:rsidRPr="005362B1" w:rsidRDefault="0088536F" w:rsidP="00D9550E">
            <w:pPr>
              <w:spacing w:after="0"/>
              <w:jc w:val="center"/>
            </w:pPr>
            <w:r w:rsidRPr="005362B1">
              <w:rPr>
                <w:color w:val="000000"/>
              </w:rPr>
              <w:t>155</w:t>
            </w:r>
          </w:p>
        </w:tc>
        <w:tc>
          <w:tcPr>
            <w:tcW w:w="463" w:type="pct"/>
            <w:shd w:val="clear" w:color="auto" w:fill="auto"/>
            <w:noWrap/>
            <w:vAlign w:val="center"/>
          </w:tcPr>
          <w:p w14:paraId="4CF4720C" w14:textId="77777777" w:rsidR="0088536F" w:rsidRPr="005362B1" w:rsidRDefault="0088536F" w:rsidP="00D9550E">
            <w:pPr>
              <w:spacing w:after="0"/>
              <w:jc w:val="center"/>
            </w:pPr>
            <w:r w:rsidRPr="005362B1">
              <w:rPr>
                <w:color w:val="000000"/>
              </w:rPr>
              <w:t>13,011</w:t>
            </w:r>
          </w:p>
        </w:tc>
        <w:tc>
          <w:tcPr>
            <w:tcW w:w="417" w:type="pct"/>
            <w:shd w:val="clear" w:color="auto" w:fill="auto"/>
            <w:noWrap/>
            <w:vAlign w:val="center"/>
          </w:tcPr>
          <w:p w14:paraId="58C81ECF" w14:textId="77777777" w:rsidR="0088536F" w:rsidRPr="005362B1" w:rsidRDefault="0088536F" w:rsidP="00D9550E">
            <w:pPr>
              <w:spacing w:after="0"/>
              <w:jc w:val="center"/>
            </w:pPr>
            <w:r w:rsidRPr="005362B1">
              <w:rPr>
                <w:color w:val="000000"/>
              </w:rPr>
              <w:t>62</w:t>
            </w:r>
          </w:p>
        </w:tc>
        <w:tc>
          <w:tcPr>
            <w:tcW w:w="470" w:type="pct"/>
            <w:shd w:val="clear" w:color="auto" w:fill="auto"/>
            <w:noWrap/>
            <w:vAlign w:val="center"/>
          </w:tcPr>
          <w:p w14:paraId="1052CCFC" w14:textId="77777777" w:rsidR="0088536F" w:rsidRPr="005362B1" w:rsidRDefault="0088536F" w:rsidP="00D9550E">
            <w:pPr>
              <w:spacing w:after="0"/>
              <w:jc w:val="center"/>
            </w:pPr>
            <w:r w:rsidRPr="005362B1">
              <w:rPr>
                <w:color w:val="000000"/>
              </w:rPr>
              <w:t>13,228</w:t>
            </w:r>
          </w:p>
        </w:tc>
        <w:tc>
          <w:tcPr>
            <w:tcW w:w="498" w:type="pct"/>
            <w:shd w:val="clear" w:color="auto" w:fill="auto"/>
            <w:noWrap/>
            <w:vAlign w:val="center"/>
          </w:tcPr>
          <w:p w14:paraId="538E9498" w14:textId="77777777" w:rsidR="0088536F" w:rsidRPr="005362B1" w:rsidRDefault="0088536F" w:rsidP="00D9550E">
            <w:pPr>
              <w:spacing w:after="0"/>
              <w:jc w:val="center"/>
            </w:pPr>
            <w:r w:rsidRPr="005362B1">
              <w:rPr>
                <w:color w:val="000000"/>
              </w:rPr>
              <w:t>48,727</w:t>
            </w:r>
          </w:p>
        </w:tc>
      </w:tr>
      <w:tr w:rsidR="0088536F" w:rsidRPr="005362B1" w14:paraId="53DDAE5B" w14:textId="77777777" w:rsidTr="00D9550E">
        <w:trPr>
          <w:cantSplit/>
          <w:trHeight w:val="23"/>
        </w:trPr>
        <w:tc>
          <w:tcPr>
            <w:tcW w:w="409" w:type="pct"/>
            <w:tcBorders>
              <w:right w:val="single" w:sz="4" w:space="0" w:color="auto"/>
            </w:tcBorders>
            <w:shd w:val="clear" w:color="auto" w:fill="auto"/>
            <w:noWrap/>
            <w:vAlign w:val="center"/>
          </w:tcPr>
          <w:p w14:paraId="0E921A4B" w14:textId="77777777" w:rsidR="0088536F" w:rsidRPr="005362B1" w:rsidRDefault="0088536F" w:rsidP="00D9550E">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16075EFA" w14:textId="77777777" w:rsidR="0088536F" w:rsidRPr="005362B1" w:rsidRDefault="0088536F" w:rsidP="00D9550E">
            <w:pPr>
              <w:spacing w:after="0"/>
              <w:jc w:val="center"/>
            </w:pPr>
            <w:r w:rsidRPr="005362B1">
              <w:rPr>
                <w:color w:val="000000"/>
              </w:rPr>
              <w:t>3,818</w:t>
            </w:r>
          </w:p>
        </w:tc>
        <w:tc>
          <w:tcPr>
            <w:tcW w:w="461" w:type="pct"/>
            <w:shd w:val="clear" w:color="auto" w:fill="auto"/>
            <w:noWrap/>
            <w:vAlign w:val="center"/>
          </w:tcPr>
          <w:p w14:paraId="33D36B59" w14:textId="77777777" w:rsidR="0088536F" w:rsidRPr="005362B1" w:rsidRDefault="0088536F" w:rsidP="00D9550E">
            <w:pPr>
              <w:spacing w:after="0"/>
              <w:jc w:val="center"/>
            </w:pPr>
            <w:r w:rsidRPr="005362B1">
              <w:rPr>
                <w:color w:val="000000"/>
              </w:rPr>
              <w:t>3,033</w:t>
            </w:r>
          </w:p>
        </w:tc>
        <w:tc>
          <w:tcPr>
            <w:tcW w:w="463" w:type="pct"/>
            <w:shd w:val="clear" w:color="auto" w:fill="auto"/>
            <w:noWrap/>
            <w:vAlign w:val="center"/>
          </w:tcPr>
          <w:p w14:paraId="50C9F698" w14:textId="77777777" w:rsidR="0088536F" w:rsidRPr="005362B1" w:rsidRDefault="0088536F" w:rsidP="00D9550E">
            <w:pPr>
              <w:spacing w:after="0"/>
              <w:jc w:val="center"/>
            </w:pPr>
            <w:r w:rsidRPr="005362B1">
              <w:rPr>
                <w:color w:val="000000"/>
              </w:rPr>
              <w:t>4,013</w:t>
            </w:r>
          </w:p>
        </w:tc>
        <w:tc>
          <w:tcPr>
            <w:tcW w:w="416" w:type="pct"/>
            <w:shd w:val="clear" w:color="auto" w:fill="auto"/>
            <w:noWrap/>
            <w:vAlign w:val="center"/>
          </w:tcPr>
          <w:p w14:paraId="6F060713" w14:textId="77777777" w:rsidR="0088536F" w:rsidRPr="005362B1" w:rsidRDefault="0088536F" w:rsidP="00D9550E">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54A4648" w14:textId="77777777" w:rsidR="0088536F" w:rsidRPr="005362B1" w:rsidRDefault="0088536F" w:rsidP="00D9550E">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1D772508" w14:textId="77777777" w:rsidR="0088536F" w:rsidRPr="005362B1" w:rsidRDefault="0088536F" w:rsidP="00D9550E">
            <w:pPr>
              <w:spacing w:after="0"/>
              <w:jc w:val="center"/>
            </w:pPr>
            <w:r w:rsidRPr="005362B1">
              <w:rPr>
                <w:color w:val="000000"/>
              </w:rPr>
              <w:t>310</w:t>
            </w:r>
          </w:p>
        </w:tc>
        <w:tc>
          <w:tcPr>
            <w:tcW w:w="463" w:type="pct"/>
            <w:shd w:val="clear" w:color="auto" w:fill="auto"/>
            <w:noWrap/>
            <w:vAlign w:val="center"/>
          </w:tcPr>
          <w:p w14:paraId="7ED45475" w14:textId="77777777" w:rsidR="0088536F" w:rsidRPr="005362B1" w:rsidRDefault="0088536F" w:rsidP="00D9550E">
            <w:pPr>
              <w:spacing w:after="0"/>
              <w:jc w:val="center"/>
            </w:pPr>
            <w:r w:rsidRPr="005362B1">
              <w:rPr>
                <w:color w:val="000000"/>
              </w:rPr>
              <w:t>3,660</w:t>
            </w:r>
          </w:p>
        </w:tc>
        <w:tc>
          <w:tcPr>
            <w:tcW w:w="417" w:type="pct"/>
            <w:shd w:val="clear" w:color="auto" w:fill="auto"/>
            <w:noWrap/>
            <w:vAlign w:val="center"/>
          </w:tcPr>
          <w:p w14:paraId="32B90151" w14:textId="77777777" w:rsidR="0088536F" w:rsidRPr="005362B1" w:rsidRDefault="0088536F" w:rsidP="00D9550E">
            <w:pPr>
              <w:spacing w:after="0"/>
              <w:jc w:val="center"/>
            </w:pPr>
            <w:r w:rsidRPr="005362B1">
              <w:rPr>
                <w:color w:val="000000"/>
              </w:rPr>
              <w:t>195</w:t>
            </w:r>
          </w:p>
        </w:tc>
        <w:tc>
          <w:tcPr>
            <w:tcW w:w="470" w:type="pct"/>
            <w:shd w:val="clear" w:color="auto" w:fill="auto"/>
            <w:noWrap/>
            <w:vAlign w:val="center"/>
          </w:tcPr>
          <w:p w14:paraId="7E746128" w14:textId="77777777" w:rsidR="0088536F" w:rsidRPr="005362B1" w:rsidRDefault="0088536F" w:rsidP="00D9550E">
            <w:pPr>
              <w:spacing w:after="0"/>
              <w:jc w:val="center"/>
            </w:pPr>
            <w:r w:rsidRPr="005362B1">
              <w:rPr>
                <w:color w:val="000000"/>
              </w:rPr>
              <w:t>4,165</w:t>
            </w:r>
          </w:p>
        </w:tc>
        <w:tc>
          <w:tcPr>
            <w:tcW w:w="498" w:type="pct"/>
            <w:shd w:val="clear" w:color="auto" w:fill="auto"/>
            <w:noWrap/>
            <w:vAlign w:val="center"/>
          </w:tcPr>
          <w:p w14:paraId="51C0287A" w14:textId="77777777" w:rsidR="0088536F" w:rsidRPr="005362B1" w:rsidRDefault="0088536F" w:rsidP="00D9550E">
            <w:pPr>
              <w:spacing w:after="0"/>
              <w:jc w:val="center"/>
            </w:pPr>
            <w:r w:rsidRPr="005362B1">
              <w:rPr>
                <w:color w:val="000000"/>
              </w:rPr>
              <w:t>15,150</w:t>
            </w:r>
          </w:p>
        </w:tc>
      </w:tr>
      <w:tr w:rsidR="0088536F" w:rsidRPr="005362B1" w14:paraId="2CACB04D" w14:textId="77777777" w:rsidTr="00D9550E">
        <w:trPr>
          <w:cantSplit/>
          <w:trHeight w:val="23"/>
        </w:trPr>
        <w:tc>
          <w:tcPr>
            <w:tcW w:w="409" w:type="pct"/>
            <w:tcBorders>
              <w:right w:val="single" w:sz="4" w:space="0" w:color="auto"/>
            </w:tcBorders>
            <w:shd w:val="clear" w:color="auto" w:fill="auto"/>
            <w:noWrap/>
            <w:vAlign w:val="center"/>
          </w:tcPr>
          <w:p w14:paraId="7A76B152" w14:textId="77777777" w:rsidR="0088536F" w:rsidRPr="005362B1" w:rsidRDefault="0088536F" w:rsidP="00D9550E">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367D95F1" w14:textId="77777777" w:rsidR="0088536F" w:rsidRPr="005362B1" w:rsidRDefault="0088536F" w:rsidP="00D9550E">
            <w:pPr>
              <w:spacing w:after="0"/>
              <w:jc w:val="center"/>
            </w:pPr>
            <w:r w:rsidRPr="005362B1">
              <w:rPr>
                <w:color w:val="000000"/>
              </w:rPr>
              <w:t>4,535</w:t>
            </w:r>
          </w:p>
        </w:tc>
        <w:tc>
          <w:tcPr>
            <w:tcW w:w="461" w:type="pct"/>
            <w:shd w:val="clear" w:color="auto" w:fill="auto"/>
            <w:noWrap/>
            <w:vAlign w:val="center"/>
          </w:tcPr>
          <w:p w14:paraId="0AEE21D6" w14:textId="77777777" w:rsidR="0088536F" w:rsidRPr="005362B1" w:rsidRDefault="0088536F" w:rsidP="00D9550E">
            <w:pPr>
              <w:spacing w:after="0"/>
              <w:jc w:val="center"/>
            </w:pPr>
            <w:r w:rsidRPr="005362B1">
              <w:rPr>
                <w:color w:val="000000"/>
              </w:rPr>
              <w:t>2,763</w:t>
            </w:r>
          </w:p>
        </w:tc>
        <w:tc>
          <w:tcPr>
            <w:tcW w:w="463" w:type="pct"/>
            <w:shd w:val="clear" w:color="auto" w:fill="auto"/>
            <w:noWrap/>
            <w:vAlign w:val="center"/>
          </w:tcPr>
          <w:p w14:paraId="6C94B5B4" w14:textId="77777777" w:rsidR="0088536F" w:rsidRPr="005362B1" w:rsidRDefault="0088536F" w:rsidP="00D9550E">
            <w:pPr>
              <w:spacing w:after="0"/>
              <w:jc w:val="center"/>
            </w:pPr>
            <w:r w:rsidRPr="005362B1">
              <w:rPr>
                <w:color w:val="000000"/>
              </w:rPr>
              <w:t>3,732</w:t>
            </w:r>
          </w:p>
        </w:tc>
        <w:tc>
          <w:tcPr>
            <w:tcW w:w="416" w:type="pct"/>
            <w:shd w:val="clear" w:color="auto" w:fill="auto"/>
            <w:noWrap/>
            <w:vAlign w:val="center"/>
          </w:tcPr>
          <w:p w14:paraId="200BA59E" w14:textId="77777777" w:rsidR="0088536F" w:rsidRPr="005362B1" w:rsidRDefault="0088536F" w:rsidP="00D9550E">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79DD4F2C" w14:textId="77777777" w:rsidR="0088536F" w:rsidRPr="005362B1" w:rsidRDefault="0088536F" w:rsidP="00D9550E">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3A3354B4" w14:textId="77777777" w:rsidR="0088536F" w:rsidRPr="005362B1" w:rsidRDefault="0088536F" w:rsidP="00D9550E">
            <w:pPr>
              <w:spacing w:after="0"/>
              <w:jc w:val="center"/>
            </w:pPr>
            <w:r w:rsidRPr="005362B1">
              <w:rPr>
                <w:color w:val="000000"/>
              </w:rPr>
              <w:t>358</w:t>
            </w:r>
          </w:p>
        </w:tc>
        <w:tc>
          <w:tcPr>
            <w:tcW w:w="463" w:type="pct"/>
            <w:shd w:val="clear" w:color="auto" w:fill="auto"/>
            <w:noWrap/>
            <w:vAlign w:val="center"/>
          </w:tcPr>
          <w:p w14:paraId="5E4551D5" w14:textId="77777777" w:rsidR="0088536F" w:rsidRPr="005362B1" w:rsidRDefault="0088536F" w:rsidP="00D9550E">
            <w:pPr>
              <w:spacing w:after="0"/>
              <w:jc w:val="center"/>
            </w:pPr>
            <w:r w:rsidRPr="005362B1">
              <w:rPr>
                <w:color w:val="000000"/>
              </w:rPr>
              <w:t>3,820</w:t>
            </w:r>
          </w:p>
        </w:tc>
        <w:tc>
          <w:tcPr>
            <w:tcW w:w="417" w:type="pct"/>
            <w:shd w:val="clear" w:color="auto" w:fill="auto"/>
            <w:noWrap/>
            <w:vAlign w:val="center"/>
          </w:tcPr>
          <w:p w14:paraId="24614D6B" w14:textId="77777777" w:rsidR="0088536F" w:rsidRPr="005362B1" w:rsidRDefault="0088536F" w:rsidP="00D9550E">
            <w:pPr>
              <w:spacing w:after="0"/>
              <w:jc w:val="center"/>
            </w:pPr>
            <w:r w:rsidRPr="005362B1">
              <w:rPr>
                <w:color w:val="000000"/>
              </w:rPr>
              <w:t>329</w:t>
            </w:r>
          </w:p>
        </w:tc>
        <w:tc>
          <w:tcPr>
            <w:tcW w:w="470" w:type="pct"/>
            <w:shd w:val="clear" w:color="auto" w:fill="auto"/>
            <w:noWrap/>
            <w:vAlign w:val="center"/>
          </w:tcPr>
          <w:p w14:paraId="43E3D112" w14:textId="77777777" w:rsidR="0088536F" w:rsidRPr="005362B1" w:rsidRDefault="0088536F" w:rsidP="00D9550E">
            <w:pPr>
              <w:spacing w:after="0"/>
              <w:jc w:val="center"/>
            </w:pPr>
            <w:r w:rsidRPr="005362B1">
              <w:rPr>
                <w:color w:val="000000"/>
              </w:rPr>
              <w:t>4,507</w:t>
            </w:r>
          </w:p>
        </w:tc>
        <w:tc>
          <w:tcPr>
            <w:tcW w:w="498" w:type="pct"/>
            <w:shd w:val="clear" w:color="auto" w:fill="auto"/>
            <w:noWrap/>
            <w:vAlign w:val="center"/>
          </w:tcPr>
          <w:p w14:paraId="15D87928" w14:textId="77777777" w:rsidR="0088536F" w:rsidRPr="005362B1" w:rsidRDefault="0088536F" w:rsidP="00D9550E">
            <w:pPr>
              <w:spacing w:after="0"/>
              <w:jc w:val="center"/>
            </w:pPr>
            <w:r w:rsidRPr="005362B1">
              <w:rPr>
                <w:color w:val="000000"/>
              </w:rPr>
              <w:t>15,715</w:t>
            </w:r>
          </w:p>
        </w:tc>
      </w:tr>
      <w:tr w:rsidR="0088536F" w:rsidRPr="005362B1" w14:paraId="59C1FF05" w14:textId="77777777" w:rsidTr="00D9550E">
        <w:trPr>
          <w:cantSplit/>
          <w:trHeight w:val="23"/>
        </w:trPr>
        <w:tc>
          <w:tcPr>
            <w:tcW w:w="409" w:type="pct"/>
            <w:tcBorders>
              <w:right w:val="single" w:sz="4" w:space="0" w:color="auto"/>
            </w:tcBorders>
            <w:shd w:val="clear" w:color="auto" w:fill="auto"/>
            <w:noWrap/>
            <w:vAlign w:val="center"/>
          </w:tcPr>
          <w:p w14:paraId="77F4395C" w14:textId="77777777" w:rsidR="0088536F" w:rsidRPr="005362B1" w:rsidRDefault="0088536F" w:rsidP="00D9550E">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6F4971E2" w14:textId="77777777" w:rsidR="0088536F" w:rsidRPr="005362B1" w:rsidRDefault="0088536F" w:rsidP="00D9550E">
            <w:pPr>
              <w:spacing w:after="0"/>
              <w:jc w:val="center"/>
            </w:pPr>
            <w:r w:rsidRPr="005362B1">
              <w:rPr>
                <w:color w:val="000000"/>
              </w:rPr>
              <w:t>3,427</w:t>
            </w:r>
          </w:p>
        </w:tc>
        <w:tc>
          <w:tcPr>
            <w:tcW w:w="461" w:type="pct"/>
            <w:shd w:val="clear" w:color="auto" w:fill="auto"/>
            <w:noWrap/>
            <w:vAlign w:val="center"/>
          </w:tcPr>
          <w:p w14:paraId="6FA2E7DB" w14:textId="77777777" w:rsidR="0088536F" w:rsidRPr="005362B1" w:rsidRDefault="0088536F" w:rsidP="00D9550E">
            <w:pPr>
              <w:spacing w:after="0"/>
              <w:jc w:val="center"/>
            </w:pPr>
            <w:r w:rsidRPr="005362B1">
              <w:rPr>
                <w:color w:val="000000"/>
              </w:rPr>
              <w:t>586</w:t>
            </w:r>
          </w:p>
        </w:tc>
        <w:tc>
          <w:tcPr>
            <w:tcW w:w="463" w:type="pct"/>
            <w:shd w:val="clear" w:color="auto" w:fill="auto"/>
            <w:noWrap/>
            <w:vAlign w:val="center"/>
          </w:tcPr>
          <w:p w14:paraId="57A5A708" w14:textId="77777777" w:rsidR="0088536F" w:rsidRPr="005362B1" w:rsidRDefault="0088536F" w:rsidP="00D9550E">
            <w:pPr>
              <w:spacing w:after="0"/>
              <w:jc w:val="center"/>
            </w:pPr>
            <w:r w:rsidRPr="005362B1">
              <w:rPr>
                <w:color w:val="000000"/>
              </w:rPr>
              <w:t>30</w:t>
            </w:r>
          </w:p>
        </w:tc>
        <w:tc>
          <w:tcPr>
            <w:tcW w:w="416" w:type="pct"/>
            <w:shd w:val="clear" w:color="auto" w:fill="auto"/>
            <w:noWrap/>
            <w:vAlign w:val="center"/>
          </w:tcPr>
          <w:p w14:paraId="0905BC18" w14:textId="77777777" w:rsidR="0088536F" w:rsidRPr="005362B1" w:rsidRDefault="0088536F" w:rsidP="00D9550E">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3C0DA48F" w14:textId="77777777" w:rsidR="0088536F" w:rsidRPr="005362B1" w:rsidRDefault="0088536F" w:rsidP="00D9550E">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26ED27F" w14:textId="77777777" w:rsidR="0088536F" w:rsidRPr="005362B1" w:rsidRDefault="0088536F" w:rsidP="00D9550E">
            <w:pPr>
              <w:spacing w:after="0"/>
              <w:jc w:val="center"/>
            </w:pPr>
            <w:r w:rsidRPr="005362B1">
              <w:rPr>
                <w:color w:val="000000"/>
              </w:rPr>
              <w:t>529</w:t>
            </w:r>
          </w:p>
        </w:tc>
        <w:tc>
          <w:tcPr>
            <w:tcW w:w="463" w:type="pct"/>
            <w:shd w:val="clear" w:color="auto" w:fill="auto"/>
            <w:noWrap/>
            <w:vAlign w:val="center"/>
          </w:tcPr>
          <w:p w14:paraId="208E3618" w14:textId="77777777" w:rsidR="0088536F" w:rsidRPr="005362B1" w:rsidRDefault="0088536F" w:rsidP="00D9550E">
            <w:pPr>
              <w:spacing w:after="0"/>
              <w:jc w:val="center"/>
            </w:pPr>
            <w:r w:rsidRPr="005362B1">
              <w:rPr>
                <w:color w:val="000000"/>
              </w:rPr>
              <w:t>1,779</w:t>
            </w:r>
          </w:p>
        </w:tc>
        <w:tc>
          <w:tcPr>
            <w:tcW w:w="417" w:type="pct"/>
            <w:shd w:val="clear" w:color="auto" w:fill="auto"/>
            <w:noWrap/>
            <w:vAlign w:val="center"/>
          </w:tcPr>
          <w:p w14:paraId="0ABDF630" w14:textId="77777777" w:rsidR="0088536F" w:rsidRPr="005362B1" w:rsidRDefault="0088536F" w:rsidP="00D9550E">
            <w:pPr>
              <w:spacing w:after="0"/>
              <w:jc w:val="center"/>
            </w:pPr>
            <w:r w:rsidRPr="005362B1">
              <w:rPr>
                <w:color w:val="000000"/>
              </w:rPr>
              <w:t>491</w:t>
            </w:r>
          </w:p>
        </w:tc>
        <w:tc>
          <w:tcPr>
            <w:tcW w:w="470" w:type="pct"/>
            <w:shd w:val="clear" w:color="auto" w:fill="auto"/>
            <w:noWrap/>
            <w:vAlign w:val="center"/>
          </w:tcPr>
          <w:p w14:paraId="349A3D25" w14:textId="77777777" w:rsidR="0088536F" w:rsidRPr="005362B1" w:rsidRDefault="0088536F" w:rsidP="00D9550E">
            <w:pPr>
              <w:spacing w:after="0"/>
              <w:jc w:val="center"/>
            </w:pPr>
            <w:r w:rsidRPr="005362B1">
              <w:rPr>
                <w:color w:val="000000"/>
              </w:rPr>
              <w:t>2,799</w:t>
            </w:r>
          </w:p>
        </w:tc>
        <w:tc>
          <w:tcPr>
            <w:tcW w:w="498" w:type="pct"/>
            <w:shd w:val="clear" w:color="auto" w:fill="auto"/>
            <w:noWrap/>
            <w:vAlign w:val="center"/>
          </w:tcPr>
          <w:p w14:paraId="1C2886A4" w14:textId="77777777" w:rsidR="0088536F" w:rsidRPr="005362B1" w:rsidRDefault="0088536F" w:rsidP="00D9550E">
            <w:pPr>
              <w:spacing w:after="0"/>
              <w:jc w:val="center"/>
            </w:pPr>
            <w:r w:rsidRPr="005362B1">
              <w:rPr>
                <w:color w:val="000000"/>
              </w:rPr>
              <w:t>6,842</w:t>
            </w:r>
          </w:p>
        </w:tc>
      </w:tr>
      <w:tr w:rsidR="0088536F" w:rsidRPr="005362B1" w14:paraId="7249EB9A" w14:textId="77777777" w:rsidTr="00D9550E">
        <w:trPr>
          <w:cantSplit/>
          <w:trHeight w:val="23"/>
        </w:trPr>
        <w:tc>
          <w:tcPr>
            <w:tcW w:w="409" w:type="pct"/>
            <w:tcBorders>
              <w:right w:val="single" w:sz="4" w:space="0" w:color="auto"/>
            </w:tcBorders>
            <w:shd w:val="clear" w:color="auto" w:fill="auto"/>
            <w:noWrap/>
            <w:vAlign w:val="center"/>
          </w:tcPr>
          <w:p w14:paraId="02613A90" w14:textId="77777777" w:rsidR="0088536F" w:rsidRPr="005362B1" w:rsidRDefault="0088536F" w:rsidP="00D9550E">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67104E52" w14:textId="77777777" w:rsidR="0088536F" w:rsidRPr="005362B1" w:rsidRDefault="0088536F" w:rsidP="00D9550E">
            <w:pPr>
              <w:spacing w:after="0"/>
              <w:jc w:val="center"/>
            </w:pPr>
            <w:r w:rsidRPr="005362B1">
              <w:rPr>
                <w:color w:val="000000"/>
              </w:rPr>
              <w:t>5,986</w:t>
            </w:r>
          </w:p>
        </w:tc>
        <w:tc>
          <w:tcPr>
            <w:tcW w:w="461" w:type="pct"/>
            <w:shd w:val="clear" w:color="auto" w:fill="auto"/>
            <w:noWrap/>
            <w:vAlign w:val="center"/>
          </w:tcPr>
          <w:p w14:paraId="77999FD7" w14:textId="77777777" w:rsidR="0088536F" w:rsidRPr="005362B1" w:rsidRDefault="0088536F" w:rsidP="00D9550E">
            <w:pPr>
              <w:spacing w:after="0"/>
              <w:jc w:val="center"/>
            </w:pPr>
            <w:r w:rsidRPr="005362B1">
              <w:rPr>
                <w:color w:val="000000"/>
              </w:rPr>
              <w:t>3,834</w:t>
            </w:r>
          </w:p>
        </w:tc>
        <w:tc>
          <w:tcPr>
            <w:tcW w:w="463" w:type="pct"/>
            <w:shd w:val="clear" w:color="auto" w:fill="auto"/>
            <w:noWrap/>
            <w:vAlign w:val="center"/>
          </w:tcPr>
          <w:p w14:paraId="5B95FC35" w14:textId="77777777" w:rsidR="0088536F" w:rsidRPr="005362B1" w:rsidRDefault="0088536F" w:rsidP="00D9550E">
            <w:pPr>
              <w:spacing w:after="0"/>
              <w:jc w:val="center"/>
            </w:pPr>
            <w:r w:rsidRPr="005362B1">
              <w:rPr>
                <w:color w:val="000000"/>
              </w:rPr>
              <w:t>3,427</w:t>
            </w:r>
          </w:p>
        </w:tc>
        <w:tc>
          <w:tcPr>
            <w:tcW w:w="416" w:type="pct"/>
            <w:shd w:val="clear" w:color="auto" w:fill="auto"/>
            <w:noWrap/>
            <w:vAlign w:val="center"/>
          </w:tcPr>
          <w:p w14:paraId="23F955E5" w14:textId="77777777" w:rsidR="0088536F" w:rsidRPr="005362B1" w:rsidRDefault="0088536F" w:rsidP="00D9550E">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2F610776" w14:textId="77777777" w:rsidR="0088536F" w:rsidRPr="005362B1" w:rsidRDefault="0088536F" w:rsidP="00D9550E">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38680878" w14:textId="77777777" w:rsidR="0088536F" w:rsidRPr="005362B1" w:rsidRDefault="0088536F" w:rsidP="00D9550E">
            <w:pPr>
              <w:spacing w:after="0"/>
              <w:jc w:val="center"/>
            </w:pPr>
            <w:r w:rsidRPr="005362B1">
              <w:rPr>
                <w:color w:val="000000"/>
              </w:rPr>
              <w:t>558</w:t>
            </w:r>
          </w:p>
        </w:tc>
        <w:tc>
          <w:tcPr>
            <w:tcW w:w="463" w:type="pct"/>
            <w:shd w:val="clear" w:color="auto" w:fill="auto"/>
            <w:noWrap/>
            <w:vAlign w:val="center"/>
          </w:tcPr>
          <w:p w14:paraId="0A19ABD4" w14:textId="77777777" w:rsidR="0088536F" w:rsidRPr="005362B1" w:rsidRDefault="0088536F" w:rsidP="00D9550E">
            <w:pPr>
              <w:spacing w:after="0"/>
              <w:jc w:val="center"/>
            </w:pPr>
            <w:r w:rsidRPr="005362B1">
              <w:rPr>
                <w:color w:val="000000"/>
              </w:rPr>
              <w:t>4,230</w:t>
            </w:r>
          </w:p>
        </w:tc>
        <w:tc>
          <w:tcPr>
            <w:tcW w:w="417" w:type="pct"/>
            <w:shd w:val="clear" w:color="auto" w:fill="auto"/>
            <w:noWrap/>
            <w:vAlign w:val="center"/>
          </w:tcPr>
          <w:p w14:paraId="15E19B64" w14:textId="77777777" w:rsidR="0088536F" w:rsidRPr="005362B1" w:rsidRDefault="0088536F" w:rsidP="00D9550E">
            <w:pPr>
              <w:spacing w:after="0"/>
              <w:jc w:val="center"/>
            </w:pPr>
            <w:r w:rsidRPr="005362B1">
              <w:rPr>
                <w:color w:val="000000"/>
              </w:rPr>
              <w:t>1,085</w:t>
            </w:r>
          </w:p>
        </w:tc>
        <w:tc>
          <w:tcPr>
            <w:tcW w:w="470" w:type="pct"/>
            <w:shd w:val="clear" w:color="auto" w:fill="auto"/>
            <w:noWrap/>
            <w:vAlign w:val="center"/>
          </w:tcPr>
          <w:p w14:paraId="0B1307B9" w14:textId="77777777" w:rsidR="0088536F" w:rsidRPr="005362B1" w:rsidRDefault="0088536F" w:rsidP="00D9550E">
            <w:pPr>
              <w:spacing w:after="0"/>
              <w:jc w:val="center"/>
            </w:pPr>
            <w:r w:rsidRPr="005362B1">
              <w:rPr>
                <w:color w:val="000000"/>
              </w:rPr>
              <w:t>5,873</w:t>
            </w:r>
          </w:p>
        </w:tc>
        <w:tc>
          <w:tcPr>
            <w:tcW w:w="498" w:type="pct"/>
            <w:shd w:val="clear" w:color="auto" w:fill="auto"/>
            <w:noWrap/>
            <w:vAlign w:val="center"/>
          </w:tcPr>
          <w:p w14:paraId="741C071D" w14:textId="77777777" w:rsidR="0088536F" w:rsidRPr="005362B1" w:rsidRDefault="0088536F" w:rsidP="00D9550E">
            <w:pPr>
              <w:spacing w:after="0"/>
              <w:jc w:val="center"/>
            </w:pPr>
            <w:r w:rsidRPr="005362B1">
              <w:rPr>
                <w:color w:val="000000"/>
              </w:rPr>
              <w:t>19,172</w:t>
            </w:r>
          </w:p>
        </w:tc>
      </w:tr>
      <w:tr w:rsidR="0088536F" w:rsidRPr="005362B1" w14:paraId="6FB37281" w14:textId="77777777" w:rsidTr="00D9550E">
        <w:trPr>
          <w:cantSplit/>
          <w:trHeight w:val="23"/>
        </w:trPr>
        <w:tc>
          <w:tcPr>
            <w:tcW w:w="409" w:type="pct"/>
            <w:tcBorders>
              <w:right w:val="single" w:sz="4" w:space="0" w:color="auto"/>
            </w:tcBorders>
            <w:shd w:val="clear" w:color="auto" w:fill="auto"/>
            <w:noWrap/>
            <w:vAlign w:val="center"/>
          </w:tcPr>
          <w:p w14:paraId="18E06DC1" w14:textId="77777777" w:rsidR="0088536F" w:rsidRPr="005362B1" w:rsidRDefault="0088536F" w:rsidP="00D9550E">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74DF53DC" w14:textId="77777777" w:rsidR="0088536F" w:rsidRPr="005362B1" w:rsidRDefault="0088536F" w:rsidP="00D9550E">
            <w:pPr>
              <w:spacing w:after="0"/>
              <w:jc w:val="center"/>
              <w:rPr>
                <w:color w:val="000000"/>
              </w:rPr>
            </w:pPr>
            <w:r w:rsidRPr="005362B1">
              <w:rPr>
                <w:color w:val="000000"/>
              </w:rPr>
              <w:t>8,207</w:t>
            </w:r>
          </w:p>
        </w:tc>
        <w:tc>
          <w:tcPr>
            <w:tcW w:w="461" w:type="pct"/>
            <w:shd w:val="clear" w:color="auto" w:fill="auto"/>
            <w:noWrap/>
            <w:vAlign w:val="center"/>
          </w:tcPr>
          <w:p w14:paraId="36A11B74" w14:textId="77777777" w:rsidR="0088536F" w:rsidRPr="005362B1" w:rsidRDefault="0088536F" w:rsidP="00D9550E">
            <w:pPr>
              <w:spacing w:after="0"/>
              <w:jc w:val="center"/>
              <w:rPr>
                <w:color w:val="000000"/>
              </w:rPr>
            </w:pPr>
            <w:r w:rsidRPr="005362B1">
              <w:rPr>
                <w:color w:val="000000"/>
              </w:rPr>
              <w:t>5,775</w:t>
            </w:r>
          </w:p>
        </w:tc>
        <w:tc>
          <w:tcPr>
            <w:tcW w:w="463" w:type="pct"/>
            <w:shd w:val="clear" w:color="auto" w:fill="auto"/>
            <w:noWrap/>
            <w:vAlign w:val="center"/>
          </w:tcPr>
          <w:p w14:paraId="5DA706C8" w14:textId="77777777" w:rsidR="0088536F" w:rsidRPr="005362B1" w:rsidRDefault="0088536F" w:rsidP="00D9550E">
            <w:pPr>
              <w:spacing w:after="0"/>
              <w:jc w:val="center"/>
              <w:rPr>
                <w:color w:val="000000"/>
              </w:rPr>
            </w:pPr>
            <w:r w:rsidRPr="005362B1">
              <w:rPr>
                <w:color w:val="000000"/>
              </w:rPr>
              <w:t>4,912</w:t>
            </w:r>
          </w:p>
        </w:tc>
        <w:tc>
          <w:tcPr>
            <w:tcW w:w="416" w:type="pct"/>
            <w:shd w:val="clear" w:color="auto" w:fill="auto"/>
            <w:noWrap/>
            <w:vAlign w:val="center"/>
          </w:tcPr>
          <w:p w14:paraId="6BBC1818" w14:textId="77777777" w:rsidR="0088536F" w:rsidRPr="005362B1" w:rsidRDefault="0088536F" w:rsidP="00D9550E">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29F55113" w14:textId="77777777" w:rsidR="0088536F" w:rsidRPr="005362B1" w:rsidRDefault="0088536F" w:rsidP="00D9550E">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4333FF39" w14:textId="77777777" w:rsidR="0088536F" w:rsidRPr="005362B1" w:rsidRDefault="0088536F" w:rsidP="00D9550E">
            <w:pPr>
              <w:spacing w:after="0"/>
              <w:jc w:val="center"/>
              <w:rPr>
                <w:color w:val="000000"/>
              </w:rPr>
            </w:pPr>
            <w:r w:rsidRPr="005362B1">
              <w:rPr>
                <w:color w:val="000000"/>
              </w:rPr>
              <w:t>372</w:t>
            </w:r>
          </w:p>
        </w:tc>
        <w:tc>
          <w:tcPr>
            <w:tcW w:w="463" w:type="pct"/>
            <w:shd w:val="clear" w:color="auto" w:fill="auto"/>
            <w:noWrap/>
            <w:vAlign w:val="center"/>
          </w:tcPr>
          <w:p w14:paraId="3CD305D3" w14:textId="77777777" w:rsidR="0088536F" w:rsidRPr="005362B1" w:rsidRDefault="0088536F" w:rsidP="00D9550E">
            <w:pPr>
              <w:spacing w:after="0"/>
              <w:jc w:val="center"/>
              <w:rPr>
                <w:color w:val="000000"/>
              </w:rPr>
            </w:pPr>
            <w:r w:rsidRPr="005362B1">
              <w:rPr>
                <w:color w:val="000000"/>
              </w:rPr>
              <w:t>5,658</w:t>
            </w:r>
          </w:p>
        </w:tc>
        <w:tc>
          <w:tcPr>
            <w:tcW w:w="417" w:type="pct"/>
            <w:shd w:val="clear" w:color="auto" w:fill="auto"/>
            <w:noWrap/>
            <w:vAlign w:val="center"/>
          </w:tcPr>
          <w:p w14:paraId="06933A82" w14:textId="77777777" w:rsidR="0088536F" w:rsidRPr="005362B1" w:rsidRDefault="0088536F" w:rsidP="00D9550E">
            <w:pPr>
              <w:spacing w:after="0"/>
              <w:jc w:val="center"/>
              <w:rPr>
                <w:color w:val="000000"/>
              </w:rPr>
            </w:pPr>
            <w:r w:rsidRPr="005362B1">
              <w:rPr>
                <w:color w:val="000000"/>
              </w:rPr>
              <w:t>994</w:t>
            </w:r>
          </w:p>
        </w:tc>
        <w:tc>
          <w:tcPr>
            <w:tcW w:w="470" w:type="pct"/>
            <w:shd w:val="clear" w:color="auto" w:fill="auto"/>
            <w:noWrap/>
            <w:vAlign w:val="center"/>
          </w:tcPr>
          <w:p w14:paraId="5938524F" w14:textId="77777777" w:rsidR="0088536F" w:rsidRPr="005362B1" w:rsidRDefault="0088536F" w:rsidP="00D9550E">
            <w:pPr>
              <w:spacing w:after="0"/>
              <w:jc w:val="center"/>
              <w:rPr>
                <w:color w:val="000000"/>
              </w:rPr>
            </w:pPr>
            <w:r w:rsidRPr="005362B1">
              <w:rPr>
                <w:color w:val="000000"/>
              </w:rPr>
              <w:t>7,024</w:t>
            </w:r>
          </w:p>
        </w:tc>
        <w:tc>
          <w:tcPr>
            <w:tcW w:w="498" w:type="pct"/>
            <w:shd w:val="clear" w:color="auto" w:fill="auto"/>
            <w:noWrap/>
            <w:vAlign w:val="center"/>
          </w:tcPr>
          <w:p w14:paraId="60BA8CAB" w14:textId="77777777" w:rsidR="0088536F" w:rsidRPr="005362B1" w:rsidRDefault="0088536F" w:rsidP="00D9550E">
            <w:pPr>
              <w:spacing w:after="0"/>
              <w:jc w:val="center"/>
              <w:rPr>
                <w:color w:val="000000"/>
              </w:rPr>
            </w:pPr>
            <w:r w:rsidRPr="005362B1">
              <w:rPr>
                <w:color w:val="000000"/>
              </w:rPr>
              <w:t>25,921</w:t>
            </w:r>
          </w:p>
        </w:tc>
      </w:tr>
      <w:tr w:rsidR="0088536F" w:rsidRPr="005362B1" w14:paraId="795556EB" w14:textId="77777777" w:rsidTr="00D9550E">
        <w:trPr>
          <w:cantSplit/>
          <w:trHeight w:val="23"/>
        </w:trPr>
        <w:tc>
          <w:tcPr>
            <w:tcW w:w="409" w:type="pct"/>
            <w:tcBorders>
              <w:right w:val="single" w:sz="4" w:space="0" w:color="auto"/>
            </w:tcBorders>
            <w:shd w:val="clear" w:color="auto" w:fill="auto"/>
            <w:noWrap/>
            <w:vAlign w:val="center"/>
          </w:tcPr>
          <w:p w14:paraId="523CBEC4" w14:textId="77777777" w:rsidR="0088536F" w:rsidRPr="005362B1" w:rsidRDefault="0088536F" w:rsidP="00D9550E">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7F6F4170" w14:textId="77777777" w:rsidR="0088536F" w:rsidRPr="005362B1" w:rsidRDefault="0088536F" w:rsidP="00D9550E">
            <w:pPr>
              <w:spacing w:after="0"/>
              <w:jc w:val="center"/>
            </w:pPr>
            <w:r w:rsidRPr="005362B1">
              <w:rPr>
                <w:color w:val="000000"/>
              </w:rPr>
              <w:t>6,473</w:t>
            </w:r>
          </w:p>
        </w:tc>
        <w:tc>
          <w:tcPr>
            <w:tcW w:w="461" w:type="pct"/>
            <w:shd w:val="clear" w:color="auto" w:fill="auto"/>
            <w:noWrap/>
            <w:vAlign w:val="center"/>
          </w:tcPr>
          <w:p w14:paraId="6A2E5687" w14:textId="77777777" w:rsidR="0088536F" w:rsidRPr="005362B1" w:rsidRDefault="0088536F" w:rsidP="00D9550E">
            <w:pPr>
              <w:spacing w:after="0"/>
              <w:jc w:val="center"/>
            </w:pPr>
            <w:r w:rsidRPr="005362B1">
              <w:rPr>
                <w:color w:val="000000"/>
              </w:rPr>
              <w:t>5,177</w:t>
            </w:r>
          </w:p>
        </w:tc>
        <w:tc>
          <w:tcPr>
            <w:tcW w:w="463" w:type="pct"/>
            <w:shd w:val="clear" w:color="auto" w:fill="auto"/>
            <w:noWrap/>
            <w:vAlign w:val="center"/>
          </w:tcPr>
          <w:p w14:paraId="0EBA682A" w14:textId="77777777" w:rsidR="0088536F" w:rsidRPr="005362B1" w:rsidRDefault="0088536F" w:rsidP="00D9550E">
            <w:pPr>
              <w:spacing w:after="0"/>
              <w:jc w:val="center"/>
            </w:pPr>
            <w:r w:rsidRPr="005362B1">
              <w:rPr>
                <w:color w:val="000000"/>
              </w:rPr>
              <w:t>4,069</w:t>
            </w:r>
          </w:p>
        </w:tc>
        <w:tc>
          <w:tcPr>
            <w:tcW w:w="416" w:type="pct"/>
            <w:shd w:val="clear" w:color="auto" w:fill="auto"/>
            <w:noWrap/>
            <w:vAlign w:val="center"/>
          </w:tcPr>
          <w:p w14:paraId="203AD50C" w14:textId="77777777" w:rsidR="0088536F" w:rsidRPr="005362B1" w:rsidRDefault="0088536F" w:rsidP="00D9550E">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0C0BF345" w14:textId="77777777" w:rsidR="0088536F" w:rsidRPr="005362B1" w:rsidRDefault="0088536F" w:rsidP="00D9550E">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4180639A" w14:textId="77777777" w:rsidR="0088536F" w:rsidRPr="005362B1" w:rsidRDefault="0088536F" w:rsidP="00D9550E">
            <w:pPr>
              <w:spacing w:after="0"/>
              <w:jc w:val="center"/>
            </w:pPr>
            <w:r w:rsidRPr="005362B1">
              <w:rPr>
                <w:color w:val="000000"/>
              </w:rPr>
              <w:t>563</w:t>
            </w:r>
          </w:p>
        </w:tc>
        <w:tc>
          <w:tcPr>
            <w:tcW w:w="463" w:type="pct"/>
            <w:shd w:val="clear" w:color="auto" w:fill="auto"/>
            <w:noWrap/>
            <w:vAlign w:val="center"/>
          </w:tcPr>
          <w:p w14:paraId="7579D3FF" w14:textId="77777777" w:rsidR="0088536F" w:rsidRPr="005362B1" w:rsidRDefault="0088536F" w:rsidP="00D9550E">
            <w:pPr>
              <w:spacing w:after="0"/>
              <w:jc w:val="center"/>
            </w:pPr>
            <w:r w:rsidRPr="005362B1">
              <w:rPr>
                <w:color w:val="000000"/>
              </w:rPr>
              <w:t>3,653</w:t>
            </w:r>
          </w:p>
        </w:tc>
        <w:tc>
          <w:tcPr>
            <w:tcW w:w="417" w:type="pct"/>
            <w:shd w:val="clear" w:color="auto" w:fill="auto"/>
            <w:noWrap/>
            <w:vAlign w:val="center"/>
          </w:tcPr>
          <w:p w14:paraId="5DC6E1A9" w14:textId="77777777" w:rsidR="0088536F" w:rsidRPr="005362B1" w:rsidRDefault="0088536F" w:rsidP="00D9550E">
            <w:pPr>
              <w:spacing w:after="0"/>
              <w:jc w:val="center"/>
            </w:pPr>
            <w:r w:rsidRPr="005362B1">
              <w:rPr>
                <w:color w:val="000000"/>
              </w:rPr>
              <w:t>1,412</w:t>
            </w:r>
          </w:p>
        </w:tc>
        <w:tc>
          <w:tcPr>
            <w:tcW w:w="470" w:type="pct"/>
            <w:shd w:val="clear" w:color="auto" w:fill="auto"/>
            <w:noWrap/>
            <w:vAlign w:val="center"/>
          </w:tcPr>
          <w:p w14:paraId="31CBEC55" w14:textId="77777777" w:rsidR="0088536F" w:rsidRPr="005362B1" w:rsidRDefault="0088536F" w:rsidP="00D9550E">
            <w:pPr>
              <w:spacing w:after="0"/>
              <w:jc w:val="center"/>
            </w:pPr>
            <w:r w:rsidRPr="005362B1">
              <w:rPr>
                <w:color w:val="000000"/>
              </w:rPr>
              <w:t>5,628</w:t>
            </w:r>
          </w:p>
        </w:tc>
        <w:tc>
          <w:tcPr>
            <w:tcW w:w="498" w:type="pct"/>
            <w:shd w:val="clear" w:color="auto" w:fill="auto"/>
            <w:noWrap/>
            <w:vAlign w:val="center"/>
          </w:tcPr>
          <w:p w14:paraId="77364DD8" w14:textId="77777777" w:rsidR="0088536F" w:rsidRPr="005362B1" w:rsidRDefault="0088536F" w:rsidP="00D9550E">
            <w:pPr>
              <w:spacing w:after="0"/>
              <w:jc w:val="center"/>
            </w:pPr>
            <w:r w:rsidRPr="005362B1">
              <w:rPr>
                <w:color w:val="000000"/>
              </w:rPr>
              <w:t>21,725</w:t>
            </w:r>
          </w:p>
        </w:tc>
      </w:tr>
      <w:tr w:rsidR="0088536F" w:rsidRPr="005362B1" w14:paraId="102D1E1C" w14:textId="77777777" w:rsidTr="00D9550E">
        <w:trPr>
          <w:cantSplit/>
          <w:trHeight w:val="23"/>
        </w:trPr>
        <w:tc>
          <w:tcPr>
            <w:tcW w:w="409" w:type="pct"/>
            <w:tcBorders>
              <w:bottom w:val="single" w:sz="4" w:space="0" w:color="auto"/>
              <w:right w:val="single" w:sz="4" w:space="0" w:color="auto"/>
            </w:tcBorders>
            <w:shd w:val="clear" w:color="auto" w:fill="auto"/>
            <w:noWrap/>
            <w:vAlign w:val="center"/>
          </w:tcPr>
          <w:p w14:paraId="59F47486" w14:textId="77777777" w:rsidR="0088536F" w:rsidRPr="005362B1" w:rsidRDefault="0088536F" w:rsidP="00D9550E">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12271BF6" w14:textId="77777777" w:rsidR="0088536F" w:rsidRPr="005362B1" w:rsidRDefault="0088536F" w:rsidP="00D9550E">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016879B3" w14:textId="77777777" w:rsidR="0088536F" w:rsidRPr="005362B1" w:rsidRDefault="0088536F" w:rsidP="00D9550E">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20116687" w14:textId="77777777" w:rsidR="0088536F" w:rsidRPr="005362B1" w:rsidRDefault="0088536F" w:rsidP="00D9550E">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5696F9BF" w14:textId="77777777" w:rsidR="0088536F" w:rsidRPr="005362B1" w:rsidRDefault="0088536F" w:rsidP="00D9550E">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78F7FC46" w14:textId="77777777" w:rsidR="0088536F" w:rsidRPr="005362B1" w:rsidRDefault="0088536F" w:rsidP="00D9550E">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5C95F088" w14:textId="77777777" w:rsidR="0088536F" w:rsidRPr="005362B1" w:rsidRDefault="0088536F" w:rsidP="00D9550E">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7F3968D8" w14:textId="77777777" w:rsidR="0088536F" w:rsidRPr="005362B1" w:rsidRDefault="0088536F" w:rsidP="00D9550E">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587825B2" w14:textId="77777777" w:rsidR="0088536F" w:rsidRPr="005362B1" w:rsidRDefault="0088536F" w:rsidP="00D9550E">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144B07FE" w14:textId="77777777" w:rsidR="0088536F" w:rsidRPr="005362B1" w:rsidRDefault="0088536F" w:rsidP="00D9550E">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1D7E4516" w14:textId="77777777" w:rsidR="0088536F" w:rsidRPr="005362B1" w:rsidRDefault="0088536F" w:rsidP="00D9550E">
            <w:pPr>
              <w:spacing w:after="0"/>
              <w:jc w:val="center"/>
              <w:rPr>
                <w:color w:val="000000"/>
              </w:rPr>
            </w:pPr>
            <w:r w:rsidRPr="005362B1">
              <w:rPr>
                <w:color w:val="000000"/>
              </w:rPr>
              <w:t>23,171</w:t>
            </w:r>
          </w:p>
        </w:tc>
      </w:tr>
    </w:tbl>
    <w:p w14:paraId="2DE8C5BB" w14:textId="77777777" w:rsidR="0088536F" w:rsidRPr="005362B1" w:rsidRDefault="0088536F" w:rsidP="0088536F">
      <w:r w:rsidRPr="005362B1">
        <w:br w:type="page"/>
      </w:r>
    </w:p>
    <w:p w14:paraId="55F65B31" w14:textId="77777777" w:rsidR="0088536F" w:rsidRPr="005362B1" w:rsidRDefault="0088536F" w:rsidP="0088536F">
      <w:pPr>
        <w:pStyle w:val="Heading5"/>
      </w:pPr>
      <w:r w:rsidRPr="005362B1">
        <w:lastRenderedPageBreak/>
        <w:t>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Hulson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88536F" w:rsidRPr="005362B1" w14:paraId="1B51FDCC" w14:textId="77777777" w:rsidTr="00D9550E">
        <w:trPr>
          <w:cantSplit/>
          <w:jc w:val="center"/>
        </w:trPr>
        <w:tc>
          <w:tcPr>
            <w:tcW w:w="0" w:type="auto"/>
            <w:tcBorders>
              <w:top w:val="double" w:sz="4" w:space="0" w:color="auto"/>
              <w:bottom w:val="single" w:sz="4" w:space="0" w:color="auto"/>
            </w:tcBorders>
            <w:shd w:val="clear" w:color="auto" w:fill="auto"/>
            <w:noWrap/>
            <w:vAlign w:val="center"/>
            <w:hideMark/>
          </w:tcPr>
          <w:p w14:paraId="671552D8"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381825D3" w14:textId="77777777" w:rsidR="0088536F" w:rsidRPr="005362B1" w:rsidRDefault="0088536F" w:rsidP="00D9550E">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116FE513" w14:textId="77777777" w:rsidR="0088536F" w:rsidRPr="005362B1" w:rsidRDefault="0088536F" w:rsidP="00D9550E">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0CB3C014" w14:textId="77777777" w:rsidR="0088536F" w:rsidRPr="005362B1" w:rsidRDefault="0088536F" w:rsidP="00D9550E">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66DC7F41" w14:textId="77777777" w:rsidR="0088536F" w:rsidRPr="005362B1" w:rsidRDefault="0088536F" w:rsidP="00D9550E">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340ABF19" w14:textId="77777777" w:rsidR="0088536F" w:rsidRPr="005362B1" w:rsidRDefault="0088536F" w:rsidP="00D9550E">
            <w:pPr>
              <w:keepNext/>
              <w:spacing w:after="0"/>
              <w:jc w:val="right"/>
              <w:rPr>
                <w:b/>
              </w:rPr>
            </w:pPr>
            <w:r w:rsidRPr="005362B1">
              <w:rPr>
                <w:b/>
              </w:rPr>
              <w:t>GHL</w:t>
            </w:r>
          </w:p>
        </w:tc>
      </w:tr>
      <w:tr w:rsidR="0088536F" w:rsidRPr="005362B1" w14:paraId="7AEF8ED7" w14:textId="77777777" w:rsidTr="00D9550E">
        <w:trPr>
          <w:cantSplit/>
          <w:jc w:val="center"/>
        </w:trPr>
        <w:tc>
          <w:tcPr>
            <w:tcW w:w="0" w:type="auto"/>
            <w:shd w:val="clear" w:color="auto" w:fill="auto"/>
            <w:noWrap/>
            <w:vAlign w:val="bottom"/>
            <w:hideMark/>
          </w:tcPr>
          <w:p w14:paraId="33823B2D" w14:textId="77777777" w:rsidR="0088536F" w:rsidRPr="005362B1" w:rsidRDefault="0088536F" w:rsidP="00D9550E">
            <w:pPr>
              <w:keepNext/>
              <w:spacing w:after="0"/>
              <w:jc w:val="center"/>
            </w:pPr>
            <w:r w:rsidRPr="005362B1">
              <w:rPr>
                <w:color w:val="000000"/>
              </w:rPr>
              <w:t>1991</w:t>
            </w:r>
          </w:p>
        </w:tc>
        <w:tc>
          <w:tcPr>
            <w:tcW w:w="0" w:type="auto"/>
            <w:shd w:val="clear" w:color="auto" w:fill="auto"/>
            <w:noWrap/>
            <w:vAlign w:val="bottom"/>
            <w:hideMark/>
          </w:tcPr>
          <w:p w14:paraId="2624EC70" w14:textId="77777777" w:rsidR="0088536F" w:rsidRPr="005362B1" w:rsidRDefault="0088536F" w:rsidP="00D9550E">
            <w:pPr>
              <w:spacing w:after="0"/>
              <w:jc w:val="center"/>
            </w:pPr>
            <w:r w:rsidRPr="005362B1">
              <w:rPr>
                <w:color w:val="000000"/>
              </w:rPr>
              <w:t>76,301</w:t>
            </w:r>
          </w:p>
        </w:tc>
        <w:tc>
          <w:tcPr>
            <w:tcW w:w="0" w:type="auto"/>
            <w:shd w:val="clear" w:color="auto" w:fill="auto"/>
            <w:noWrap/>
            <w:vAlign w:val="bottom"/>
            <w:hideMark/>
          </w:tcPr>
          <w:p w14:paraId="718F5C47"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23D3F699"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15A80727" w14:textId="77777777" w:rsidR="0088536F" w:rsidRPr="005362B1" w:rsidRDefault="0088536F" w:rsidP="00D9550E">
            <w:pPr>
              <w:keepNext/>
              <w:spacing w:after="0"/>
              <w:jc w:val="center"/>
            </w:pPr>
            <w:r w:rsidRPr="005362B1">
              <w:rPr>
                <w:color w:val="000000"/>
              </w:rPr>
              <w:t>-</w:t>
            </w:r>
          </w:p>
        </w:tc>
        <w:tc>
          <w:tcPr>
            <w:tcW w:w="0" w:type="auto"/>
            <w:shd w:val="clear" w:color="auto" w:fill="auto"/>
            <w:noWrap/>
            <w:vAlign w:val="bottom"/>
          </w:tcPr>
          <w:p w14:paraId="6A272627" w14:textId="77777777" w:rsidR="0088536F" w:rsidRPr="005362B1" w:rsidRDefault="0088536F" w:rsidP="00D9550E">
            <w:pPr>
              <w:keepNext/>
              <w:spacing w:after="0"/>
              <w:jc w:val="center"/>
            </w:pPr>
            <w:r w:rsidRPr="005362B1">
              <w:rPr>
                <w:color w:val="000000"/>
              </w:rPr>
              <w:t>-</w:t>
            </w:r>
          </w:p>
        </w:tc>
      </w:tr>
      <w:tr w:rsidR="0088536F" w:rsidRPr="005362B1" w14:paraId="77A706C6" w14:textId="77777777" w:rsidTr="00D9550E">
        <w:trPr>
          <w:cantSplit/>
          <w:jc w:val="center"/>
        </w:trPr>
        <w:tc>
          <w:tcPr>
            <w:tcW w:w="0" w:type="auto"/>
            <w:shd w:val="clear" w:color="auto" w:fill="auto"/>
            <w:noWrap/>
            <w:vAlign w:val="bottom"/>
            <w:hideMark/>
          </w:tcPr>
          <w:p w14:paraId="5347C4CB" w14:textId="77777777" w:rsidR="0088536F" w:rsidRPr="005362B1" w:rsidRDefault="0088536F" w:rsidP="00D9550E">
            <w:pPr>
              <w:keepNext/>
              <w:spacing w:after="0"/>
              <w:jc w:val="center"/>
            </w:pPr>
            <w:r w:rsidRPr="005362B1">
              <w:rPr>
                <w:color w:val="000000"/>
              </w:rPr>
              <w:t>1992</w:t>
            </w:r>
          </w:p>
        </w:tc>
        <w:tc>
          <w:tcPr>
            <w:tcW w:w="0" w:type="auto"/>
            <w:shd w:val="clear" w:color="auto" w:fill="auto"/>
            <w:noWrap/>
            <w:vAlign w:val="bottom"/>
            <w:hideMark/>
          </w:tcPr>
          <w:p w14:paraId="03556ECD" w14:textId="77777777" w:rsidR="0088536F" w:rsidRPr="005362B1" w:rsidRDefault="0088536F" w:rsidP="00D9550E">
            <w:pPr>
              <w:spacing w:after="0"/>
              <w:jc w:val="center"/>
            </w:pPr>
            <w:r w:rsidRPr="005362B1">
              <w:rPr>
                <w:color w:val="000000"/>
              </w:rPr>
              <w:t>80,747</w:t>
            </w:r>
          </w:p>
        </w:tc>
        <w:tc>
          <w:tcPr>
            <w:tcW w:w="0" w:type="auto"/>
            <w:shd w:val="clear" w:color="auto" w:fill="auto"/>
            <w:noWrap/>
            <w:vAlign w:val="bottom"/>
            <w:hideMark/>
          </w:tcPr>
          <w:p w14:paraId="7F8853C9"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2C033165"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118AC556"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tcPr>
          <w:p w14:paraId="13C13F53" w14:textId="77777777" w:rsidR="0088536F" w:rsidRPr="005362B1" w:rsidRDefault="0088536F" w:rsidP="00D9550E">
            <w:pPr>
              <w:keepNext/>
              <w:spacing w:after="0"/>
              <w:jc w:val="center"/>
            </w:pPr>
            <w:r w:rsidRPr="005362B1">
              <w:rPr>
                <w:color w:val="000000"/>
              </w:rPr>
              <w:t>-</w:t>
            </w:r>
          </w:p>
        </w:tc>
      </w:tr>
      <w:tr w:rsidR="0088536F" w:rsidRPr="005362B1" w14:paraId="654EC175" w14:textId="77777777" w:rsidTr="00D9550E">
        <w:trPr>
          <w:cantSplit/>
          <w:jc w:val="center"/>
        </w:trPr>
        <w:tc>
          <w:tcPr>
            <w:tcW w:w="0" w:type="auto"/>
            <w:shd w:val="clear" w:color="auto" w:fill="auto"/>
            <w:noWrap/>
            <w:vAlign w:val="bottom"/>
            <w:hideMark/>
          </w:tcPr>
          <w:p w14:paraId="5DBBDFE6" w14:textId="77777777" w:rsidR="0088536F" w:rsidRPr="005362B1" w:rsidRDefault="0088536F" w:rsidP="00D9550E">
            <w:pPr>
              <w:keepNext/>
              <w:spacing w:after="0"/>
              <w:jc w:val="center"/>
            </w:pPr>
            <w:r w:rsidRPr="005362B1">
              <w:rPr>
                <w:color w:val="000000"/>
              </w:rPr>
              <w:t>1993</w:t>
            </w:r>
          </w:p>
        </w:tc>
        <w:tc>
          <w:tcPr>
            <w:tcW w:w="0" w:type="auto"/>
            <w:shd w:val="clear" w:color="auto" w:fill="auto"/>
            <w:noWrap/>
            <w:vAlign w:val="bottom"/>
            <w:hideMark/>
          </w:tcPr>
          <w:p w14:paraId="0B897212" w14:textId="77777777" w:rsidR="0088536F" w:rsidRPr="005362B1" w:rsidRDefault="0088536F" w:rsidP="00D9550E">
            <w:pPr>
              <w:spacing w:after="0"/>
              <w:jc w:val="center"/>
            </w:pPr>
            <w:r w:rsidRPr="005362B1">
              <w:rPr>
                <w:color w:val="000000"/>
              </w:rPr>
              <w:t>56,488</w:t>
            </w:r>
          </w:p>
        </w:tc>
        <w:tc>
          <w:tcPr>
            <w:tcW w:w="0" w:type="auto"/>
            <w:shd w:val="clear" w:color="auto" w:fill="auto"/>
            <w:noWrap/>
            <w:vAlign w:val="bottom"/>
            <w:hideMark/>
          </w:tcPr>
          <w:p w14:paraId="32E9C527"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4D3D2DE0"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3F15D9DE" w14:textId="77777777" w:rsidR="0088536F" w:rsidRPr="005362B1" w:rsidRDefault="0088536F" w:rsidP="00D9550E">
            <w:pPr>
              <w:keepNext/>
              <w:spacing w:after="0"/>
              <w:jc w:val="center"/>
            </w:pPr>
            <w:r w:rsidRPr="005362B1">
              <w:rPr>
                <w:color w:val="000000"/>
              </w:rPr>
              <w:t>78,100</w:t>
            </w:r>
          </w:p>
        </w:tc>
        <w:tc>
          <w:tcPr>
            <w:tcW w:w="0" w:type="auto"/>
            <w:shd w:val="clear" w:color="auto" w:fill="auto"/>
            <w:noWrap/>
            <w:vAlign w:val="bottom"/>
          </w:tcPr>
          <w:p w14:paraId="4453FE47" w14:textId="77777777" w:rsidR="0088536F" w:rsidRPr="005362B1" w:rsidRDefault="0088536F" w:rsidP="00D9550E">
            <w:pPr>
              <w:keepNext/>
              <w:spacing w:after="0"/>
              <w:jc w:val="center"/>
            </w:pPr>
            <w:r w:rsidRPr="005362B1">
              <w:rPr>
                <w:color w:val="000000"/>
              </w:rPr>
              <w:t>-</w:t>
            </w:r>
          </w:p>
        </w:tc>
      </w:tr>
      <w:tr w:rsidR="0088536F" w:rsidRPr="005362B1" w14:paraId="39FEA0ED" w14:textId="77777777" w:rsidTr="00D9550E">
        <w:trPr>
          <w:cantSplit/>
          <w:jc w:val="center"/>
        </w:trPr>
        <w:tc>
          <w:tcPr>
            <w:tcW w:w="0" w:type="auto"/>
            <w:shd w:val="clear" w:color="auto" w:fill="auto"/>
            <w:noWrap/>
            <w:vAlign w:val="bottom"/>
            <w:hideMark/>
          </w:tcPr>
          <w:p w14:paraId="19609347" w14:textId="77777777" w:rsidR="0088536F" w:rsidRPr="005362B1" w:rsidRDefault="0088536F" w:rsidP="00D9550E">
            <w:pPr>
              <w:keepNext/>
              <w:spacing w:after="0"/>
              <w:jc w:val="center"/>
            </w:pPr>
            <w:r w:rsidRPr="005362B1">
              <w:rPr>
                <w:color w:val="000000"/>
              </w:rPr>
              <w:t>1994</w:t>
            </w:r>
          </w:p>
        </w:tc>
        <w:tc>
          <w:tcPr>
            <w:tcW w:w="0" w:type="auto"/>
            <w:shd w:val="clear" w:color="auto" w:fill="auto"/>
            <w:noWrap/>
            <w:vAlign w:val="bottom"/>
            <w:hideMark/>
          </w:tcPr>
          <w:p w14:paraId="28FEC23E" w14:textId="77777777" w:rsidR="0088536F" w:rsidRPr="005362B1" w:rsidRDefault="0088536F" w:rsidP="00D9550E">
            <w:pPr>
              <w:spacing w:after="0"/>
              <w:jc w:val="center"/>
            </w:pPr>
            <w:r w:rsidRPr="005362B1">
              <w:rPr>
                <w:color w:val="000000"/>
              </w:rPr>
              <w:t>47,486</w:t>
            </w:r>
          </w:p>
        </w:tc>
        <w:tc>
          <w:tcPr>
            <w:tcW w:w="0" w:type="auto"/>
            <w:shd w:val="clear" w:color="auto" w:fill="auto"/>
            <w:noWrap/>
            <w:vAlign w:val="bottom"/>
            <w:hideMark/>
          </w:tcPr>
          <w:p w14:paraId="506E87E2"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3B5FCE41"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657875B1" w14:textId="77777777" w:rsidR="0088536F" w:rsidRPr="005362B1" w:rsidRDefault="0088536F" w:rsidP="00D9550E">
            <w:pPr>
              <w:keepNext/>
              <w:spacing w:after="0"/>
              <w:jc w:val="center"/>
            </w:pPr>
            <w:r w:rsidRPr="005362B1">
              <w:rPr>
                <w:color w:val="000000"/>
              </w:rPr>
              <w:t>71,100</w:t>
            </w:r>
          </w:p>
        </w:tc>
        <w:tc>
          <w:tcPr>
            <w:tcW w:w="0" w:type="auto"/>
            <w:shd w:val="clear" w:color="auto" w:fill="auto"/>
            <w:noWrap/>
            <w:vAlign w:val="bottom"/>
          </w:tcPr>
          <w:p w14:paraId="5947FE96" w14:textId="77777777" w:rsidR="0088536F" w:rsidRPr="005362B1" w:rsidRDefault="0088536F" w:rsidP="00D9550E">
            <w:pPr>
              <w:keepNext/>
              <w:spacing w:after="0"/>
              <w:jc w:val="center"/>
            </w:pPr>
            <w:r w:rsidRPr="005362B1">
              <w:rPr>
                <w:color w:val="000000"/>
              </w:rPr>
              <w:t>-</w:t>
            </w:r>
          </w:p>
        </w:tc>
      </w:tr>
      <w:tr w:rsidR="0088536F" w:rsidRPr="005362B1" w14:paraId="48F759FB" w14:textId="77777777" w:rsidTr="00D9550E">
        <w:trPr>
          <w:cantSplit/>
          <w:jc w:val="center"/>
        </w:trPr>
        <w:tc>
          <w:tcPr>
            <w:tcW w:w="0" w:type="auto"/>
            <w:shd w:val="clear" w:color="auto" w:fill="auto"/>
            <w:noWrap/>
            <w:vAlign w:val="bottom"/>
            <w:hideMark/>
          </w:tcPr>
          <w:p w14:paraId="7870752B" w14:textId="77777777" w:rsidR="0088536F" w:rsidRPr="005362B1" w:rsidRDefault="0088536F" w:rsidP="00D9550E">
            <w:pPr>
              <w:keepNext/>
              <w:spacing w:after="0"/>
              <w:jc w:val="center"/>
            </w:pPr>
            <w:r w:rsidRPr="005362B1">
              <w:rPr>
                <w:color w:val="000000"/>
              </w:rPr>
              <w:t>1995</w:t>
            </w:r>
          </w:p>
        </w:tc>
        <w:tc>
          <w:tcPr>
            <w:tcW w:w="0" w:type="auto"/>
            <w:shd w:val="clear" w:color="auto" w:fill="auto"/>
            <w:noWrap/>
            <w:vAlign w:val="bottom"/>
            <w:hideMark/>
          </w:tcPr>
          <w:p w14:paraId="0D4BE0FE" w14:textId="77777777" w:rsidR="0088536F" w:rsidRPr="005362B1" w:rsidRDefault="0088536F" w:rsidP="00D9550E">
            <w:pPr>
              <w:spacing w:after="0"/>
              <w:jc w:val="center"/>
            </w:pPr>
            <w:r w:rsidRPr="005362B1">
              <w:rPr>
                <w:color w:val="000000"/>
              </w:rPr>
              <w:t>68,985</w:t>
            </w:r>
          </w:p>
        </w:tc>
        <w:tc>
          <w:tcPr>
            <w:tcW w:w="0" w:type="auto"/>
            <w:shd w:val="clear" w:color="auto" w:fill="auto"/>
            <w:noWrap/>
            <w:vAlign w:val="bottom"/>
            <w:hideMark/>
          </w:tcPr>
          <w:p w14:paraId="3303392E"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1DB56970"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539AAB5A" w14:textId="77777777" w:rsidR="0088536F" w:rsidRPr="005362B1" w:rsidRDefault="0088536F" w:rsidP="00D9550E">
            <w:pPr>
              <w:keepNext/>
              <w:spacing w:after="0"/>
              <w:jc w:val="center"/>
            </w:pPr>
            <w:r w:rsidRPr="005362B1">
              <w:rPr>
                <w:color w:val="000000"/>
              </w:rPr>
              <w:t>126,000</w:t>
            </w:r>
          </w:p>
        </w:tc>
        <w:tc>
          <w:tcPr>
            <w:tcW w:w="0" w:type="auto"/>
            <w:shd w:val="clear" w:color="auto" w:fill="auto"/>
            <w:noWrap/>
            <w:vAlign w:val="bottom"/>
          </w:tcPr>
          <w:p w14:paraId="6FAC8857" w14:textId="77777777" w:rsidR="0088536F" w:rsidRPr="005362B1" w:rsidRDefault="0088536F" w:rsidP="00D9550E">
            <w:pPr>
              <w:keepNext/>
              <w:spacing w:after="0"/>
              <w:jc w:val="center"/>
            </w:pPr>
            <w:r w:rsidRPr="005362B1">
              <w:rPr>
                <w:color w:val="000000"/>
              </w:rPr>
              <w:t>-</w:t>
            </w:r>
          </w:p>
        </w:tc>
      </w:tr>
      <w:tr w:rsidR="0088536F" w:rsidRPr="005362B1" w14:paraId="5B042AC6" w14:textId="77777777" w:rsidTr="00D9550E">
        <w:trPr>
          <w:cantSplit/>
          <w:jc w:val="center"/>
        </w:trPr>
        <w:tc>
          <w:tcPr>
            <w:tcW w:w="0" w:type="auto"/>
            <w:shd w:val="clear" w:color="auto" w:fill="auto"/>
            <w:noWrap/>
            <w:vAlign w:val="bottom"/>
            <w:hideMark/>
          </w:tcPr>
          <w:p w14:paraId="5443CD12" w14:textId="77777777" w:rsidR="0088536F" w:rsidRPr="005362B1" w:rsidRDefault="0088536F" w:rsidP="00D9550E">
            <w:pPr>
              <w:keepNext/>
              <w:spacing w:after="0"/>
              <w:jc w:val="center"/>
            </w:pPr>
            <w:r w:rsidRPr="005362B1">
              <w:rPr>
                <w:color w:val="000000"/>
              </w:rPr>
              <w:t>1996</w:t>
            </w:r>
          </w:p>
        </w:tc>
        <w:tc>
          <w:tcPr>
            <w:tcW w:w="0" w:type="auto"/>
            <w:shd w:val="clear" w:color="auto" w:fill="auto"/>
            <w:noWrap/>
            <w:vAlign w:val="bottom"/>
            <w:hideMark/>
          </w:tcPr>
          <w:p w14:paraId="481F120A" w14:textId="77777777" w:rsidR="0088536F" w:rsidRPr="005362B1" w:rsidRDefault="0088536F" w:rsidP="00D9550E">
            <w:pPr>
              <w:spacing w:after="0"/>
              <w:jc w:val="center"/>
            </w:pPr>
            <w:r w:rsidRPr="005362B1">
              <w:rPr>
                <w:color w:val="000000"/>
              </w:rPr>
              <w:t>68,279</w:t>
            </w:r>
          </w:p>
        </w:tc>
        <w:tc>
          <w:tcPr>
            <w:tcW w:w="0" w:type="auto"/>
            <w:shd w:val="clear" w:color="auto" w:fill="auto"/>
            <w:noWrap/>
            <w:vAlign w:val="bottom"/>
            <w:hideMark/>
          </w:tcPr>
          <w:p w14:paraId="6B03F60D"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12034A8F"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235010EA" w14:textId="77777777" w:rsidR="0088536F" w:rsidRPr="005362B1" w:rsidRDefault="0088536F" w:rsidP="00D9550E">
            <w:pPr>
              <w:keepNext/>
              <w:spacing w:after="0"/>
              <w:jc w:val="center"/>
            </w:pPr>
            <w:r w:rsidRPr="005362B1">
              <w:rPr>
                <w:color w:val="000000"/>
              </w:rPr>
              <w:t>88,000</w:t>
            </w:r>
          </w:p>
        </w:tc>
        <w:tc>
          <w:tcPr>
            <w:tcW w:w="0" w:type="auto"/>
            <w:shd w:val="clear" w:color="auto" w:fill="auto"/>
            <w:noWrap/>
            <w:vAlign w:val="bottom"/>
          </w:tcPr>
          <w:p w14:paraId="51A5A6FD" w14:textId="77777777" w:rsidR="0088536F" w:rsidRPr="005362B1" w:rsidRDefault="0088536F" w:rsidP="00D9550E">
            <w:pPr>
              <w:keepNext/>
              <w:spacing w:after="0"/>
              <w:jc w:val="center"/>
            </w:pPr>
            <w:r w:rsidRPr="005362B1">
              <w:rPr>
                <w:color w:val="000000"/>
              </w:rPr>
              <w:t>-</w:t>
            </w:r>
          </w:p>
        </w:tc>
      </w:tr>
      <w:tr w:rsidR="0088536F" w:rsidRPr="005362B1" w14:paraId="21337E79" w14:textId="77777777" w:rsidTr="00D9550E">
        <w:trPr>
          <w:cantSplit/>
          <w:jc w:val="center"/>
        </w:trPr>
        <w:tc>
          <w:tcPr>
            <w:tcW w:w="0" w:type="auto"/>
            <w:shd w:val="clear" w:color="auto" w:fill="auto"/>
            <w:noWrap/>
            <w:vAlign w:val="bottom"/>
            <w:hideMark/>
          </w:tcPr>
          <w:p w14:paraId="49E9D93A" w14:textId="77777777" w:rsidR="0088536F" w:rsidRPr="005362B1" w:rsidRDefault="0088536F" w:rsidP="00D9550E">
            <w:pPr>
              <w:keepNext/>
              <w:spacing w:after="0"/>
              <w:jc w:val="center"/>
            </w:pPr>
            <w:r w:rsidRPr="005362B1">
              <w:rPr>
                <w:color w:val="000000"/>
              </w:rPr>
              <w:t>1997</w:t>
            </w:r>
          </w:p>
        </w:tc>
        <w:tc>
          <w:tcPr>
            <w:tcW w:w="0" w:type="auto"/>
            <w:shd w:val="clear" w:color="auto" w:fill="auto"/>
            <w:noWrap/>
            <w:vAlign w:val="bottom"/>
            <w:hideMark/>
          </w:tcPr>
          <w:p w14:paraId="2B3F641B" w14:textId="77777777" w:rsidR="0088536F" w:rsidRPr="005362B1" w:rsidRDefault="0088536F" w:rsidP="00D9550E">
            <w:pPr>
              <w:spacing w:after="0"/>
              <w:jc w:val="center"/>
            </w:pPr>
            <w:r w:rsidRPr="005362B1">
              <w:rPr>
                <w:color w:val="000000"/>
              </w:rPr>
              <w:t>77,170</w:t>
            </w:r>
          </w:p>
        </w:tc>
        <w:tc>
          <w:tcPr>
            <w:tcW w:w="0" w:type="auto"/>
            <w:shd w:val="clear" w:color="auto" w:fill="auto"/>
            <w:noWrap/>
            <w:vAlign w:val="bottom"/>
            <w:hideMark/>
          </w:tcPr>
          <w:p w14:paraId="39F03813" w14:textId="77777777" w:rsidR="0088536F" w:rsidRPr="005362B1" w:rsidRDefault="0088536F" w:rsidP="00D9550E">
            <w:pPr>
              <w:keepNext/>
              <w:spacing w:after="0"/>
              <w:jc w:val="center"/>
            </w:pPr>
            <w:r w:rsidRPr="005362B1">
              <w:rPr>
                <w:color w:val="000000"/>
              </w:rPr>
              <w:t>69,115</w:t>
            </w:r>
          </w:p>
        </w:tc>
        <w:tc>
          <w:tcPr>
            <w:tcW w:w="0" w:type="auto"/>
            <w:shd w:val="clear" w:color="auto" w:fill="auto"/>
            <w:noWrap/>
            <w:vAlign w:val="bottom"/>
            <w:hideMark/>
          </w:tcPr>
          <w:p w14:paraId="4FA409B1" w14:textId="77777777" w:rsidR="0088536F" w:rsidRPr="005362B1" w:rsidRDefault="0088536F" w:rsidP="00D9550E">
            <w:pPr>
              <w:keepNext/>
              <w:spacing w:after="0"/>
              <w:jc w:val="center"/>
            </w:pPr>
            <w:r w:rsidRPr="005362B1">
              <w:rPr>
                <w:color w:val="000000"/>
              </w:rPr>
              <w:t>81,500</w:t>
            </w:r>
          </w:p>
        </w:tc>
        <w:tc>
          <w:tcPr>
            <w:tcW w:w="0" w:type="auto"/>
            <w:shd w:val="clear" w:color="auto" w:fill="auto"/>
            <w:noWrap/>
            <w:vAlign w:val="bottom"/>
            <w:hideMark/>
          </w:tcPr>
          <w:p w14:paraId="6314AE81" w14:textId="77777777" w:rsidR="0088536F" w:rsidRPr="005362B1" w:rsidRDefault="0088536F" w:rsidP="00D9550E">
            <w:pPr>
              <w:keepNext/>
              <w:spacing w:after="0"/>
              <w:jc w:val="center"/>
            </w:pPr>
            <w:r w:rsidRPr="005362B1">
              <w:rPr>
                <w:color w:val="000000"/>
              </w:rPr>
              <w:t>180,000</w:t>
            </w:r>
          </w:p>
        </w:tc>
        <w:tc>
          <w:tcPr>
            <w:tcW w:w="0" w:type="auto"/>
            <w:shd w:val="clear" w:color="auto" w:fill="auto"/>
            <w:noWrap/>
            <w:vAlign w:val="bottom"/>
          </w:tcPr>
          <w:p w14:paraId="2B777796" w14:textId="77777777" w:rsidR="0088536F" w:rsidRPr="005362B1" w:rsidRDefault="0088536F" w:rsidP="00D9550E">
            <w:pPr>
              <w:keepNext/>
              <w:spacing w:after="0"/>
              <w:jc w:val="center"/>
            </w:pPr>
            <w:r w:rsidRPr="005362B1">
              <w:rPr>
                <w:color w:val="000000"/>
              </w:rPr>
              <w:t>12,385</w:t>
            </w:r>
          </w:p>
        </w:tc>
      </w:tr>
      <w:tr w:rsidR="0088536F" w:rsidRPr="005362B1" w14:paraId="27AC0277" w14:textId="77777777" w:rsidTr="00D9550E">
        <w:trPr>
          <w:cantSplit/>
          <w:jc w:val="center"/>
        </w:trPr>
        <w:tc>
          <w:tcPr>
            <w:tcW w:w="0" w:type="auto"/>
            <w:shd w:val="clear" w:color="auto" w:fill="auto"/>
            <w:noWrap/>
            <w:vAlign w:val="bottom"/>
            <w:hideMark/>
          </w:tcPr>
          <w:p w14:paraId="4F87BEA6" w14:textId="77777777" w:rsidR="0088536F" w:rsidRPr="005362B1" w:rsidRDefault="0088536F" w:rsidP="00D9550E">
            <w:pPr>
              <w:keepNext/>
              <w:spacing w:after="0"/>
              <w:jc w:val="center"/>
            </w:pPr>
            <w:r w:rsidRPr="005362B1">
              <w:rPr>
                <w:color w:val="000000"/>
              </w:rPr>
              <w:t>1998</w:t>
            </w:r>
          </w:p>
        </w:tc>
        <w:tc>
          <w:tcPr>
            <w:tcW w:w="0" w:type="auto"/>
            <w:shd w:val="clear" w:color="auto" w:fill="auto"/>
            <w:noWrap/>
            <w:vAlign w:val="bottom"/>
            <w:hideMark/>
          </w:tcPr>
          <w:p w14:paraId="25A9C637" w14:textId="77777777" w:rsidR="0088536F" w:rsidRPr="005362B1" w:rsidRDefault="0088536F" w:rsidP="00D9550E">
            <w:pPr>
              <w:spacing w:after="0"/>
              <w:jc w:val="center"/>
            </w:pPr>
            <w:r w:rsidRPr="005362B1">
              <w:rPr>
                <w:color w:val="000000"/>
              </w:rPr>
              <w:t>72,624</w:t>
            </w:r>
          </w:p>
        </w:tc>
        <w:tc>
          <w:tcPr>
            <w:tcW w:w="0" w:type="auto"/>
            <w:shd w:val="clear" w:color="auto" w:fill="auto"/>
            <w:noWrap/>
            <w:vAlign w:val="bottom"/>
            <w:hideMark/>
          </w:tcPr>
          <w:p w14:paraId="7D25F2A2" w14:textId="77777777" w:rsidR="0088536F" w:rsidRPr="005362B1" w:rsidRDefault="0088536F" w:rsidP="00D9550E">
            <w:pPr>
              <w:keepNext/>
              <w:spacing w:after="0"/>
              <w:jc w:val="center"/>
            </w:pPr>
            <w:r w:rsidRPr="005362B1">
              <w:rPr>
                <w:color w:val="000000"/>
              </w:rPr>
              <w:t>66,060</w:t>
            </w:r>
          </w:p>
        </w:tc>
        <w:tc>
          <w:tcPr>
            <w:tcW w:w="0" w:type="auto"/>
            <w:shd w:val="clear" w:color="auto" w:fill="auto"/>
            <w:noWrap/>
            <w:vAlign w:val="bottom"/>
            <w:hideMark/>
          </w:tcPr>
          <w:p w14:paraId="33DA3C12"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563F44E5" w14:textId="77777777" w:rsidR="0088536F" w:rsidRPr="005362B1" w:rsidRDefault="0088536F" w:rsidP="00D9550E">
            <w:pPr>
              <w:keepNext/>
              <w:spacing w:after="0"/>
              <w:jc w:val="center"/>
            </w:pPr>
            <w:r w:rsidRPr="005362B1">
              <w:rPr>
                <w:color w:val="000000"/>
              </w:rPr>
              <w:t>141,000</w:t>
            </w:r>
          </w:p>
        </w:tc>
        <w:tc>
          <w:tcPr>
            <w:tcW w:w="0" w:type="auto"/>
            <w:shd w:val="clear" w:color="auto" w:fill="auto"/>
            <w:noWrap/>
            <w:vAlign w:val="bottom"/>
          </w:tcPr>
          <w:p w14:paraId="5442F489" w14:textId="77777777" w:rsidR="0088536F" w:rsidRPr="005362B1" w:rsidRDefault="0088536F" w:rsidP="00D9550E">
            <w:pPr>
              <w:keepNext/>
              <w:spacing w:after="0"/>
              <w:jc w:val="center"/>
            </w:pPr>
            <w:r w:rsidRPr="005362B1">
              <w:rPr>
                <w:color w:val="000000"/>
              </w:rPr>
              <w:t>11,840</w:t>
            </w:r>
          </w:p>
        </w:tc>
      </w:tr>
      <w:tr w:rsidR="0088536F" w:rsidRPr="005362B1" w14:paraId="2A356882" w14:textId="77777777" w:rsidTr="00D9550E">
        <w:trPr>
          <w:cantSplit/>
          <w:jc w:val="center"/>
        </w:trPr>
        <w:tc>
          <w:tcPr>
            <w:tcW w:w="0" w:type="auto"/>
            <w:shd w:val="clear" w:color="auto" w:fill="auto"/>
            <w:noWrap/>
            <w:vAlign w:val="bottom"/>
            <w:hideMark/>
          </w:tcPr>
          <w:p w14:paraId="0CE748C7" w14:textId="77777777" w:rsidR="0088536F" w:rsidRPr="005362B1" w:rsidRDefault="0088536F" w:rsidP="00D9550E">
            <w:pPr>
              <w:keepNext/>
              <w:spacing w:after="0"/>
              <w:jc w:val="center"/>
            </w:pPr>
            <w:r w:rsidRPr="005362B1">
              <w:rPr>
                <w:color w:val="000000"/>
              </w:rPr>
              <w:t>1999</w:t>
            </w:r>
          </w:p>
        </w:tc>
        <w:tc>
          <w:tcPr>
            <w:tcW w:w="0" w:type="auto"/>
            <w:shd w:val="clear" w:color="auto" w:fill="auto"/>
            <w:noWrap/>
            <w:vAlign w:val="bottom"/>
            <w:hideMark/>
          </w:tcPr>
          <w:p w14:paraId="1FDFC0F4" w14:textId="77777777" w:rsidR="0088536F" w:rsidRPr="005362B1" w:rsidRDefault="0088536F" w:rsidP="00D9550E">
            <w:pPr>
              <w:spacing w:after="0"/>
              <w:jc w:val="center"/>
            </w:pPr>
            <w:r w:rsidRPr="005362B1">
              <w:rPr>
                <w:color w:val="000000"/>
              </w:rPr>
              <w:t>82,543</w:t>
            </w:r>
          </w:p>
        </w:tc>
        <w:tc>
          <w:tcPr>
            <w:tcW w:w="0" w:type="auto"/>
            <w:shd w:val="clear" w:color="auto" w:fill="auto"/>
            <w:noWrap/>
            <w:vAlign w:val="bottom"/>
            <w:hideMark/>
          </w:tcPr>
          <w:p w14:paraId="65FA0F21" w14:textId="77777777" w:rsidR="0088536F" w:rsidRPr="005362B1" w:rsidRDefault="0088536F" w:rsidP="00D9550E">
            <w:pPr>
              <w:keepNext/>
              <w:spacing w:after="0"/>
              <w:jc w:val="center"/>
            </w:pPr>
            <w:r w:rsidRPr="005362B1">
              <w:rPr>
                <w:color w:val="000000"/>
              </w:rPr>
              <w:t>67,835</w:t>
            </w:r>
          </w:p>
        </w:tc>
        <w:tc>
          <w:tcPr>
            <w:tcW w:w="0" w:type="auto"/>
            <w:shd w:val="clear" w:color="auto" w:fill="auto"/>
            <w:noWrap/>
            <w:vAlign w:val="bottom"/>
            <w:hideMark/>
          </w:tcPr>
          <w:p w14:paraId="4523518F" w14:textId="77777777" w:rsidR="0088536F" w:rsidRPr="005362B1" w:rsidRDefault="0088536F" w:rsidP="00D9550E">
            <w:pPr>
              <w:keepNext/>
              <w:spacing w:after="0"/>
              <w:jc w:val="center"/>
            </w:pPr>
            <w:r w:rsidRPr="005362B1">
              <w:rPr>
                <w:color w:val="000000"/>
              </w:rPr>
              <w:t>84,400</w:t>
            </w:r>
          </w:p>
        </w:tc>
        <w:tc>
          <w:tcPr>
            <w:tcW w:w="0" w:type="auto"/>
            <w:shd w:val="clear" w:color="auto" w:fill="auto"/>
            <w:noWrap/>
            <w:vAlign w:val="bottom"/>
            <w:hideMark/>
          </w:tcPr>
          <w:p w14:paraId="76FCBC5A" w14:textId="77777777" w:rsidR="0088536F" w:rsidRPr="005362B1" w:rsidRDefault="0088536F" w:rsidP="00D9550E">
            <w:pPr>
              <w:keepNext/>
              <w:spacing w:after="0"/>
              <w:jc w:val="center"/>
            </w:pPr>
            <w:r w:rsidRPr="005362B1">
              <w:rPr>
                <w:color w:val="000000"/>
              </w:rPr>
              <w:t>134,000</w:t>
            </w:r>
          </w:p>
        </w:tc>
        <w:tc>
          <w:tcPr>
            <w:tcW w:w="0" w:type="auto"/>
            <w:shd w:val="clear" w:color="auto" w:fill="auto"/>
            <w:noWrap/>
            <w:vAlign w:val="bottom"/>
          </w:tcPr>
          <w:p w14:paraId="58D2CDFE" w14:textId="77777777" w:rsidR="0088536F" w:rsidRPr="005362B1" w:rsidRDefault="0088536F" w:rsidP="00D9550E">
            <w:pPr>
              <w:keepNext/>
              <w:spacing w:after="0"/>
              <w:jc w:val="center"/>
            </w:pPr>
            <w:r w:rsidRPr="005362B1">
              <w:rPr>
                <w:color w:val="000000"/>
              </w:rPr>
              <w:t>16,565</w:t>
            </w:r>
          </w:p>
        </w:tc>
      </w:tr>
      <w:tr w:rsidR="0088536F" w:rsidRPr="005362B1" w14:paraId="19CFE440" w14:textId="77777777" w:rsidTr="00D9550E">
        <w:trPr>
          <w:cantSplit/>
          <w:jc w:val="center"/>
        </w:trPr>
        <w:tc>
          <w:tcPr>
            <w:tcW w:w="0" w:type="auto"/>
            <w:shd w:val="clear" w:color="auto" w:fill="auto"/>
            <w:noWrap/>
            <w:vAlign w:val="bottom"/>
            <w:hideMark/>
          </w:tcPr>
          <w:p w14:paraId="5DF717E5" w14:textId="77777777" w:rsidR="0088536F" w:rsidRPr="005362B1" w:rsidRDefault="0088536F" w:rsidP="00D9550E">
            <w:pPr>
              <w:keepNext/>
              <w:spacing w:after="0"/>
              <w:jc w:val="center"/>
            </w:pPr>
            <w:r w:rsidRPr="005362B1">
              <w:rPr>
                <w:color w:val="000000"/>
              </w:rPr>
              <w:t>2000</w:t>
            </w:r>
          </w:p>
        </w:tc>
        <w:tc>
          <w:tcPr>
            <w:tcW w:w="0" w:type="auto"/>
            <w:shd w:val="clear" w:color="auto" w:fill="auto"/>
            <w:noWrap/>
            <w:vAlign w:val="bottom"/>
            <w:hideMark/>
          </w:tcPr>
          <w:p w14:paraId="6B5C8FC5" w14:textId="77777777" w:rsidR="0088536F" w:rsidRPr="005362B1" w:rsidRDefault="0088536F" w:rsidP="00D9550E">
            <w:pPr>
              <w:spacing w:after="0"/>
              <w:jc w:val="center"/>
            </w:pPr>
            <w:r w:rsidRPr="005362B1">
              <w:rPr>
                <w:color w:val="000000"/>
              </w:rPr>
              <w:t>66,551</w:t>
            </w:r>
          </w:p>
        </w:tc>
        <w:tc>
          <w:tcPr>
            <w:tcW w:w="0" w:type="auto"/>
            <w:shd w:val="clear" w:color="auto" w:fill="auto"/>
            <w:noWrap/>
            <w:vAlign w:val="bottom"/>
            <w:hideMark/>
          </w:tcPr>
          <w:p w14:paraId="590461C4" w14:textId="77777777" w:rsidR="0088536F" w:rsidRPr="005362B1" w:rsidRDefault="0088536F" w:rsidP="00D9550E">
            <w:pPr>
              <w:keepNext/>
              <w:spacing w:after="0"/>
              <w:jc w:val="center"/>
            </w:pPr>
            <w:r w:rsidRPr="005362B1">
              <w:rPr>
                <w:color w:val="000000"/>
              </w:rPr>
              <w:t>59,800</w:t>
            </w:r>
          </w:p>
        </w:tc>
        <w:tc>
          <w:tcPr>
            <w:tcW w:w="0" w:type="auto"/>
            <w:shd w:val="clear" w:color="auto" w:fill="auto"/>
            <w:noWrap/>
            <w:vAlign w:val="bottom"/>
            <w:hideMark/>
          </w:tcPr>
          <w:p w14:paraId="182776F2" w14:textId="77777777" w:rsidR="0088536F" w:rsidRPr="005362B1" w:rsidRDefault="0088536F" w:rsidP="00D9550E">
            <w:pPr>
              <w:keepNext/>
              <w:spacing w:after="0"/>
              <w:jc w:val="center"/>
            </w:pPr>
            <w:r w:rsidRPr="005362B1">
              <w:rPr>
                <w:color w:val="000000"/>
              </w:rPr>
              <w:t>76,400</w:t>
            </w:r>
          </w:p>
        </w:tc>
        <w:tc>
          <w:tcPr>
            <w:tcW w:w="0" w:type="auto"/>
            <w:shd w:val="clear" w:color="auto" w:fill="auto"/>
            <w:noWrap/>
            <w:vAlign w:val="bottom"/>
            <w:hideMark/>
          </w:tcPr>
          <w:p w14:paraId="3D0AD41E"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63785132" w14:textId="77777777" w:rsidR="0088536F" w:rsidRPr="005362B1" w:rsidRDefault="0088536F" w:rsidP="00D9550E">
            <w:pPr>
              <w:keepNext/>
              <w:spacing w:after="0"/>
              <w:jc w:val="center"/>
            </w:pPr>
            <w:r w:rsidRPr="005362B1">
              <w:rPr>
                <w:color w:val="000000"/>
              </w:rPr>
              <w:t>17,685</w:t>
            </w:r>
          </w:p>
        </w:tc>
      </w:tr>
      <w:tr w:rsidR="0088536F" w:rsidRPr="005362B1" w14:paraId="03CF5293" w14:textId="77777777" w:rsidTr="00D9550E">
        <w:trPr>
          <w:cantSplit/>
          <w:jc w:val="center"/>
        </w:trPr>
        <w:tc>
          <w:tcPr>
            <w:tcW w:w="0" w:type="auto"/>
            <w:shd w:val="clear" w:color="auto" w:fill="auto"/>
            <w:noWrap/>
            <w:vAlign w:val="bottom"/>
            <w:hideMark/>
          </w:tcPr>
          <w:p w14:paraId="5774331B" w14:textId="77777777" w:rsidR="0088536F" w:rsidRPr="005362B1" w:rsidRDefault="0088536F" w:rsidP="00D9550E">
            <w:pPr>
              <w:keepNext/>
              <w:spacing w:after="0"/>
              <w:jc w:val="center"/>
            </w:pPr>
            <w:r w:rsidRPr="005362B1">
              <w:rPr>
                <w:color w:val="000000"/>
              </w:rPr>
              <w:t>2001</w:t>
            </w:r>
          </w:p>
        </w:tc>
        <w:tc>
          <w:tcPr>
            <w:tcW w:w="0" w:type="auto"/>
            <w:shd w:val="clear" w:color="auto" w:fill="auto"/>
            <w:noWrap/>
            <w:vAlign w:val="bottom"/>
            <w:hideMark/>
          </w:tcPr>
          <w:p w14:paraId="1FD97411" w14:textId="77777777" w:rsidR="0088536F" w:rsidRPr="005362B1" w:rsidRDefault="0088536F" w:rsidP="00D9550E">
            <w:pPr>
              <w:spacing w:after="0"/>
              <w:jc w:val="center"/>
            </w:pPr>
            <w:r w:rsidRPr="005362B1">
              <w:rPr>
                <w:color w:val="000000"/>
              </w:rPr>
              <w:t>51,531</w:t>
            </w:r>
          </w:p>
        </w:tc>
        <w:tc>
          <w:tcPr>
            <w:tcW w:w="0" w:type="auto"/>
            <w:shd w:val="clear" w:color="auto" w:fill="auto"/>
            <w:noWrap/>
            <w:vAlign w:val="bottom"/>
            <w:hideMark/>
          </w:tcPr>
          <w:p w14:paraId="7446812C" w14:textId="77777777" w:rsidR="0088536F" w:rsidRPr="005362B1" w:rsidRDefault="0088536F" w:rsidP="00D9550E">
            <w:pPr>
              <w:keepNext/>
              <w:spacing w:after="0"/>
              <w:jc w:val="center"/>
            </w:pPr>
            <w:r w:rsidRPr="005362B1">
              <w:rPr>
                <w:color w:val="000000"/>
              </w:rPr>
              <w:t>52,110</w:t>
            </w:r>
          </w:p>
        </w:tc>
        <w:tc>
          <w:tcPr>
            <w:tcW w:w="0" w:type="auto"/>
            <w:shd w:val="clear" w:color="auto" w:fill="auto"/>
            <w:noWrap/>
            <w:vAlign w:val="bottom"/>
            <w:hideMark/>
          </w:tcPr>
          <w:p w14:paraId="4FD65C63" w14:textId="77777777" w:rsidR="0088536F" w:rsidRPr="005362B1" w:rsidRDefault="0088536F" w:rsidP="00D9550E">
            <w:pPr>
              <w:keepNext/>
              <w:spacing w:after="0"/>
              <w:jc w:val="center"/>
            </w:pPr>
            <w:r w:rsidRPr="005362B1">
              <w:rPr>
                <w:color w:val="000000"/>
              </w:rPr>
              <w:t>67,800</w:t>
            </w:r>
          </w:p>
        </w:tc>
        <w:tc>
          <w:tcPr>
            <w:tcW w:w="0" w:type="auto"/>
            <w:shd w:val="clear" w:color="auto" w:fill="auto"/>
            <w:noWrap/>
            <w:vAlign w:val="bottom"/>
            <w:hideMark/>
          </w:tcPr>
          <w:p w14:paraId="6DA30EEA" w14:textId="77777777" w:rsidR="0088536F" w:rsidRPr="005362B1" w:rsidRDefault="0088536F" w:rsidP="00D9550E">
            <w:pPr>
              <w:keepNext/>
              <w:spacing w:after="0"/>
              <w:jc w:val="center"/>
            </w:pPr>
            <w:r w:rsidRPr="005362B1">
              <w:rPr>
                <w:color w:val="000000"/>
              </w:rPr>
              <w:t>91,200</w:t>
            </w:r>
          </w:p>
        </w:tc>
        <w:tc>
          <w:tcPr>
            <w:tcW w:w="0" w:type="auto"/>
            <w:shd w:val="clear" w:color="auto" w:fill="auto"/>
            <w:noWrap/>
            <w:vAlign w:val="bottom"/>
          </w:tcPr>
          <w:p w14:paraId="238015C1" w14:textId="77777777" w:rsidR="0088536F" w:rsidRPr="005362B1" w:rsidRDefault="0088536F" w:rsidP="00D9550E">
            <w:pPr>
              <w:keepNext/>
              <w:spacing w:after="0"/>
              <w:jc w:val="center"/>
            </w:pPr>
            <w:r w:rsidRPr="005362B1">
              <w:rPr>
                <w:color w:val="000000"/>
              </w:rPr>
              <w:t>15,690</w:t>
            </w:r>
          </w:p>
        </w:tc>
      </w:tr>
      <w:tr w:rsidR="0088536F" w:rsidRPr="005362B1" w14:paraId="78113056" w14:textId="77777777" w:rsidTr="00D9550E">
        <w:trPr>
          <w:cantSplit/>
          <w:jc w:val="center"/>
        </w:trPr>
        <w:tc>
          <w:tcPr>
            <w:tcW w:w="0" w:type="auto"/>
            <w:shd w:val="clear" w:color="auto" w:fill="auto"/>
            <w:noWrap/>
            <w:vAlign w:val="bottom"/>
            <w:hideMark/>
          </w:tcPr>
          <w:p w14:paraId="439F937D" w14:textId="77777777" w:rsidR="0088536F" w:rsidRPr="005362B1" w:rsidRDefault="0088536F" w:rsidP="00D9550E">
            <w:pPr>
              <w:keepNext/>
              <w:spacing w:after="0"/>
              <w:jc w:val="center"/>
            </w:pPr>
            <w:r w:rsidRPr="005362B1">
              <w:rPr>
                <w:color w:val="000000"/>
              </w:rPr>
              <w:t>2002</w:t>
            </w:r>
          </w:p>
        </w:tc>
        <w:tc>
          <w:tcPr>
            <w:tcW w:w="0" w:type="auto"/>
            <w:shd w:val="clear" w:color="auto" w:fill="auto"/>
            <w:noWrap/>
            <w:vAlign w:val="bottom"/>
            <w:hideMark/>
          </w:tcPr>
          <w:p w14:paraId="5BEA0431" w14:textId="77777777" w:rsidR="0088536F" w:rsidRPr="005362B1" w:rsidRDefault="0088536F" w:rsidP="00D9550E">
            <w:pPr>
              <w:spacing w:after="0"/>
              <w:jc w:val="center"/>
            </w:pPr>
            <w:r w:rsidRPr="005362B1">
              <w:rPr>
                <w:color w:val="000000"/>
              </w:rPr>
              <w:t>54,638</w:t>
            </w:r>
          </w:p>
        </w:tc>
        <w:tc>
          <w:tcPr>
            <w:tcW w:w="0" w:type="auto"/>
            <w:shd w:val="clear" w:color="auto" w:fill="auto"/>
            <w:noWrap/>
            <w:vAlign w:val="bottom"/>
            <w:hideMark/>
          </w:tcPr>
          <w:p w14:paraId="3BAFA737" w14:textId="77777777" w:rsidR="0088536F" w:rsidRPr="005362B1" w:rsidRDefault="0088536F" w:rsidP="00D9550E">
            <w:pPr>
              <w:keepNext/>
              <w:spacing w:after="0"/>
              <w:jc w:val="center"/>
            </w:pPr>
            <w:r w:rsidRPr="005362B1">
              <w:rPr>
                <w:color w:val="000000"/>
              </w:rPr>
              <w:t>44,230</w:t>
            </w:r>
          </w:p>
        </w:tc>
        <w:tc>
          <w:tcPr>
            <w:tcW w:w="0" w:type="auto"/>
            <w:shd w:val="clear" w:color="auto" w:fill="auto"/>
            <w:noWrap/>
            <w:vAlign w:val="bottom"/>
            <w:hideMark/>
          </w:tcPr>
          <w:p w14:paraId="5CAEB388" w14:textId="77777777" w:rsidR="0088536F" w:rsidRPr="005362B1" w:rsidRDefault="0088536F" w:rsidP="00D9550E">
            <w:pPr>
              <w:keepNext/>
              <w:spacing w:after="0"/>
              <w:jc w:val="center"/>
            </w:pPr>
            <w:r w:rsidRPr="005362B1">
              <w:rPr>
                <w:color w:val="000000"/>
              </w:rPr>
              <w:t>57,600</w:t>
            </w:r>
          </w:p>
        </w:tc>
        <w:tc>
          <w:tcPr>
            <w:tcW w:w="0" w:type="auto"/>
            <w:shd w:val="clear" w:color="auto" w:fill="auto"/>
            <w:noWrap/>
            <w:vAlign w:val="bottom"/>
            <w:hideMark/>
          </w:tcPr>
          <w:p w14:paraId="352A5E58" w14:textId="77777777" w:rsidR="0088536F" w:rsidRPr="005362B1" w:rsidRDefault="0088536F" w:rsidP="00D9550E">
            <w:pPr>
              <w:keepNext/>
              <w:spacing w:after="0"/>
              <w:jc w:val="center"/>
            </w:pPr>
            <w:r w:rsidRPr="005362B1">
              <w:rPr>
                <w:color w:val="000000"/>
              </w:rPr>
              <w:t>77,100</w:t>
            </w:r>
          </w:p>
        </w:tc>
        <w:tc>
          <w:tcPr>
            <w:tcW w:w="0" w:type="auto"/>
            <w:shd w:val="clear" w:color="auto" w:fill="auto"/>
            <w:noWrap/>
            <w:vAlign w:val="bottom"/>
          </w:tcPr>
          <w:p w14:paraId="35722C10" w14:textId="77777777" w:rsidR="0088536F" w:rsidRPr="005362B1" w:rsidRDefault="0088536F" w:rsidP="00D9550E">
            <w:pPr>
              <w:keepNext/>
              <w:spacing w:after="0"/>
              <w:jc w:val="center"/>
            </w:pPr>
            <w:r w:rsidRPr="005362B1">
              <w:rPr>
                <w:color w:val="000000"/>
              </w:rPr>
              <w:t>13,370</w:t>
            </w:r>
          </w:p>
        </w:tc>
      </w:tr>
      <w:tr w:rsidR="0088536F" w:rsidRPr="005362B1" w14:paraId="1969DEB3" w14:textId="77777777" w:rsidTr="00D9550E">
        <w:trPr>
          <w:cantSplit/>
          <w:jc w:val="center"/>
        </w:trPr>
        <w:tc>
          <w:tcPr>
            <w:tcW w:w="0" w:type="auto"/>
            <w:shd w:val="clear" w:color="auto" w:fill="auto"/>
            <w:noWrap/>
            <w:vAlign w:val="bottom"/>
            <w:hideMark/>
          </w:tcPr>
          <w:p w14:paraId="46783ADE" w14:textId="77777777" w:rsidR="0088536F" w:rsidRPr="005362B1" w:rsidRDefault="0088536F" w:rsidP="00D9550E">
            <w:pPr>
              <w:keepNext/>
              <w:spacing w:after="0"/>
              <w:jc w:val="center"/>
            </w:pPr>
            <w:r w:rsidRPr="005362B1">
              <w:rPr>
                <w:color w:val="000000"/>
              </w:rPr>
              <w:t>2003</w:t>
            </w:r>
          </w:p>
        </w:tc>
        <w:tc>
          <w:tcPr>
            <w:tcW w:w="0" w:type="auto"/>
            <w:shd w:val="clear" w:color="auto" w:fill="auto"/>
            <w:noWrap/>
            <w:vAlign w:val="bottom"/>
            <w:hideMark/>
          </w:tcPr>
          <w:p w14:paraId="0D773895" w14:textId="77777777" w:rsidR="0088536F" w:rsidRPr="005362B1" w:rsidRDefault="0088536F" w:rsidP="00D9550E">
            <w:pPr>
              <w:spacing w:after="0"/>
              <w:jc w:val="center"/>
            </w:pPr>
            <w:r w:rsidRPr="005362B1">
              <w:rPr>
                <w:color w:val="000000"/>
              </w:rPr>
              <w:t>52,582</w:t>
            </w:r>
          </w:p>
        </w:tc>
        <w:tc>
          <w:tcPr>
            <w:tcW w:w="0" w:type="auto"/>
            <w:shd w:val="clear" w:color="auto" w:fill="auto"/>
            <w:noWrap/>
            <w:vAlign w:val="bottom"/>
            <w:hideMark/>
          </w:tcPr>
          <w:p w14:paraId="31C26F1E" w14:textId="77777777" w:rsidR="0088536F" w:rsidRPr="005362B1" w:rsidRDefault="0088536F" w:rsidP="00D9550E">
            <w:pPr>
              <w:keepNext/>
              <w:spacing w:after="0"/>
              <w:jc w:val="center"/>
            </w:pPr>
            <w:r w:rsidRPr="005362B1">
              <w:rPr>
                <w:color w:val="000000"/>
              </w:rPr>
              <w:t>40,540</w:t>
            </w:r>
          </w:p>
        </w:tc>
        <w:tc>
          <w:tcPr>
            <w:tcW w:w="0" w:type="auto"/>
            <w:shd w:val="clear" w:color="auto" w:fill="auto"/>
            <w:noWrap/>
            <w:vAlign w:val="bottom"/>
            <w:hideMark/>
          </w:tcPr>
          <w:p w14:paraId="0B2D9437" w14:textId="77777777" w:rsidR="0088536F" w:rsidRPr="005362B1" w:rsidRDefault="0088536F" w:rsidP="00D9550E">
            <w:pPr>
              <w:keepNext/>
              <w:spacing w:after="0"/>
              <w:jc w:val="center"/>
            </w:pPr>
            <w:r w:rsidRPr="005362B1">
              <w:rPr>
                <w:color w:val="000000"/>
              </w:rPr>
              <w:t>52,800</w:t>
            </w:r>
          </w:p>
        </w:tc>
        <w:tc>
          <w:tcPr>
            <w:tcW w:w="0" w:type="auto"/>
            <w:shd w:val="clear" w:color="auto" w:fill="auto"/>
            <w:noWrap/>
            <w:vAlign w:val="bottom"/>
            <w:hideMark/>
          </w:tcPr>
          <w:p w14:paraId="6E9BABF0" w14:textId="77777777" w:rsidR="0088536F" w:rsidRPr="005362B1" w:rsidRDefault="0088536F" w:rsidP="00D9550E">
            <w:pPr>
              <w:keepNext/>
              <w:spacing w:after="0"/>
              <w:jc w:val="center"/>
            </w:pPr>
            <w:r w:rsidRPr="005362B1">
              <w:rPr>
                <w:color w:val="000000"/>
              </w:rPr>
              <w:t>70,100</w:t>
            </w:r>
          </w:p>
        </w:tc>
        <w:tc>
          <w:tcPr>
            <w:tcW w:w="0" w:type="auto"/>
            <w:shd w:val="clear" w:color="auto" w:fill="auto"/>
            <w:noWrap/>
            <w:vAlign w:val="bottom"/>
          </w:tcPr>
          <w:p w14:paraId="65200B99" w14:textId="77777777" w:rsidR="0088536F" w:rsidRPr="005362B1" w:rsidRDefault="0088536F" w:rsidP="00D9550E">
            <w:pPr>
              <w:keepNext/>
              <w:spacing w:after="0"/>
              <w:jc w:val="center"/>
            </w:pPr>
            <w:r w:rsidRPr="005362B1">
              <w:rPr>
                <w:color w:val="000000"/>
              </w:rPr>
              <w:t>12,260</w:t>
            </w:r>
          </w:p>
        </w:tc>
      </w:tr>
      <w:tr w:rsidR="0088536F" w:rsidRPr="005362B1" w14:paraId="15B5632B" w14:textId="77777777" w:rsidTr="00D9550E">
        <w:trPr>
          <w:cantSplit/>
          <w:jc w:val="center"/>
        </w:trPr>
        <w:tc>
          <w:tcPr>
            <w:tcW w:w="0" w:type="auto"/>
            <w:shd w:val="clear" w:color="auto" w:fill="auto"/>
            <w:noWrap/>
            <w:vAlign w:val="bottom"/>
            <w:hideMark/>
          </w:tcPr>
          <w:p w14:paraId="0D914502" w14:textId="77777777" w:rsidR="0088536F" w:rsidRPr="005362B1" w:rsidRDefault="0088536F" w:rsidP="00D9550E">
            <w:pPr>
              <w:keepNext/>
              <w:spacing w:after="0"/>
              <w:jc w:val="center"/>
            </w:pPr>
            <w:r w:rsidRPr="005362B1">
              <w:rPr>
                <w:color w:val="000000"/>
              </w:rPr>
              <w:t>2004</w:t>
            </w:r>
          </w:p>
        </w:tc>
        <w:tc>
          <w:tcPr>
            <w:tcW w:w="0" w:type="auto"/>
            <w:shd w:val="clear" w:color="auto" w:fill="auto"/>
            <w:noWrap/>
            <w:vAlign w:val="bottom"/>
            <w:hideMark/>
          </w:tcPr>
          <w:p w14:paraId="19111840" w14:textId="77777777" w:rsidR="0088536F" w:rsidRPr="005362B1" w:rsidRDefault="0088536F" w:rsidP="00D9550E">
            <w:pPr>
              <w:spacing w:after="0"/>
              <w:jc w:val="center"/>
            </w:pPr>
            <w:r w:rsidRPr="005362B1">
              <w:rPr>
                <w:color w:val="000000"/>
              </w:rPr>
              <w:t>56,623</w:t>
            </w:r>
          </w:p>
        </w:tc>
        <w:tc>
          <w:tcPr>
            <w:tcW w:w="0" w:type="auto"/>
            <w:shd w:val="clear" w:color="auto" w:fill="auto"/>
            <w:noWrap/>
            <w:vAlign w:val="bottom"/>
            <w:hideMark/>
          </w:tcPr>
          <w:p w14:paraId="3FDBFD68" w14:textId="77777777" w:rsidR="0088536F" w:rsidRPr="005362B1" w:rsidRDefault="0088536F" w:rsidP="00D9550E">
            <w:pPr>
              <w:keepNext/>
              <w:spacing w:after="0"/>
              <w:jc w:val="center"/>
            </w:pPr>
            <w:r w:rsidRPr="005362B1">
              <w:rPr>
                <w:color w:val="000000"/>
              </w:rPr>
              <w:t>48,033</w:t>
            </w:r>
          </w:p>
        </w:tc>
        <w:tc>
          <w:tcPr>
            <w:tcW w:w="0" w:type="auto"/>
            <w:shd w:val="clear" w:color="auto" w:fill="auto"/>
            <w:noWrap/>
            <w:vAlign w:val="bottom"/>
            <w:hideMark/>
          </w:tcPr>
          <w:p w14:paraId="7595546C" w14:textId="77777777" w:rsidR="0088536F" w:rsidRPr="005362B1" w:rsidRDefault="0088536F" w:rsidP="00D9550E">
            <w:pPr>
              <w:keepNext/>
              <w:spacing w:after="0"/>
              <w:jc w:val="center"/>
            </w:pPr>
            <w:r w:rsidRPr="005362B1">
              <w:rPr>
                <w:color w:val="000000"/>
              </w:rPr>
              <w:t>62,810</w:t>
            </w:r>
          </w:p>
        </w:tc>
        <w:tc>
          <w:tcPr>
            <w:tcW w:w="0" w:type="auto"/>
            <w:shd w:val="clear" w:color="auto" w:fill="auto"/>
            <w:noWrap/>
            <w:vAlign w:val="bottom"/>
            <w:hideMark/>
          </w:tcPr>
          <w:p w14:paraId="7CD4A4AC"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04BE5AFE" w14:textId="77777777" w:rsidR="0088536F" w:rsidRPr="005362B1" w:rsidRDefault="0088536F" w:rsidP="00D9550E">
            <w:pPr>
              <w:keepNext/>
              <w:spacing w:after="0"/>
              <w:jc w:val="center"/>
            </w:pPr>
            <w:r w:rsidRPr="005362B1">
              <w:rPr>
                <w:color w:val="000000"/>
              </w:rPr>
              <w:t>14,777</w:t>
            </w:r>
          </w:p>
        </w:tc>
      </w:tr>
      <w:tr w:rsidR="0088536F" w:rsidRPr="005362B1" w14:paraId="09F9913B" w14:textId="77777777" w:rsidTr="00D9550E">
        <w:trPr>
          <w:cantSplit/>
          <w:jc w:val="center"/>
        </w:trPr>
        <w:tc>
          <w:tcPr>
            <w:tcW w:w="0" w:type="auto"/>
            <w:shd w:val="clear" w:color="auto" w:fill="auto"/>
            <w:noWrap/>
            <w:vAlign w:val="bottom"/>
            <w:hideMark/>
          </w:tcPr>
          <w:p w14:paraId="6AAA387E" w14:textId="77777777" w:rsidR="0088536F" w:rsidRPr="005362B1" w:rsidRDefault="0088536F" w:rsidP="00D9550E">
            <w:pPr>
              <w:keepNext/>
              <w:spacing w:after="0"/>
              <w:jc w:val="center"/>
            </w:pPr>
            <w:r w:rsidRPr="005362B1">
              <w:rPr>
                <w:color w:val="000000"/>
              </w:rPr>
              <w:t>2005</w:t>
            </w:r>
          </w:p>
        </w:tc>
        <w:tc>
          <w:tcPr>
            <w:tcW w:w="0" w:type="auto"/>
            <w:shd w:val="clear" w:color="auto" w:fill="auto"/>
            <w:noWrap/>
            <w:vAlign w:val="bottom"/>
            <w:hideMark/>
          </w:tcPr>
          <w:p w14:paraId="1F462BBE" w14:textId="77777777" w:rsidR="0088536F" w:rsidRPr="005362B1" w:rsidRDefault="0088536F" w:rsidP="00D9550E">
            <w:pPr>
              <w:spacing w:after="0"/>
              <w:jc w:val="center"/>
            </w:pPr>
            <w:r w:rsidRPr="005362B1">
              <w:rPr>
                <w:color w:val="000000"/>
              </w:rPr>
              <w:t>47,585</w:t>
            </w:r>
          </w:p>
        </w:tc>
        <w:tc>
          <w:tcPr>
            <w:tcW w:w="0" w:type="auto"/>
            <w:shd w:val="clear" w:color="auto" w:fill="auto"/>
            <w:noWrap/>
            <w:vAlign w:val="bottom"/>
            <w:hideMark/>
          </w:tcPr>
          <w:p w14:paraId="6208D610" w14:textId="77777777" w:rsidR="0088536F" w:rsidRPr="005362B1" w:rsidRDefault="0088536F" w:rsidP="00D9550E">
            <w:pPr>
              <w:keepNext/>
              <w:spacing w:after="0"/>
              <w:jc w:val="center"/>
            </w:pPr>
            <w:r w:rsidRPr="005362B1">
              <w:rPr>
                <w:color w:val="000000"/>
              </w:rPr>
              <w:t>44,433</w:t>
            </w:r>
          </w:p>
        </w:tc>
        <w:tc>
          <w:tcPr>
            <w:tcW w:w="0" w:type="auto"/>
            <w:shd w:val="clear" w:color="auto" w:fill="auto"/>
            <w:noWrap/>
            <w:vAlign w:val="bottom"/>
            <w:hideMark/>
          </w:tcPr>
          <w:p w14:paraId="08090CF1" w14:textId="77777777" w:rsidR="0088536F" w:rsidRPr="005362B1" w:rsidRDefault="0088536F" w:rsidP="00D9550E">
            <w:pPr>
              <w:keepNext/>
              <w:spacing w:after="0"/>
              <w:jc w:val="center"/>
            </w:pPr>
            <w:r w:rsidRPr="005362B1">
              <w:rPr>
                <w:color w:val="000000"/>
              </w:rPr>
              <w:t>58,100</w:t>
            </w:r>
          </w:p>
        </w:tc>
        <w:tc>
          <w:tcPr>
            <w:tcW w:w="0" w:type="auto"/>
            <w:shd w:val="clear" w:color="auto" w:fill="auto"/>
            <w:noWrap/>
            <w:vAlign w:val="bottom"/>
            <w:hideMark/>
          </w:tcPr>
          <w:p w14:paraId="5E4226F5" w14:textId="77777777" w:rsidR="0088536F" w:rsidRPr="005362B1" w:rsidRDefault="0088536F" w:rsidP="00D9550E">
            <w:pPr>
              <w:keepNext/>
              <w:spacing w:after="0"/>
              <w:jc w:val="center"/>
            </w:pPr>
            <w:r w:rsidRPr="005362B1">
              <w:rPr>
                <w:color w:val="000000"/>
              </w:rPr>
              <w:t>86,200</w:t>
            </w:r>
          </w:p>
        </w:tc>
        <w:tc>
          <w:tcPr>
            <w:tcW w:w="0" w:type="auto"/>
            <w:shd w:val="clear" w:color="auto" w:fill="auto"/>
            <w:noWrap/>
            <w:vAlign w:val="bottom"/>
          </w:tcPr>
          <w:p w14:paraId="2ADD61B1" w14:textId="77777777" w:rsidR="0088536F" w:rsidRPr="005362B1" w:rsidRDefault="0088536F" w:rsidP="00D9550E">
            <w:pPr>
              <w:keepNext/>
              <w:spacing w:after="0"/>
              <w:jc w:val="center"/>
            </w:pPr>
            <w:r w:rsidRPr="005362B1">
              <w:rPr>
                <w:color w:val="000000"/>
              </w:rPr>
              <w:t>13,667</w:t>
            </w:r>
          </w:p>
        </w:tc>
      </w:tr>
      <w:tr w:rsidR="0088536F" w:rsidRPr="005362B1" w14:paraId="6A2BC695" w14:textId="77777777" w:rsidTr="00D9550E">
        <w:trPr>
          <w:cantSplit/>
          <w:jc w:val="center"/>
        </w:trPr>
        <w:tc>
          <w:tcPr>
            <w:tcW w:w="0" w:type="auto"/>
            <w:shd w:val="clear" w:color="auto" w:fill="auto"/>
            <w:noWrap/>
            <w:vAlign w:val="bottom"/>
            <w:hideMark/>
          </w:tcPr>
          <w:p w14:paraId="46453450" w14:textId="77777777" w:rsidR="0088536F" w:rsidRPr="005362B1" w:rsidRDefault="0088536F" w:rsidP="00D9550E">
            <w:pPr>
              <w:keepNext/>
              <w:spacing w:after="0"/>
              <w:jc w:val="center"/>
            </w:pPr>
            <w:r w:rsidRPr="005362B1">
              <w:rPr>
                <w:color w:val="000000"/>
              </w:rPr>
              <w:t>2006</w:t>
            </w:r>
          </w:p>
        </w:tc>
        <w:tc>
          <w:tcPr>
            <w:tcW w:w="0" w:type="auto"/>
            <w:shd w:val="clear" w:color="auto" w:fill="auto"/>
            <w:noWrap/>
            <w:vAlign w:val="bottom"/>
            <w:hideMark/>
          </w:tcPr>
          <w:p w14:paraId="67F4BD86" w14:textId="77777777" w:rsidR="0088536F" w:rsidRPr="005362B1" w:rsidRDefault="0088536F" w:rsidP="00D9550E">
            <w:pPr>
              <w:spacing w:after="0"/>
              <w:jc w:val="center"/>
            </w:pPr>
            <w:r w:rsidRPr="005362B1">
              <w:rPr>
                <w:color w:val="000000"/>
              </w:rPr>
              <w:t>47,897</w:t>
            </w:r>
          </w:p>
        </w:tc>
        <w:tc>
          <w:tcPr>
            <w:tcW w:w="0" w:type="auto"/>
            <w:shd w:val="clear" w:color="auto" w:fill="auto"/>
            <w:noWrap/>
            <w:vAlign w:val="bottom"/>
            <w:hideMark/>
          </w:tcPr>
          <w:p w14:paraId="33179D1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2BF1516B"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63CD5135" w14:textId="77777777" w:rsidR="0088536F" w:rsidRPr="005362B1" w:rsidRDefault="0088536F" w:rsidP="00D9550E">
            <w:pPr>
              <w:keepNext/>
              <w:spacing w:after="0"/>
              <w:jc w:val="center"/>
            </w:pPr>
            <w:r w:rsidRPr="005362B1">
              <w:rPr>
                <w:color w:val="000000"/>
              </w:rPr>
              <w:t>95,500</w:t>
            </w:r>
          </w:p>
        </w:tc>
        <w:tc>
          <w:tcPr>
            <w:tcW w:w="0" w:type="auto"/>
            <w:shd w:val="clear" w:color="auto" w:fill="auto"/>
            <w:noWrap/>
            <w:vAlign w:val="bottom"/>
          </w:tcPr>
          <w:p w14:paraId="56B14834" w14:textId="77777777" w:rsidR="0088536F" w:rsidRPr="005362B1" w:rsidRDefault="0088536F" w:rsidP="00D9550E">
            <w:pPr>
              <w:keepNext/>
              <w:spacing w:after="0"/>
              <w:jc w:val="center"/>
            </w:pPr>
            <w:r w:rsidRPr="005362B1">
              <w:rPr>
                <w:color w:val="000000"/>
              </w:rPr>
              <w:t>16,595</w:t>
            </w:r>
          </w:p>
        </w:tc>
      </w:tr>
      <w:tr w:rsidR="0088536F" w:rsidRPr="005362B1" w14:paraId="59304A0D" w14:textId="77777777" w:rsidTr="00D9550E">
        <w:trPr>
          <w:cantSplit/>
          <w:jc w:val="center"/>
        </w:trPr>
        <w:tc>
          <w:tcPr>
            <w:tcW w:w="0" w:type="auto"/>
            <w:shd w:val="clear" w:color="auto" w:fill="auto"/>
            <w:noWrap/>
            <w:vAlign w:val="bottom"/>
            <w:hideMark/>
          </w:tcPr>
          <w:p w14:paraId="2C6E3E36" w14:textId="77777777" w:rsidR="0088536F" w:rsidRPr="005362B1" w:rsidRDefault="0088536F" w:rsidP="00D9550E">
            <w:pPr>
              <w:keepNext/>
              <w:spacing w:after="0"/>
              <w:jc w:val="center"/>
            </w:pPr>
            <w:r w:rsidRPr="005362B1">
              <w:rPr>
                <w:color w:val="000000"/>
              </w:rPr>
              <w:t>2007</w:t>
            </w:r>
          </w:p>
        </w:tc>
        <w:tc>
          <w:tcPr>
            <w:tcW w:w="0" w:type="auto"/>
            <w:shd w:val="clear" w:color="auto" w:fill="auto"/>
            <w:noWrap/>
            <w:vAlign w:val="bottom"/>
            <w:hideMark/>
          </w:tcPr>
          <w:p w14:paraId="1C556FAB" w14:textId="77777777" w:rsidR="0088536F" w:rsidRPr="005362B1" w:rsidRDefault="0088536F" w:rsidP="00D9550E">
            <w:pPr>
              <w:spacing w:after="0"/>
              <w:jc w:val="center"/>
            </w:pPr>
            <w:r w:rsidRPr="005362B1">
              <w:rPr>
                <w:color w:val="000000"/>
              </w:rPr>
              <w:t>52,261</w:t>
            </w:r>
          </w:p>
        </w:tc>
        <w:tc>
          <w:tcPr>
            <w:tcW w:w="0" w:type="auto"/>
            <w:shd w:val="clear" w:color="auto" w:fill="auto"/>
            <w:noWrap/>
            <w:vAlign w:val="bottom"/>
            <w:hideMark/>
          </w:tcPr>
          <w:p w14:paraId="14A9A2A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4AD0B41C"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439A63CC" w14:textId="77777777" w:rsidR="0088536F" w:rsidRPr="005362B1" w:rsidRDefault="0088536F" w:rsidP="00D9550E">
            <w:pPr>
              <w:keepNext/>
              <w:spacing w:after="0"/>
              <w:jc w:val="center"/>
            </w:pPr>
            <w:r w:rsidRPr="005362B1">
              <w:rPr>
                <w:color w:val="000000"/>
              </w:rPr>
              <w:t>97,600</w:t>
            </w:r>
          </w:p>
        </w:tc>
        <w:tc>
          <w:tcPr>
            <w:tcW w:w="0" w:type="auto"/>
            <w:shd w:val="clear" w:color="auto" w:fill="auto"/>
            <w:noWrap/>
            <w:vAlign w:val="bottom"/>
          </w:tcPr>
          <w:p w14:paraId="14F369D8" w14:textId="77777777" w:rsidR="0088536F" w:rsidRPr="005362B1" w:rsidRDefault="0088536F" w:rsidP="00D9550E">
            <w:pPr>
              <w:keepNext/>
              <w:spacing w:after="0"/>
              <w:jc w:val="center"/>
            </w:pPr>
            <w:r w:rsidRPr="005362B1">
              <w:rPr>
                <w:color w:val="000000"/>
              </w:rPr>
              <w:t>16,595</w:t>
            </w:r>
          </w:p>
        </w:tc>
      </w:tr>
      <w:tr w:rsidR="0088536F" w:rsidRPr="005362B1" w14:paraId="0B797C86" w14:textId="77777777" w:rsidTr="00D9550E">
        <w:trPr>
          <w:cantSplit/>
          <w:jc w:val="center"/>
        </w:trPr>
        <w:tc>
          <w:tcPr>
            <w:tcW w:w="0" w:type="auto"/>
            <w:shd w:val="clear" w:color="auto" w:fill="auto"/>
            <w:noWrap/>
            <w:vAlign w:val="bottom"/>
            <w:hideMark/>
          </w:tcPr>
          <w:p w14:paraId="2C95B29C" w14:textId="77777777" w:rsidR="0088536F" w:rsidRPr="005362B1" w:rsidRDefault="0088536F" w:rsidP="00D9550E">
            <w:pPr>
              <w:keepNext/>
              <w:spacing w:after="0"/>
              <w:jc w:val="center"/>
            </w:pPr>
            <w:r w:rsidRPr="005362B1">
              <w:rPr>
                <w:color w:val="000000"/>
              </w:rPr>
              <w:t>2008</w:t>
            </w:r>
          </w:p>
        </w:tc>
        <w:tc>
          <w:tcPr>
            <w:tcW w:w="0" w:type="auto"/>
            <w:shd w:val="clear" w:color="auto" w:fill="auto"/>
            <w:noWrap/>
            <w:vAlign w:val="bottom"/>
            <w:hideMark/>
          </w:tcPr>
          <w:p w14:paraId="05F1D501" w14:textId="77777777" w:rsidR="0088536F" w:rsidRPr="005362B1" w:rsidRDefault="0088536F" w:rsidP="00D9550E">
            <w:pPr>
              <w:spacing w:after="0"/>
              <w:jc w:val="center"/>
            </w:pPr>
            <w:r w:rsidRPr="005362B1">
              <w:rPr>
                <w:color w:val="000000"/>
              </w:rPr>
              <w:t>59,014</w:t>
            </w:r>
          </w:p>
        </w:tc>
        <w:tc>
          <w:tcPr>
            <w:tcW w:w="852" w:type="dxa"/>
            <w:shd w:val="clear" w:color="auto" w:fill="auto"/>
            <w:noWrap/>
            <w:vAlign w:val="bottom"/>
            <w:hideMark/>
          </w:tcPr>
          <w:p w14:paraId="29854209" w14:textId="77777777" w:rsidR="0088536F" w:rsidRPr="005362B1" w:rsidRDefault="0088536F" w:rsidP="00D9550E">
            <w:pPr>
              <w:keepNext/>
              <w:spacing w:after="0"/>
              <w:jc w:val="center"/>
            </w:pPr>
            <w:r w:rsidRPr="005362B1">
              <w:rPr>
                <w:color w:val="000000"/>
              </w:rPr>
              <w:t>50,269</w:t>
            </w:r>
          </w:p>
        </w:tc>
        <w:tc>
          <w:tcPr>
            <w:tcW w:w="1397" w:type="dxa"/>
            <w:shd w:val="clear" w:color="auto" w:fill="auto"/>
            <w:noWrap/>
            <w:vAlign w:val="bottom"/>
            <w:hideMark/>
          </w:tcPr>
          <w:p w14:paraId="78430F5C" w14:textId="77777777" w:rsidR="0088536F" w:rsidRPr="005362B1" w:rsidRDefault="0088536F" w:rsidP="00D9550E">
            <w:pPr>
              <w:keepNext/>
              <w:spacing w:after="0"/>
              <w:jc w:val="center"/>
            </w:pPr>
            <w:r w:rsidRPr="005362B1">
              <w:rPr>
                <w:color w:val="000000"/>
              </w:rPr>
              <w:t>66,493</w:t>
            </w:r>
          </w:p>
        </w:tc>
        <w:tc>
          <w:tcPr>
            <w:tcW w:w="0" w:type="auto"/>
            <w:shd w:val="clear" w:color="auto" w:fill="auto"/>
            <w:noWrap/>
            <w:vAlign w:val="bottom"/>
            <w:hideMark/>
          </w:tcPr>
          <w:p w14:paraId="3FB13030" w14:textId="77777777" w:rsidR="0088536F" w:rsidRPr="005362B1" w:rsidRDefault="0088536F" w:rsidP="00D9550E">
            <w:pPr>
              <w:keepNext/>
              <w:spacing w:after="0"/>
              <w:jc w:val="center"/>
            </w:pPr>
            <w:r w:rsidRPr="005362B1">
              <w:rPr>
                <w:color w:val="000000"/>
              </w:rPr>
              <w:t>88,660</w:t>
            </w:r>
          </w:p>
        </w:tc>
        <w:tc>
          <w:tcPr>
            <w:tcW w:w="0" w:type="auto"/>
            <w:shd w:val="clear" w:color="auto" w:fill="auto"/>
            <w:noWrap/>
            <w:vAlign w:val="bottom"/>
          </w:tcPr>
          <w:p w14:paraId="0B926D58" w14:textId="77777777" w:rsidR="0088536F" w:rsidRPr="005362B1" w:rsidRDefault="0088536F" w:rsidP="00D9550E">
            <w:pPr>
              <w:keepNext/>
              <w:spacing w:after="0"/>
              <w:jc w:val="center"/>
            </w:pPr>
            <w:r w:rsidRPr="005362B1">
              <w:rPr>
                <w:color w:val="000000"/>
              </w:rPr>
              <w:t>16,224</w:t>
            </w:r>
          </w:p>
        </w:tc>
      </w:tr>
      <w:tr w:rsidR="0088536F" w:rsidRPr="005362B1" w14:paraId="0E5E3DAF" w14:textId="77777777" w:rsidTr="00D9550E">
        <w:trPr>
          <w:cantSplit/>
          <w:jc w:val="center"/>
        </w:trPr>
        <w:tc>
          <w:tcPr>
            <w:tcW w:w="0" w:type="auto"/>
            <w:shd w:val="clear" w:color="auto" w:fill="auto"/>
            <w:noWrap/>
            <w:vAlign w:val="bottom"/>
            <w:hideMark/>
          </w:tcPr>
          <w:p w14:paraId="4EAAD2F5" w14:textId="77777777" w:rsidR="0088536F" w:rsidRPr="005362B1" w:rsidRDefault="0088536F" w:rsidP="00D9550E">
            <w:pPr>
              <w:keepNext/>
              <w:spacing w:after="0"/>
              <w:jc w:val="center"/>
            </w:pPr>
            <w:r w:rsidRPr="005362B1">
              <w:rPr>
                <w:color w:val="000000"/>
              </w:rPr>
              <w:t>2009</w:t>
            </w:r>
          </w:p>
        </w:tc>
        <w:tc>
          <w:tcPr>
            <w:tcW w:w="0" w:type="auto"/>
            <w:shd w:val="clear" w:color="auto" w:fill="auto"/>
            <w:noWrap/>
            <w:vAlign w:val="bottom"/>
            <w:hideMark/>
          </w:tcPr>
          <w:p w14:paraId="0A6BD647" w14:textId="77777777" w:rsidR="0088536F" w:rsidRPr="005362B1" w:rsidRDefault="0088536F" w:rsidP="00D9550E">
            <w:pPr>
              <w:spacing w:after="0"/>
              <w:jc w:val="center"/>
            </w:pPr>
            <w:r w:rsidRPr="005362B1">
              <w:rPr>
                <w:color w:val="000000"/>
              </w:rPr>
              <w:t>53,196</w:t>
            </w:r>
          </w:p>
        </w:tc>
        <w:tc>
          <w:tcPr>
            <w:tcW w:w="852" w:type="dxa"/>
            <w:shd w:val="clear" w:color="auto" w:fill="auto"/>
            <w:noWrap/>
            <w:vAlign w:val="bottom"/>
            <w:hideMark/>
          </w:tcPr>
          <w:p w14:paraId="66080A07" w14:textId="77777777" w:rsidR="0088536F" w:rsidRPr="005362B1" w:rsidRDefault="0088536F" w:rsidP="00D9550E">
            <w:pPr>
              <w:keepNext/>
              <w:spacing w:after="0"/>
              <w:jc w:val="center"/>
            </w:pPr>
            <w:r w:rsidRPr="005362B1">
              <w:rPr>
                <w:color w:val="000000"/>
              </w:rPr>
              <w:t>41,807</w:t>
            </w:r>
          </w:p>
        </w:tc>
        <w:tc>
          <w:tcPr>
            <w:tcW w:w="1397" w:type="dxa"/>
            <w:shd w:val="clear" w:color="auto" w:fill="auto"/>
            <w:noWrap/>
            <w:vAlign w:val="bottom"/>
            <w:hideMark/>
          </w:tcPr>
          <w:p w14:paraId="5D759D23" w14:textId="77777777" w:rsidR="0088536F" w:rsidRPr="005362B1" w:rsidRDefault="0088536F" w:rsidP="00D9550E">
            <w:pPr>
              <w:keepNext/>
              <w:spacing w:after="0"/>
              <w:jc w:val="center"/>
            </w:pPr>
            <w:r w:rsidRPr="005362B1">
              <w:rPr>
                <w:color w:val="000000"/>
              </w:rPr>
              <w:t>55,300</w:t>
            </w:r>
          </w:p>
        </w:tc>
        <w:tc>
          <w:tcPr>
            <w:tcW w:w="0" w:type="auto"/>
            <w:shd w:val="clear" w:color="auto" w:fill="auto"/>
            <w:noWrap/>
            <w:vAlign w:val="bottom"/>
            <w:hideMark/>
          </w:tcPr>
          <w:p w14:paraId="041A2574" w14:textId="77777777" w:rsidR="0088536F" w:rsidRPr="005362B1" w:rsidRDefault="0088536F" w:rsidP="00D9550E">
            <w:pPr>
              <w:keepNext/>
              <w:spacing w:after="0"/>
              <w:jc w:val="center"/>
            </w:pPr>
            <w:r w:rsidRPr="005362B1">
              <w:rPr>
                <w:color w:val="000000"/>
              </w:rPr>
              <w:t>66,600</w:t>
            </w:r>
          </w:p>
        </w:tc>
        <w:tc>
          <w:tcPr>
            <w:tcW w:w="0" w:type="auto"/>
            <w:shd w:val="clear" w:color="auto" w:fill="auto"/>
            <w:noWrap/>
            <w:vAlign w:val="bottom"/>
          </w:tcPr>
          <w:p w14:paraId="7A1B8F88" w14:textId="77777777" w:rsidR="0088536F" w:rsidRPr="005362B1" w:rsidRDefault="0088536F" w:rsidP="00D9550E">
            <w:pPr>
              <w:keepNext/>
              <w:spacing w:after="0"/>
              <w:jc w:val="center"/>
            </w:pPr>
            <w:r w:rsidRPr="005362B1">
              <w:rPr>
                <w:color w:val="000000"/>
              </w:rPr>
              <w:t>13,493</w:t>
            </w:r>
          </w:p>
        </w:tc>
      </w:tr>
      <w:tr w:rsidR="0088536F" w:rsidRPr="005362B1" w14:paraId="30214FE4" w14:textId="77777777" w:rsidTr="00D9550E">
        <w:trPr>
          <w:cantSplit/>
          <w:jc w:val="center"/>
        </w:trPr>
        <w:tc>
          <w:tcPr>
            <w:tcW w:w="0" w:type="auto"/>
            <w:shd w:val="clear" w:color="auto" w:fill="auto"/>
            <w:noWrap/>
            <w:vAlign w:val="bottom"/>
            <w:hideMark/>
          </w:tcPr>
          <w:p w14:paraId="50711DFE" w14:textId="77777777" w:rsidR="0088536F" w:rsidRPr="005362B1" w:rsidRDefault="0088536F" w:rsidP="00D9550E">
            <w:pPr>
              <w:keepNext/>
              <w:spacing w:after="0"/>
              <w:jc w:val="center"/>
            </w:pPr>
            <w:r w:rsidRPr="005362B1">
              <w:rPr>
                <w:color w:val="000000"/>
              </w:rPr>
              <w:t>2010</w:t>
            </w:r>
          </w:p>
        </w:tc>
        <w:tc>
          <w:tcPr>
            <w:tcW w:w="0" w:type="auto"/>
            <w:shd w:val="clear" w:color="auto" w:fill="auto"/>
            <w:noWrap/>
            <w:vAlign w:val="bottom"/>
            <w:hideMark/>
          </w:tcPr>
          <w:p w14:paraId="1E9874B0" w14:textId="77777777" w:rsidR="0088536F" w:rsidRPr="005362B1" w:rsidRDefault="0088536F" w:rsidP="00D9550E">
            <w:pPr>
              <w:spacing w:after="0"/>
              <w:jc w:val="center"/>
            </w:pPr>
            <w:r w:rsidRPr="005362B1">
              <w:rPr>
                <w:color w:val="000000"/>
              </w:rPr>
              <w:t>78,593</w:t>
            </w:r>
          </w:p>
        </w:tc>
        <w:tc>
          <w:tcPr>
            <w:tcW w:w="852" w:type="dxa"/>
            <w:shd w:val="clear" w:color="auto" w:fill="auto"/>
            <w:noWrap/>
            <w:vAlign w:val="bottom"/>
            <w:hideMark/>
          </w:tcPr>
          <w:p w14:paraId="59C14E7D" w14:textId="77777777" w:rsidR="0088536F" w:rsidRPr="005362B1" w:rsidRDefault="0088536F" w:rsidP="00D9550E">
            <w:pPr>
              <w:keepNext/>
              <w:spacing w:after="0"/>
              <w:jc w:val="center"/>
            </w:pPr>
            <w:r w:rsidRPr="005362B1">
              <w:rPr>
                <w:color w:val="000000"/>
              </w:rPr>
              <w:t>59,563</w:t>
            </w:r>
          </w:p>
        </w:tc>
        <w:tc>
          <w:tcPr>
            <w:tcW w:w="1397" w:type="dxa"/>
            <w:shd w:val="clear" w:color="auto" w:fill="auto"/>
            <w:noWrap/>
            <w:vAlign w:val="bottom"/>
            <w:hideMark/>
          </w:tcPr>
          <w:p w14:paraId="67ED0758" w14:textId="77777777" w:rsidR="0088536F" w:rsidRPr="005362B1" w:rsidRDefault="0088536F" w:rsidP="00D9550E">
            <w:pPr>
              <w:keepNext/>
              <w:spacing w:after="0"/>
              <w:jc w:val="center"/>
            </w:pPr>
            <w:r w:rsidRPr="005362B1">
              <w:rPr>
                <w:color w:val="000000"/>
              </w:rPr>
              <w:t>79,100</w:t>
            </w:r>
          </w:p>
        </w:tc>
        <w:tc>
          <w:tcPr>
            <w:tcW w:w="0" w:type="auto"/>
            <w:shd w:val="clear" w:color="auto" w:fill="auto"/>
            <w:noWrap/>
            <w:vAlign w:val="bottom"/>
            <w:hideMark/>
          </w:tcPr>
          <w:p w14:paraId="0B3FB76E" w14:textId="77777777" w:rsidR="0088536F" w:rsidRPr="005362B1" w:rsidRDefault="0088536F" w:rsidP="00D9550E">
            <w:pPr>
              <w:keepNext/>
              <w:spacing w:after="0"/>
              <w:jc w:val="center"/>
            </w:pPr>
            <w:r w:rsidRPr="005362B1">
              <w:rPr>
                <w:color w:val="000000"/>
              </w:rPr>
              <w:t>94,100</w:t>
            </w:r>
          </w:p>
        </w:tc>
        <w:tc>
          <w:tcPr>
            <w:tcW w:w="0" w:type="auto"/>
            <w:shd w:val="clear" w:color="auto" w:fill="auto"/>
            <w:noWrap/>
            <w:vAlign w:val="bottom"/>
          </w:tcPr>
          <w:p w14:paraId="266C9F20" w14:textId="77777777" w:rsidR="0088536F" w:rsidRPr="005362B1" w:rsidRDefault="0088536F" w:rsidP="00D9550E">
            <w:pPr>
              <w:keepNext/>
              <w:spacing w:after="0"/>
              <w:jc w:val="center"/>
            </w:pPr>
            <w:r w:rsidRPr="005362B1">
              <w:rPr>
                <w:color w:val="000000"/>
              </w:rPr>
              <w:t>19,537</w:t>
            </w:r>
          </w:p>
        </w:tc>
      </w:tr>
      <w:tr w:rsidR="0088536F" w:rsidRPr="005362B1" w14:paraId="3A54E964" w14:textId="77777777" w:rsidTr="00D9550E">
        <w:trPr>
          <w:cantSplit/>
          <w:jc w:val="center"/>
        </w:trPr>
        <w:tc>
          <w:tcPr>
            <w:tcW w:w="0" w:type="auto"/>
            <w:shd w:val="clear" w:color="auto" w:fill="auto"/>
            <w:noWrap/>
            <w:vAlign w:val="bottom"/>
            <w:hideMark/>
          </w:tcPr>
          <w:p w14:paraId="09029953" w14:textId="77777777" w:rsidR="0088536F" w:rsidRPr="005362B1" w:rsidRDefault="0088536F" w:rsidP="00D9550E">
            <w:pPr>
              <w:keepNext/>
              <w:spacing w:after="0"/>
              <w:jc w:val="center"/>
            </w:pPr>
            <w:r w:rsidRPr="005362B1">
              <w:rPr>
                <w:color w:val="000000"/>
              </w:rPr>
              <w:t>2011</w:t>
            </w:r>
          </w:p>
        </w:tc>
        <w:tc>
          <w:tcPr>
            <w:tcW w:w="0" w:type="auto"/>
            <w:shd w:val="clear" w:color="auto" w:fill="auto"/>
            <w:noWrap/>
            <w:vAlign w:val="bottom"/>
            <w:hideMark/>
          </w:tcPr>
          <w:p w14:paraId="43C0C12C" w14:textId="77777777" w:rsidR="0088536F" w:rsidRPr="005362B1" w:rsidRDefault="0088536F" w:rsidP="00D9550E">
            <w:pPr>
              <w:spacing w:after="0"/>
              <w:jc w:val="center"/>
            </w:pPr>
            <w:r w:rsidRPr="005362B1">
              <w:rPr>
                <w:color w:val="000000"/>
              </w:rPr>
              <w:t>85,368</w:t>
            </w:r>
          </w:p>
        </w:tc>
        <w:tc>
          <w:tcPr>
            <w:tcW w:w="852" w:type="dxa"/>
            <w:shd w:val="clear" w:color="auto" w:fill="auto"/>
            <w:noWrap/>
            <w:vAlign w:val="bottom"/>
            <w:hideMark/>
          </w:tcPr>
          <w:p w14:paraId="54BF7B6B" w14:textId="77777777" w:rsidR="0088536F" w:rsidRPr="005362B1" w:rsidRDefault="0088536F" w:rsidP="00D9550E">
            <w:pPr>
              <w:keepNext/>
              <w:spacing w:after="0"/>
              <w:jc w:val="center"/>
            </w:pPr>
            <w:r w:rsidRPr="005362B1">
              <w:rPr>
                <w:color w:val="000000"/>
              </w:rPr>
              <w:t>65,100</w:t>
            </w:r>
          </w:p>
        </w:tc>
        <w:tc>
          <w:tcPr>
            <w:tcW w:w="1397" w:type="dxa"/>
            <w:shd w:val="clear" w:color="auto" w:fill="auto"/>
            <w:noWrap/>
            <w:vAlign w:val="bottom"/>
            <w:hideMark/>
          </w:tcPr>
          <w:p w14:paraId="50EE87D2" w14:textId="77777777" w:rsidR="0088536F" w:rsidRPr="005362B1" w:rsidRDefault="0088536F" w:rsidP="00D9550E">
            <w:pPr>
              <w:keepNext/>
              <w:spacing w:after="0"/>
              <w:jc w:val="center"/>
            </w:pPr>
            <w:r w:rsidRPr="005362B1">
              <w:rPr>
                <w:color w:val="000000"/>
              </w:rPr>
              <w:t>86,800</w:t>
            </w:r>
          </w:p>
        </w:tc>
        <w:tc>
          <w:tcPr>
            <w:tcW w:w="0" w:type="auto"/>
            <w:shd w:val="clear" w:color="auto" w:fill="auto"/>
            <w:noWrap/>
            <w:vAlign w:val="bottom"/>
            <w:hideMark/>
          </w:tcPr>
          <w:p w14:paraId="69DD55DC" w14:textId="77777777" w:rsidR="0088536F" w:rsidRPr="005362B1" w:rsidRDefault="0088536F" w:rsidP="00D9550E">
            <w:pPr>
              <w:keepNext/>
              <w:spacing w:after="0"/>
              <w:jc w:val="center"/>
            </w:pPr>
            <w:r w:rsidRPr="005362B1">
              <w:rPr>
                <w:color w:val="000000"/>
              </w:rPr>
              <w:t>102,600</w:t>
            </w:r>
          </w:p>
        </w:tc>
        <w:tc>
          <w:tcPr>
            <w:tcW w:w="0" w:type="auto"/>
            <w:shd w:val="clear" w:color="auto" w:fill="auto"/>
            <w:noWrap/>
            <w:vAlign w:val="bottom"/>
          </w:tcPr>
          <w:p w14:paraId="6B33B934" w14:textId="77777777" w:rsidR="0088536F" w:rsidRPr="005362B1" w:rsidRDefault="0088536F" w:rsidP="00D9550E">
            <w:pPr>
              <w:keepNext/>
              <w:spacing w:after="0"/>
              <w:jc w:val="center"/>
            </w:pPr>
            <w:r w:rsidRPr="005362B1">
              <w:rPr>
                <w:color w:val="000000"/>
              </w:rPr>
              <w:t>21,700</w:t>
            </w:r>
          </w:p>
        </w:tc>
      </w:tr>
      <w:tr w:rsidR="0088536F" w:rsidRPr="005362B1" w14:paraId="6A62EBAC" w14:textId="77777777" w:rsidTr="00D9550E">
        <w:trPr>
          <w:cantSplit/>
          <w:jc w:val="center"/>
        </w:trPr>
        <w:tc>
          <w:tcPr>
            <w:tcW w:w="0" w:type="auto"/>
            <w:shd w:val="clear" w:color="auto" w:fill="auto"/>
            <w:noWrap/>
            <w:vAlign w:val="bottom"/>
            <w:hideMark/>
          </w:tcPr>
          <w:p w14:paraId="668A7193" w14:textId="77777777" w:rsidR="0088536F" w:rsidRPr="005362B1" w:rsidRDefault="0088536F" w:rsidP="00D9550E">
            <w:pPr>
              <w:keepNext/>
              <w:spacing w:after="0"/>
              <w:jc w:val="center"/>
            </w:pPr>
            <w:r w:rsidRPr="005362B1">
              <w:rPr>
                <w:color w:val="000000"/>
              </w:rPr>
              <w:t>2012</w:t>
            </w:r>
          </w:p>
        </w:tc>
        <w:tc>
          <w:tcPr>
            <w:tcW w:w="0" w:type="auto"/>
            <w:shd w:val="clear" w:color="auto" w:fill="auto"/>
            <w:noWrap/>
            <w:vAlign w:val="bottom"/>
            <w:hideMark/>
          </w:tcPr>
          <w:p w14:paraId="683402D8" w14:textId="77777777" w:rsidR="0088536F" w:rsidRPr="005362B1" w:rsidRDefault="0088536F" w:rsidP="00D9550E">
            <w:pPr>
              <w:spacing w:after="0"/>
              <w:jc w:val="center"/>
            </w:pPr>
            <w:r w:rsidRPr="005362B1">
              <w:rPr>
                <w:color w:val="000000"/>
              </w:rPr>
              <w:t>77,930</w:t>
            </w:r>
          </w:p>
        </w:tc>
        <w:tc>
          <w:tcPr>
            <w:tcW w:w="852" w:type="dxa"/>
            <w:shd w:val="clear" w:color="auto" w:fill="auto"/>
            <w:noWrap/>
            <w:vAlign w:val="bottom"/>
            <w:hideMark/>
          </w:tcPr>
          <w:p w14:paraId="2E5E0EA2" w14:textId="77777777" w:rsidR="0088536F" w:rsidRPr="005362B1" w:rsidRDefault="0088536F" w:rsidP="00D9550E">
            <w:pPr>
              <w:keepNext/>
              <w:spacing w:after="0"/>
              <w:jc w:val="center"/>
            </w:pPr>
            <w:r w:rsidRPr="005362B1">
              <w:rPr>
                <w:color w:val="000000"/>
              </w:rPr>
              <w:t>65,700</w:t>
            </w:r>
          </w:p>
        </w:tc>
        <w:tc>
          <w:tcPr>
            <w:tcW w:w="1397" w:type="dxa"/>
            <w:shd w:val="clear" w:color="auto" w:fill="auto"/>
            <w:noWrap/>
            <w:vAlign w:val="bottom"/>
            <w:hideMark/>
          </w:tcPr>
          <w:p w14:paraId="6964217C"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hideMark/>
          </w:tcPr>
          <w:p w14:paraId="41657A92" w14:textId="77777777" w:rsidR="0088536F" w:rsidRPr="005362B1" w:rsidRDefault="0088536F" w:rsidP="00D9550E">
            <w:pPr>
              <w:keepNext/>
              <w:spacing w:after="0"/>
              <w:jc w:val="center"/>
            </w:pPr>
            <w:r w:rsidRPr="005362B1">
              <w:rPr>
                <w:color w:val="000000"/>
              </w:rPr>
              <w:t>104,000</w:t>
            </w:r>
          </w:p>
        </w:tc>
        <w:tc>
          <w:tcPr>
            <w:tcW w:w="0" w:type="auto"/>
            <w:shd w:val="clear" w:color="auto" w:fill="auto"/>
            <w:noWrap/>
            <w:vAlign w:val="bottom"/>
          </w:tcPr>
          <w:p w14:paraId="6D1C1BC9" w14:textId="77777777" w:rsidR="0088536F" w:rsidRPr="005362B1" w:rsidRDefault="0088536F" w:rsidP="00D9550E">
            <w:pPr>
              <w:keepNext/>
              <w:spacing w:after="0"/>
              <w:jc w:val="center"/>
            </w:pPr>
            <w:r w:rsidRPr="005362B1">
              <w:rPr>
                <w:color w:val="000000"/>
              </w:rPr>
              <w:t>21,900</w:t>
            </w:r>
          </w:p>
        </w:tc>
      </w:tr>
      <w:tr w:rsidR="0088536F" w:rsidRPr="005362B1" w14:paraId="5C1117D9" w14:textId="77777777" w:rsidTr="00D9550E">
        <w:trPr>
          <w:cantSplit/>
          <w:jc w:val="center"/>
        </w:trPr>
        <w:tc>
          <w:tcPr>
            <w:tcW w:w="0" w:type="auto"/>
            <w:shd w:val="clear" w:color="auto" w:fill="auto"/>
            <w:noWrap/>
            <w:vAlign w:val="bottom"/>
            <w:hideMark/>
          </w:tcPr>
          <w:p w14:paraId="6FF816D9" w14:textId="77777777" w:rsidR="0088536F" w:rsidRPr="005362B1" w:rsidRDefault="0088536F" w:rsidP="00D9550E">
            <w:pPr>
              <w:keepNext/>
              <w:spacing w:after="0"/>
              <w:jc w:val="center"/>
            </w:pPr>
            <w:r w:rsidRPr="005362B1">
              <w:rPr>
                <w:color w:val="000000"/>
              </w:rPr>
              <w:t>2013</w:t>
            </w:r>
          </w:p>
        </w:tc>
        <w:tc>
          <w:tcPr>
            <w:tcW w:w="0" w:type="auto"/>
            <w:shd w:val="clear" w:color="auto" w:fill="auto"/>
            <w:noWrap/>
            <w:vAlign w:val="bottom"/>
            <w:hideMark/>
          </w:tcPr>
          <w:p w14:paraId="1B917C38" w14:textId="77777777" w:rsidR="0088536F" w:rsidRPr="005362B1" w:rsidRDefault="0088536F" w:rsidP="00D9550E">
            <w:pPr>
              <w:spacing w:after="0"/>
              <w:jc w:val="center"/>
            </w:pPr>
            <w:r w:rsidRPr="005362B1">
              <w:rPr>
                <w:color w:val="000000"/>
              </w:rPr>
              <w:t>68,576</w:t>
            </w:r>
          </w:p>
        </w:tc>
        <w:tc>
          <w:tcPr>
            <w:tcW w:w="852" w:type="dxa"/>
            <w:shd w:val="clear" w:color="auto" w:fill="auto"/>
            <w:noWrap/>
            <w:vAlign w:val="bottom"/>
          </w:tcPr>
          <w:p w14:paraId="37572DB6" w14:textId="77777777" w:rsidR="0088536F" w:rsidRPr="005362B1" w:rsidRDefault="0088536F" w:rsidP="00D9550E">
            <w:pPr>
              <w:keepNext/>
              <w:spacing w:after="0"/>
              <w:jc w:val="center"/>
            </w:pPr>
            <w:r w:rsidRPr="005362B1">
              <w:rPr>
                <w:color w:val="000000"/>
              </w:rPr>
              <w:t>60,600</w:t>
            </w:r>
          </w:p>
        </w:tc>
        <w:tc>
          <w:tcPr>
            <w:tcW w:w="1397" w:type="dxa"/>
            <w:shd w:val="clear" w:color="auto" w:fill="auto"/>
            <w:noWrap/>
            <w:vAlign w:val="bottom"/>
          </w:tcPr>
          <w:p w14:paraId="26816FE4" w14:textId="77777777" w:rsidR="0088536F" w:rsidRPr="005362B1" w:rsidRDefault="0088536F" w:rsidP="00D9550E">
            <w:pPr>
              <w:keepNext/>
              <w:spacing w:after="0"/>
              <w:jc w:val="center"/>
            </w:pPr>
            <w:r w:rsidRPr="005362B1">
              <w:rPr>
                <w:color w:val="000000"/>
              </w:rPr>
              <w:t>80,800</w:t>
            </w:r>
          </w:p>
        </w:tc>
        <w:tc>
          <w:tcPr>
            <w:tcW w:w="0" w:type="auto"/>
            <w:shd w:val="clear" w:color="auto" w:fill="auto"/>
            <w:noWrap/>
            <w:vAlign w:val="bottom"/>
          </w:tcPr>
          <w:p w14:paraId="4EAE5053" w14:textId="77777777" w:rsidR="0088536F" w:rsidRPr="005362B1" w:rsidRDefault="0088536F" w:rsidP="00D9550E">
            <w:pPr>
              <w:keepNext/>
              <w:spacing w:after="0"/>
              <w:jc w:val="center"/>
            </w:pPr>
            <w:r w:rsidRPr="005362B1">
              <w:rPr>
                <w:color w:val="000000"/>
              </w:rPr>
              <w:t>97,200</w:t>
            </w:r>
          </w:p>
        </w:tc>
        <w:tc>
          <w:tcPr>
            <w:tcW w:w="0" w:type="auto"/>
            <w:shd w:val="clear" w:color="auto" w:fill="auto"/>
            <w:noWrap/>
            <w:vAlign w:val="bottom"/>
          </w:tcPr>
          <w:p w14:paraId="104C5978" w14:textId="77777777" w:rsidR="0088536F" w:rsidRPr="005362B1" w:rsidRDefault="0088536F" w:rsidP="00D9550E">
            <w:pPr>
              <w:keepNext/>
              <w:spacing w:after="0"/>
              <w:jc w:val="center"/>
            </w:pPr>
            <w:r w:rsidRPr="005362B1">
              <w:rPr>
                <w:color w:val="000000"/>
              </w:rPr>
              <w:t>20,200</w:t>
            </w:r>
          </w:p>
        </w:tc>
      </w:tr>
      <w:tr w:rsidR="0088536F" w:rsidRPr="005362B1" w14:paraId="7AC16494" w14:textId="77777777" w:rsidTr="00D9550E">
        <w:trPr>
          <w:cantSplit/>
          <w:jc w:val="center"/>
        </w:trPr>
        <w:tc>
          <w:tcPr>
            <w:tcW w:w="0" w:type="auto"/>
            <w:shd w:val="clear" w:color="auto" w:fill="auto"/>
            <w:noWrap/>
            <w:vAlign w:val="bottom"/>
            <w:hideMark/>
          </w:tcPr>
          <w:p w14:paraId="16CCD612" w14:textId="77777777" w:rsidR="0088536F" w:rsidRPr="005362B1" w:rsidRDefault="0088536F" w:rsidP="00D9550E">
            <w:pPr>
              <w:keepNext/>
              <w:spacing w:after="0"/>
              <w:jc w:val="center"/>
            </w:pPr>
            <w:r w:rsidRPr="005362B1">
              <w:rPr>
                <w:color w:val="000000"/>
              </w:rPr>
              <w:t>2014</w:t>
            </w:r>
          </w:p>
        </w:tc>
        <w:tc>
          <w:tcPr>
            <w:tcW w:w="0" w:type="auto"/>
            <w:shd w:val="clear" w:color="auto" w:fill="auto"/>
            <w:noWrap/>
            <w:vAlign w:val="bottom"/>
            <w:hideMark/>
          </w:tcPr>
          <w:p w14:paraId="4B3D3C24" w14:textId="77777777" w:rsidR="0088536F" w:rsidRPr="005362B1" w:rsidRDefault="0088536F" w:rsidP="00D9550E">
            <w:pPr>
              <w:spacing w:after="0"/>
              <w:jc w:val="center"/>
            </w:pPr>
            <w:r w:rsidRPr="005362B1">
              <w:rPr>
                <w:color w:val="000000"/>
              </w:rPr>
              <w:t>84,945</w:t>
            </w:r>
          </w:p>
        </w:tc>
        <w:tc>
          <w:tcPr>
            <w:tcW w:w="852" w:type="dxa"/>
            <w:shd w:val="clear" w:color="auto" w:fill="auto"/>
            <w:noWrap/>
            <w:vAlign w:val="bottom"/>
          </w:tcPr>
          <w:p w14:paraId="0739157C" w14:textId="77777777" w:rsidR="0088536F" w:rsidRPr="005362B1" w:rsidRDefault="0088536F" w:rsidP="00D9550E">
            <w:pPr>
              <w:keepNext/>
              <w:spacing w:after="0"/>
              <w:jc w:val="center"/>
            </w:pPr>
            <w:r w:rsidRPr="005362B1">
              <w:rPr>
                <w:color w:val="000000"/>
              </w:rPr>
              <w:t>64,738</w:t>
            </w:r>
          </w:p>
        </w:tc>
        <w:tc>
          <w:tcPr>
            <w:tcW w:w="1397" w:type="dxa"/>
            <w:shd w:val="clear" w:color="auto" w:fill="auto"/>
            <w:noWrap/>
            <w:vAlign w:val="bottom"/>
          </w:tcPr>
          <w:p w14:paraId="33F9F8CF" w14:textId="77777777" w:rsidR="0088536F" w:rsidRPr="005362B1" w:rsidRDefault="0088536F" w:rsidP="00D9550E">
            <w:pPr>
              <w:keepNext/>
              <w:spacing w:after="0"/>
              <w:jc w:val="center"/>
            </w:pPr>
            <w:r w:rsidRPr="005362B1">
              <w:rPr>
                <w:color w:val="000000"/>
              </w:rPr>
              <w:t>88,500</w:t>
            </w:r>
          </w:p>
        </w:tc>
        <w:tc>
          <w:tcPr>
            <w:tcW w:w="0" w:type="auto"/>
            <w:shd w:val="clear" w:color="auto" w:fill="auto"/>
            <w:noWrap/>
            <w:vAlign w:val="bottom"/>
          </w:tcPr>
          <w:p w14:paraId="17CAF0F9" w14:textId="77777777" w:rsidR="0088536F" w:rsidRPr="005362B1" w:rsidRDefault="0088536F" w:rsidP="00D9550E">
            <w:pPr>
              <w:keepNext/>
              <w:spacing w:after="0"/>
              <w:jc w:val="center"/>
            </w:pPr>
            <w:r w:rsidRPr="005362B1">
              <w:rPr>
                <w:color w:val="000000"/>
              </w:rPr>
              <w:t>107,300</w:t>
            </w:r>
          </w:p>
        </w:tc>
        <w:tc>
          <w:tcPr>
            <w:tcW w:w="0" w:type="auto"/>
            <w:shd w:val="clear" w:color="auto" w:fill="auto"/>
            <w:noWrap/>
            <w:vAlign w:val="bottom"/>
          </w:tcPr>
          <w:p w14:paraId="5F8B36C7" w14:textId="77777777" w:rsidR="0088536F" w:rsidRPr="005362B1" w:rsidRDefault="0088536F" w:rsidP="00D9550E">
            <w:pPr>
              <w:keepNext/>
              <w:spacing w:after="0"/>
              <w:jc w:val="center"/>
            </w:pPr>
            <w:r w:rsidRPr="005362B1">
              <w:rPr>
                <w:color w:val="000000"/>
              </w:rPr>
              <w:t>23,762</w:t>
            </w:r>
          </w:p>
        </w:tc>
      </w:tr>
      <w:tr w:rsidR="0088536F" w:rsidRPr="005362B1" w14:paraId="528E7F41" w14:textId="77777777" w:rsidTr="00D9550E">
        <w:trPr>
          <w:cantSplit/>
          <w:jc w:val="center"/>
        </w:trPr>
        <w:tc>
          <w:tcPr>
            <w:tcW w:w="0" w:type="auto"/>
            <w:shd w:val="clear" w:color="auto" w:fill="auto"/>
            <w:noWrap/>
            <w:vAlign w:val="bottom"/>
          </w:tcPr>
          <w:p w14:paraId="683C7E5F" w14:textId="77777777" w:rsidR="0088536F" w:rsidRPr="005362B1" w:rsidRDefault="0088536F" w:rsidP="00D9550E">
            <w:pPr>
              <w:keepNext/>
              <w:spacing w:after="0"/>
              <w:jc w:val="center"/>
            </w:pPr>
            <w:r w:rsidRPr="005362B1">
              <w:rPr>
                <w:color w:val="000000"/>
              </w:rPr>
              <w:t>2015</w:t>
            </w:r>
          </w:p>
        </w:tc>
        <w:tc>
          <w:tcPr>
            <w:tcW w:w="0" w:type="auto"/>
            <w:shd w:val="clear" w:color="auto" w:fill="auto"/>
            <w:noWrap/>
            <w:vAlign w:val="bottom"/>
          </w:tcPr>
          <w:p w14:paraId="73C8DF0C" w14:textId="77777777" w:rsidR="0088536F" w:rsidRPr="005362B1" w:rsidRDefault="0088536F" w:rsidP="00D9550E">
            <w:pPr>
              <w:spacing w:after="0"/>
              <w:jc w:val="center"/>
              <w:rPr>
                <w:color w:val="000000"/>
              </w:rPr>
            </w:pPr>
            <w:r w:rsidRPr="005362B1">
              <w:rPr>
                <w:color w:val="000000"/>
              </w:rPr>
              <w:t>79,480</w:t>
            </w:r>
          </w:p>
        </w:tc>
        <w:tc>
          <w:tcPr>
            <w:tcW w:w="852" w:type="dxa"/>
            <w:shd w:val="clear" w:color="auto" w:fill="auto"/>
            <w:noWrap/>
            <w:vAlign w:val="bottom"/>
          </w:tcPr>
          <w:p w14:paraId="7C21B5B5" w14:textId="77777777" w:rsidR="0088536F" w:rsidRPr="005362B1" w:rsidRDefault="0088536F" w:rsidP="00D9550E">
            <w:pPr>
              <w:keepNext/>
              <w:spacing w:after="0"/>
              <w:jc w:val="center"/>
            </w:pPr>
            <w:r w:rsidRPr="005362B1">
              <w:rPr>
                <w:color w:val="000000"/>
              </w:rPr>
              <w:t>75,202</w:t>
            </w:r>
          </w:p>
        </w:tc>
        <w:tc>
          <w:tcPr>
            <w:tcW w:w="1397" w:type="dxa"/>
            <w:shd w:val="clear" w:color="auto" w:fill="auto"/>
            <w:noWrap/>
            <w:vAlign w:val="bottom"/>
          </w:tcPr>
          <w:p w14:paraId="3444E5C1" w14:textId="77777777" w:rsidR="0088536F" w:rsidRPr="005362B1" w:rsidRDefault="0088536F" w:rsidP="00D9550E">
            <w:pPr>
              <w:keepNext/>
              <w:spacing w:after="0"/>
              <w:jc w:val="center"/>
            </w:pPr>
            <w:r w:rsidRPr="005362B1">
              <w:rPr>
                <w:color w:val="000000"/>
              </w:rPr>
              <w:t>102,850</w:t>
            </w:r>
          </w:p>
        </w:tc>
        <w:tc>
          <w:tcPr>
            <w:tcW w:w="0" w:type="auto"/>
            <w:shd w:val="clear" w:color="auto" w:fill="auto"/>
            <w:noWrap/>
            <w:vAlign w:val="bottom"/>
          </w:tcPr>
          <w:p w14:paraId="522EE079" w14:textId="77777777" w:rsidR="0088536F" w:rsidRPr="005362B1" w:rsidRDefault="0088536F" w:rsidP="00D9550E">
            <w:pPr>
              <w:keepNext/>
              <w:spacing w:after="0"/>
              <w:jc w:val="center"/>
            </w:pPr>
            <w:r w:rsidRPr="005362B1">
              <w:rPr>
                <w:color w:val="000000"/>
              </w:rPr>
              <w:t>140,300</w:t>
            </w:r>
          </w:p>
        </w:tc>
        <w:tc>
          <w:tcPr>
            <w:tcW w:w="0" w:type="auto"/>
            <w:shd w:val="clear" w:color="auto" w:fill="auto"/>
            <w:noWrap/>
            <w:vAlign w:val="bottom"/>
          </w:tcPr>
          <w:p w14:paraId="6B66671C" w14:textId="77777777" w:rsidR="0088536F" w:rsidRPr="005362B1" w:rsidRDefault="0088536F" w:rsidP="00D9550E">
            <w:pPr>
              <w:keepNext/>
              <w:spacing w:after="0"/>
              <w:jc w:val="center"/>
            </w:pPr>
            <w:r w:rsidRPr="005362B1">
              <w:rPr>
                <w:color w:val="000000"/>
              </w:rPr>
              <w:t>27,648</w:t>
            </w:r>
          </w:p>
        </w:tc>
      </w:tr>
      <w:tr w:rsidR="0088536F" w:rsidRPr="005362B1" w14:paraId="4EAAEB59" w14:textId="77777777" w:rsidTr="00D9550E">
        <w:trPr>
          <w:cantSplit/>
          <w:jc w:val="center"/>
        </w:trPr>
        <w:tc>
          <w:tcPr>
            <w:tcW w:w="0" w:type="auto"/>
            <w:shd w:val="clear" w:color="auto" w:fill="auto"/>
            <w:noWrap/>
            <w:vAlign w:val="bottom"/>
          </w:tcPr>
          <w:p w14:paraId="3FB4B19C" w14:textId="77777777" w:rsidR="0088536F" w:rsidRPr="005362B1" w:rsidRDefault="0088536F" w:rsidP="00D9550E">
            <w:pPr>
              <w:keepNext/>
              <w:spacing w:after="0"/>
              <w:jc w:val="center"/>
            </w:pPr>
            <w:r w:rsidRPr="005362B1">
              <w:rPr>
                <w:color w:val="000000"/>
              </w:rPr>
              <w:t>2016</w:t>
            </w:r>
          </w:p>
        </w:tc>
        <w:tc>
          <w:tcPr>
            <w:tcW w:w="0" w:type="auto"/>
            <w:shd w:val="clear" w:color="auto" w:fill="auto"/>
            <w:noWrap/>
            <w:vAlign w:val="bottom"/>
          </w:tcPr>
          <w:p w14:paraId="120E9513" w14:textId="77777777" w:rsidR="0088536F" w:rsidRPr="005362B1" w:rsidRDefault="0088536F" w:rsidP="00D9550E">
            <w:pPr>
              <w:spacing w:after="0"/>
              <w:jc w:val="center"/>
              <w:rPr>
                <w:color w:val="000000"/>
              </w:rPr>
            </w:pPr>
            <w:r w:rsidRPr="005362B1">
              <w:rPr>
                <w:color w:val="000000"/>
              </w:rPr>
              <w:t>64,054</w:t>
            </w:r>
          </w:p>
        </w:tc>
        <w:tc>
          <w:tcPr>
            <w:tcW w:w="852" w:type="dxa"/>
            <w:shd w:val="clear" w:color="auto" w:fill="auto"/>
            <w:noWrap/>
            <w:vAlign w:val="bottom"/>
          </w:tcPr>
          <w:p w14:paraId="5479C6DA" w14:textId="77777777" w:rsidR="0088536F" w:rsidRPr="005362B1" w:rsidRDefault="0088536F" w:rsidP="00D9550E">
            <w:pPr>
              <w:keepNext/>
              <w:spacing w:after="0"/>
              <w:jc w:val="center"/>
            </w:pPr>
            <w:r w:rsidRPr="005362B1">
              <w:rPr>
                <w:color w:val="000000"/>
              </w:rPr>
              <w:t>71,925</w:t>
            </w:r>
          </w:p>
        </w:tc>
        <w:tc>
          <w:tcPr>
            <w:tcW w:w="1397" w:type="dxa"/>
            <w:shd w:val="clear" w:color="auto" w:fill="auto"/>
            <w:noWrap/>
            <w:vAlign w:val="bottom"/>
          </w:tcPr>
          <w:p w14:paraId="5ECE87F0" w14:textId="77777777" w:rsidR="0088536F" w:rsidRPr="005362B1" w:rsidRDefault="0088536F" w:rsidP="00D9550E">
            <w:pPr>
              <w:keepNext/>
              <w:spacing w:after="0"/>
              <w:jc w:val="center"/>
            </w:pPr>
            <w:r w:rsidRPr="005362B1">
              <w:rPr>
                <w:color w:val="000000"/>
              </w:rPr>
              <w:t>98,600</w:t>
            </w:r>
          </w:p>
        </w:tc>
        <w:tc>
          <w:tcPr>
            <w:tcW w:w="0" w:type="auto"/>
            <w:shd w:val="clear" w:color="auto" w:fill="auto"/>
            <w:noWrap/>
            <w:vAlign w:val="bottom"/>
          </w:tcPr>
          <w:p w14:paraId="3441EDDC" w14:textId="77777777" w:rsidR="0088536F" w:rsidRPr="005362B1" w:rsidRDefault="0088536F" w:rsidP="00D9550E">
            <w:pPr>
              <w:keepNext/>
              <w:spacing w:after="0"/>
              <w:jc w:val="center"/>
            </w:pPr>
            <w:r w:rsidRPr="005362B1">
              <w:rPr>
                <w:color w:val="000000"/>
              </w:rPr>
              <w:t>116,700</w:t>
            </w:r>
          </w:p>
        </w:tc>
        <w:tc>
          <w:tcPr>
            <w:tcW w:w="0" w:type="auto"/>
            <w:shd w:val="clear" w:color="auto" w:fill="auto"/>
            <w:noWrap/>
            <w:vAlign w:val="bottom"/>
          </w:tcPr>
          <w:p w14:paraId="604EEB6F" w14:textId="77777777" w:rsidR="0088536F" w:rsidRPr="005362B1" w:rsidRDefault="0088536F" w:rsidP="00D9550E">
            <w:pPr>
              <w:keepNext/>
              <w:spacing w:after="0"/>
              <w:jc w:val="center"/>
            </w:pPr>
            <w:r w:rsidRPr="005362B1">
              <w:rPr>
                <w:color w:val="000000"/>
              </w:rPr>
              <w:t>26,675</w:t>
            </w:r>
          </w:p>
        </w:tc>
      </w:tr>
      <w:tr w:rsidR="0088536F" w:rsidRPr="005362B1" w14:paraId="2BD0053E" w14:textId="77777777" w:rsidTr="00D9550E">
        <w:trPr>
          <w:cantSplit/>
          <w:jc w:val="center"/>
        </w:trPr>
        <w:tc>
          <w:tcPr>
            <w:tcW w:w="0" w:type="auto"/>
            <w:shd w:val="clear" w:color="auto" w:fill="auto"/>
            <w:noWrap/>
            <w:vAlign w:val="bottom"/>
          </w:tcPr>
          <w:p w14:paraId="0E139000" w14:textId="77777777" w:rsidR="0088536F" w:rsidRPr="005362B1" w:rsidRDefault="0088536F" w:rsidP="00D9550E">
            <w:pPr>
              <w:keepNext/>
              <w:spacing w:after="0"/>
              <w:jc w:val="center"/>
            </w:pPr>
            <w:r w:rsidRPr="005362B1">
              <w:rPr>
                <w:color w:val="000000"/>
              </w:rPr>
              <w:t>2017</w:t>
            </w:r>
          </w:p>
        </w:tc>
        <w:tc>
          <w:tcPr>
            <w:tcW w:w="0" w:type="auto"/>
            <w:shd w:val="clear" w:color="auto" w:fill="auto"/>
            <w:noWrap/>
            <w:vAlign w:val="bottom"/>
          </w:tcPr>
          <w:p w14:paraId="1F87FB3C" w14:textId="77777777" w:rsidR="0088536F" w:rsidRPr="005362B1" w:rsidRDefault="0088536F" w:rsidP="00D9550E">
            <w:pPr>
              <w:spacing w:after="0"/>
              <w:jc w:val="center"/>
              <w:rPr>
                <w:color w:val="000000"/>
              </w:rPr>
            </w:pPr>
            <w:r w:rsidRPr="005362B1">
              <w:rPr>
                <w:color w:val="000000"/>
              </w:rPr>
              <w:t>48,727</w:t>
            </w:r>
          </w:p>
        </w:tc>
        <w:tc>
          <w:tcPr>
            <w:tcW w:w="852" w:type="dxa"/>
            <w:shd w:val="clear" w:color="auto" w:fill="auto"/>
            <w:noWrap/>
            <w:vAlign w:val="bottom"/>
          </w:tcPr>
          <w:p w14:paraId="3EBDFF38" w14:textId="77777777" w:rsidR="0088536F" w:rsidRPr="005362B1" w:rsidRDefault="0088536F" w:rsidP="00D9550E">
            <w:pPr>
              <w:keepNext/>
              <w:spacing w:after="0"/>
              <w:jc w:val="center"/>
            </w:pPr>
            <w:r w:rsidRPr="005362B1">
              <w:rPr>
                <w:color w:val="000000"/>
              </w:rPr>
              <w:t>64,442</w:t>
            </w:r>
          </w:p>
        </w:tc>
        <w:tc>
          <w:tcPr>
            <w:tcW w:w="1397" w:type="dxa"/>
            <w:shd w:val="clear" w:color="auto" w:fill="auto"/>
            <w:noWrap/>
            <w:vAlign w:val="bottom"/>
          </w:tcPr>
          <w:p w14:paraId="19F4D9B1" w14:textId="77777777" w:rsidR="0088536F" w:rsidRPr="005362B1" w:rsidRDefault="0088536F" w:rsidP="00D9550E">
            <w:pPr>
              <w:keepNext/>
              <w:spacing w:after="0"/>
              <w:jc w:val="center"/>
              <w:rPr>
                <w:color w:val="000000"/>
              </w:rPr>
            </w:pPr>
            <w:r w:rsidRPr="005362B1">
              <w:rPr>
                <w:color w:val="000000"/>
              </w:rPr>
              <w:t>88,342</w:t>
            </w:r>
          </w:p>
        </w:tc>
        <w:tc>
          <w:tcPr>
            <w:tcW w:w="0" w:type="auto"/>
            <w:shd w:val="clear" w:color="auto" w:fill="auto"/>
            <w:noWrap/>
            <w:vAlign w:val="bottom"/>
          </w:tcPr>
          <w:p w14:paraId="615026AD" w14:textId="77777777" w:rsidR="0088536F" w:rsidRPr="005362B1" w:rsidRDefault="0088536F" w:rsidP="00D9550E">
            <w:pPr>
              <w:keepNext/>
              <w:spacing w:after="0"/>
              <w:jc w:val="center"/>
            </w:pPr>
            <w:r w:rsidRPr="005362B1">
              <w:rPr>
                <w:color w:val="000000"/>
              </w:rPr>
              <w:t>105,378</w:t>
            </w:r>
          </w:p>
        </w:tc>
        <w:tc>
          <w:tcPr>
            <w:tcW w:w="0" w:type="auto"/>
            <w:shd w:val="clear" w:color="auto" w:fill="auto"/>
            <w:noWrap/>
            <w:vAlign w:val="bottom"/>
          </w:tcPr>
          <w:p w14:paraId="5AE8B0B5" w14:textId="77777777" w:rsidR="0088536F" w:rsidRPr="005362B1" w:rsidRDefault="0088536F" w:rsidP="00D9550E">
            <w:pPr>
              <w:keepNext/>
              <w:spacing w:after="0"/>
              <w:jc w:val="center"/>
            </w:pPr>
            <w:r w:rsidRPr="005362B1">
              <w:rPr>
                <w:color w:val="000000"/>
              </w:rPr>
              <w:t>23,900</w:t>
            </w:r>
          </w:p>
        </w:tc>
      </w:tr>
      <w:tr w:rsidR="0088536F" w:rsidRPr="005362B1" w14:paraId="73F8CFB3" w14:textId="77777777" w:rsidTr="00D9550E">
        <w:trPr>
          <w:cantSplit/>
          <w:jc w:val="center"/>
        </w:trPr>
        <w:tc>
          <w:tcPr>
            <w:tcW w:w="0" w:type="auto"/>
            <w:shd w:val="clear" w:color="auto" w:fill="auto"/>
            <w:noWrap/>
            <w:vAlign w:val="bottom"/>
          </w:tcPr>
          <w:p w14:paraId="6665EE2B" w14:textId="77777777" w:rsidR="0088536F" w:rsidRPr="005362B1" w:rsidRDefault="0088536F" w:rsidP="00D9550E">
            <w:pPr>
              <w:keepNext/>
              <w:spacing w:after="0"/>
              <w:jc w:val="center"/>
            </w:pPr>
            <w:r w:rsidRPr="005362B1">
              <w:rPr>
                <w:color w:val="000000"/>
              </w:rPr>
              <w:t>2018</w:t>
            </w:r>
          </w:p>
        </w:tc>
        <w:tc>
          <w:tcPr>
            <w:tcW w:w="0" w:type="auto"/>
            <w:shd w:val="clear" w:color="auto" w:fill="auto"/>
            <w:noWrap/>
            <w:vAlign w:val="bottom"/>
          </w:tcPr>
          <w:p w14:paraId="6F6ECEDF" w14:textId="77777777" w:rsidR="0088536F" w:rsidRPr="005362B1" w:rsidRDefault="0088536F" w:rsidP="00D9550E">
            <w:pPr>
              <w:spacing w:after="0"/>
              <w:jc w:val="center"/>
              <w:rPr>
                <w:color w:val="000000"/>
              </w:rPr>
            </w:pPr>
            <w:r w:rsidRPr="005362B1">
              <w:rPr>
                <w:color w:val="000000"/>
              </w:rPr>
              <w:t>15,150</w:t>
            </w:r>
          </w:p>
        </w:tc>
        <w:tc>
          <w:tcPr>
            <w:tcW w:w="852" w:type="dxa"/>
            <w:shd w:val="clear" w:color="auto" w:fill="auto"/>
            <w:noWrap/>
            <w:vAlign w:val="bottom"/>
          </w:tcPr>
          <w:p w14:paraId="09032665" w14:textId="77777777" w:rsidR="0088536F" w:rsidRPr="005362B1" w:rsidRDefault="0088536F" w:rsidP="00D9550E">
            <w:pPr>
              <w:keepNext/>
              <w:spacing w:after="0"/>
              <w:jc w:val="center"/>
            </w:pPr>
            <w:r w:rsidRPr="005362B1">
              <w:rPr>
                <w:color w:val="000000"/>
              </w:rPr>
              <w:t>13,096</w:t>
            </w:r>
          </w:p>
        </w:tc>
        <w:tc>
          <w:tcPr>
            <w:tcW w:w="1397" w:type="dxa"/>
            <w:shd w:val="clear" w:color="auto" w:fill="auto"/>
            <w:noWrap/>
            <w:vAlign w:val="bottom"/>
          </w:tcPr>
          <w:p w14:paraId="58E49B06" w14:textId="77777777" w:rsidR="0088536F" w:rsidRPr="005362B1" w:rsidRDefault="0088536F" w:rsidP="00D9550E">
            <w:pPr>
              <w:keepNext/>
              <w:spacing w:after="0"/>
              <w:jc w:val="center"/>
              <w:rPr>
                <w:color w:val="000000"/>
              </w:rPr>
            </w:pPr>
            <w:r w:rsidRPr="005362B1">
              <w:rPr>
                <w:color w:val="000000"/>
              </w:rPr>
              <w:t>18,000</w:t>
            </w:r>
          </w:p>
        </w:tc>
        <w:tc>
          <w:tcPr>
            <w:tcW w:w="0" w:type="auto"/>
            <w:shd w:val="clear" w:color="auto" w:fill="auto"/>
            <w:noWrap/>
            <w:vAlign w:val="bottom"/>
          </w:tcPr>
          <w:p w14:paraId="551C2712" w14:textId="77777777" w:rsidR="0088536F" w:rsidRPr="005362B1" w:rsidRDefault="0088536F" w:rsidP="00D9550E">
            <w:pPr>
              <w:keepNext/>
              <w:spacing w:after="0"/>
              <w:jc w:val="center"/>
            </w:pPr>
            <w:r w:rsidRPr="005362B1">
              <w:rPr>
                <w:color w:val="000000"/>
              </w:rPr>
              <w:t>23,565</w:t>
            </w:r>
          </w:p>
        </w:tc>
        <w:tc>
          <w:tcPr>
            <w:tcW w:w="0" w:type="auto"/>
            <w:shd w:val="clear" w:color="auto" w:fill="auto"/>
            <w:noWrap/>
            <w:vAlign w:val="bottom"/>
          </w:tcPr>
          <w:p w14:paraId="3413BAFA" w14:textId="77777777" w:rsidR="0088536F" w:rsidRPr="005362B1" w:rsidRDefault="0088536F" w:rsidP="00D9550E">
            <w:pPr>
              <w:keepNext/>
              <w:spacing w:after="0"/>
              <w:jc w:val="center"/>
            </w:pPr>
            <w:r w:rsidRPr="005362B1">
              <w:rPr>
                <w:color w:val="000000"/>
              </w:rPr>
              <w:t>4,904</w:t>
            </w:r>
          </w:p>
        </w:tc>
      </w:tr>
      <w:tr w:rsidR="0088536F" w:rsidRPr="005362B1" w14:paraId="2AB549B5" w14:textId="77777777" w:rsidTr="00D9550E">
        <w:trPr>
          <w:cantSplit/>
          <w:jc w:val="center"/>
        </w:trPr>
        <w:tc>
          <w:tcPr>
            <w:tcW w:w="0" w:type="auto"/>
            <w:shd w:val="clear" w:color="auto" w:fill="auto"/>
            <w:noWrap/>
            <w:vAlign w:val="bottom"/>
          </w:tcPr>
          <w:p w14:paraId="2B44FFCA" w14:textId="77777777" w:rsidR="0088536F" w:rsidRPr="005362B1" w:rsidRDefault="0088536F" w:rsidP="00D9550E">
            <w:pPr>
              <w:keepNext/>
              <w:spacing w:after="0"/>
              <w:jc w:val="center"/>
            </w:pPr>
            <w:r w:rsidRPr="005362B1">
              <w:rPr>
                <w:color w:val="000000"/>
              </w:rPr>
              <w:t>2019</w:t>
            </w:r>
          </w:p>
        </w:tc>
        <w:tc>
          <w:tcPr>
            <w:tcW w:w="0" w:type="auto"/>
            <w:shd w:val="clear" w:color="auto" w:fill="auto"/>
            <w:noWrap/>
            <w:vAlign w:val="bottom"/>
          </w:tcPr>
          <w:p w14:paraId="1115A24E" w14:textId="77777777" w:rsidR="0088536F" w:rsidRPr="005362B1" w:rsidRDefault="0088536F" w:rsidP="00D9550E">
            <w:pPr>
              <w:spacing w:after="0"/>
              <w:jc w:val="center"/>
            </w:pPr>
            <w:r w:rsidRPr="005362B1">
              <w:rPr>
                <w:color w:val="000000"/>
              </w:rPr>
              <w:t>15,715</w:t>
            </w:r>
          </w:p>
        </w:tc>
        <w:tc>
          <w:tcPr>
            <w:tcW w:w="852" w:type="dxa"/>
            <w:shd w:val="clear" w:color="auto" w:fill="auto"/>
            <w:noWrap/>
            <w:vAlign w:val="bottom"/>
          </w:tcPr>
          <w:p w14:paraId="06004D7A" w14:textId="77777777" w:rsidR="0088536F" w:rsidRPr="005362B1" w:rsidRDefault="0088536F" w:rsidP="00D9550E">
            <w:pPr>
              <w:keepNext/>
              <w:spacing w:after="0"/>
              <w:jc w:val="center"/>
            </w:pPr>
            <w:r w:rsidRPr="005362B1">
              <w:rPr>
                <w:color w:val="000000"/>
              </w:rPr>
              <w:t>12,368</w:t>
            </w:r>
          </w:p>
        </w:tc>
        <w:tc>
          <w:tcPr>
            <w:tcW w:w="1397" w:type="dxa"/>
            <w:shd w:val="clear" w:color="auto" w:fill="auto"/>
            <w:noWrap/>
            <w:vAlign w:val="bottom"/>
          </w:tcPr>
          <w:p w14:paraId="54A8EB34" w14:textId="77777777" w:rsidR="0088536F" w:rsidRPr="005362B1" w:rsidRDefault="0088536F" w:rsidP="00D9550E">
            <w:pPr>
              <w:keepNext/>
              <w:spacing w:after="0"/>
              <w:jc w:val="center"/>
              <w:rPr>
                <w:color w:val="000000"/>
              </w:rPr>
            </w:pPr>
            <w:r w:rsidRPr="005362B1">
              <w:rPr>
                <w:color w:val="000000"/>
              </w:rPr>
              <w:t>17,000</w:t>
            </w:r>
          </w:p>
        </w:tc>
        <w:tc>
          <w:tcPr>
            <w:tcW w:w="0" w:type="auto"/>
            <w:shd w:val="clear" w:color="auto" w:fill="auto"/>
            <w:noWrap/>
            <w:vAlign w:val="bottom"/>
          </w:tcPr>
          <w:p w14:paraId="6F541855" w14:textId="77777777" w:rsidR="0088536F" w:rsidRPr="005362B1" w:rsidRDefault="0088536F" w:rsidP="00D9550E">
            <w:pPr>
              <w:keepNext/>
              <w:spacing w:after="0"/>
              <w:jc w:val="center"/>
            </w:pPr>
            <w:r w:rsidRPr="005362B1">
              <w:rPr>
                <w:color w:val="000000"/>
              </w:rPr>
              <w:t>23,669</w:t>
            </w:r>
          </w:p>
        </w:tc>
        <w:tc>
          <w:tcPr>
            <w:tcW w:w="0" w:type="auto"/>
            <w:shd w:val="clear" w:color="auto" w:fill="auto"/>
            <w:noWrap/>
            <w:vAlign w:val="bottom"/>
          </w:tcPr>
          <w:p w14:paraId="08366B0B" w14:textId="77777777" w:rsidR="0088536F" w:rsidRPr="005362B1" w:rsidRDefault="0088536F" w:rsidP="00D9550E">
            <w:pPr>
              <w:keepNext/>
              <w:spacing w:after="0"/>
              <w:jc w:val="center"/>
            </w:pPr>
            <w:r w:rsidRPr="005362B1">
              <w:rPr>
                <w:color w:val="000000"/>
              </w:rPr>
              <w:t>4,632</w:t>
            </w:r>
          </w:p>
        </w:tc>
      </w:tr>
      <w:tr w:rsidR="0088536F" w:rsidRPr="005362B1" w14:paraId="4316FAEC" w14:textId="77777777" w:rsidTr="00D9550E">
        <w:trPr>
          <w:cantSplit/>
          <w:jc w:val="center"/>
        </w:trPr>
        <w:tc>
          <w:tcPr>
            <w:tcW w:w="0" w:type="auto"/>
            <w:shd w:val="clear" w:color="auto" w:fill="auto"/>
            <w:noWrap/>
            <w:vAlign w:val="bottom"/>
          </w:tcPr>
          <w:p w14:paraId="07D96DE3" w14:textId="77777777" w:rsidR="0088536F" w:rsidRPr="005362B1" w:rsidRDefault="0088536F" w:rsidP="00D9550E">
            <w:pPr>
              <w:keepNext/>
              <w:spacing w:after="0"/>
              <w:jc w:val="center"/>
            </w:pPr>
            <w:r w:rsidRPr="005362B1">
              <w:rPr>
                <w:color w:val="000000"/>
              </w:rPr>
              <w:t>2020</w:t>
            </w:r>
          </w:p>
        </w:tc>
        <w:tc>
          <w:tcPr>
            <w:tcW w:w="0" w:type="auto"/>
            <w:shd w:val="clear" w:color="auto" w:fill="auto"/>
            <w:noWrap/>
            <w:vAlign w:val="bottom"/>
          </w:tcPr>
          <w:p w14:paraId="3B595BBB" w14:textId="77777777" w:rsidR="0088536F" w:rsidRPr="005362B1" w:rsidRDefault="0088536F" w:rsidP="00D9550E">
            <w:pPr>
              <w:spacing w:after="0"/>
              <w:jc w:val="center"/>
            </w:pPr>
            <w:r w:rsidRPr="005362B1">
              <w:rPr>
                <w:color w:val="000000"/>
              </w:rPr>
              <w:t>6,842</w:t>
            </w:r>
          </w:p>
        </w:tc>
        <w:tc>
          <w:tcPr>
            <w:tcW w:w="852" w:type="dxa"/>
            <w:shd w:val="clear" w:color="auto" w:fill="auto"/>
            <w:noWrap/>
            <w:vAlign w:val="bottom"/>
          </w:tcPr>
          <w:p w14:paraId="6E20EC99" w14:textId="77777777" w:rsidR="0088536F" w:rsidRPr="005362B1" w:rsidRDefault="0088536F" w:rsidP="00D9550E">
            <w:pPr>
              <w:keepNext/>
              <w:spacing w:after="0"/>
              <w:jc w:val="center"/>
            </w:pPr>
            <w:r w:rsidRPr="005362B1">
              <w:rPr>
                <w:color w:val="000000"/>
              </w:rPr>
              <w:t>6,431</w:t>
            </w:r>
          </w:p>
        </w:tc>
        <w:tc>
          <w:tcPr>
            <w:tcW w:w="1397" w:type="dxa"/>
            <w:shd w:val="clear" w:color="auto" w:fill="auto"/>
            <w:noWrap/>
            <w:vAlign w:val="bottom"/>
          </w:tcPr>
          <w:p w14:paraId="0021975B" w14:textId="77777777" w:rsidR="0088536F" w:rsidRPr="005362B1" w:rsidRDefault="0088536F" w:rsidP="00D9550E">
            <w:pPr>
              <w:keepNext/>
              <w:spacing w:after="0"/>
              <w:jc w:val="center"/>
              <w:rPr>
                <w:color w:val="000000"/>
              </w:rPr>
            </w:pPr>
            <w:r w:rsidRPr="005362B1">
              <w:rPr>
                <w:color w:val="000000"/>
              </w:rPr>
              <w:t>14,621</w:t>
            </w:r>
          </w:p>
        </w:tc>
        <w:tc>
          <w:tcPr>
            <w:tcW w:w="0" w:type="auto"/>
            <w:shd w:val="clear" w:color="auto" w:fill="auto"/>
            <w:noWrap/>
            <w:vAlign w:val="bottom"/>
          </w:tcPr>
          <w:p w14:paraId="23B83595" w14:textId="77777777" w:rsidR="0088536F" w:rsidRPr="005362B1" w:rsidRDefault="0088536F" w:rsidP="00D9550E">
            <w:pPr>
              <w:keepNext/>
              <w:spacing w:after="0"/>
              <w:jc w:val="center"/>
            </w:pPr>
            <w:r w:rsidRPr="005362B1">
              <w:rPr>
                <w:color w:val="000000"/>
              </w:rPr>
              <w:t>17,794</w:t>
            </w:r>
          </w:p>
        </w:tc>
        <w:tc>
          <w:tcPr>
            <w:tcW w:w="0" w:type="auto"/>
            <w:vAlign w:val="bottom"/>
          </w:tcPr>
          <w:p w14:paraId="6CEC5F75" w14:textId="77777777" w:rsidR="0088536F" w:rsidRPr="005362B1" w:rsidRDefault="0088536F" w:rsidP="00D9550E">
            <w:pPr>
              <w:keepNext/>
              <w:spacing w:after="0"/>
              <w:jc w:val="center"/>
            </w:pPr>
            <w:r w:rsidRPr="005362B1">
              <w:rPr>
                <w:color w:val="000000"/>
              </w:rPr>
              <w:t>2,537</w:t>
            </w:r>
          </w:p>
        </w:tc>
      </w:tr>
      <w:tr w:rsidR="0088536F" w:rsidRPr="005362B1" w14:paraId="1C4E6FC9" w14:textId="77777777" w:rsidTr="00D9550E">
        <w:trPr>
          <w:cantSplit/>
          <w:jc w:val="center"/>
        </w:trPr>
        <w:tc>
          <w:tcPr>
            <w:tcW w:w="0" w:type="auto"/>
            <w:shd w:val="clear" w:color="auto" w:fill="auto"/>
            <w:noWrap/>
            <w:vAlign w:val="bottom"/>
          </w:tcPr>
          <w:p w14:paraId="63A50D78" w14:textId="77777777" w:rsidR="0088536F" w:rsidRPr="005362B1" w:rsidRDefault="0088536F" w:rsidP="00D9550E">
            <w:pPr>
              <w:keepNext/>
              <w:spacing w:after="0"/>
              <w:jc w:val="center"/>
            </w:pPr>
            <w:r w:rsidRPr="005362B1">
              <w:rPr>
                <w:color w:val="000000"/>
              </w:rPr>
              <w:t>2021</w:t>
            </w:r>
          </w:p>
        </w:tc>
        <w:tc>
          <w:tcPr>
            <w:tcW w:w="0" w:type="auto"/>
            <w:shd w:val="clear" w:color="auto" w:fill="auto"/>
            <w:noWrap/>
            <w:vAlign w:val="bottom"/>
          </w:tcPr>
          <w:p w14:paraId="4E029759" w14:textId="77777777" w:rsidR="0088536F" w:rsidRPr="005362B1" w:rsidRDefault="0088536F" w:rsidP="00D9550E">
            <w:pPr>
              <w:spacing w:after="0"/>
              <w:jc w:val="center"/>
            </w:pPr>
            <w:r w:rsidRPr="005362B1">
              <w:rPr>
                <w:color w:val="000000"/>
              </w:rPr>
              <w:t>19,172</w:t>
            </w:r>
          </w:p>
        </w:tc>
        <w:tc>
          <w:tcPr>
            <w:tcW w:w="852" w:type="dxa"/>
            <w:shd w:val="clear" w:color="auto" w:fill="auto"/>
            <w:noWrap/>
            <w:vAlign w:val="bottom"/>
          </w:tcPr>
          <w:p w14:paraId="54751A9B" w14:textId="77777777" w:rsidR="0088536F" w:rsidRPr="005362B1" w:rsidRDefault="0088536F" w:rsidP="00D9550E">
            <w:pPr>
              <w:keepNext/>
              <w:spacing w:after="0"/>
              <w:jc w:val="center"/>
            </w:pPr>
            <w:r w:rsidRPr="005362B1">
              <w:rPr>
                <w:color w:val="000000"/>
              </w:rPr>
              <w:t>17,321</w:t>
            </w:r>
          </w:p>
        </w:tc>
        <w:tc>
          <w:tcPr>
            <w:tcW w:w="1397" w:type="dxa"/>
            <w:shd w:val="clear" w:color="auto" w:fill="auto"/>
            <w:noWrap/>
            <w:vAlign w:val="bottom"/>
          </w:tcPr>
          <w:p w14:paraId="2B8A8E04" w14:textId="77777777" w:rsidR="0088536F" w:rsidRPr="005362B1" w:rsidRDefault="0088536F" w:rsidP="00D9550E">
            <w:pPr>
              <w:keepNext/>
              <w:spacing w:after="0"/>
              <w:jc w:val="center"/>
              <w:rPr>
                <w:color w:val="000000"/>
              </w:rPr>
            </w:pPr>
            <w:r w:rsidRPr="005362B1">
              <w:rPr>
                <w:color w:val="000000"/>
              </w:rPr>
              <w:t>23,627</w:t>
            </w:r>
          </w:p>
        </w:tc>
        <w:tc>
          <w:tcPr>
            <w:tcW w:w="0" w:type="auto"/>
            <w:shd w:val="clear" w:color="auto" w:fill="auto"/>
            <w:noWrap/>
            <w:vAlign w:val="bottom"/>
          </w:tcPr>
          <w:p w14:paraId="7D7703E5" w14:textId="77777777" w:rsidR="0088536F" w:rsidRPr="005362B1" w:rsidRDefault="0088536F" w:rsidP="00D9550E">
            <w:pPr>
              <w:keepNext/>
              <w:spacing w:after="0"/>
              <w:jc w:val="center"/>
            </w:pPr>
            <w:r w:rsidRPr="005362B1">
              <w:rPr>
                <w:color w:val="000000"/>
              </w:rPr>
              <w:t>28,977</w:t>
            </w:r>
          </w:p>
        </w:tc>
        <w:tc>
          <w:tcPr>
            <w:tcW w:w="0" w:type="auto"/>
            <w:vAlign w:val="bottom"/>
          </w:tcPr>
          <w:p w14:paraId="59DD5D3A" w14:textId="77777777" w:rsidR="0088536F" w:rsidRPr="005362B1" w:rsidRDefault="0088536F" w:rsidP="00D9550E">
            <w:pPr>
              <w:keepNext/>
              <w:spacing w:after="0"/>
              <w:jc w:val="center"/>
            </w:pPr>
            <w:r w:rsidRPr="005362B1">
              <w:rPr>
                <w:color w:val="000000"/>
              </w:rPr>
              <w:t>6,306</w:t>
            </w:r>
          </w:p>
        </w:tc>
      </w:tr>
      <w:tr w:rsidR="0088536F" w:rsidRPr="005362B1" w14:paraId="1ECFA7F5" w14:textId="77777777" w:rsidTr="00D9550E">
        <w:trPr>
          <w:cantSplit/>
          <w:jc w:val="center"/>
        </w:trPr>
        <w:tc>
          <w:tcPr>
            <w:tcW w:w="0" w:type="auto"/>
            <w:shd w:val="clear" w:color="auto" w:fill="auto"/>
            <w:noWrap/>
            <w:vAlign w:val="bottom"/>
          </w:tcPr>
          <w:p w14:paraId="08233336" w14:textId="77777777" w:rsidR="0088536F" w:rsidRPr="005362B1" w:rsidRDefault="0088536F" w:rsidP="00D9550E">
            <w:pPr>
              <w:keepNext/>
              <w:spacing w:after="0"/>
              <w:jc w:val="center"/>
            </w:pPr>
            <w:r w:rsidRPr="005362B1">
              <w:rPr>
                <w:color w:val="000000"/>
              </w:rPr>
              <w:t>2022</w:t>
            </w:r>
          </w:p>
        </w:tc>
        <w:tc>
          <w:tcPr>
            <w:tcW w:w="0" w:type="auto"/>
            <w:shd w:val="clear" w:color="auto" w:fill="auto"/>
            <w:noWrap/>
            <w:vAlign w:val="bottom"/>
          </w:tcPr>
          <w:p w14:paraId="49705324" w14:textId="77777777" w:rsidR="0088536F" w:rsidRPr="005362B1" w:rsidRDefault="0088536F" w:rsidP="00D9550E">
            <w:pPr>
              <w:spacing w:after="0"/>
              <w:jc w:val="center"/>
              <w:rPr>
                <w:color w:val="000000"/>
              </w:rPr>
            </w:pPr>
            <w:r w:rsidRPr="005362B1">
              <w:rPr>
                <w:color w:val="000000"/>
              </w:rPr>
              <w:t>25,921</w:t>
            </w:r>
          </w:p>
        </w:tc>
        <w:tc>
          <w:tcPr>
            <w:tcW w:w="852" w:type="dxa"/>
            <w:shd w:val="clear" w:color="auto" w:fill="auto"/>
            <w:noWrap/>
            <w:vAlign w:val="bottom"/>
          </w:tcPr>
          <w:p w14:paraId="75327294" w14:textId="77777777" w:rsidR="0088536F" w:rsidRPr="005362B1" w:rsidRDefault="0088536F" w:rsidP="00D9550E">
            <w:pPr>
              <w:keepNext/>
              <w:spacing w:after="0"/>
              <w:jc w:val="center"/>
            </w:pPr>
            <w:r w:rsidRPr="005362B1">
              <w:rPr>
                <w:color w:val="000000"/>
              </w:rPr>
              <w:t>24,111</w:t>
            </w:r>
          </w:p>
        </w:tc>
        <w:tc>
          <w:tcPr>
            <w:tcW w:w="1397" w:type="dxa"/>
            <w:shd w:val="clear" w:color="auto" w:fill="auto"/>
            <w:noWrap/>
            <w:vAlign w:val="bottom"/>
          </w:tcPr>
          <w:p w14:paraId="2B628430" w14:textId="77777777" w:rsidR="0088536F" w:rsidRPr="005362B1" w:rsidRDefault="0088536F" w:rsidP="00D9550E">
            <w:pPr>
              <w:keepNext/>
              <w:spacing w:after="0"/>
              <w:jc w:val="center"/>
              <w:rPr>
                <w:color w:val="000000"/>
              </w:rPr>
            </w:pPr>
            <w:r w:rsidRPr="005362B1">
              <w:rPr>
                <w:color w:val="000000"/>
              </w:rPr>
              <w:t>32,811</w:t>
            </w:r>
          </w:p>
        </w:tc>
        <w:tc>
          <w:tcPr>
            <w:tcW w:w="0" w:type="auto"/>
            <w:shd w:val="clear" w:color="auto" w:fill="auto"/>
            <w:noWrap/>
            <w:vAlign w:val="bottom"/>
          </w:tcPr>
          <w:p w14:paraId="7D75F8FB" w14:textId="77777777" w:rsidR="0088536F" w:rsidRPr="005362B1" w:rsidRDefault="0088536F" w:rsidP="00D9550E">
            <w:pPr>
              <w:keepNext/>
              <w:spacing w:after="0"/>
              <w:jc w:val="center"/>
            </w:pPr>
            <w:r w:rsidRPr="005362B1">
              <w:rPr>
                <w:color w:val="000000"/>
              </w:rPr>
              <w:t>39,555</w:t>
            </w:r>
          </w:p>
        </w:tc>
        <w:tc>
          <w:tcPr>
            <w:tcW w:w="0" w:type="auto"/>
            <w:vAlign w:val="bottom"/>
          </w:tcPr>
          <w:p w14:paraId="31DDA354" w14:textId="77777777" w:rsidR="0088536F" w:rsidRPr="005362B1" w:rsidRDefault="0088536F" w:rsidP="00D9550E">
            <w:pPr>
              <w:keepNext/>
              <w:spacing w:after="0"/>
              <w:jc w:val="center"/>
            </w:pPr>
            <w:r w:rsidRPr="005362B1">
              <w:rPr>
                <w:color w:val="000000"/>
              </w:rPr>
              <w:t>8,700</w:t>
            </w:r>
          </w:p>
        </w:tc>
      </w:tr>
      <w:tr w:rsidR="0088536F" w:rsidRPr="005362B1" w14:paraId="7CE1CE25" w14:textId="77777777" w:rsidTr="00D9550E">
        <w:trPr>
          <w:cantSplit/>
          <w:jc w:val="center"/>
        </w:trPr>
        <w:tc>
          <w:tcPr>
            <w:tcW w:w="0" w:type="auto"/>
            <w:shd w:val="clear" w:color="auto" w:fill="auto"/>
            <w:noWrap/>
            <w:vAlign w:val="bottom"/>
          </w:tcPr>
          <w:p w14:paraId="1F6B1EB3" w14:textId="77777777" w:rsidR="0088536F" w:rsidRPr="005362B1" w:rsidRDefault="0088536F" w:rsidP="00D9550E">
            <w:pPr>
              <w:keepNext/>
              <w:spacing w:after="0"/>
              <w:jc w:val="center"/>
            </w:pPr>
            <w:r w:rsidRPr="005362B1">
              <w:rPr>
                <w:color w:val="000000"/>
              </w:rPr>
              <w:t>2023</w:t>
            </w:r>
          </w:p>
        </w:tc>
        <w:tc>
          <w:tcPr>
            <w:tcW w:w="0" w:type="auto"/>
            <w:shd w:val="clear" w:color="auto" w:fill="auto"/>
            <w:noWrap/>
            <w:vAlign w:val="bottom"/>
          </w:tcPr>
          <w:p w14:paraId="6B857172" w14:textId="77777777" w:rsidR="0088536F" w:rsidRPr="005362B1" w:rsidRDefault="0088536F" w:rsidP="00D9550E">
            <w:pPr>
              <w:spacing w:after="0"/>
              <w:jc w:val="center"/>
            </w:pPr>
            <w:r w:rsidRPr="005362B1">
              <w:rPr>
                <w:color w:val="000000"/>
              </w:rPr>
              <w:t>21,725</w:t>
            </w:r>
          </w:p>
        </w:tc>
        <w:tc>
          <w:tcPr>
            <w:tcW w:w="852" w:type="dxa"/>
            <w:shd w:val="clear" w:color="auto" w:fill="auto"/>
            <w:noWrap/>
            <w:vAlign w:val="bottom"/>
          </w:tcPr>
          <w:p w14:paraId="795E19FF" w14:textId="77777777" w:rsidR="0088536F" w:rsidRPr="005362B1" w:rsidRDefault="0088536F" w:rsidP="00D9550E">
            <w:pPr>
              <w:keepNext/>
              <w:spacing w:after="0"/>
              <w:jc w:val="center"/>
            </w:pPr>
            <w:r w:rsidRPr="005362B1">
              <w:rPr>
                <w:color w:val="000000"/>
              </w:rPr>
              <w:t>18,103</w:t>
            </w:r>
          </w:p>
        </w:tc>
        <w:tc>
          <w:tcPr>
            <w:tcW w:w="1397" w:type="dxa"/>
            <w:shd w:val="clear" w:color="auto" w:fill="auto"/>
            <w:noWrap/>
            <w:vAlign w:val="bottom"/>
          </w:tcPr>
          <w:p w14:paraId="2A1847F2" w14:textId="77777777" w:rsidR="0088536F" w:rsidRPr="005362B1" w:rsidRDefault="0088536F" w:rsidP="00D9550E">
            <w:pPr>
              <w:keepNext/>
              <w:spacing w:after="0"/>
              <w:jc w:val="center"/>
              <w:rPr>
                <w:color w:val="000000"/>
              </w:rPr>
            </w:pPr>
            <w:r w:rsidRPr="005362B1">
              <w:rPr>
                <w:color w:val="000000"/>
              </w:rPr>
              <w:t>24,634</w:t>
            </w:r>
          </w:p>
        </w:tc>
        <w:tc>
          <w:tcPr>
            <w:tcW w:w="0" w:type="auto"/>
            <w:shd w:val="clear" w:color="auto" w:fill="auto"/>
            <w:noWrap/>
            <w:vAlign w:val="bottom"/>
          </w:tcPr>
          <w:p w14:paraId="008CCF95" w14:textId="77777777" w:rsidR="0088536F" w:rsidRPr="005362B1" w:rsidRDefault="0088536F" w:rsidP="00D9550E">
            <w:pPr>
              <w:keepNext/>
              <w:spacing w:after="0"/>
              <w:jc w:val="center"/>
            </w:pPr>
            <w:r w:rsidRPr="005362B1">
              <w:rPr>
                <w:color w:val="000000"/>
              </w:rPr>
              <w:t>29,737</w:t>
            </w:r>
          </w:p>
        </w:tc>
        <w:tc>
          <w:tcPr>
            <w:tcW w:w="0" w:type="auto"/>
            <w:vAlign w:val="bottom"/>
          </w:tcPr>
          <w:p w14:paraId="3504313D" w14:textId="77777777" w:rsidR="0088536F" w:rsidRPr="005362B1" w:rsidRDefault="0088536F" w:rsidP="00D9550E">
            <w:pPr>
              <w:keepNext/>
              <w:spacing w:after="0"/>
              <w:jc w:val="center"/>
            </w:pPr>
            <w:r w:rsidRPr="005362B1">
              <w:rPr>
                <w:color w:val="000000"/>
              </w:rPr>
              <w:t>6,531</w:t>
            </w:r>
          </w:p>
        </w:tc>
      </w:tr>
      <w:tr w:rsidR="0088536F" w:rsidRPr="005362B1" w14:paraId="0E7263B6" w14:textId="77777777" w:rsidTr="00D9550E">
        <w:trPr>
          <w:cantSplit/>
          <w:jc w:val="center"/>
        </w:trPr>
        <w:tc>
          <w:tcPr>
            <w:tcW w:w="0" w:type="auto"/>
            <w:tcBorders>
              <w:bottom w:val="single" w:sz="4" w:space="0" w:color="auto"/>
            </w:tcBorders>
            <w:shd w:val="clear" w:color="auto" w:fill="auto"/>
            <w:noWrap/>
            <w:vAlign w:val="bottom"/>
          </w:tcPr>
          <w:p w14:paraId="7DAE56BD" w14:textId="77777777" w:rsidR="0088536F" w:rsidRPr="005362B1" w:rsidRDefault="0088536F" w:rsidP="00D9550E">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24428B78" w14:textId="77777777" w:rsidR="0088536F" w:rsidRPr="005362B1" w:rsidRDefault="0088536F" w:rsidP="00D9550E">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27ED4958" w14:textId="77777777" w:rsidR="0088536F" w:rsidRPr="005362B1" w:rsidRDefault="0088536F" w:rsidP="00D9550E">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55238B23" w14:textId="77777777" w:rsidR="0088536F" w:rsidRPr="005362B1" w:rsidRDefault="0088536F" w:rsidP="00D9550E">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4F9D9335" w14:textId="77777777" w:rsidR="0088536F" w:rsidRPr="005362B1" w:rsidRDefault="0088536F" w:rsidP="00D9550E">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6B253BC2" w14:textId="77777777" w:rsidR="0088536F" w:rsidRPr="005362B1" w:rsidRDefault="0088536F" w:rsidP="00D9550E">
            <w:pPr>
              <w:keepNext/>
              <w:spacing w:after="0"/>
              <w:jc w:val="center"/>
              <w:rPr>
                <w:color w:val="000000"/>
              </w:rPr>
            </w:pPr>
            <w:r w:rsidRPr="005362B1">
              <w:rPr>
                <w:color w:val="000000"/>
              </w:rPr>
              <w:t>8,506</w:t>
            </w:r>
          </w:p>
        </w:tc>
      </w:tr>
    </w:tbl>
    <w:p w14:paraId="5567F5B0" w14:textId="77777777" w:rsidR="0088536F" w:rsidRPr="005362B1" w:rsidRDefault="0088536F" w:rsidP="0088536F">
      <w:pPr>
        <w:spacing w:line="259" w:lineRule="auto"/>
      </w:pPr>
      <w:r w:rsidRPr="005362B1">
        <w:br w:type="page"/>
      </w:r>
    </w:p>
    <w:p w14:paraId="1049401A" w14:textId="77777777" w:rsidR="0088536F" w:rsidRPr="005362B1" w:rsidRDefault="0088536F" w:rsidP="0088536F">
      <w:pPr>
        <w:pStyle w:val="Heading5"/>
      </w:pPr>
      <w:r w:rsidRPr="005362B1">
        <w:lastRenderedPageBreak/>
        <w:t xml:space="preserve">Table 2.3. History of GOA Pacific cod allocations by regulatory area (in percent) for 1991-2024, and proposed for 2025 (in parentheses). See Barbeaux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88536F" w:rsidRPr="005362B1" w14:paraId="46F02898" w14:textId="77777777" w:rsidTr="00D9550E">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652CCCC8" w14:textId="77777777" w:rsidR="0088536F" w:rsidRPr="005362B1" w:rsidRDefault="0088536F" w:rsidP="00D9550E">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02B8FC5C" w14:textId="77777777" w:rsidR="0088536F" w:rsidRPr="005362B1" w:rsidRDefault="0088536F" w:rsidP="00D9550E">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0DB617E3" w14:textId="77777777" w:rsidR="0088536F" w:rsidRPr="005362B1" w:rsidRDefault="0088536F" w:rsidP="00D9550E">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1DBF175E" w14:textId="77777777" w:rsidR="0088536F" w:rsidRPr="005362B1" w:rsidRDefault="0088536F" w:rsidP="00D9550E">
            <w:pPr>
              <w:pStyle w:val="tabcap"/>
              <w:spacing w:before="0" w:after="0"/>
              <w:jc w:val="center"/>
              <w:rPr>
                <w:b/>
              </w:rPr>
            </w:pPr>
            <w:r w:rsidRPr="005362B1">
              <w:rPr>
                <w:b/>
              </w:rPr>
              <w:t>Eastern</w:t>
            </w:r>
          </w:p>
        </w:tc>
      </w:tr>
      <w:tr w:rsidR="0088536F" w:rsidRPr="005362B1" w14:paraId="667F372B" w14:textId="77777777" w:rsidTr="00D9550E">
        <w:trPr>
          <w:gridAfter w:val="1"/>
          <w:wAfter w:w="52" w:type="dxa"/>
          <w:trHeight w:val="258"/>
          <w:jc w:val="center"/>
        </w:trPr>
        <w:tc>
          <w:tcPr>
            <w:tcW w:w="1987" w:type="dxa"/>
            <w:noWrap/>
            <w:vAlign w:val="center"/>
            <w:hideMark/>
          </w:tcPr>
          <w:p w14:paraId="065238F2" w14:textId="77777777" w:rsidR="0088536F" w:rsidRPr="005362B1" w:rsidRDefault="0088536F" w:rsidP="00D9550E">
            <w:pPr>
              <w:pStyle w:val="tabcap"/>
              <w:spacing w:before="0" w:after="0"/>
              <w:jc w:val="center"/>
            </w:pPr>
            <w:r w:rsidRPr="005362B1">
              <w:t>1991</w:t>
            </w:r>
          </w:p>
        </w:tc>
        <w:tc>
          <w:tcPr>
            <w:tcW w:w="1011" w:type="dxa"/>
            <w:noWrap/>
            <w:vAlign w:val="center"/>
            <w:hideMark/>
          </w:tcPr>
          <w:p w14:paraId="1B5F5AB5"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4278D79"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C6B2BE1" w14:textId="77777777" w:rsidR="0088536F" w:rsidRPr="005362B1" w:rsidRDefault="0088536F" w:rsidP="00D9550E">
            <w:pPr>
              <w:pStyle w:val="tabcap"/>
              <w:spacing w:before="0" w:after="0"/>
              <w:jc w:val="center"/>
            </w:pPr>
            <w:r w:rsidRPr="005362B1">
              <w:t>5</w:t>
            </w:r>
          </w:p>
        </w:tc>
      </w:tr>
      <w:tr w:rsidR="0088536F" w:rsidRPr="005362B1" w14:paraId="2B287528" w14:textId="77777777" w:rsidTr="00D9550E">
        <w:trPr>
          <w:gridAfter w:val="1"/>
          <w:wAfter w:w="52" w:type="dxa"/>
          <w:trHeight w:val="258"/>
          <w:jc w:val="center"/>
        </w:trPr>
        <w:tc>
          <w:tcPr>
            <w:tcW w:w="1987" w:type="dxa"/>
            <w:noWrap/>
            <w:vAlign w:val="center"/>
            <w:hideMark/>
          </w:tcPr>
          <w:p w14:paraId="39746422" w14:textId="77777777" w:rsidR="0088536F" w:rsidRPr="005362B1" w:rsidRDefault="0088536F" w:rsidP="00D9550E">
            <w:pPr>
              <w:pStyle w:val="tabcap"/>
              <w:spacing w:before="0" w:after="0"/>
              <w:jc w:val="center"/>
            </w:pPr>
            <w:r w:rsidRPr="005362B1">
              <w:t>1992</w:t>
            </w:r>
          </w:p>
        </w:tc>
        <w:tc>
          <w:tcPr>
            <w:tcW w:w="1011" w:type="dxa"/>
            <w:noWrap/>
            <w:vAlign w:val="center"/>
            <w:hideMark/>
          </w:tcPr>
          <w:p w14:paraId="41323B54"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3F1ACA3A" w14:textId="77777777" w:rsidR="0088536F" w:rsidRPr="005362B1" w:rsidRDefault="0088536F" w:rsidP="00D9550E">
            <w:pPr>
              <w:pStyle w:val="tabcap"/>
              <w:spacing w:before="0" w:after="0"/>
              <w:jc w:val="center"/>
            </w:pPr>
            <w:r w:rsidRPr="005362B1">
              <w:t>61</w:t>
            </w:r>
          </w:p>
        </w:tc>
        <w:tc>
          <w:tcPr>
            <w:tcW w:w="991" w:type="dxa"/>
            <w:shd w:val="clear" w:color="auto" w:fill="auto"/>
            <w:noWrap/>
            <w:vAlign w:val="center"/>
            <w:hideMark/>
          </w:tcPr>
          <w:p w14:paraId="01CCDC34" w14:textId="77777777" w:rsidR="0088536F" w:rsidRPr="005362B1" w:rsidRDefault="0088536F" w:rsidP="00D9550E">
            <w:pPr>
              <w:pStyle w:val="tabcap"/>
              <w:spacing w:before="0" w:after="0"/>
              <w:jc w:val="center"/>
            </w:pPr>
            <w:r w:rsidRPr="005362B1">
              <w:t>2</w:t>
            </w:r>
          </w:p>
        </w:tc>
      </w:tr>
      <w:tr w:rsidR="0088536F" w:rsidRPr="005362B1" w14:paraId="57D146CE" w14:textId="77777777" w:rsidTr="00D9550E">
        <w:trPr>
          <w:gridAfter w:val="1"/>
          <w:wAfter w:w="52" w:type="dxa"/>
          <w:trHeight w:val="258"/>
          <w:jc w:val="center"/>
        </w:trPr>
        <w:tc>
          <w:tcPr>
            <w:tcW w:w="1987" w:type="dxa"/>
            <w:noWrap/>
            <w:vAlign w:val="center"/>
            <w:hideMark/>
          </w:tcPr>
          <w:p w14:paraId="4A235733" w14:textId="77777777" w:rsidR="0088536F" w:rsidRPr="005362B1" w:rsidRDefault="0088536F" w:rsidP="00D9550E">
            <w:pPr>
              <w:pStyle w:val="tabcap"/>
              <w:spacing w:before="0" w:after="0"/>
              <w:jc w:val="center"/>
            </w:pPr>
            <w:r w:rsidRPr="005362B1">
              <w:t>1993-1994</w:t>
            </w:r>
          </w:p>
        </w:tc>
        <w:tc>
          <w:tcPr>
            <w:tcW w:w="1011" w:type="dxa"/>
            <w:noWrap/>
            <w:vAlign w:val="center"/>
            <w:hideMark/>
          </w:tcPr>
          <w:p w14:paraId="48D51DF0"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2EA54EF"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2C91902" w14:textId="77777777" w:rsidR="0088536F" w:rsidRPr="005362B1" w:rsidRDefault="0088536F" w:rsidP="00D9550E">
            <w:pPr>
              <w:pStyle w:val="tabcap"/>
              <w:spacing w:before="0" w:after="0"/>
              <w:jc w:val="center"/>
            </w:pPr>
            <w:r w:rsidRPr="005362B1">
              <w:t>5</w:t>
            </w:r>
          </w:p>
        </w:tc>
      </w:tr>
      <w:tr w:rsidR="0088536F" w:rsidRPr="005362B1" w14:paraId="0B47CA36" w14:textId="77777777" w:rsidTr="00D9550E">
        <w:trPr>
          <w:gridAfter w:val="1"/>
          <w:wAfter w:w="52" w:type="dxa"/>
          <w:trHeight w:val="258"/>
          <w:jc w:val="center"/>
        </w:trPr>
        <w:tc>
          <w:tcPr>
            <w:tcW w:w="1987" w:type="dxa"/>
            <w:noWrap/>
            <w:vAlign w:val="center"/>
            <w:hideMark/>
          </w:tcPr>
          <w:p w14:paraId="129627F4" w14:textId="77777777" w:rsidR="0088536F" w:rsidRPr="005362B1" w:rsidRDefault="0088536F" w:rsidP="00D9550E">
            <w:pPr>
              <w:pStyle w:val="tabcap"/>
              <w:spacing w:before="0" w:after="0"/>
              <w:jc w:val="center"/>
            </w:pPr>
            <w:r w:rsidRPr="005362B1">
              <w:t>1995-1996</w:t>
            </w:r>
          </w:p>
        </w:tc>
        <w:tc>
          <w:tcPr>
            <w:tcW w:w="1011" w:type="dxa"/>
            <w:noWrap/>
            <w:vAlign w:val="center"/>
            <w:hideMark/>
          </w:tcPr>
          <w:p w14:paraId="25876A53" w14:textId="77777777" w:rsidR="0088536F" w:rsidRPr="005362B1" w:rsidRDefault="0088536F" w:rsidP="00D9550E">
            <w:pPr>
              <w:pStyle w:val="tabcap"/>
              <w:spacing w:before="0" w:after="0"/>
              <w:jc w:val="center"/>
            </w:pPr>
            <w:r w:rsidRPr="005362B1">
              <w:t>29</w:t>
            </w:r>
          </w:p>
        </w:tc>
        <w:tc>
          <w:tcPr>
            <w:tcW w:w="991" w:type="dxa"/>
            <w:noWrap/>
            <w:vAlign w:val="center"/>
            <w:hideMark/>
          </w:tcPr>
          <w:p w14:paraId="5706ABD9" w14:textId="77777777" w:rsidR="0088536F" w:rsidRPr="005362B1" w:rsidRDefault="0088536F" w:rsidP="00D9550E">
            <w:pPr>
              <w:pStyle w:val="tabcap"/>
              <w:spacing w:before="0" w:after="0"/>
              <w:jc w:val="center"/>
            </w:pPr>
            <w:r w:rsidRPr="005362B1">
              <w:t>66</w:t>
            </w:r>
          </w:p>
        </w:tc>
        <w:tc>
          <w:tcPr>
            <w:tcW w:w="991" w:type="dxa"/>
            <w:noWrap/>
            <w:vAlign w:val="center"/>
            <w:hideMark/>
          </w:tcPr>
          <w:p w14:paraId="35FB786D" w14:textId="77777777" w:rsidR="0088536F" w:rsidRPr="005362B1" w:rsidRDefault="0088536F" w:rsidP="00D9550E">
            <w:pPr>
              <w:pStyle w:val="tabcap"/>
              <w:spacing w:before="0" w:after="0"/>
              <w:jc w:val="center"/>
            </w:pPr>
            <w:r w:rsidRPr="005362B1">
              <w:t>5</w:t>
            </w:r>
          </w:p>
        </w:tc>
      </w:tr>
      <w:tr w:rsidR="0088536F" w:rsidRPr="005362B1" w14:paraId="7A2D833A" w14:textId="77777777" w:rsidTr="00D9550E">
        <w:trPr>
          <w:gridAfter w:val="1"/>
          <w:wAfter w:w="52" w:type="dxa"/>
          <w:trHeight w:val="258"/>
          <w:jc w:val="center"/>
        </w:trPr>
        <w:tc>
          <w:tcPr>
            <w:tcW w:w="1987" w:type="dxa"/>
            <w:noWrap/>
            <w:vAlign w:val="center"/>
            <w:hideMark/>
          </w:tcPr>
          <w:p w14:paraId="5C254093" w14:textId="77777777" w:rsidR="0088536F" w:rsidRPr="005362B1" w:rsidRDefault="0088536F" w:rsidP="00D9550E">
            <w:pPr>
              <w:pStyle w:val="tabcap"/>
              <w:spacing w:before="0" w:after="0"/>
              <w:jc w:val="center"/>
            </w:pPr>
            <w:r w:rsidRPr="005362B1">
              <w:t>1997-1999</w:t>
            </w:r>
          </w:p>
        </w:tc>
        <w:tc>
          <w:tcPr>
            <w:tcW w:w="1011" w:type="dxa"/>
            <w:noWrap/>
            <w:vAlign w:val="center"/>
            <w:hideMark/>
          </w:tcPr>
          <w:p w14:paraId="1C2B21C5"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3DBB384A" w14:textId="77777777" w:rsidR="0088536F" w:rsidRPr="005362B1" w:rsidRDefault="0088536F" w:rsidP="00D9550E">
            <w:pPr>
              <w:pStyle w:val="tabcap"/>
              <w:spacing w:before="0" w:after="0"/>
              <w:jc w:val="center"/>
            </w:pPr>
            <w:r w:rsidRPr="005362B1">
              <w:t>63</w:t>
            </w:r>
          </w:p>
        </w:tc>
        <w:tc>
          <w:tcPr>
            <w:tcW w:w="991" w:type="dxa"/>
            <w:noWrap/>
            <w:vAlign w:val="center"/>
            <w:hideMark/>
          </w:tcPr>
          <w:p w14:paraId="526B51CA" w14:textId="77777777" w:rsidR="0088536F" w:rsidRPr="005362B1" w:rsidRDefault="0088536F" w:rsidP="00D9550E">
            <w:pPr>
              <w:pStyle w:val="tabcap"/>
              <w:spacing w:before="0" w:after="0"/>
              <w:jc w:val="center"/>
            </w:pPr>
            <w:r w:rsidRPr="005362B1">
              <w:t>2</w:t>
            </w:r>
          </w:p>
        </w:tc>
      </w:tr>
      <w:tr w:rsidR="0088536F" w:rsidRPr="005362B1" w14:paraId="4AEDA526" w14:textId="77777777" w:rsidTr="00D9550E">
        <w:trPr>
          <w:gridAfter w:val="1"/>
          <w:wAfter w:w="52" w:type="dxa"/>
          <w:trHeight w:val="258"/>
          <w:jc w:val="center"/>
        </w:trPr>
        <w:tc>
          <w:tcPr>
            <w:tcW w:w="1987" w:type="dxa"/>
            <w:noWrap/>
            <w:vAlign w:val="center"/>
            <w:hideMark/>
          </w:tcPr>
          <w:p w14:paraId="3F1047E6" w14:textId="77777777" w:rsidR="0088536F" w:rsidRPr="005362B1" w:rsidRDefault="0088536F" w:rsidP="00D9550E">
            <w:pPr>
              <w:pStyle w:val="tabcap"/>
              <w:spacing w:before="0" w:after="0"/>
              <w:jc w:val="center"/>
            </w:pPr>
            <w:r w:rsidRPr="005362B1">
              <w:t>2000-2001</w:t>
            </w:r>
          </w:p>
        </w:tc>
        <w:tc>
          <w:tcPr>
            <w:tcW w:w="1011" w:type="dxa"/>
            <w:noWrap/>
            <w:vAlign w:val="center"/>
            <w:hideMark/>
          </w:tcPr>
          <w:p w14:paraId="6EA317E5"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01D8A820"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6FB697E2" w14:textId="77777777" w:rsidR="0088536F" w:rsidRPr="005362B1" w:rsidRDefault="0088536F" w:rsidP="00D9550E">
            <w:pPr>
              <w:pStyle w:val="tabcap"/>
              <w:spacing w:before="0" w:after="0"/>
              <w:jc w:val="center"/>
            </w:pPr>
            <w:r w:rsidRPr="005362B1">
              <w:t>7</w:t>
            </w:r>
          </w:p>
        </w:tc>
      </w:tr>
      <w:tr w:rsidR="0088536F" w:rsidRPr="005362B1" w14:paraId="76989A08" w14:textId="77777777" w:rsidTr="00D9550E">
        <w:trPr>
          <w:gridAfter w:val="1"/>
          <w:wAfter w:w="52" w:type="dxa"/>
          <w:trHeight w:val="258"/>
          <w:jc w:val="center"/>
        </w:trPr>
        <w:tc>
          <w:tcPr>
            <w:tcW w:w="1987" w:type="dxa"/>
            <w:noWrap/>
            <w:vAlign w:val="center"/>
            <w:hideMark/>
          </w:tcPr>
          <w:p w14:paraId="19E590E1"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16F3B4B3"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1E67E9E8"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3852993" w14:textId="77777777" w:rsidR="0088536F" w:rsidRPr="005362B1" w:rsidRDefault="0088536F" w:rsidP="00D9550E">
            <w:pPr>
              <w:pStyle w:val="tabcap"/>
              <w:spacing w:before="0" w:after="0"/>
              <w:jc w:val="center"/>
            </w:pPr>
            <w:r w:rsidRPr="005362B1">
              <w:t>6</w:t>
            </w:r>
          </w:p>
        </w:tc>
      </w:tr>
      <w:tr w:rsidR="0088536F" w:rsidRPr="005362B1" w14:paraId="7AD6D19A" w14:textId="77777777" w:rsidTr="00D9550E">
        <w:trPr>
          <w:gridAfter w:val="1"/>
          <w:wAfter w:w="52" w:type="dxa"/>
          <w:trHeight w:val="258"/>
          <w:jc w:val="center"/>
        </w:trPr>
        <w:tc>
          <w:tcPr>
            <w:tcW w:w="1987" w:type="dxa"/>
            <w:noWrap/>
            <w:vAlign w:val="center"/>
            <w:hideMark/>
          </w:tcPr>
          <w:p w14:paraId="575A167F"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361DEE1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542B32E"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5AE0BD9B" w14:textId="77777777" w:rsidR="0088536F" w:rsidRPr="005362B1" w:rsidRDefault="0088536F" w:rsidP="00D9550E">
            <w:pPr>
              <w:pStyle w:val="tabcap"/>
              <w:spacing w:before="0" w:after="0"/>
              <w:jc w:val="center"/>
            </w:pPr>
            <w:r w:rsidRPr="005362B1">
              <w:t>6</w:t>
            </w:r>
          </w:p>
        </w:tc>
      </w:tr>
      <w:tr w:rsidR="0088536F" w:rsidRPr="005362B1" w14:paraId="373EA2D9" w14:textId="77777777" w:rsidTr="00D9550E">
        <w:trPr>
          <w:gridAfter w:val="1"/>
          <w:wAfter w:w="52" w:type="dxa"/>
          <w:trHeight w:val="258"/>
          <w:jc w:val="center"/>
        </w:trPr>
        <w:tc>
          <w:tcPr>
            <w:tcW w:w="1987" w:type="dxa"/>
            <w:noWrap/>
            <w:vAlign w:val="center"/>
            <w:hideMark/>
          </w:tcPr>
          <w:p w14:paraId="1E33E92C"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488509EF"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2DB0492"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74B1A5A" w14:textId="77777777" w:rsidR="0088536F" w:rsidRPr="005362B1" w:rsidRDefault="0088536F" w:rsidP="00D9550E">
            <w:pPr>
              <w:pStyle w:val="tabcap"/>
              <w:spacing w:before="0" w:after="0"/>
              <w:jc w:val="center"/>
            </w:pPr>
            <w:r w:rsidRPr="005362B1">
              <w:t>6</w:t>
            </w:r>
          </w:p>
        </w:tc>
      </w:tr>
      <w:tr w:rsidR="0088536F" w:rsidRPr="005362B1" w14:paraId="4F7D95AD" w14:textId="77777777" w:rsidTr="00D9550E">
        <w:trPr>
          <w:gridAfter w:val="1"/>
          <w:wAfter w:w="52" w:type="dxa"/>
          <w:trHeight w:val="258"/>
          <w:jc w:val="center"/>
        </w:trPr>
        <w:tc>
          <w:tcPr>
            <w:tcW w:w="1987" w:type="dxa"/>
            <w:noWrap/>
            <w:vAlign w:val="center"/>
            <w:hideMark/>
          </w:tcPr>
          <w:p w14:paraId="78FA227D"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2F0A167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0B986F"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24E3BAAF" w14:textId="77777777" w:rsidR="0088536F" w:rsidRPr="005362B1" w:rsidRDefault="0088536F" w:rsidP="00D9550E">
            <w:pPr>
              <w:pStyle w:val="tabcap"/>
              <w:spacing w:before="0" w:after="0"/>
              <w:jc w:val="center"/>
            </w:pPr>
            <w:r w:rsidRPr="005362B1">
              <w:t>6</w:t>
            </w:r>
          </w:p>
        </w:tc>
      </w:tr>
      <w:tr w:rsidR="0088536F" w:rsidRPr="005362B1" w14:paraId="2E510DC9" w14:textId="77777777" w:rsidTr="00D9550E">
        <w:trPr>
          <w:gridAfter w:val="1"/>
          <w:wAfter w:w="52" w:type="dxa"/>
          <w:trHeight w:val="258"/>
          <w:jc w:val="center"/>
        </w:trPr>
        <w:tc>
          <w:tcPr>
            <w:tcW w:w="1987" w:type="dxa"/>
            <w:noWrap/>
            <w:vAlign w:val="center"/>
            <w:hideMark/>
          </w:tcPr>
          <w:p w14:paraId="1FE40057"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08EDD211"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26A07C17"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C554BF" w14:textId="77777777" w:rsidR="0088536F" w:rsidRPr="005362B1" w:rsidRDefault="0088536F" w:rsidP="00D9550E">
            <w:pPr>
              <w:pStyle w:val="tabcap"/>
              <w:spacing w:before="0" w:after="0"/>
              <w:jc w:val="center"/>
            </w:pPr>
            <w:r w:rsidRPr="005362B1">
              <w:t>7</w:t>
            </w:r>
          </w:p>
        </w:tc>
      </w:tr>
      <w:tr w:rsidR="0088536F" w:rsidRPr="005362B1" w14:paraId="6C8D91CD" w14:textId="77777777" w:rsidTr="00D9550E">
        <w:trPr>
          <w:gridAfter w:val="1"/>
          <w:wAfter w:w="52" w:type="dxa"/>
          <w:trHeight w:val="258"/>
          <w:jc w:val="center"/>
        </w:trPr>
        <w:tc>
          <w:tcPr>
            <w:tcW w:w="1987" w:type="dxa"/>
            <w:noWrap/>
            <w:vAlign w:val="center"/>
            <w:hideMark/>
          </w:tcPr>
          <w:p w14:paraId="768AAF28"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416E9B40"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4B46BAB2"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73750D56" w14:textId="77777777" w:rsidR="0088536F" w:rsidRPr="005362B1" w:rsidRDefault="0088536F" w:rsidP="00D9550E">
            <w:pPr>
              <w:pStyle w:val="tabcap"/>
              <w:spacing w:before="0" w:after="0"/>
              <w:jc w:val="center"/>
            </w:pPr>
            <w:r w:rsidRPr="005362B1">
              <w:t>8.2</w:t>
            </w:r>
          </w:p>
        </w:tc>
      </w:tr>
      <w:tr w:rsidR="0088536F" w:rsidRPr="005362B1" w14:paraId="04098D7B" w14:textId="77777777" w:rsidTr="00D9550E">
        <w:trPr>
          <w:gridAfter w:val="1"/>
          <w:wAfter w:w="52" w:type="dxa"/>
          <w:trHeight w:val="258"/>
          <w:jc w:val="center"/>
        </w:trPr>
        <w:tc>
          <w:tcPr>
            <w:tcW w:w="1987" w:type="dxa"/>
            <w:noWrap/>
            <w:vAlign w:val="center"/>
            <w:hideMark/>
          </w:tcPr>
          <w:p w14:paraId="0E1F6587"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6586AFDA"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7B1526CB"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7E2976" w14:textId="77777777" w:rsidR="0088536F" w:rsidRPr="005362B1" w:rsidRDefault="0088536F" w:rsidP="00D9550E">
            <w:pPr>
              <w:pStyle w:val="tabcap"/>
              <w:spacing w:before="0" w:after="0"/>
              <w:jc w:val="center"/>
            </w:pPr>
            <w:r w:rsidRPr="005362B1">
              <w:t>7</w:t>
            </w:r>
          </w:p>
        </w:tc>
      </w:tr>
      <w:tr w:rsidR="0088536F" w:rsidRPr="005362B1" w14:paraId="593CCCEC" w14:textId="77777777" w:rsidTr="00D9550E">
        <w:trPr>
          <w:gridAfter w:val="1"/>
          <w:wAfter w:w="52" w:type="dxa"/>
          <w:trHeight w:val="258"/>
          <w:jc w:val="center"/>
        </w:trPr>
        <w:tc>
          <w:tcPr>
            <w:tcW w:w="1987" w:type="dxa"/>
            <w:noWrap/>
            <w:vAlign w:val="center"/>
            <w:hideMark/>
          </w:tcPr>
          <w:p w14:paraId="7D8553AA"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7EE7927F"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14EC0827"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3E0176F1" w14:textId="77777777" w:rsidR="0088536F" w:rsidRPr="005362B1" w:rsidRDefault="0088536F" w:rsidP="00D9550E">
            <w:pPr>
              <w:pStyle w:val="tabcap"/>
              <w:spacing w:before="0" w:after="0"/>
              <w:jc w:val="center"/>
            </w:pPr>
            <w:r w:rsidRPr="005362B1">
              <w:t>8.2</w:t>
            </w:r>
          </w:p>
        </w:tc>
      </w:tr>
      <w:tr w:rsidR="0088536F" w:rsidRPr="005362B1" w14:paraId="20376A28" w14:textId="77777777" w:rsidTr="00D9550E">
        <w:trPr>
          <w:gridAfter w:val="1"/>
          <w:wAfter w:w="52" w:type="dxa"/>
          <w:trHeight w:val="258"/>
          <w:jc w:val="center"/>
        </w:trPr>
        <w:tc>
          <w:tcPr>
            <w:tcW w:w="1987" w:type="dxa"/>
            <w:noWrap/>
            <w:vAlign w:val="center"/>
            <w:hideMark/>
          </w:tcPr>
          <w:p w14:paraId="0C8E5D9E"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4CAA2EBE"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7D01FA4"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465AB0A4" w14:textId="77777777" w:rsidR="0088536F" w:rsidRPr="005362B1" w:rsidRDefault="0088536F" w:rsidP="00D9550E">
            <w:pPr>
              <w:pStyle w:val="tabcap"/>
              <w:spacing w:before="0" w:after="0"/>
              <w:jc w:val="center"/>
            </w:pPr>
            <w:r w:rsidRPr="005362B1">
              <w:t>6</w:t>
            </w:r>
          </w:p>
        </w:tc>
      </w:tr>
      <w:tr w:rsidR="0088536F" w:rsidRPr="005362B1" w14:paraId="16DA733C" w14:textId="77777777" w:rsidTr="00D9550E">
        <w:trPr>
          <w:gridAfter w:val="1"/>
          <w:wAfter w:w="52" w:type="dxa"/>
          <w:trHeight w:val="258"/>
          <w:jc w:val="center"/>
        </w:trPr>
        <w:tc>
          <w:tcPr>
            <w:tcW w:w="1987" w:type="dxa"/>
            <w:noWrap/>
            <w:vAlign w:val="center"/>
            <w:hideMark/>
          </w:tcPr>
          <w:p w14:paraId="08F04D90"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05DC364D"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6C1BE928"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05CCA4C9" w14:textId="77777777" w:rsidR="0088536F" w:rsidRPr="005362B1" w:rsidRDefault="0088536F" w:rsidP="00D9550E">
            <w:pPr>
              <w:pStyle w:val="tabcap"/>
              <w:spacing w:before="0" w:after="0"/>
              <w:jc w:val="center"/>
            </w:pPr>
            <w:r w:rsidRPr="005362B1">
              <w:t>7.11</w:t>
            </w:r>
          </w:p>
        </w:tc>
      </w:tr>
      <w:tr w:rsidR="0088536F" w:rsidRPr="005362B1" w14:paraId="660C8AAC" w14:textId="77777777" w:rsidTr="00D9550E">
        <w:trPr>
          <w:gridAfter w:val="1"/>
          <w:wAfter w:w="52" w:type="dxa"/>
          <w:trHeight w:val="258"/>
          <w:jc w:val="center"/>
        </w:trPr>
        <w:tc>
          <w:tcPr>
            <w:tcW w:w="1987" w:type="dxa"/>
            <w:noWrap/>
            <w:vAlign w:val="center"/>
            <w:hideMark/>
          </w:tcPr>
          <w:p w14:paraId="558391D2"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337E1B01"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07DEB68E"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060E1A1D" w14:textId="77777777" w:rsidR="0088536F" w:rsidRPr="005362B1" w:rsidRDefault="0088536F" w:rsidP="00D9550E">
            <w:pPr>
              <w:pStyle w:val="tabcap"/>
              <w:spacing w:before="0" w:after="0"/>
              <w:jc w:val="center"/>
            </w:pPr>
            <w:r w:rsidRPr="005362B1">
              <w:t>6</w:t>
            </w:r>
          </w:p>
        </w:tc>
      </w:tr>
      <w:tr w:rsidR="0088536F" w:rsidRPr="005362B1" w14:paraId="3802FCF9" w14:textId="77777777" w:rsidTr="00D9550E">
        <w:trPr>
          <w:gridAfter w:val="1"/>
          <w:wAfter w:w="52" w:type="dxa"/>
          <w:trHeight w:val="258"/>
          <w:jc w:val="center"/>
        </w:trPr>
        <w:tc>
          <w:tcPr>
            <w:tcW w:w="1987" w:type="dxa"/>
            <w:noWrap/>
            <w:vAlign w:val="center"/>
            <w:hideMark/>
          </w:tcPr>
          <w:p w14:paraId="0A30D4E9"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0E649BC1"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44B7FBED"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61489181" w14:textId="77777777" w:rsidR="0088536F" w:rsidRPr="005362B1" w:rsidRDefault="0088536F" w:rsidP="00D9550E">
            <w:pPr>
              <w:pStyle w:val="tabcap"/>
              <w:spacing w:before="0" w:after="0"/>
              <w:jc w:val="center"/>
            </w:pPr>
            <w:r w:rsidRPr="005362B1">
              <w:t>7.11</w:t>
            </w:r>
          </w:p>
        </w:tc>
      </w:tr>
      <w:tr w:rsidR="0088536F" w:rsidRPr="005362B1" w14:paraId="6B0D951A" w14:textId="77777777" w:rsidTr="00D9550E">
        <w:trPr>
          <w:gridAfter w:val="1"/>
          <w:wAfter w:w="52" w:type="dxa"/>
          <w:trHeight w:val="258"/>
          <w:jc w:val="center"/>
        </w:trPr>
        <w:tc>
          <w:tcPr>
            <w:tcW w:w="1987" w:type="dxa"/>
            <w:noWrap/>
            <w:vAlign w:val="center"/>
            <w:hideMark/>
          </w:tcPr>
          <w:p w14:paraId="65AFA0A4"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1DB298A9"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67974024"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3084A07C" w14:textId="77777777" w:rsidR="0088536F" w:rsidRPr="005362B1" w:rsidRDefault="0088536F" w:rsidP="00D9550E">
            <w:pPr>
              <w:pStyle w:val="tabcap"/>
              <w:spacing w:before="0" w:after="0"/>
              <w:jc w:val="center"/>
            </w:pPr>
            <w:r w:rsidRPr="005362B1">
              <w:t>4</w:t>
            </w:r>
          </w:p>
        </w:tc>
      </w:tr>
      <w:tr w:rsidR="0088536F" w:rsidRPr="005362B1" w14:paraId="2F086B0B" w14:textId="77777777" w:rsidTr="00D9550E">
        <w:trPr>
          <w:gridAfter w:val="1"/>
          <w:wAfter w:w="52" w:type="dxa"/>
          <w:trHeight w:val="258"/>
          <w:jc w:val="center"/>
        </w:trPr>
        <w:tc>
          <w:tcPr>
            <w:tcW w:w="1987" w:type="dxa"/>
            <w:noWrap/>
            <w:vAlign w:val="center"/>
            <w:hideMark/>
          </w:tcPr>
          <w:p w14:paraId="031E0168"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3128A91B"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7FEC3EBC"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252F9F8B" w14:textId="77777777" w:rsidR="0088536F" w:rsidRPr="005362B1" w:rsidRDefault="0088536F" w:rsidP="00D9550E">
            <w:pPr>
              <w:pStyle w:val="tabcap"/>
              <w:spacing w:before="0" w:after="0"/>
              <w:jc w:val="center"/>
            </w:pPr>
            <w:r w:rsidRPr="005362B1">
              <w:t>4.76</w:t>
            </w:r>
          </w:p>
        </w:tc>
      </w:tr>
      <w:tr w:rsidR="0088536F" w:rsidRPr="005362B1" w14:paraId="26947F60" w14:textId="77777777" w:rsidTr="00D9550E">
        <w:trPr>
          <w:gridAfter w:val="1"/>
          <w:wAfter w:w="52" w:type="dxa"/>
          <w:trHeight w:val="258"/>
          <w:jc w:val="center"/>
        </w:trPr>
        <w:tc>
          <w:tcPr>
            <w:tcW w:w="1987" w:type="dxa"/>
            <w:noWrap/>
            <w:vAlign w:val="center"/>
            <w:hideMark/>
          </w:tcPr>
          <w:p w14:paraId="70FF4CC6"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0D314896"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6BA5153"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24CEA4C9" w14:textId="77777777" w:rsidR="0088536F" w:rsidRPr="005362B1" w:rsidRDefault="0088536F" w:rsidP="00D9550E">
            <w:pPr>
              <w:pStyle w:val="tabcap"/>
              <w:spacing w:before="0" w:after="0"/>
              <w:jc w:val="center"/>
            </w:pPr>
            <w:r w:rsidRPr="005362B1">
              <w:t>4</w:t>
            </w:r>
          </w:p>
        </w:tc>
      </w:tr>
      <w:tr w:rsidR="0088536F" w:rsidRPr="005362B1" w14:paraId="5DF4E184" w14:textId="77777777" w:rsidTr="00D9550E">
        <w:trPr>
          <w:gridAfter w:val="1"/>
          <w:wAfter w:w="52" w:type="dxa"/>
          <w:trHeight w:val="258"/>
          <w:jc w:val="center"/>
        </w:trPr>
        <w:tc>
          <w:tcPr>
            <w:tcW w:w="1987" w:type="dxa"/>
            <w:noWrap/>
            <w:vAlign w:val="center"/>
            <w:hideMark/>
          </w:tcPr>
          <w:p w14:paraId="29E73CE0"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27171D4A"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3CCB7766"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64B063E3" w14:textId="77777777" w:rsidR="0088536F" w:rsidRPr="005362B1" w:rsidRDefault="0088536F" w:rsidP="00D9550E">
            <w:pPr>
              <w:pStyle w:val="tabcap"/>
              <w:spacing w:before="0" w:after="0"/>
              <w:jc w:val="center"/>
            </w:pPr>
            <w:r w:rsidRPr="005362B1">
              <w:t>4.76</w:t>
            </w:r>
          </w:p>
        </w:tc>
      </w:tr>
      <w:tr w:rsidR="0088536F" w:rsidRPr="005362B1" w14:paraId="07CB4FF8" w14:textId="77777777" w:rsidTr="00D9550E">
        <w:trPr>
          <w:gridAfter w:val="1"/>
          <w:wAfter w:w="52" w:type="dxa"/>
          <w:trHeight w:val="258"/>
          <w:jc w:val="center"/>
        </w:trPr>
        <w:tc>
          <w:tcPr>
            <w:tcW w:w="1987" w:type="dxa"/>
            <w:noWrap/>
            <w:vAlign w:val="center"/>
            <w:hideMark/>
          </w:tcPr>
          <w:p w14:paraId="167C6DEE"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3E92094B"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037B672E"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3031F686" w14:textId="77777777" w:rsidR="0088536F" w:rsidRPr="005362B1" w:rsidRDefault="0088536F" w:rsidP="00D9550E">
            <w:pPr>
              <w:pStyle w:val="tabcap"/>
              <w:spacing w:before="0" w:after="0"/>
              <w:jc w:val="center"/>
            </w:pPr>
            <w:r w:rsidRPr="005362B1">
              <w:t>3</w:t>
            </w:r>
          </w:p>
        </w:tc>
      </w:tr>
      <w:tr w:rsidR="0088536F" w:rsidRPr="005362B1" w14:paraId="2A897DD5" w14:textId="77777777" w:rsidTr="00D9550E">
        <w:trPr>
          <w:gridAfter w:val="1"/>
          <w:wAfter w:w="52" w:type="dxa"/>
          <w:trHeight w:val="258"/>
          <w:jc w:val="center"/>
        </w:trPr>
        <w:tc>
          <w:tcPr>
            <w:tcW w:w="1987" w:type="dxa"/>
            <w:noWrap/>
            <w:vAlign w:val="center"/>
            <w:hideMark/>
          </w:tcPr>
          <w:p w14:paraId="1DC7960B"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0CD3D946" w14:textId="77777777" w:rsidR="0088536F" w:rsidRPr="005362B1" w:rsidRDefault="0088536F" w:rsidP="00D9550E">
            <w:pPr>
              <w:pStyle w:val="tabcap"/>
              <w:spacing w:before="0" w:after="0"/>
              <w:jc w:val="center"/>
            </w:pPr>
            <w:r w:rsidRPr="005362B1">
              <w:t>34.86</w:t>
            </w:r>
          </w:p>
        </w:tc>
        <w:tc>
          <w:tcPr>
            <w:tcW w:w="991" w:type="dxa"/>
            <w:noWrap/>
            <w:vAlign w:val="center"/>
            <w:hideMark/>
          </w:tcPr>
          <w:p w14:paraId="36430B87" w14:textId="77777777" w:rsidR="0088536F" w:rsidRPr="005362B1" w:rsidRDefault="0088536F" w:rsidP="00D9550E">
            <w:pPr>
              <w:pStyle w:val="tabcap"/>
              <w:spacing w:before="0" w:after="0"/>
              <w:jc w:val="center"/>
            </w:pPr>
            <w:r w:rsidRPr="005362B1">
              <w:t>61.75</w:t>
            </w:r>
          </w:p>
        </w:tc>
        <w:tc>
          <w:tcPr>
            <w:tcW w:w="991" w:type="dxa"/>
            <w:noWrap/>
            <w:vAlign w:val="center"/>
            <w:hideMark/>
          </w:tcPr>
          <w:p w14:paraId="451DFD41" w14:textId="77777777" w:rsidR="0088536F" w:rsidRPr="005362B1" w:rsidRDefault="0088536F" w:rsidP="00D9550E">
            <w:pPr>
              <w:pStyle w:val="tabcap"/>
              <w:spacing w:before="0" w:after="0"/>
              <w:jc w:val="center"/>
            </w:pPr>
            <w:r w:rsidRPr="005362B1">
              <w:t>3.39</w:t>
            </w:r>
          </w:p>
        </w:tc>
      </w:tr>
      <w:tr w:rsidR="0088536F" w:rsidRPr="005362B1" w14:paraId="7266BE99" w14:textId="77777777" w:rsidTr="00D9550E">
        <w:trPr>
          <w:gridAfter w:val="1"/>
          <w:wAfter w:w="52" w:type="dxa"/>
          <w:trHeight w:val="258"/>
          <w:jc w:val="center"/>
        </w:trPr>
        <w:tc>
          <w:tcPr>
            <w:tcW w:w="1987" w:type="dxa"/>
            <w:noWrap/>
            <w:vAlign w:val="center"/>
            <w:hideMark/>
          </w:tcPr>
          <w:p w14:paraId="77AD1856"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468B91C7"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736466EA"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DCD273A" w14:textId="77777777" w:rsidR="0088536F" w:rsidRPr="005362B1" w:rsidRDefault="0088536F" w:rsidP="00D9550E">
            <w:pPr>
              <w:pStyle w:val="tabcap"/>
              <w:spacing w:before="0" w:after="0"/>
              <w:jc w:val="center"/>
            </w:pPr>
            <w:r w:rsidRPr="005362B1">
              <w:t>3</w:t>
            </w:r>
          </w:p>
        </w:tc>
      </w:tr>
      <w:tr w:rsidR="0088536F" w:rsidRPr="005362B1" w14:paraId="59AAF26E" w14:textId="77777777" w:rsidTr="00D9550E">
        <w:trPr>
          <w:gridAfter w:val="1"/>
          <w:wAfter w:w="52" w:type="dxa"/>
          <w:trHeight w:val="258"/>
          <w:jc w:val="center"/>
        </w:trPr>
        <w:tc>
          <w:tcPr>
            <w:tcW w:w="1987" w:type="dxa"/>
            <w:noWrap/>
            <w:vAlign w:val="center"/>
            <w:hideMark/>
          </w:tcPr>
          <w:p w14:paraId="6AAAEE63"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3A884114"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18357270"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5573E1D1" w14:textId="77777777" w:rsidR="0088536F" w:rsidRPr="005362B1" w:rsidRDefault="0088536F" w:rsidP="00D9550E">
            <w:pPr>
              <w:pStyle w:val="tabcap"/>
              <w:spacing w:before="0" w:after="0"/>
              <w:jc w:val="center"/>
            </w:pPr>
            <w:r w:rsidRPr="005362B1">
              <w:t>3</w:t>
            </w:r>
          </w:p>
        </w:tc>
      </w:tr>
      <w:tr w:rsidR="0088536F" w:rsidRPr="005362B1" w14:paraId="5847F942" w14:textId="77777777" w:rsidTr="00D9550E">
        <w:trPr>
          <w:gridAfter w:val="1"/>
          <w:wAfter w:w="52" w:type="dxa"/>
          <w:trHeight w:val="258"/>
          <w:jc w:val="center"/>
        </w:trPr>
        <w:tc>
          <w:tcPr>
            <w:tcW w:w="1987" w:type="dxa"/>
            <w:noWrap/>
            <w:vAlign w:val="center"/>
            <w:hideMark/>
          </w:tcPr>
          <w:p w14:paraId="0E234832"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7A955EA8"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4F5D5196"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4A0FB963" w14:textId="77777777" w:rsidR="0088536F" w:rsidRPr="005362B1" w:rsidRDefault="0088536F" w:rsidP="00D9550E">
            <w:pPr>
              <w:pStyle w:val="tabcap"/>
              <w:spacing w:before="0" w:after="0"/>
              <w:jc w:val="center"/>
            </w:pPr>
            <w:r w:rsidRPr="005362B1">
              <w:t>3</w:t>
            </w:r>
          </w:p>
        </w:tc>
      </w:tr>
      <w:tr w:rsidR="0088536F" w:rsidRPr="005362B1" w14:paraId="6B03692C" w14:textId="77777777" w:rsidTr="00D9550E">
        <w:trPr>
          <w:gridAfter w:val="1"/>
          <w:wAfter w:w="52" w:type="dxa"/>
          <w:trHeight w:val="258"/>
          <w:jc w:val="center"/>
        </w:trPr>
        <w:tc>
          <w:tcPr>
            <w:tcW w:w="1987" w:type="dxa"/>
            <w:noWrap/>
            <w:vAlign w:val="center"/>
            <w:hideMark/>
          </w:tcPr>
          <w:p w14:paraId="5C324133"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0EFC34C5" w14:textId="77777777" w:rsidR="0088536F" w:rsidRPr="005362B1" w:rsidRDefault="0088536F" w:rsidP="00D9550E">
            <w:pPr>
              <w:pStyle w:val="tabcap"/>
              <w:spacing w:before="0" w:after="0"/>
              <w:jc w:val="center"/>
            </w:pPr>
            <w:r w:rsidRPr="005362B1">
              <w:t>32</w:t>
            </w:r>
          </w:p>
        </w:tc>
        <w:tc>
          <w:tcPr>
            <w:tcW w:w="991" w:type="dxa"/>
            <w:noWrap/>
            <w:vAlign w:val="center"/>
            <w:hideMark/>
          </w:tcPr>
          <w:p w14:paraId="7C812AFA" w14:textId="77777777" w:rsidR="0088536F" w:rsidRPr="005362B1" w:rsidRDefault="0088536F" w:rsidP="00D9550E">
            <w:pPr>
              <w:pStyle w:val="tabcap"/>
              <w:spacing w:before="0" w:after="0"/>
              <w:jc w:val="center"/>
            </w:pPr>
            <w:r w:rsidRPr="005362B1">
              <w:t>65</w:t>
            </w:r>
          </w:p>
        </w:tc>
        <w:tc>
          <w:tcPr>
            <w:tcW w:w="991" w:type="dxa"/>
            <w:noWrap/>
            <w:vAlign w:val="center"/>
            <w:hideMark/>
          </w:tcPr>
          <w:p w14:paraId="025AA89E" w14:textId="77777777" w:rsidR="0088536F" w:rsidRPr="005362B1" w:rsidRDefault="0088536F" w:rsidP="00D9550E">
            <w:pPr>
              <w:pStyle w:val="tabcap"/>
              <w:spacing w:before="0" w:after="0"/>
              <w:jc w:val="center"/>
            </w:pPr>
            <w:r w:rsidRPr="005362B1">
              <w:t>3</w:t>
            </w:r>
          </w:p>
        </w:tc>
      </w:tr>
      <w:tr w:rsidR="0088536F" w:rsidRPr="005362B1" w14:paraId="2078805A" w14:textId="77777777" w:rsidTr="00D9550E">
        <w:trPr>
          <w:gridAfter w:val="1"/>
          <w:wAfter w:w="52" w:type="dxa"/>
          <w:trHeight w:val="258"/>
          <w:jc w:val="center"/>
        </w:trPr>
        <w:tc>
          <w:tcPr>
            <w:tcW w:w="1987" w:type="dxa"/>
            <w:noWrap/>
            <w:vAlign w:val="center"/>
            <w:hideMark/>
          </w:tcPr>
          <w:p w14:paraId="7CE6AA87" w14:textId="77777777" w:rsidR="0088536F" w:rsidRPr="005362B1" w:rsidRDefault="0088536F" w:rsidP="00D9550E">
            <w:pPr>
              <w:pStyle w:val="tabcap"/>
              <w:spacing w:before="0" w:after="0"/>
              <w:jc w:val="center"/>
            </w:pPr>
            <w:r w:rsidRPr="005362B1">
              <w:t>2013</w:t>
            </w:r>
          </w:p>
        </w:tc>
        <w:tc>
          <w:tcPr>
            <w:tcW w:w="1011" w:type="dxa"/>
            <w:noWrap/>
            <w:vAlign w:val="center"/>
            <w:hideMark/>
          </w:tcPr>
          <w:p w14:paraId="38290364"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1873E10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8CB13F" w14:textId="77777777" w:rsidR="0088536F" w:rsidRPr="005362B1" w:rsidRDefault="0088536F" w:rsidP="00D9550E">
            <w:pPr>
              <w:pStyle w:val="tabcap"/>
              <w:spacing w:before="0" w:after="0"/>
              <w:jc w:val="center"/>
            </w:pPr>
            <w:r w:rsidRPr="005362B1">
              <w:t>3</w:t>
            </w:r>
          </w:p>
        </w:tc>
      </w:tr>
      <w:tr w:rsidR="0088536F" w:rsidRPr="005362B1" w14:paraId="1A377978" w14:textId="77777777" w:rsidTr="00D9550E">
        <w:trPr>
          <w:gridAfter w:val="1"/>
          <w:wAfter w:w="52" w:type="dxa"/>
          <w:trHeight w:val="258"/>
          <w:jc w:val="center"/>
        </w:trPr>
        <w:tc>
          <w:tcPr>
            <w:tcW w:w="1987" w:type="dxa"/>
            <w:noWrap/>
            <w:vAlign w:val="center"/>
            <w:hideMark/>
          </w:tcPr>
          <w:p w14:paraId="49E0B497" w14:textId="77777777" w:rsidR="0088536F" w:rsidRPr="005362B1" w:rsidRDefault="0088536F" w:rsidP="00D9550E">
            <w:pPr>
              <w:pStyle w:val="tabcap"/>
              <w:spacing w:before="0" w:after="0"/>
              <w:jc w:val="center"/>
            </w:pPr>
            <w:r w:rsidRPr="005362B1">
              <w:t>2014</w:t>
            </w:r>
          </w:p>
        </w:tc>
        <w:tc>
          <w:tcPr>
            <w:tcW w:w="1011" w:type="dxa"/>
            <w:noWrap/>
            <w:vAlign w:val="center"/>
            <w:hideMark/>
          </w:tcPr>
          <w:p w14:paraId="4C7CF207"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705DC2F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580D886C" w14:textId="77777777" w:rsidR="0088536F" w:rsidRPr="005362B1" w:rsidRDefault="0088536F" w:rsidP="00D9550E">
            <w:pPr>
              <w:pStyle w:val="tabcap"/>
              <w:spacing w:before="0" w:after="0"/>
              <w:jc w:val="center"/>
            </w:pPr>
            <w:r w:rsidRPr="005362B1">
              <w:t>3</w:t>
            </w:r>
          </w:p>
        </w:tc>
      </w:tr>
      <w:tr w:rsidR="0088536F" w:rsidRPr="005362B1" w14:paraId="3460DD1E" w14:textId="77777777" w:rsidTr="00D9550E">
        <w:trPr>
          <w:gridAfter w:val="1"/>
          <w:wAfter w:w="52" w:type="dxa"/>
          <w:trHeight w:val="258"/>
          <w:jc w:val="center"/>
        </w:trPr>
        <w:tc>
          <w:tcPr>
            <w:tcW w:w="1987" w:type="dxa"/>
            <w:noWrap/>
            <w:vAlign w:val="center"/>
            <w:hideMark/>
          </w:tcPr>
          <w:p w14:paraId="5D3BA917" w14:textId="77777777" w:rsidR="0088536F" w:rsidRPr="005362B1" w:rsidRDefault="0088536F" w:rsidP="00D9550E">
            <w:pPr>
              <w:pStyle w:val="tabcap"/>
              <w:spacing w:before="0" w:after="0"/>
              <w:jc w:val="center"/>
            </w:pPr>
            <w:r w:rsidRPr="005362B1">
              <w:t>2015</w:t>
            </w:r>
          </w:p>
        </w:tc>
        <w:tc>
          <w:tcPr>
            <w:tcW w:w="1011" w:type="dxa"/>
            <w:noWrap/>
            <w:vAlign w:val="center"/>
            <w:hideMark/>
          </w:tcPr>
          <w:p w14:paraId="54D2AF8C"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A55FAF"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547D8A" w14:textId="77777777" w:rsidR="0088536F" w:rsidRPr="005362B1" w:rsidRDefault="0088536F" w:rsidP="00D9550E">
            <w:pPr>
              <w:pStyle w:val="tabcap"/>
              <w:spacing w:before="0" w:after="0"/>
              <w:jc w:val="center"/>
            </w:pPr>
            <w:r w:rsidRPr="005362B1">
              <w:t>3</w:t>
            </w:r>
          </w:p>
        </w:tc>
      </w:tr>
      <w:tr w:rsidR="0088536F" w:rsidRPr="005362B1" w14:paraId="1FE6C1AE" w14:textId="77777777" w:rsidTr="00D9550E">
        <w:trPr>
          <w:gridAfter w:val="1"/>
          <w:wAfter w:w="52" w:type="dxa"/>
          <w:trHeight w:val="258"/>
          <w:jc w:val="center"/>
        </w:trPr>
        <w:tc>
          <w:tcPr>
            <w:tcW w:w="1987" w:type="dxa"/>
            <w:noWrap/>
            <w:vAlign w:val="center"/>
          </w:tcPr>
          <w:p w14:paraId="030F9467" w14:textId="77777777" w:rsidR="0088536F" w:rsidRPr="005362B1" w:rsidRDefault="0088536F" w:rsidP="00D9550E">
            <w:pPr>
              <w:pStyle w:val="tabcap"/>
              <w:spacing w:before="0" w:after="0"/>
              <w:jc w:val="center"/>
            </w:pPr>
            <w:r w:rsidRPr="005362B1">
              <w:t>2016</w:t>
            </w:r>
          </w:p>
        </w:tc>
        <w:tc>
          <w:tcPr>
            <w:tcW w:w="1011" w:type="dxa"/>
            <w:noWrap/>
            <w:vAlign w:val="center"/>
          </w:tcPr>
          <w:p w14:paraId="07BCF85B" w14:textId="77777777" w:rsidR="0088536F" w:rsidRPr="005362B1" w:rsidRDefault="0088536F" w:rsidP="00D9550E">
            <w:pPr>
              <w:pStyle w:val="tabcap"/>
              <w:spacing w:before="0" w:after="0"/>
              <w:jc w:val="center"/>
            </w:pPr>
            <w:r w:rsidRPr="005362B1">
              <w:t>41</w:t>
            </w:r>
          </w:p>
        </w:tc>
        <w:tc>
          <w:tcPr>
            <w:tcW w:w="991" w:type="dxa"/>
            <w:noWrap/>
            <w:vAlign w:val="center"/>
          </w:tcPr>
          <w:p w14:paraId="779072BB" w14:textId="77777777" w:rsidR="0088536F" w:rsidRPr="005362B1" w:rsidRDefault="0088536F" w:rsidP="00D9550E">
            <w:pPr>
              <w:pStyle w:val="tabcap"/>
              <w:spacing w:before="0" w:after="0"/>
              <w:jc w:val="center"/>
            </w:pPr>
            <w:r w:rsidRPr="005362B1">
              <w:t>50</w:t>
            </w:r>
          </w:p>
        </w:tc>
        <w:tc>
          <w:tcPr>
            <w:tcW w:w="991" w:type="dxa"/>
            <w:noWrap/>
            <w:vAlign w:val="center"/>
          </w:tcPr>
          <w:p w14:paraId="7B8E5F30" w14:textId="77777777" w:rsidR="0088536F" w:rsidRPr="005362B1" w:rsidRDefault="0088536F" w:rsidP="00D9550E">
            <w:pPr>
              <w:pStyle w:val="tabcap"/>
              <w:spacing w:before="0" w:after="0"/>
              <w:jc w:val="center"/>
            </w:pPr>
            <w:r w:rsidRPr="005362B1">
              <w:t>9</w:t>
            </w:r>
          </w:p>
        </w:tc>
      </w:tr>
      <w:tr w:rsidR="0088536F" w:rsidRPr="005362B1" w14:paraId="7A33F212" w14:textId="77777777" w:rsidTr="00D9550E">
        <w:trPr>
          <w:gridAfter w:val="1"/>
          <w:wAfter w:w="52" w:type="dxa"/>
          <w:trHeight w:val="258"/>
          <w:jc w:val="center"/>
        </w:trPr>
        <w:tc>
          <w:tcPr>
            <w:tcW w:w="1987" w:type="dxa"/>
            <w:noWrap/>
            <w:vAlign w:val="center"/>
          </w:tcPr>
          <w:p w14:paraId="72A0F2D2" w14:textId="77777777" w:rsidR="0088536F" w:rsidRPr="005362B1" w:rsidRDefault="0088536F" w:rsidP="00D9550E">
            <w:pPr>
              <w:pStyle w:val="tabcap"/>
              <w:spacing w:before="0" w:after="0"/>
              <w:jc w:val="center"/>
            </w:pPr>
            <w:r w:rsidRPr="005362B1">
              <w:t>2017</w:t>
            </w:r>
          </w:p>
        </w:tc>
        <w:tc>
          <w:tcPr>
            <w:tcW w:w="1011" w:type="dxa"/>
            <w:noWrap/>
            <w:vAlign w:val="center"/>
          </w:tcPr>
          <w:p w14:paraId="23904E7D" w14:textId="77777777" w:rsidR="0088536F" w:rsidRPr="005362B1" w:rsidRDefault="0088536F" w:rsidP="00D9550E">
            <w:pPr>
              <w:pStyle w:val="tabcap"/>
              <w:spacing w:before="0" w:after="0"/>
              <w:jc w:val="center"/>
            </w:pPr>
            <w:r w:rsidRPr="005362B1">
              <w:t>41</w:t>
            </w:r>
          </w:p>
        </w:tc>
        <w:tc>
          <w:tcPr>
            <w:tcW w:w="991" w:type="dxa"/>
            <w:noWrap/>
            <w:vAlign w:val="center"/>
          </w:tcPr>
          <w:p w14:paraId="721FCFF9" w14:textId="77777777" w:rsidR="0088536F" w:rsidRPr="005362B1" w:rsidRDefault="0088536F" w:rsidP="00D9550E">
            <w:pPr>
              <w:pStyle w:val="tabcap"/>
              <w:spacing w:before="0" w:after="0"/>
              <w:jc w:val="center"/>
            </w:pPr>
            <w:r w:rsidRPr="005362B1">
              <w:t>50</w:t>
            </w:r>
          </w:p>
        </w:tc>
        <w:tc>
          <w:tcPr>
            <w:tcW w:w="991" w:type="dxa"/>
            <w:noWrap/>
            <w:vAlign w:val="center"/>
          </w:tcPr>
          <w:p w14:paraId="497A76FF" w14:textId="77777777" w:rsidR="0088536F" w:rsidRPr="005362B1" w:rsidRDefault="0088536F" w:rsidP="00D9550E">
            <w:pPr>
              <w:pStyle w:val="tabcap"/>
              <w:spacing w:before="0" w:after="0"/>
              <w:jc w:val="center"/>
            </w:pPr>
            <w:r w:rsidRPr="005362B1">
              <w:t>9</w:t>
            </w:r>
          </w:p>
        </w:tc>
      </w:tr>
      <w:tr w:rsidR="0088536F" w:rsidRPr="005362B1" w14:paraId="4D427FDD" w14:textId="77777777" w:rsidTr="00D9550E">
        <w:trPr>
          <w:gridAfter w:val="1"/>
          <w:wAfter w:w="52" w:type="dxa"/>
          <w:trHeight w:val="258"/>
          <w:jc w:val="center"/>
        </w:trPr>
        <w:tc>
          <w:tcPr>
            <w:tcW w:w="1987" w:type="dxa"/>
            <w:noWrap/>
            <w:vAlign w:val="center"/>
          </w:tcPr>
          <w:p w14:paraId="35DA89C9" w14:textId="77777777" w:rsidR="0088536F" w:rsidRPr="005362B1" w:rsidRDefault="0088536F" w:rsidP="00D9550E">
            <w:pPr>
              <w:pStyle w:val="tabcap"/>
              <w:spacing w:before="0" w:after="0"/>
              <w:jc w:val="center"/>
            </w:pPr>
            <w:r w:rsidRPr="005362B1">
              <w:t>2018</w:t>
            </w:r>
          </w:p>
        </w:tc>
        <w:tc>
          <w:tcPr>
            <w:tcW w:w="1011" w:type="dxa"/>
            <w:noWrap/>
            <w:vAlign w:val="center"/>
          </w:tcPr>
          <w:p w14:paraId="1BE4B791" w14:textId="77777777" w:rsidR="0088536F" w:rsidRPr="005362B1" w:rsidRDefault="0088536F" w:rsidP="00D9550E">
            <w:pPr>
              <w:pStyle w:val="tabcap"/>
              <w:spacing w:before="0" w:after="0"/>
              <w:jc w:val="center"/>
            </w:pPr>
            <w:r w:rsidRPr="005362B1">
              <w:t>44.9</w:t>
            </w:r>
          </w:p>
        </w:tc>
        <w:tc>
          <w:tcPr>
            <w:tcW w:w="991" w:type="dxa"/>
            <w:noWrap/>
            <w:vAlign w:val="center"/>
          </w:tcPr>
          <w:p w14:paraId="3062FD75" w14:textId="77777777" w:rsidR="0088536F" w:rsidRPr="005362B1" w:rsidRDefault="0088536F" w:rsidP="00D9550E">
            <w:pPr>
              <w:pStyle w:val="tabcap"/>
              <w:spacing w:before="0" w:after="0"/>
              <w:jc w:val="center"/>
            </w:pPr>
            <w:r w:rsidRPr="005362B1">
              <w:t>45.1</w:t>
            </w:r>
          </w:p>
        </w:tc>
        <w:tc>
          <w:tcPr>
            <w:tcW w:w="991" w:type="dxa"/>
            <w:noWrap/>
            <w:vAlign w:val="center"/>
          </w:tcPr>
          <w:p w14:paraId="60A24BCA" w14:textId="77777777" w:rsidR="0088536F" w:rsidRPr="005362B1" w:rsidRDefault="0088536F" w:rsidP="00D9550E">
            <w:pPr>
              <w:pStyle w:val="tabcap"/>
              <w:spacing w:before="0" w:after="0"/>
              <w:jc w:val="center"/>
            </w:pPr>
            <w:r w:rsidRPr="005362B1">
              <w:t>10</w:t>
            </w:r>
          </w:p>
        </w:tc>
      </w:tr>
      <w:tr w:rsidR="0088536F" w:rsidRPr="005362B1" w14:paraId="201864C5" w14:textId="77777777" w:rsidTr="00D9550E">
        <w:trPr>
          <w:gridAfter w:val="1"/>
          <w:wAfter w:w="52" w:type="dxa"/>
          <w:trHeight w:val="258"/>
          <w:jc w:val="center"/>
        </w:trPr>
        <w:tc>
          <w:tcPr>
            <w:tcW w:w="1987" w:type="dxa"/>
            <w:noWrap/>
            <w:vAlign w:val="center"/>
          </w:tcPr>
          <w:p w14:paraId="0B302851" w14:textId="77777777" w:rsidR="0088536F" w:rsidRPr="005362B1" w:rsidRDefault="0088536F" w:rsidP="00D9550E">
            <w:pPr>
              <w:pStyle w:val="tabcap"/>
              <w:spacing w:before="0" w:after="0"/>
              <w:jc w:val="center"/>
            </w:pPr>
            <w:r w:rsidRPr="005362B1">
              <w:t>2019</w:t>
            </w:r>
          </w:p>
        </w:tc>
        <w:tc>
          <w:tcPr>
            <w:tcW w:w="1011" w:type="dxa"/>
            <w:noWrap/>
            <w:vAlign w:val="center"/>
          </w:tcPr>
          <w:p w14:paraId="51875589" w14:textId="77777777" w:rsidR="0088536F" w:rsidRPr="005362B1" w:rsidRDefault="0088536F" w:rsidP="00D9550E">
            <w:pPr>
              <w:pStyle w:val="tabcap"/>
              <w:spacing w:before="0" w:after="0"/>
              <w:jc w:val="center"/>
            </w:pPr>
            <w:r w:rsidRPr="005362B1">
              <w:t>44.9</w:t>
            </w:r>
          </w:p>
        </w:tc>
        <w:tc>
          <w:tcPr>
            <w:tcW w:w="991" w:type="dxa"/>
            <w:noWrap/>
            <w:vAlign w:val="center"/>
          </w:tcPr>
          <w:p w14:paraId="4FE945C1" w14:textId="77777777" w:rsidR="0088536F" w:rsidRPr="005362B1" w:rsidRDefault="0088536F" w:rsidP="00D9550E">
            <w:pPr>
              <w:pStyle w:val="tabcap"/>
              <w:spacing w:before="0" w:after="0"/>
              <w:jc w:val="center"/>
            </w:pPr>
            <w:r w:rsidRPr="005362B1">
              <w:t>45.1</w:t>
            </w:r>
          </w:p>
        </w:tc>
        <w:tc>
          <w:tcPr>
            <w:tcW w:w="991" w:type="dxa"/>
            <w:noWrap/>
            <w:vAlign w:val="center"/>
          </w:tcPr>
          <w:p w14:paraId="4325E6EA" w14:textId="77777777" w:rsidR="0088536F" w:rsidRPr="005362B1" w:rsidRDefault="0088536F" w:rsidP="00D9550E">
            <w:pPr>
              <w:pStyle w:val="tabcap"/>
              <w:spacing w:before="0" w:after="0"/>
              <w:jc w:val="center"/>
            </w:pPr>
            <w:r w:rsidRPr="005362B1">
              <w:t>10</w:t>
            </w:r>
          </w:p>
        </w:tc>
      </w:tr>
      <w:tr w:rsidR="0088536F" w:rsidRPr="005362B1" w14:paraId="7E3326F8" w14:textId="77777777" w:rsidTr="00D9550E">
        <w:trPr>
          <w:trHeight w:val="258"/>
          <w:jc w:val="center"/>
        </w:trPr>
        <w:tc>
          <w:tcPr>
            <w:tcW w:w="1987" w:type="dxa"/>
            <w:noWrap/>
            <w:vAlign w:val="center"/>
          </w:tcPr>
          <w:p w14:paraId="62DE9129" w14:textId="77777777" w:rsidR="0088536F" w:rsidRPr="005362B1" w:rsidRDefault="0088536F" w:rsidP="00D9550E">
            <w:pPr>
              <w:pStyle w:val="tabcap"/>
              <w:spacing w:before="0" w:after="0"/>
              <w:jc w:val="center"/>
            </w:pPr>
            <w:r w:rsidRPr="005362B1">
              <w:t>2020</w:t>
            </w:r>
          </w:p>
        </w:tc>
        <w:tc>
          <w:tcPr>
            <w:tcW w:w="1011" w:type="dxa"/>
            <w:noWrap/>
            <w:vAlign w:val="center"/>
          </w:tcPr>
          <w:p w14:paraId="0F73C98F" w14:textId="77777777" w:rsidR="0088536F" w:rsidRPr="005362B1" w:rsidRDefault="0088536F" w:rsidP="00D9550E">
            <w:pPr>
              <w:pStyle w:val="tabcap"/>
              <w:spacing w:before="0" w:after="0"/>
              <w:jc w:val="center"/>
            </w:pPr>
            <w:r w:rsidRPr="005362B1">
              <w:t>33.8</w:t>
            </w:r>
          </w:p>
        </w:tc>
        <w:tc>
          <w:tcPr>
            <w:tcW w:w="991" w:type="dxa"/>
            <w:noWrap/>
            <w:vAlign w:val="center"/>
          </w:tcPr>
          <w:p w14:paraId="6808297F"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1C2CCFF8" w14:textId="77777777" w:rsidR="0088536F" w:rsidRPr="005362B1" w:rsidRDefault="0088536F" w:rsidP="00D9550E">
            <w:pPr>
              <w:pStyle w:val="tabcap"/>
              <w:spacing w:before="0" w:after="0"/>
              <w:jc w:val="center"/>
            </w:pPr>
            <w:r w:rsidRPr="005362B1">
              <w:t>8.4</w:t>
            </w:r>
          </w:p>
        </w:tc>
      </w:tr>
      <w:tr w:rsidR="0088536F" w:rsidRPr="005362B1" w14:paraId="1AC5F966" w14:textId="77777777" w:rsidTr="00D9550E">
        <w:trPr>
          <w:trHeight w:val="258"/>
          <w:jc w:val="center"/>
        </w:trPr>
        <w:tc>
          <w:tcPr>
            <w:tcW w:w="1987" w:type="dxa"/>
            <w:noWrap/>
            <w:vAlign w:val="center"/>
          </w:tcPr>
          <w:p w14:paraId="0B6AFC0C" w14:textId="77777777" w:rsidR="0088536F" w:rsidRPr="005362B1" w:rsidRDefault="0088536F" w:rsidP="00D9550E">
            <w:pPr>
              <w:pStyle w:val="tabcap"/>
              <w:spacing w:before="0" w:after="0"/>
              <w:jc w:val="center"/>
            </w:pPr>
            <w:r w:rsidRPr="005362B1">
              <w:t>2021</w:t>
            </w:r>
          </w:p>
        </w:tc>
        <w:tc>
          <w:tcPr>
            <w:tcW w:w="1011" w:type="dxa"/>
            <w:noWrap/>
            <w:vAlign w:val="center"/>
          </w:tcPr>
          <w:p w14:paraId="225406E4" w14:textId="77777777" w:rsidR="0088536F" w:rsidRPr="005362B1" w:rsidRDefault="0088536F" w:rsidP="00D9550E">
            <w:pPr>
              <w:pStyle w:val="tabcap"/>
              <w:spacing w:before="0" w:after="0"/>
              <w:jc w:val="center"/>
            </w:pPr>
            <w:r w:rsidRPr="005362B1">
              <w:t>33.8</w:t>
            </w:r>
          </w:p>
        </w:tc>
        <w:tc>
          <w:tcPr>
            <w:tcW w:w="991" w:type="dxa"/>
            <w:noWrap/>
            <w:vAlign w:val="center"/>
          </w:tcPr>
          <w:p w14:paraId="0C992AF4"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6B11891C" w14:textId="77777777" w:rsidR="0088536F" w:rsidRPr="005362B1" w:rsidRDefault="0088536F" w:rsidP="00D9550E">
            <w:pPr>
              <w:pStyle w:val="tabcap"/>
              <w:spacing w:before="0" w:after="0"/>
              <w:jc w:val="center"/>
            </w:pPr>
            <w:r w:rsidRPr="005362B1">
              <w:t>8.4</w:t>
            </w:r>
          </w:p>
        </w:tc>
      </w:tr>
      <w:tr w:rsidR="0088536F" w:rsidRPr="005362B1" w14:paraId="3B973618" w14:textId="77777777" w:rsidTr="00D9550E">
        <w:trPr>
          <w:trHeight w:val="258"/>
          <w:jc w:val="center"/>
        </w:trPr>
        <w:tc>
          <w:tcPr>
            <w:tcW w:w="1987" w:type="dxa"/>
            <w:noWrap/>
            <w:vAlign w:val="center"/>
          </w:tcPr>
          <w:p w14:paraId="37FD8C35" w14:textId="77777777" w:rsidR="0088536F" w:rsidRPr="005362B1" w:rsidRDefault="0088536F" w:rsidP="00D9550E">
            <w:pPr>
              <w:pStyle w:val="tabcap"/>
              <w:spacing w:before="0" w:after="0"/>
              <w:jc w:val="center"/>
            </w:pPr>
            <w:r w:rsidRPr="005362B1">
              <w:t>2022</w:t>
            </w:r>
          </w:p>
        </w:tc>
        <w:tc>
          <w:tcPr>
            <w:tcW w:w="1011" w:type="dxa"/>
            <w:noWrap/>
            <w:vAlign w:val="center"/>
          </w:tcPr>
          <w:p w14:paraId="14F8920B" w14:textId="77777777" w:rsidR="0088536F" w:rsidRPr="005362B1" w:rsidRDefault="0088536F" w:rsidP="00D9550E">
            <w:pPr>
              <w:pStyle w:val="tabcap"/>
              <w:spacing w:before="0" w:after="0"/>
              <w:jc w:val="center"/>
            </w:pPr>
            <w:r w:rsidRPr="005362B1">
              <w:t>30.3</w:t>
            </w:r>
          </w:p>
        </w:tc>
        <w:tc>
          <w:tcPr>
            <w:tcW w:w="991" w:type="dxa"/>
            <w:noWrap/>
            <w:vAlign w:val="center"/>
          </w:tcPr>
          <w:p w14:paraId="1F0759BC"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780A3B70" w14:textId="77777777" w:rsidR="0088536F" w:rsidRPr="005362B1" w:rsidRDefault="0088536F" w:rsidP="00D9550E">
            <w:pPr>
              <w:pStyle w:val="tabcap"/>
              <w:spacing w:before="0" w:after="0"/>
              <w:jc w:val="center"/>
            </w:pPr>
            <w:r w:rsidRPr="005362B1">
              <w:t>9.5</w:t>
            </w:r>
          </w:p>
        </w:tc>
      </w:tr>
      <w:tr w:rsidR="0088536F" w:rsidRPr="005362B1" w14:paraId="3368B4B3" w14:textId="77777777" w:rsidTr="00D9550E">
        <w:trPr>
          <w:trHeight w:val="258"/>
          <w:jc w:val="center"/>
        </w:trPr>
        <w:tc>
          <w:tcPr>
            <w:tcW w:w="1987" w:type="dxa"/>
            <w:noWrap/>
            <w:vAlign w:val="center"/>
          </w:tcPr>
          <w:p w14:paraId="3302FAAE" w14:textId="77777777" w:rsidR="0088536F" w:rsidRPr="005362B1" w:rsidRDefault="0088536F" w:rsidP="00D9550E">
            <w:pPr>
              <w:pStyle w:val="tabcap"/>
              <w:spacing w:before="0" w:after="0"/>
              <w:jc w:val="center"/>
            </w:pPr>
            <w:r w:rsidRPr="005362B1">
              <w:t>2023</w:t>
            </w:r>
          </w:p>
        </w:tc>
        <w:tc>
          <w:tcPr>
            <w:tcW w:w="1011" w:type="dxa"/>
            <w:noWrap/>
            <w:vAlign w:val="center"/>
          </w:tcPr>
          <w:p w14:paraId="1457B563" w14:textId="77777777" w:rsidR="0088536F" w:rsidRPr="005362B1" w:rsidRDefault="0088536F" w:rsidP="00D9550E">
            <w:pPr>
              <w:pStyle w:val="tabcap"/>
              <w:spacing w:before="0" w:after="0"/>
              <w:jc w:val="center"/>
            </w:pPr>
            <w:r w:rsidRPr="005362B1">
              <w:t>30.3</w:t>
            </w:r>
          </w:p>
        </w:tc>
        <w:tc>
          <w:tcPr>
            <w:tcW w:w="991" w:type="dxa"/>
            <w:noWrap/>
            <w:vAlign w:val="center"/>
          </w:tcPr>
          <w:p w14:paraId="03D65815"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50FDCB2F" w14:textId="77777777" w:rsidR="0088536F" w:rsidRPr="005362B1" w:rsidRDefault="0088536F" w:rsidP="00D9550E">
            <w:pPr>
              <w:pStyle w:val="tabcap"/>
              <w:spacing w:before="0" w:after="0"/>
              <w:jc w:val="center"/>
            </w:pPr>
            <w:r w:rsidRPr="005362B1">
              <w:t>9.5</w:t>
            </w:r>
          </w:p>
        </w:tc>
      </w:tr>
      <w:tr w:rsidR="0088536F" w:rsidRPr="005362B1" w14:paraId="7A2217AD" w14:textId="77777777" w:rsidTr="00D9550E">
        <w:trPr>
          <w:trHeight w:val="258"/>
          <w:jc w:val="center"/>
        </w:trPr>
        <w:tc>
          <w:tcPr>
            <w:tcW w:w="1987" w:type="dxa"/>
            <w:noWrap/>
            <w:vAlign w:val="center"/>
          </w:tcPr>
          <w:p w14:paraId="52E8FCB6" w14:textId="77777777" w:rsidR="0088536F" w:rsidRPr="005362B1" w:rsidRDefault="0088536F" w:rsidP="00D9550E">
            <w:pPr>
              <w:pStyle w:val="tabcap"/>
              <w:spacing w:before="0" w:after="0"/>
              <w:jc w:val="center"/>
            </w:pPr>
            <w:r w:rsidRPr="005362B1">
              <w:t>2024</w:t>
            </w:r>
          </w:p>
        </w:tc>
        <w:tc>
          <w:tcPr>
            <w:tcW w:w="1011" w:type="dxa"/>
            <w:noWrap/>
            <w:vAlign w:val="center"/>
          </w:tcPr>
          <w:p w14:paraId="4F33A91C" w14:textId="77777777" w:rsidR="0088536F" w:rsidRPr="005362B1" w:rsidRDefault="0088536F" w:rsidP="00D9550E">
            <w:pPr>
              <w:pStyle w:val="tabcap"/>
              <w:spacing w:before="0" w:after="0"/>
              <w:jc w:val="center"/>
            </w:pPr>
            <w:r w:rsidRPr="005362B1">
              <w:t>27.1</w:t>
            </w:r>
          </w:p>
        </w:tc>
        <w:tc>
          <w:tcPr>
            <w:tcW w:w="991" w:type="dxa"/>
            <w:noWrap/>
            <w:vAlign w:val="center"/>
          </w:tcPr>
          <w:p w14:paraId="0BEB6C98" w14:textId="77777777" w:rsidR="0088536F" w:rsidRPr="005362B1" w:rsidRDefault="0088536F" w:rsidP="00D9550E">
            <w:pPr>
              <w:pStyle w:val="tabcap"/>
              <w:spacing w:before="0" w:after="0"/>
              <w:jc w:val="center"/>
            </w:pPr>
            <w:r w:rsidRPr="005362B1">
              <w:t>63.8</w:t>
            </w:r>
          </w:p>
        </w:tc>
        <w:tc>
          <w:tcPr>
            <w:tcW w:w="1043" w:type="dxa"/>
            <w:gridSpan w:val="2"/>
            <w:noWrap/>
            <w:vAlign w:val="center"/>
          </w:tcPr>
          <w:p w14:paraId="61B1B964" w14:textId="77777777" w:rsidR="0088536F" w:rsidRPr="005362B1" w:rsidRDefault="0088536F" w:rsidP="00D9550E">
            <w:pPr>
              <w:pStyle w:val="tabcap"/>
              <w:spacing w:before="0" w:after="0"/>
              <w:jc w:val="center"/>
            </w:pPr>
            <w:r w:rsidRPr="005362B1">
              <w:t>9.1</w:t>
            </w:r>
          </w:p>
        </w:tc>
      </w:tr>
      <w:tr w:rsidR="0088536F" w:rsidRPr="005362B1" w14:paraId="2F4FD565" w14:textId="77777777" w:rsidTr="00D9550E">
        <w:trPr>
          <w:trHeight w:val="258"/>
          <w:jc w:val="center"/>
        </w:trPr>
        <w:tc>
          <w:tcPr>
            <w:tcW w:w="1987" w:type="dxa"/>
            <w:tcBorders>
              <w:bottom w:val="single" w:sz="4" w:space="0" w:color="auto"/>
            </w:tcBorders>
            <w:noWrap/>
            <w:vAlign w:val="center"/>
          </w:tcPr>
          <w:p w14:paraId="08F34CB3" w14:textId="77777777" w:rsidR="0088536F" w:rsidRPr="005362B1" w:rsidRDefault="0088536F" w:rsidP="00D9550E">
            <w:pPr>
              <w:pStyle w:val="tabcap"/>
              <w:spacing w:before="0" w:after="0"/>
              <w:jc w:val="center"/>
              <w:rPr>
                <w:i/>
              </w:rPr>
            </w:pPr>
            <w:r w:rsidRPr="005362B1">
              <w:rPr>
                <w:i/>
              </w:rPr>
              <w:t>2025</w:t>
            </w:r>
          </w:p>
        </w:tc>
        <w:tc>
          <w:tcPr>
            <w:tcW w:w="1011" w:type="dxa"/>
            <w:tcBorders>
              <w:bottom w:val="single" w:sz="4" w:space="0" w:color="auto"/>
            </w:tcBorders>
            <w:noWrap/>
            <w:vAlign w:val="center"/>
          </w:tcPr>
          <w:p w14:paraId="78D22473" w14:textId="77777777" w:rsidR="0088536F" w:rsidRPr="005362B1" w:rsidRDefault="0088536F" w:rsidP="00D9550E">
            <w:pPr>
              <w:pStyle w:val="tabcap"/>
              <w:spacing w:before="0" w:after="0"/>
              <w:jc w:val="center"/>
              <w:rPr>
                <w:i/>
              </w:rPr>
            </w:pPr>
            <w:r w:rsidRPr="005362B1">
              <w:rPr>
                <w:i/>
              </w:rPr>
              <w:t>27.1</w:t>
            </w:r>
          </w:p>
        </w:tc>
        <w:tc>
          <w:tcPr>
            <w:tcW w:w="991" w:type="dxa"/>
            <w:tcBorders>
              <w:bottom w:val="single" w:sz="4" w:space="0" w:color="auto"/>
            </w:tcBorders>
            <w:noWrap/>
            <w:vAlign w:val="center"/>
          </w:tcPr>
          <w:p w14:paraId="30CD3D2D" w14:textId="77777777" w:rsidR="0088536F" w:rsidRPr="005362B1" w:rsidRDefault="0088536F" w:rsidP="00D9550E">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4CB0A251" w14:textId="77777777" w:rsidR="0088536F" w:rsidRPr="005362B1" w:rsidRDefault="0088536F" w:rsidP="00D9550E">
            <w:pPr>
              <w:pStyle w:val="tabcap"/>
              <w:spacing w:before="0" w:after="0"/>
              <w:jc w:val="center"/>
              <w:rPr>
                <w:i/>
              </w:rPr>
            </w:pPr>
            <w:r w:rsidRPr="005362B1">
              <w:rPr>
                <w:i/>
              </w:rPr>
              <w:t>9.1</w:t>
            </w:r>
          </w:p>
        </w:tc>
      </w:tr>
    </w:tbl>
    <w:p w14:paraId="24BA409C" w14:textId="77777777" w:rsidR="0088536F" w:rsidRPr="005362B1" w:rsidRDefault="0088536F" w:rsidP="0088536F">
      <w:r w:rsidRPr="005362B1">
        <w:br w:type="page"/>
      </w:r>
    </w:p>
    <w:p w14:paraId="184D6E00" w14:textId="77777777" w:rsidR="0088536F" w:rsidRPr="005362B1" w:rsidRDefault="0088536F" w:rsidP="0088536F">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88536F" w:rsidRPr="005362B1" w14:paraId="6CEFC2AF" w14:textId="77777777" w:rsidTr="00D9550E">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D81BADB"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24EA60FE" w14:textId="77777777" w:rsidR="0088536F" w:rsidRPr="005362B1" w:rsidRDefault="0088536F" w:rsidP="00D9550E">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4E97A672" w14:textId="77777777" w:rsidR="0088536F" w:rsidRPr="005362B1" w:rsidRDefault="0088536F" w:rsidP="00D9550E">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2AD949C5" w14:textId="77777777" w:rsidR="0088536F" w:rsidRPr="005362B1" w:rsidRDefault="0088536F" w:rsidP="00D9550E">
            <w:pPr>
              <w:keepNext/>
              <w:spacing w:after="0"/>
              <w:jc w:val="right"/>
              <w:rPr>
                <w:b/>
              </w:rPr>
            </w:pPr>
            <w:r w:rsidRPr="005362B1">
              <w:rPr>
                <w:b/>
              </w:rPr>
              <w:t>Grand Total</w:t>
            </w:r>
          </w:p>
        </w:tc>
      </w:tr>
      <w:tr w:rsidR="0088536F" w:rsidRPr="005362B1" w14:paraId="461D2D63" w14:textId="77777777" w:rsidTr="00D9550E">
        <w:trPr>
          <w:cantSplit/>
          <w:jc w:val="center"/>
        </w:trPr>
        <w:tc>
          <w:tcPr>
            <w:tcW w:w="0" w:type="auto"/>
            <w:tcBorders>
              <w:top w:val="single" w:sz="4" w:space="0" w:color="auto"/>
              <w:left w:val="nil"/>
              <w:bottom w:val="nil"/>
              <w:right w:val="nil"/>
            </w:tcBorders>
            <w:shd w:val="clear" w:color="auto" w:fill="auto"/>
            <w:noWrap/>
            <w:vAlign w:val="bottom"/>
            <w:hideMark/>
          </w:tcPr>
          <w:p w14:paraId="450CB5A6" w14:textId="77777777" w:rsidR="0088536F" w:rsidRPr="005362B1" w:rsidRDefault="0088536F" w:rsidP="00D9550E">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13A187BC" w14:textId="77777777" w:rsidR="0088536F" w:rsidRPr="005362B1" w:rsidRDefault="0088536F" w:rsidP="00D9550E">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36E0F663" w14:textId="77777777" w:rsidR="0088536F" w:rsidRPr="005362B1" w:rsidRDefault="0088536F" w:rsidP="00D9550E">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6F590B8E" w14:textId="77777777" w:rsidR="0088536F" w:rsidRPr="005362B1" w:rsidRDefault="0088536F" w:rsidP="00D9550E">
            <w:pPr>
              <w:spacing w:after="0"/>
              <w:jc w:val="right"/>
              <w:rPr>
                <w:color w:val="000000"/>
              </w:rPr>
            </w:pPr>
            <w:r w:rsidRPr="005362B1">
              <w:rPr>
                <w:color w:val="000000"/>
              </w:rPr>
              <w:t xml:space="preserve">         76,300 </w:t>
            </w:r>
          </w:p>
        </w:tc>
      </w:tr>
      <w:tr w:rsidR="0088536F" w:rsidRPr="005362B1" w14:paraId="4E543CBA" w14:textId="77777777" w:rsidTr="00D9550E">
        <w:trPr>
          <w:cantSplit/>
          <w:jc w:val="center"/>
        </w:trPr>
        <w:tc>
          <w:tcPr>
            <w:tcW w:w="0" w:type="auto"/>
            <w:tcBorders>
              <w:top w:val="nil"/>
              <w:left w:val="nil"/>
              <w:bottom w:val="nil"/>
              <w:right w:val="nil"/>
            </w:tcBorders>
            <w:shd w:val="clear" w:color="auto" w:fill="auto"/>
            <w:noWrap/>
            <w:vAlign w:val="bottom"/>
            <w:hideMark/>
          </w:tcPr>
          <w:p w14:paraId="686310E5" w14:textId="77777777" w:rsidR="0088536F" w:rsidRPr="005362B1" w:rsidRDefault="0088536F" w:rsidP="00D9550E">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3B8C0A8B" w14:textId="77777777" w:rsidR="0088536F" w:rsidRPr="005362B1" w:rsidRDefault="0088536F" w:rsidP="00D9550E">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067D38D0" w14:textId="77777777" w:rsidR="0088536F" w:rsidRPr="005362B1" w:rsidRDefault="0088536F" w:rsidP="00D9550E">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0CF92D87" w14:textId="77777777" w:rsidR="0088536F" w:rsidRPr="005362B1" w:rsidRDefault="0088536F" w:rsidP="00D9550E">
            <w:pPr>
              <w:spacing w:after="0"/>
              <w:jc w:val="right"/>
              <w:rPr>
                <w:color w:val="000000"/>
              </w:rPr>
            </w:pPr>
            <w:r w:rsidRPr="005362B1">
              <w:rPr>
                <w:color w:val="000000"/>
              </w:rPr>
              <w:t xml:space="preserve">         80,747 </w:t>
            </w:r>
          </w:p>
        </w:tc>
      </w:tr>
      <w:tr w:rsidR="0088536F" w:rsidRPr="005362B1" w14:paraId="6DC8349B" w14:textId="77777777" w:rsidTr="00D9550E">
        <w:trPr>
          <w:cantSplit/>
          <w:jc w:val="center"/>
        </w:trPr>
        <w:tc>
          <w:tcPr>
            <w:tcW w:w="0" w:type="auto"/>
            <w:tcBorders>
              <w:top w:val="nil"/>
              <w:left w:val="nil"/>
              <w:bottom w:val="nil"/>
              <w:right w:val="nil"/>
            </w:tcBorders>
            <w:shd w:val="clear" w:color="auto" w:fill="auto"/>
            <w:noWrap/>
            <w:vAlign w:val="bottom"/>
            <w:hideMark/>
          </w:tcPr>
          <w:p w14:paraId="10AA9D9D" w14:textId="77777777" w:rsidR="0088536F" w:rsidRPr="005362B1" w:rsidRDefault="0088536F" w:rsidP="00D9550E">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7C6D550A" w14:textId="77777777" w:rsidR="0088536F" w:rsidRPr="005362B1" w:rsidRDefault="0088536F" w:rsidP="00D9550E">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09646C01" w14:textId="77777777" w:rsidR="0088536F" w:rsidRPr="005362B1" w:rsidRDefault="0088536F" w:rsidP="00D9550E">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6C901024" w14:textId="77777777" w:rsidR="0088536F" w:rsidRPr="005362B1" w:rsidRDefault="0088536F" w:rsidP="00D9550E">
            <w:pPr>
              <w:spacing w:after="0"/>
              <w:jc w:val="right"/>
              <w:rPr>
                <w:color w:val="000000"/>
              </w:rPr>
            </w:pPr>
            <w:r w:rsidRPr="005362B1">
              <w:rPr>
                <w:color w:val="000000"/>
              </w:rPr>
              <w:t xml:space="preserve">         56,488 </w:t>
            </w:r>
          </w:p>
        </w:tc>
      </w:tr>
      <w:tr w:rsidR="0088536F" w:rsidRPr="005362B1" w14:paraId="0ABBCD86" w14:textId="77777777" w:rsidTr="00D9550E">
        <w:trPr>
          <w:cantSplit/>
          <w:jc w:val="center"/>
        </w:trPr>
        <w:tc>
          <w:tcPr>
            <w:tcW w:w="0" w:type="auto"/>
            <w:tcBorders>
              <w:top w:val="nil"/>
              <w:left w:val="nil"/>
              <w:bottom w:val="nil"/>
              <w:right w:val="nil"/>
            </w:tcBorders>
            <w:shd w:val="clear" w:color="auto" w:fill="auto"/>
            <w:noWrap/>
            <w:vAlign w:val="bottom"/>
            <w:hideMark/>
          </w:tcPr>
          <w:p w14:paraId="3496FE25" w14:textId="77777777" w:rsidR="0088536F" w:rsidRPr="005362B1" w:rsidRDefault="0088536F" w:rsidP="00D9550E">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1FA09135" w14:textId="77777777" w:rsidR="0088536F" w:rsidRPr="005362B1" w:rsidRDefault="0088536F" w:rsidP="00D9550E">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6DEF67D5" w14:textId="77777777" w:rsidR="0088536F" w:rsidRPr="005362B1" w:rsidRDefault="0088536F" w:rsidP="00D9550E">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146F3E75" w14:textId="77777777" w:rsidR="0088536F" w:rsidRPr="005362B1" w:rsidRDefault="0088536F" w:rsidP="00D9550E">
            <w:pPr>
              <w:spacing w:after="0"/>
              <w:jc w:val="right"/>
              <w:rPr>
                <w:color w:val="000000"/>
              </w:rPr>
            </w:pPr>
            <w:r w:rsidRPr="005362B1">
              <w:rPr>
                <w:color w:val="000000"/>
              </w:rPr>
              <w:t xml:space="preserve">         47,485 </w:t>
            </w:r>
          </w:p>
        </w:tc>
      </w:tr>
      <w:tr w:rsidR="0088536F" w:rsidRPr="005362B1" w14:paraId="50C11DF8" w14:textId="77777777" w:rsidTr="00D9550E">
        <w:trPr>
          <w:cantSplit/>
          <w:jc w:val="center"/>
        </w:trPr>
        <w:tc>
          <w:tcPr>
            <w:tcW w:w="0" w:type="auto"/>
            <w:tcBorders>
              <w:top w:val="nil"/>
              <w:left w:val="nil"/>
              <w:bottom w:val="nil"/>
              <w:right w:val="nil"/>
            </w:tcBorders>
            <w:shd w:val="clear" w:color="auto" w:fill="auto"/>
            <w:noWrap/>
            <w:vAlign w:val="bottom"/>
            <w:hideMark/>
          </w:tcPr>
          <w:p w14:paraId="61C837F0" w14:textId="77777777" w:rsidR="0088536F" w:rsidRPr="005362B1" w:rsidRDefault="0088536F" w:rsidP="00D9550E">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5916DD1C" w14:textId="77777777" w:rsidR="0088536F" w:rsidRPr="005362B1" w:rsidRDefault="0088536F" w:rsidP="00D9550E">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5D2D5CBA" w14:textId="77777777" w:rsidR="0088536F" w:rsidRPr="005362B1" w:rsidRDefault="0088536F" w:rsidP="00D9550E">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304B3871" w14:textId="77777777" w:rsidR="0088536F" w:rsidRPr="005362B1" w:rsidRDefault="0088536F" w:rsidP="00D9550E">
            <w:pPr>
              <w:spacing w:after="0"/>
              <w:jc w:val="right"/>
              <w:rPr>
                <w:color w:val="000000"/>
              </w:rPr>
            </w:pPr>
            <w:r w:rsidRPr="005362B1">
              <w:rPr>
                <w:color w:val="000000"/>
              </w:rPr>
              <w:t xml:space="preserve">         68,985 </w:t>
            </w:r>
          </w:p>
        </w:tc>
      </w:tr>
      <w:tr w:rsidR="0088536F" w:rsidRPr="005362B1" w14:paraId="2BB2A6BC" w14:textId="77777777" w:rsidTr="00D9550E">
        <w:trPr>
          <w:cantSplit/>
          <w:jc w:val="center"/>
        </w:trPr>
        <w:tc>
          <w:tcPr>
            <w:tcW w:w="0" w:type="auto"/>
            <w:tcBorders>
              <w:top w:val="nil"/>
              <w:left w:val="nil"/>
              <w:bottom w:val="nil"/>
              <w:right w:val="nil"/>
            </w:tcBorders>
            <w:shd w:val="clear" w:color="auto" w:fill="auto"/>
            <w:noWrap/>
            <w:vAlign w:val="bottom"/>
            <w:hideMark/>
          </w:tcPr>
          <w:p w14:paraId="1BA7818C" w14:textId="77777777" w:rsidR="0088536F" w:rsidRPr="005362B1" w:rsidRDefault="0088536F" w:rsidP="00D9550E">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04219228" w14:textId="77777777" w:rsidR="0088536F" w:rsidRPr="005362B1" w:rsidRDefault="0088536F" w:rsidP="00D9550E">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16F0C826" w14:textId="77777777" w:rsidR="0088536F" w:rsidRPr="005362B1" w:rsidRDefault="0088536F" w:rsidP="00D9550E">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2E3B1573" w14:textId="77777777" w:rsidR="0088536F" w:rsidRPr="005362B1" w:rsidRDefault="0088536F" w:rsidP="00D9550E">
            <w:pPr>
              <w:spacing w:after="0"/>
              <w:jc w:val="right"/>
              <w:rPr>
                <w:color w:val="000000"/>
              </w:rPr>
            </w:pPr>
            <w:r w:rsidRPr="005362B1">
              <w:rPr>
                <w:color w:val="000000"/>
              </w:rPr>
              <w:t xml:space="preserve">         68,280 </w:t>
            </w:r>
          </w:p>
        </w:tc>
      </w:tr>
      <w:tr w:rsidR="0088536F" w:rsidRPr="005362B1" w14:paraId="46E60F01" w14:textId="77777777" w:rsidTr="00D9550E">
        <w:trPr>
          <w:cantSplit/>
          <w:jc w:val="center"/>
        </w:trPr>
        <w:tc>
          <w:tcPr>
            <w:tcW w:w="0" w:type="auto"/>
            <w:tcBorders>
              <w:top w:val="nil"/>
              <w:left w:val="nil"/>
              <w:bottom w:val="nil"/>
              <w:right w:val="nil"/>
            </w:tcBorders>
            <w:shd w:val="clear" w:color="auto" w:fill="auto"/>
            <w:noWrap/>
            <w:vAlign w:val="bottom"/>
            <w:hideMark/>
          </w:tcPr>
          <w:p w14:paraId="7FB3387C" w14:textId="77777777" w:rsidR="0088536F" w:rsidRPr="005362B1" w:rsidRDefault="0088536F" w:rsidP="00D9550E">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198AE41C" w14:textId="77777777" w:rsidR="0088536F" w:rsidRPr="005362B1" w:rsidRDefault="0088536F" w:rsidP="00D9550E">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005DD1C7" w14:textId="77777777" w:rsidR="0088536F" w:rsidRPr="005362B1" w:rsidRDefault="0088536F" w:rsidP="00D9550E">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2A457D56" w14:textId="77777777" w:rsidR="0088536F" w:rsidRPr="005362B1" w:rsidRDefault="0088536F" w:rsidP="00D9550E">
            <w:pPr>
              <w:spacing w:after="0"/>
              <w:jc w:val="right"/>
              <w:rPr>
                <w:color w:val="000000"/>
              </w:rPr>
            </w:pPr>
            <w:r w:rsidRPr="005362B1">
              <w:rPr>
                <w:color w:val="000000"/>
              </w:rPr>
              <w:t xml:space="preserve">         77,170 </w:t>
            </w:r>
          </w:p>
        </w:tc>
      </w:tr>
      <w:tr w:rsidR="0088536F" w:rsidRPr="005362B1" w14:paraId="1CB62269" w14:textId="77777777" w:rsidTr="00D9550E">
        <w:trPr>
          <w:cantSplit/>
          <w:jc w:val="center"/>
        </w:trPr>
        <w:tc>
          <w:tcPr>
            <w:tcW w:w="0" w:type="auto"/>
            <w:tcBorders>
              <w:top w:val="nil"/>
              <w:left w:val="nil"/>
              <w:bottom w:val="nil"/>
              <w:right w:val="nil"/>
            </w:tcBorders>
            <w:shd w:val="clear" w:color="auto" w:fill="auto"/>
            <w:noWrap/>
            <w:vAlign w:val="bottom"/>
            <w:hideMark/>
          </w:tcPr>
          <w:p w14:paraId="02DA7B86" w14:textId="77777777" w:rsidR="0088536F" w:rsidRPr="005362B1" w:rsidRDefault="0088536F" w:rsidP="00D9550E">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12C17536" w14:textId="77777777" w:rsidR="0088536F" w:rsidRPr="005362B1" w:rsidRDefault="0088536F" w:rsidP="00D9550E">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22BA4E92" w14:textId="77777777" w:rsidR="0088536F" w:rsidRPr="005362B1" w:rsidRDefault="0088536F" w:rsidP="00D9550E">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6064F920" w14:textId="77777777" w:rsidR="0088536F" w:rsidRPr="005362B1" w:rsidRDefault="0088536F" w:rsidP="00D9550E">
            <w:pPr>
              <w:spacing w:after="0"/>
              <w:jc w:val="right"/>
              <w:rPr>
                <w:color w:val="000000"/>
              </w:rPr>
            </w:pPr>
            <w:r w:rsidRPr="005362B1">
              <w:rPr>
                <w:color w:val="000000"/>
              </w:rPr>
              <w:t xml:space="preserve">         72,625 </w:t>
            </w:r>
          </w:p>
        </w:tc>
      </w:tr>
      <w:tr w:rsidR="0088536F" w:rsidRPr="005362B1" w14:paraId="5B9B8D54" w14:textId="77777777" w:rsidTr="00D9550E">
        <w:trPr>
          <w:cantSplit/>
          <w:jc w:val="center"/>
        </w:trPr>
        <w:tc>
          <w:tcPr>
            <w:tcW w:w="0" w:type="auto"/>
            <w:tcBorders>
              <w:top w:val="nil"/>
              <w:left w:val="nil"/>
              <w:bottom w:val="nil"/>
              <w:right w:val="nil"/>
            </w:tcBorders>
            <w:shd w:val="clear" w:color="auto" w:fill="auto"/>
            <w:noWrap/>
            <w:vAlign w:val="bottom"/>
            <w:hideMark/>
          </w:tcPr>
          <w:p w14:paraId="1252CB32" w14:textId="77777777" w:rsidR="0088536F" w:rsidRPr="005362B1" w:rsidRDefault="0088536F" w:rsidP="00D9550E">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0D4A07B9" w14:textId="77777777" w:rsidR="0088536F" w:rsidRPr="005362B1" w:rsidRDefault="0088536F" w:rsidP="00D9550E">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6C16ED6A" w14:textId="77777777" w:rsidR="0088536F" w:rsidRPr="005362B1" w:rsidRDefault="0088536F" w:rsidP="00D9550E">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469EF7F7" w14:textId="77777777" w:rsidR="0088536F" w:rsidRPr="005362B1" w:rsidRDefault="0088536F" w:rsidP="00D9550E">
            <w:pPr>
              <w:spacing w:after="0"/>
              <w:jc w:val="right"/>
              <w:rPr>
                <w:color w:val="000000"/>
              </w:rPr>
            </w:pPr>
            <w:r w:rsidRPr="005362B1">
              <w:rPr>
                <w:color w:val="000000"/>
              </w:rPr>
              <w:t xml:space="preserve">         82,543 </w:t>
            </w:r>
          </w:p>
        </w:tc>
      </w:tr>
      <w:tr w:rsidR="0088536F" w:rsidRPr="005362B1" w14:paraId="380AA218" w14:textId="77777777" w:rsidTr="00D9550E">
        <w:trPr>
          <w:cantSplit/>
          <w:jc w:val="center"/>
        </w:trPr>
        <w:tc>
          <w:tcPr>
            <w:tcW w:w="0" w:type="auto"/>
            <w:tcBorders>
              <w:top w:val="nil"/>
              <w:left w:val="nil"/>
              <w:bottom w:val="nil"/>
              <w:right w:val="nil"/>
            </w:tcBorders>
            <w:shd w:val="clear" w:color="auto" w:fill="auto"/>
            <w:noWrap/>
            <w:vAlign w:val="bottom"/>
            <w:hideMark/>
          </w:tcPr>
          <w:p w14:paraId="7989BE1B" w14:textId="77777777" w:rsidR="0088536F" w:rsidRPr="005362B1" w:rsidRDefault="0088536F" w:rsidP="00D9550E">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344F15E9" w14:textId="77777777" w:rsidR="0088536F" w:rsidRPr="005362B1" w:rsidRDefault="0088536F" w:rsidP="00D9550E">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5908481C" w14:textId="77777777" w:rsidR="0088536F" w:rsidRPr="005362B1" w:rsidRDefault="0088536F" w:rsidP="00D9550E">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2DC34A6A" w14:textId="77777777" w:rsidR="0088536F" w:rsidRPr="005362B1" w:rsidRDefault="0088536F" w:rsidP="00D9550E">
            <w:pPr>
              <w:spacing w:after="0"/>
              <w:jc w:val="right"/>
              <w:rPr>
                <w:color w:val="000000"/>
              </w:rPr>
            </w:pPr>
            <w:r w:rsidRPr="005362B1">
              <w:rPr>
                <w:color w:val="000000"/>
              </w:rPr>
              <w:t xml:space="preserve">         66,552 </w:t>
            </w:r>
          </w:p>
        </w:tc>
      </w:tr>
      <w:tr w:rsidR="0088536F" w:rsidRPr="005362B1" w14:paraId="68F0FAB8" w14:textId="77777777" w:rsidTr="00D9550E">
        <w:trPr>
          <w:cantSplit/>
          <w:jc w:val="center"/>
        </w:trPr>
        <w:tc>
          <w:tcPr>
            <w:tcW w:w="0" w:type="auto"/>
            <w:tcBorders>
              <w:top w:val="nil"/>
              <w:left w:val="nil"/>
              <w:bottom w:val="nil"/>
              <w:right w:val="nil"/>
            </w:tcBorders>
            <w:shd w:val="clear" w:color="auto" w:fill="auto"/>
            <w:noWrap/>
            <w:vAlign w:val="bottom"/>
            <w:hideMark/>
          </w:tcPr>
          <w:p w14:paraId="0AF9478B" w14:textId="77777777" w:rsidR="0088536F" w:rsidRPr="005362B1" w:rsidRDefault="0088536F" w:rsidP="00D9550E">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183A444A" w14:textId="77777777" w:rsidR="0088536F" w:rsidRPr="005362B1" w:rsidRDefault="0088536F" w:rsidP="00D9550E">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0E5A857B" w14:textId="77777777" w:rsidR="0088536F" w:rsidRPr="005362B1" w:rsidRDefault="0088536F" w:rsidP="00D9550E">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41BF74CF" w14:textId="77777777" w:rsidR="0088536F" w:rsidRPr="005362B1" w:rsidRDefault="0088536F" w:rsidP="00D9550E">
            <w:pPr>
              <w:spacing w:after="0"/>
              <w:jc w:val="right"/>
              <w:rPr>
                <w:color w:val="000000"/>
              </w:rPr>
            </w:pPr>
            <w:r w:rsidRPr="005362B1">
              <w:rPr>
                <w:color w:val="000000"/>
              </w:rPr>
              <w:t xml:space="preserve">         51,531 </w:t>
            </w:r>
          </w:p>
        </w:tc>
      </w:tr>
      <w:tr w:rsidR="0088536F" w:rsidRPr="005362B1" w14:paraId="15B8EE6F" w14:textId="77777777" w:rsidTr="00D9550E">
        <w:trPr>
          <w:cantSplit/>
          <w:jc w:val="center"/>
        </w:trPr>
        <w:tc>
          <w:tcPr>
            <w:tcW w:w="0" w:type="auto"/>
            <w:tcBorders>
              <w:top w:val="nil"/>
              <w:left w:val="nil"/>
              <w:bottom w:val="nil"/>
              <w:right w:val="nil"/>
            </w:tcBorders>
            <w:shd w:val="clear" w:color="auto" w:fill="auto"/>
            <w:noWrap/>
            <w:vAlign w:val="bottom"/>
            <w:hideMark/>
          </w:tcPr>
          <w:p w14:paraId="7FCF56A8" w14:textId="77777777" w:rsidR="0088536F" w:rsidRPr="005362B1" w:rsidRDefault="0088536F" w:rsidP="00D9550E">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503C67DC" w14:textId="77777777" w:rsidR="0088536F" w:rsidRPr="005362B1" w:rsidRDefault="0088536F" w:rsidP="00D9550E">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38695470" w14:textId="77777777" w:rsidR="0088536F" w:rsidRPr="005362B1" w:rsidRDefault="0088536F" w:rsidP="00D9550E">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3BD92DA5" w14:textId="77777777" w:rsidR="0088536F" w:rsidRPr="005362B1" w:rsidRDefault="0088536F" w:rsidP="00D9550E">
            <w:pPr>
              <w:spacing w:after="0"/>
              <w:jc w:val="right"/>
              <w:rPr>
                <w:color w:val="000000"/>
              </w:rPr>
            </w:pPr>
            <w:r w:rsidRPr="005362B1">
              <w:rPr>
                <w:color w:val="000000"/>
              </w:rPr>
              <w:t xml:space="preserve">         54,638 </w:t>
            </w:r>
          </w:p>
        </w:tc>
      </w:tr>
      <w:tr w:rsidR="0088536F" w:rsidRPr="005362B1" w14:paraId="267513DE" w14:textId="77777777" w:rsidTr="00D9550E">
        <w:trPr>
          <w:cantSplit/>
          <w:jc w:val="center"/>
        </w:trPr>
        <w:tc>
          <w:tcPr>
            <w:tcW w:w="0" w:type="auto"/>
            <w:tcBorders>
              <w:top w:val="nil"/>
              <w:left w:val="nil"/>
              <w:bottom w:val="nil"/>
              <w:right w:val="nil"/>
            </w:tcBorders>
            <w:shd w:val="clear" w:color="auto" w:fill="auto"/>
            <w:noWrap/>
            <w:vAlign w:val="bottom"/>
            <w:hideMark/>
          </w:tcPr>
          <w:p w14:paraId="729FC37B" w14:textId="77777777" w:rsidR="0088536F" w:rsidRPr="005362B1" w:rsidRDefault="0088536F" w:rsidP="00D9550E">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761B377F" w14:textId="77777777" w:rsidR="0088536F" w:rsidRPr="005362B1" w:rsidRDefault="0088536F" w:rsidP="00D9550E">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0D2D000C" w14:textId="77777777" w:rsidR="0088536F" w:rsidRPr="005362B1" w:rsidRDefault="0088536F" w:rsidP="00D9550E">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1267780C" w14:textId="77777777" w:rsidR="0088536F" w:rsidRPr="005362B1" w:rsidRDefault="0088536F" w:rsidP="00D9550E">
            <w:pPr>
              <w:spacing w:after="0"/>
              <w:jc w:val="right"/>
              <w:rPr>
                <w:color w:val="000000"/>
              </w:rPr>
            </w:pPr>
            <w:r w:rsidRPr="005362B1">
              <w:rPr>
                <w:color w:val="000000"/>
              </w:rPr>
              <w:t xml:space="preserve">         52,582 </w:t>
            </w:r>
          </w:p>
        </w:tc>
      </w:tr>
      <w:tr w:rsidR="0088536F" w:rsidRPr="005362B1" w14:paraId="018C5416" w14:textId="77777777" w:rsidTr="00D9550E">
        <w:trPr>
          <w:cantSplit/>
          <w:jc w:val="center"/>
        </w:trPr>
        <w:tc>
          <w:tcPr>
            <w:tcW w:w="0" w:type="auto"/>
            <w:tcBorders>
              <w:top w:val="nil"/>
              <w:left w:val="nil"/>
              <w:bottom w:val="nil"/>
              <w:right w:val="nil"/>
            </w:tcBorders>
            <w:shd w:val="clear" w:color="auto" w:fill="auto"/>
            <w:noWrap/>
            <w:vAlign w:val="bottom"/>
            <w:hideMark/>
          </w:tcPr>
          <w:p w14:paraId="7487E544" w14:textId="77777777" w:rsidR="0088536F" w:rsidRPr="005362B1" w:rsidRDefault="0088536F" w:rsidP="00D9550E">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1C7355B2" w14:textId="77777777" w:rsidR="0088536F" w:rsidRPr="005362B1" w:rsidRDefault="0088536F" w:rsidP="00D9550E">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0FAB4809" w14:textId="77777777" w:rsidR="0088536F" w:rsidRPr="005362B1" w:rsidRDefault="0088536F" w:rsidP="00D9550E">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38F747DA" w14:textId="77777777" w:rsidR="0088536F" w:rsidRPr="005362B1" w:rsidRDefault="0088536F" w:rsidP="00D9550E">
            <w:pPr>
              <w:spacing w:after="0"/>
              <w:jc w:val="right"/>
              <w:rPr>
                <w:color w:val="000000"/>
              </w:rPr>
            </w:pPr>
            <w:r w:rsidRPr="005362B1">
              <w:rPr>
                <w:color w:val="000000"/>
              </w:rPr>
              <w:t xml:space="preserve">         56,623 </w:t>
            </w:r>
          </w:p>
        </w:tc>
      </w:tr>
      <w:tr w:rsidR="0088536F" w:rsidRPr="005362B1" w14:paraId="105AE357" w14:textId="77777777" w:rsidTr="00D9550E">
        <w:trPr>
          <w:cantSplit/>
          <w:jc w:val="center"/>
        </w:trPr>
        <w:tc>
          <w:tcPr>
            <w:tcW w:w="0" w:type="auto"/>
            <w:tcBorders>
              <w:top w:val="nil"/>
              <w:left w:val="nil"/>
              <w:bottom w:val="nil"/>
              <w:right w:val="nil"/>
            </w:tcBorders>
            <w:shd w:val="clear" w:color="auto" w:fill="auto"/>
            <w:noWrap/>
            <w:vAlign w:val="bottom"/>
            <w:hideMark/>
          </w:tcPr>
          <w:p w14:paraId="7F8273F4" w14:textId="77777777" w:rsidR="0088536F" w:rsidRPr="005362B1" w:rsidRDefault="0088536F" w:rsidP="00D9550E">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4AA75F09" w14:textId="77777777" w:rsidR="0088536F" w:rsidRPr="005362B1" w:rsidRDefault="0088536F" w:rsidP="00D9550E">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11F5CA58" w14:textId="77777777" w:rsidR="0088536F" w:rsidRPr="005362B1" w:rsidRDefault="0088536F" w:rsidP="00D9550E">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D603EEE" w14:textId="77777777" w:rsidR="0088536F" w:rsidRPr="005362B1" w:rsidRDefault="0088536F" w:rsidP="00D9550E">
            <w:pPr>
              <w:spacing w:after="0"/>
              <w:jc w:val="right"/>
              <w:rPr>
                <w:color w:val="000000"/>
              </w:rPr>
            </w:pPr>
            <w:r w:rsidRPr="005362B1">
              <w:rPr>
                <w:color w:val="000000"/>
              </w:rPr>
              <w:t xml:space="preserve">         47,584 </w:t>
            </w:r>
          </w:p>
        </w:tc>
      </w:tr>
      <w:tr w:rsidR="0088536F" w:rsidRPr="005362B1" w14:paraId="5AD322F0" w14:textId="77777777" w:rsidTr="00D9550E">
        <w:trPr>
          <w:cantSplit/>
          <w:jc w:val="center"/>
        </w:trPr>
        <w:tc>
          <w:tcPr>
            <w:tcW w:w="0" w:type="auto"/>
            <w:tcBorders>
              <w:top w:val="nil"/>
              <w:left w:val="nil"/>
              <w:bottom w:val="nil"/>
              <w:right w:val="nil"/>
            </w:tcBorders>
            <w:shd w:val="clear" w:color="auto" w:fill="auto"/>
            <w:noWrap/>
            <w:vAlign w:val="bottom"/>
            <w:hideMark/>
          </w:tcPr>
          <w:p w14:paraId="09D040E6" w14:textId="77777777" w:rsidR="0088536F" w:rsidRPr="005362B1" w:rsidRDefault="0088536F" w:rsidP="00D9550E">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15566530" w14:textId="77777777" w:rsidR="0088536F" w:rsidRPr="005362B1" w:rsidRDefault="0088536F" w:rsidP="00D9550E">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2E74ADAB" w14:textId="77777777" w:rsidR="0088536F" w:rsidRPr="005362B1" w:rsidRDefault="0088536F" w:rsidP="00D9550E">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4D373AAF" w14:textId="77777777" w:rsidR="0088536F" w:rsidRPr="005362B1" w:rsidRDefault="0088536F" w:rsidP="00D9550E">
            <w:pPr>
              <w:spacing w:after="0"/>
              <w:jc w:val="right"/>
              <w:rPr>
                <w:color w:val="000000"/>
              </w:rPr>
            </w:pPr>
            <w:r w:rsidRPr="005362B1">
              <w:rPr>
                <w:color w:val="000000"/>
              </w:rPr>
              <w:t xml:space="preserve">         47,897 </w:t>
            </w:r>
          </w:p>
        </w:tc>
      </w:tr>
      <w:tr w:rsidR="0088536F" w:rsidRPr="005362B1" w14:paraId="052CD061" w14:textId="77777777" w:rsidTr="00D9550E">
        <w:trPr>
          <w:cantSplit/>
          <w:jc w:val="center"/>
        </w:trPr>
        <w:tc>
          <w:tcPr>
            <w:tcW w:w="0" w:type="auto"/>
            <w:tcBorders>
              <w:top w:val="nil"/>
              <w:left w:val="nil"/>
              <w:bottom w:val="nil"/>
              <w:right w:val="nil"/>
            </w:tcBorders>
            <w:shd w:val="clear" w:color="auto" w:fill="auto"/>
            <w:noWrap/>
            <w:vAlign w:val="bottom"/>
            <w:hideMark/>
          </w:tcPr>
          <w:p w14:paraId="70F04972" w14:textId="77777777" w:rsidR="0088536F" w:rsidRPr="005362B1" w:rsidRDefault="0088536F" w:rsidP="00D9550E">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4D3E88B5" w14:textId="77777777" w:rsidR="0088536F" w:rsidRPr="005362B1" w:rsidRDefault="0088536F" w:rsidP="00D9550E">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730F6FFA" w14:textId="77777777" w:rsidR="0088536F" w:rsidRPr="005362B1" w:rsidRDefault="0088536F" w:rsidP="00D9550E">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3247BD10" w14:textId="77777777" w:rsidR="0088536F" w:rsidRPr="005362B1" w:rsidRDefault="0088536F" w:rsidP="00D9550E">
            <w:pPr>
              <w:spacing w:after="0"/>
              <w:jc w:val="right"/>
              <w:rPr>
                <w:color w:val="000000"/>
              </w:rPr>
            </w:pPr>
            <w:r w:rsidRPr="005362B1">
              <w:rPr>
                <w:color w:val="000000"/>
              </w:rPr>
              <w:t xml:space="preserve">         52,261 </w:t>
            </w:r>
          </w:p>
        </w:tc>
      </w:tr>
      <w:tr w:rsidR="0088536F" w:rsidRPr="005362B1" w14:paraId="09DF4E00" w14:textId="77777777" w:rsidTr="00D9550E">
        <w:trPr>
          <w:cantSplit/>
          <w:jc w:val="center"/>
        </w:trPr>
        <w:tc>
          <w:tcPr>
            <w:tcW w:w="0" w:type="auto"/>
            <w:tcBorders>
              <w:top w:val="nil"/>
              <w:left w:val="nil"/>
              <w:bottom w:val="nil"/>
              <w:right w:val="nil"/>
            </w:tcBorders>
            <w:shd w:val="clear" w:color="auto" w:fill="auto"/>
            <w:noWrap/>
            <w:vAlign w:val="bottom"/>
            <w:hideMark/>
          </w:tcPr>
          <w:p w14:paraId="2342CA3E" w14:textId="77777777" w:rsidR="0088536F" w:rsidRPr="005362B1" w:rsidRDefault="0088536F" w:rsidP="00D9550E">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54557E6B" w14:textId="77777777" w:rsidR="0088536F" w:rsidRPr="005362B1" w:rsidRDefault="0088536F" w:rsidP="00D9550E">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6EDFBD2A" w14:textId="77777777" w:rsidR="0088536F" w:rsidRPr="005362B1" w:rsidRDefault="0088536F" w:rsidP="00D9550E">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1868DC7C" w14:textId="77777777" w:rsidR="0088536F" w:rsidRPr="005362B1" w:rsidRDefault="0088536F" w:rsidP="00D9550E">
            <w:pPr>
              <w:spacing w:after="0"/>
              <w:jc w:val="right"/>
              <w:rPr>
                <w:color w:val="000000"/>
              </w:rPr>
            </w:pPr>
            <w:r w:rsidRPr="005362B1">
              <w:rPr>
                <w:color w:val="000000"/>
              </w:rPr>
              <w:t xml:space="preserve">         59,014 </w:t>
            </w:r>
          </w:p>
        </w:tc>
      </w:tr>
      <w:tr w:rsidR="0088536F" w:rsidRPr="005362B1" w14:paraId="4C76D940" w14:textId="77777777" w:rsidTr="00D9550E">
        <w:trPr>
          <w:cantSplit/>
          <w:jc w:val="center"/>
        </w:trPr>
        <w:tc>
          <w:tcPr>
            <w:tcW w:w="0" w:type="auto"/>
            <w:tcBorders>
              <w:top w:val="nil"/>
              <w:left w:val="nil"/>
              <w:bottom w:val="nil"/>
              <w:right w:val="nil"/>
            </w:tcBorders>
            <w:shd w:val="clear" w:color="auto" w:fill="auto"/>
            <w:noWrap/>
            <w:vAlign w:val="bottom"/>
            <w:hideMark/>
          </w:tcPr>
          <w:p w14:paraId="56C01E61" w14:textId="77777777" w:rsidR="0088536F" w:rsidRPr="005362B1" w:rsidRDefault="0088536F" w:rsidP="00D9550E">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235A5AEA" w14:textId="77777777" w:rsidR="0088536F" w:rsidRPr="005362B1" w:rsidRDefault="0088536F" w:rsidP="00D9550E">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5C5E7728" w14:textId="77777777" w:rsidR="0088536F" w:rsidRPr="005362B1" w:rsidRDefault="0088536F" w:rsidP="00D9550E">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2F0E238E" w14:textId="77777777" w:rsidR="0088536F" w:rsidRPr="005362B1" w:rsidRDefault="0088536F" w:rsidP="00D9550E">
            <w:pPr>
              <w:spacing w:after="0"/>
              <w:jc w:val="right"/>
              <w:rPr>
                <w:color w:val="000000"/>
              </w:rPr>
            </w:pPr>
            <w:r w:rsidRPr="005362B1">
              <w:rPr>
                <w:color w:val="000000"/>
              </w:rPr>
              <w:t xml:space="preserve">         53,196 </w:t>
            </w:r>
          </w:p>
        </w:tc>
      </w:tr>
      <w:tr w:rsidR="0088536F" w:rsidRPr="005362B1" w14:paraId="51D01DC1" w14:textId="77777777" w:rsidTr="00D9550E">
        <w:trPr>
          <w:cantSplit/>
          <w:jc w:val="center"/>
        </w:trPr>
        <w:tc>
          <w:tcPr>
            <w:tcW w:w="0" w:type="auto"/>
            <w:tcBorders>
              <w:top w:val="nil"/>
              <w:left w:val="nil"/>
              <w:bottom w:val="nil"/>
              <w:right w:val="nil"/>
            </w:tcBorders>
            <w:shd w:val="clear" w:color="auto" w:fill="auto"/>
            <w:noWrap/>
            <w:vAlign w:val="bottom"/>
            <w:hideMark/>
          </w:tcPr>
          <w:p w14:paraId="06793DDA" w14:textId="77777777" w:rsidR="0088536F" w:rsidRPr="005362B1" w:rsidRDefault="0088536F" w:rsidP="00D9550E">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74468040" w14:textId="77777777" w:rsidR="0088536F" w:rsidRPr="005362B1" w:rsidRDefault="0088536F" w:rsidP="00D9550E">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4FB30FF5" w14:textId="77777777" w:rsidR="0088536F" w:rsidRPr="005362B1" w:rsidRDefault="0088536F" w:rsidP="00D9550E">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23781BD2" w14:textId="77777777" w:rsidR="0088536F" w:rsidRPr="005362B1" w:rsidRDefault="0088536F" w:rsidP="00D9550E">
            <w:pPr>
              <w:spacing w:after="0"/>
              <w:jc w:val="right"/>
              <w:rPr>
                <w:color w:val="000000"/>
              </w:rPr>
            </w:pPr>
            <w:r w:rsidRPr="005362B1">
              <w:rPr>
                <w:color w:val="000000"/>
              </w:rPr>
              <w:t xml:space="preserve">         78,593 </w:t>
            </w:r>
          </w:p>
        </w:tc>
      </w:tr>
      <w:tr w:rsidR="0088536F" w:rsidRPr="005362B1" w14:paraId="1ED319C5" w14:textId="77777777" w:rsidTr="00D9550E">
        <w:trPr>
          <w:cantSplit/>
          <w:jc w:val="center"/>
        </w:trPr>
        <w:tc>
          <w:tcPr>
            <w:tcW w:w="0" w:type="auto"/>
            <w:tcBorders>
              <w:top w:val="nil"/>
              <w:left w:val="nil"/>
              <w:right w:val="nil"/>
            </w:tcBorders>
            <w:shd w:val="clear" w:color="auto" w:fill="auto"/>
            <w:noWrap/>
            <w:vAlign w:val="bottom"/>
            <w:hideMark/>
          </w:tcPr>
          <w:p w14:paraId="3812667B" w14:textId="77777777" w:rsidR="0088536F" w:rsidRPr="005362B1" w:rsidRDefault="0088536F" w:rsidP="00D9550E">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34F24FB5" w14:textId="77777777" w:rsidR="0088536F" w:rsidRPr="005362B1" w:rsidRDefault="0088536F" w:rsidP="00D9550E">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4EE8901F" w14:textId="77777777" w:rsidR="0088536F" w:rsidRPr="005362B1" w:rsidRDefault="0088536F" w:rsidP="00D9550E">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4AEDC609" w14:textId="77777777" w:rsidR="0088536F" w:rsidRPr="005362B1" w:rsidRDefault="0088536F" w:rsidP="00D9550E">
            <w:pPr>
              <w:spacing w:after="0"/>
              <w:jc w:val="right"/>
              <w:rPr>
                <w:color w:val="000000"/>
              </w:rPr>
            </w:pPr>
            <w:r w:rsidRPr="005362B1">
              <w:rPr>
                <w:color w:val="000000"/>
              </w:rPr>
              <w:t xml:space="preserve">         85,367 </w:t>
            </w:r>
          </w:p>
        </w:tc>
      </w:tr>
      <w:tr w:rsidR="0088536F" w:rsidRPr="005362B1" w14:paraId="590A4ED6" w14:textId="77777777" w:rsidTr="00D9550E">
        <w:trPr>
          <w:cantSplit/>
          <w:jc w:val="center"/>
        </w:trPr>
        <w:tc>
          <w:tcPr>
            <w:tcW w:w="0" w:type="auto"/>
            <w:tcBorders>
              <w:top w:val="nil"/>
              <w:left w:val="nil"/>
              <w:bottom w:val="nil"/>
              <w:right w:val="nil"/>
            </w:tcBorders>
            <w:shd w:val="clear" w:color="auto" w:fill="auto"/>
            <w:noWrap/>
            <w:vAlign w:val="bottom"/>
            <w:hideMark/>
          </w:tcPr>
          <w:p w14:paraId="23904D85" w14:textId="77777777" w:rsidR="0088536F" w:rsidRPr="005362B1" w:rsidRDefault="0088536F" w:rsidP="00D9550E">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71FAAE92" w14:textId="77777777" w:rsidR="0088536F" w:rsidRPr="005362B1" w:rsidRDefault="0088536F" w:rsidP="00D9550E">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9080D47" w14:textId="77777777" w:rsidR="0088536F" w:rsidRPr="005362B1" w:rsidRDefault="0088536F" w:rsidP="00D9550E">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04F2288D" w14:textId="77777777" w:rsidR="0088536F" w:rsidRPr="005362B1" w:rsidRDefault="0088536F" w:rsidP="00D9550E">
            <w:pPr>
              <w:spacing w:after="0"/>
              <w:jc w:val="right"/>
              <w:rPr>
                <w:color w:val="000000"/>
              </w:rPr>
            </w:pPr>
            <w:r w:rsidRPr="005362B1">
              <w:rPr>
                <w:color w:val="000000"/>
              </w:rPr>
              <w:t xml:space="preserve">         77,930 </w:t>
            </w:r>
          </w:p>
        </w:tc>
      </w:tr>
      <w:tr w:rsidR="0088536F" w:rsidRPr="005362B1" w14:paraId="0ACAE108" w14:textId="77777777" w:rsidTr="00D9550E">
        <w:trPr>
          <w:cantSplit/>
          <w:jc w:val="center"/>
        </w:trPr>
        <w:tc>
          <w:tcPr>
            <w:tcW w:w="0" w:type="auto"/>
            <w:tcBorders>
              <w:top w:val="nil"/>
              <w:left w:val="nil"/>
              <w:bottom w:val="nil"/>
              <w:right w:val="nil"/>
            </w:tcBorders>
            <w:shd w:val="clear" w:color="auto" w:fill="auto"/>
            <w:noWrap/>
            <w:vAlign w:val="bottom"/>
            <w:hideMark/>
          </w:tcPr>
          <w:p w14:paraId="7B7F489F" w14:textId="77777777" w:rsidR="0088536F" w:rsidRPr="005362B1" w:rsidRDefault="0088536F" w:rsidP="00D9550E">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5D11F6A5" w14:textId="77777777" w:rsidR="0088536F" w:rsidRPr="005362B1" w:rsidRDefault="0088536F" w:rsidP="00D9550E">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152FED96" w14:textId="77777777" w:rsidR="0088536F" w:rsidRPr="005362B1" w:rsidRDefault="0088536F" w:rsidP="00D9550E">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6ABA5E91" w14:textId="77777777" w:rsidR="0088536F" w:rsidRPr="005362B1" w:rsidRDefault="0088536F" w:rsidP="00D9550E">
            <w:pPr>
              <w:spacing w:after="0"/>
              <w:jc w:val="right"/>
              <w:rPr>
                <w:color w:val="000000"/>
              </w:rPr>
            </w:pPr>
            <w:r w:rsidRPr="005362B1">
              <w:rPr>
                <w:color w:val="000000"/>
              </w:rPr>
              <w:t xml:space="preserve">         68,576 </w:t>
            </w:r>
          </w:p>
        </w:tc>
      </w:tr>
      <w:tr w:rsidR="0088536F" w:rsidRPr="005362B1" w14:paraId="630DE731" w14:textId="77777777" w:rsidTr="00D9550E">
        <w:trPr>
          <w:cantSplit/>
          <w:jc w:val="center"/>
        </w:trPr>
        <w:tc>
          <w:tcPr>
            <w:tcW w:w="0" w:type="auto"/>
            <w:tcBorders>
              <w:top w:val="nil"/>
              <w:left w:val="nil"/>
              <w:bottom w:val="nil"/>
              <w:right w:val="nil"/>
            </w:tcBorders>
            <w:shd w:val="clear" w:color="auto" w:fill="auto"/>
            <w:noWrap/>
            <w:vAlign w:val="bottom"/>
            <w:hideMark/>
          </w:tcPr>
          <w:p w14:paraId="2427A927" w14:textId="77777777" w:rsidR="0088536F" w:rsidRPr="005362B1" w:rsidRDefault="0088536F" w:rsidP="00D9550E">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20910E51" w14:textId="77777777" w:rsidR="0088536F" w:rsidRPr="005362B1" w:rsidRDefault="0088536F" w:rsidP="00D9550E">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77DF0866" w14:textId="77777777" w:rsidR="0088536F" w:rsidRPr="005362B1" w:rsidRDefault="0088536F" w:rsidP="00D9550E">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42521C21" w14:textId="77777777" w:rsidR="0088536F" w:rsidRPr="005362B1" w:rsidRDefault="0088536F" w:rsidP="00D9550E">
            <w:pPr>
              <w:spacing w:after="0"/>
              <w:jc w:val="right"/>
              <w:rPr>
                <w:color w:val="000000"/>
              </w:rPr>
            </w:pPr>
            <w:r w:rsidRPr="005362B1">
              <w:rPr>
                <w:color w:val="000000"/>
              </w:rPr>
              <w:t xml:space="preserve">         84,945 </w:t>
            </w:r>
          </w:p>
        </w:tc>
      </w:tr>
      <w:tr w:rsidR="0088536F" w:rsidRPr="005362B1" w14:paraId="50B40F0A" w14:textId="77777777" w:rsidTr="00D9550E">
        <w:trPr>
          <w:cantSplit/>
          <w:jc w:val="center"/>
        </w:trPr>
        <w:tc>
          <w:tcPr>
            <w:tcW w:w="0" w:type="auto"/>
            <w:tcBorders>
              <w:top w:val="nil"/>
              <w:left w:val="nil"/>
              <w:bottom w:val="nil"/>
              <w:right w:val="nil"/>
            </w:tcBorders>
            <w:shd w:val="clear" w:color="auto" w:fill="auto"/>
            <w:noWrap/>
            <w:vAlign w:val="bottom"/>
          </w:tcPr>
          <w:p w14:paraId="276B2E66" w14:textId="77777777" w:rsidR="0088536F" w:rsidRPr="005362B1" w:rsidRDefault="0088536F" w:rsidP="00D9550E">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55DFD299" w14:textId="77777777" w:rsidR="0088536F" w:rsidRPr="005362B1" w:rsidRDefault="0088536F" w:rsidP="00D9550E">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069F25BB" w14:textId="77777777" w:rsidR="0088536F" w:rsidRPr="005362B1" w:rsidRDefault="0088536F" w:rsidP="00D9550E">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22772ADC" w14:textId="77777777" w:rsidR="0088536F" w:rsidRPr="005362B1" w:rsidRDefault="0088536F" w:rsidP="00D9550E">
            <w:pPr>
              <w:spacing w:after="0"/>
              <w:jc w:val="right"/>
              <w:rPr>
                <w:color w:val="000000"/>
              </w:rPr>
            </w:pPr>
            <w:r w:rsidRPr="005362B1">
              <w:rPr>
                <w:color w:val="000000"/>
              </w:rPr>
              <w:t xml:space="preserve">         79,481 </w:t>
            </w:r>
          </w:p>
        </w:tc>
      </w:tr>
      <w:tr w:rsidR="0088536F" w:rsidRPr="005362B1" w14:paraId="72F4FD6C" w14:textId="77777777" w:rsidTr="00D9550E">
        <w:trPr>
          <w:cantSplit/>
          <w:jc w:val="center"/>
        </w:trPr>
        <w:tc>
          <w:tcPr>
            <w:tcW w:w="0" w:type="auto"/>
            <w:tcBorders>
              <w:top w:val="nil"/>
              <w:left w:val="nil"/>
              <w:right w:val="nil"/>
            </w:tcBorders>
            <w:shd w:val="clear" w:color="auto" w:fill="auto"/>
            <w:noWrap/>
            <w:vAlign w:val="bottom"/>
          </w:tcPr>
          <w:p w14:paraId="26B1D9A9" w14:textId="77777777" w:rsidR="0088536F" w:rsidRPr="005362B1" w:rsidRDefault="0088536F" w:rsidP="00D9550E">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0FF7F8DF" w14:textId="77777777" w:rsidR="0088536F" w:rsidRPr="005362B1" w:rsidRDefault="0088536F" w:rsidP="00D9550E">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371339A3" w14:textId="77777777" w:rsidR="0088536F" w:rsidRPr="005362B1" w:rsidRDefault="0088536F" w:rsidP="00D9550E">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7796E5A6" w14:textId="77777777" w:rsidR="0088536F" w:rsidRPr="005362B1" w:rsidRDefault="0088536F" w:rsidP="00D9550E">
            <w:pPr>
              <w:spacing w:after="0"/>
              <w:jc w:val="right"/>
              <w:rPr>
                <w:color w:val="000000"/>
              </w:rPr>
            </w:pPr>
            <w:r w:rsidRPr="005362B1">
              <w:rPr>
                <w:color w:val="000000"/>
              </w:rPr>
              <w:t xml:space="preserve">         64,055 </w:t>
            </w:r>
          </w:p>
        </w:tc>
      </w:tr>
      <w:tr w:rsidR="0088536F" w:rsidRPr="005362B1" w14:paraId="6A53BF00" w14:textId="77777777" w:rsidTr="00D9550E">
        <w:trPr>
          <w:cantSplit/>
          <w:jc w:val="center"/>
        </w:trPr>
        <w:tc>
          <w:tcPr>
            <w:tcW w:w="0" w:type="auto"/>
            <w:shd w:val="clear" w:color="auto" w:fill="auto"/>
            <w:noWrap/>
            <w:vAlign w:val="bottom"/>
          </w:tcPr>
          <w:p w14:paraId="3BAB1CA2" w14:textId="77777777" w:rsidR="0088536F" w:rsidRPr="005362B1" w:rsidRDefault="0088536F" w:rsidP="00D9550E">
            <w:pPr>
              <w:keepNext/>
              <w:spacing w:after="0"/>
              <w:jc w:val="right"/>
            </w:pPr>
            <w:r w:rsidRPr="005362B1">
              <w:rPr>
                <w:color w:val="000000"/>
              </w:rPr>
              <w:t>2017</w:t>
            </w:r>
          </w:p>
        </w:tc>
        <w:tc>
          <w:tcPr>
            <w:tcW w:w="0" w:type="auto"/>
            <w:shd w:val="clear" w:color="auto" w:fill="auto"/>
            <w:noWrap/>
            <w:vAlign w:val="bottom"/>
          </w:tcPr>
          <w:p w14:paraId="2E764B32" w14:textId="77777777" w:rsidR="0088536F" w:rsidRPr="005362B1" w:rsidRDefault="0088536F" w:rsidP="00D9550E">
            <w:pPr>
              <w:spacing w:after="0"/>
              <w:jc w:val="right"/>
              <w:rPr>
                <w:color w:val="000000"/>
              </w:rPr>
            </w:pPr>
            <w:r w:rsidRPr="005362B1">
              <w:rPr>
                <w:color w:val="000000"/>
              </w:rPr>
              <w:t xml:space="preserve">            711 </w:t>
            </w:r>
          </w:p>
        </w:tc>
        <w:tc>
          <w:tcPr>
            <w:tcW w:w="0" w:type="auto"/>
            <w:shd w:val="clear" w:color="auto" w:fill="auto"/>
            <w:noWrap/>
            <w:vAlign w:val="bottom"/>
          </w:tcPr>
          <w:p w14:paraId="0B2F7690" w14:textId="77777777" w:rsidR="0088536F" w:rsidRPr="005362B1" w:rsidRDefault="0088536F" w:rsidP="00D9550E">
            <w:pPr>
              <w:spacing w:after="0"/>
              <w:jc w:val="right"/>
              <w:rPr>
                <w:color w:val="000000"/>
              </w:rPr>
            </w:pPr>
            <w:r w:rsidRPr="005362B1">
              <w:rPr>
                <w:color w:val="000000"/>
              </w:rPr>
              <w:t xml:space="preserve">         48,016 </w:t>
            </w:r>
          </w:p>
        </w:tc>
        <w:tc>
          <w:tcPr>
            <w:tcW w:w="0" w:type="auto"/>
            <w:shd w:val="clear" w:color="auto" w:fill="auto"/>
            <w:noWrap/>
            <w:vAlign w:val="bottom"/>
          </w:tcPr>
          <w:p w14:paraId="36E42B09" w14:textId="77777777" w:rsidR="0088536F" w:rsidRPr="005362B1" w:rsidRDefault="0088536F" w:rsidP="00D9550E">
            <w:pPr>
              <w:spacing w:after="0"/>
              <w:jc w:val="right"/>
              <w:rPr>
                <w:color w:val="000000"/>
              </w:rPr>
            </w:pPr>
            <w:r w:rsidRPr="005362B1">
              <w:rPr>
                <w:color w:val="000000"/>
              </w:rPr>
              <w:t xml:space="preserve">         48,727 </w:t>
            </w:r>
          </w:p>
        </w:tc>
      </w:tr>
      <w:tr w:rsidR="0088536F" w:rsidRPr="005362B1" w14:paraId="286D63C9" w14:textId="77777777" w:rsidTr="00D9550E">
        <w:trPr>
          <w:cantSplit/>
          <w:jc w:val="center"/>
        </w:trPr>
        <w:tc>
          <w:tcPr>
            <w:tcW w:w="0" w:type="auto"/>
            <w:shd w:val="clear" w:color="auto" w:fill="auto"/>
            <w:noWrap/>
            <w:vAlign w:val="bottom"/>
          </w:tcPr>
          <w:p w14:paraId="29D34ED3" w14:textId="77777777" w:rsidR="0088536F" w:rsidRPr="005362B1" w:rsidRDefault="0088536F" w:rsidP="00D9550E">
            <w:pPr>
              <w:keepNext/>
              <w:spacing w:after="0"/>
              <w:jc w:val="right"/>
            </w:pPr>
            <w:r w:rsidRPr="005362B1">
              <w:rPr>
                <w:color w:val="000000"/>
              </w:rPr>
              <w:t>2018</w:t>
            </w:r>
          </w:p>
        </w:tc>
        <w:tc>
          <w:tcPr>
            <w:tcW w:w="0" w:type="auto"/>
            <w:shd w:val="clear" w:color="auto" w:fill="auto"/>
            <w:noWrap/>
            <w:vAlign w:val="bottom"/>
          </w:tcPr>
          <w:p w14:paraId="2A83B6BE" w14:textId="77777777" w:rsidR="0088536F" w:rsidRPr="005362B1" w:rsidRDefault="0088536F" w:rsidP="00D9550E">
            <w:pPr>
              <w:spacing w:after="0"/>
              <w:jc w:val="right"/>
            </w:pPr>
            <w:r w:rsidRPr="005362B1">
              <w:rPr>
                <w:color w:val="000000"/>
              </w:rPr>
              <w:t xml:space="preserve">            604 </w:t>
            </w:r>
          </w:p>
        </w:tc>
        <w:tc>
          <w:tcPr>
            <w:tcW w:w="0" w:type="auto"/>
            <w:shd w:val="clear" w:color="auto" w:fill="auto"/>
            <w:noWrap/>
            <w:vAlign w:val="bottom"/>
          </w:tcPr>
          <w:p w14:paraId="1A065272" w14:textId="77777777" w:rsidR="0088536F" w:rsidRPr="005362B1" w:rsidRDefault="0088536F" w:rsidP="00D9550E">
            <w:pPr>
              <w:spacing w:after="0"/>
              <w:jc w:val="right"/>
            </w:pPr>
            <w:r w:rsidRPr="005362B1">
              <w:rPr>
                <w:color w:val="000000"/>
              </w:rPr>
              <w:t xml:space="preserve">         14,546 </w:t>
            </w:r>
          </w:p>
        </w:tc>
        <w:tc>
          <w:tcPr>
            <w:tcW w:w="0" w:type="auto"/>
            <w:shd w:val="clear" w:color="auto" w:fill="auto"/>
            <w:noWrap/>
            <w:vAlign w:val="bottom"/>
          </w:tcPr>
          <w:p w14:paraId="7F959476" w14:textId="77777777" w:rsidR="0088536F" w:rsidRPr="005362B1" w:rsidRDefault="0088536F" w:rsidP="00D9550E">
            <w:pPr>
              <w:spacing w:after="0"/>
              <w:jc w:val="right"/>
            </w:pPr>
            <w:r w:rsidRPr="005362B1">
              <w:rPr>
                <w:color w:val="000000"/>
              </w:rPr>
              <w:t xml:space="preserve">         15,150 </w:t>
            </w:r>
          </w:p>
        </w:tc>
      </w:tr>
      <w:tr w:rsidR="0088536F" w:rsidRPr="005362B1" w14:paraId="48903B20" w14:textId="77777777" w:rsidTr="00D9550E">
        <w:trPr>
          <w:cantSplit/>
          <w:jc w:val="center"/>
        </w:trPr>
        <w:tc>
          <w:tcPr>
            <w:tcW w:w="0" w:type="auto"/>
            <w:shd w:val="clear" w:color="auto" w:fill="auto"/>
            <w:noWrap/>
            <w:vAlign w:val="bottom"/>
          </w:tcPr>
          <w:p w14:paraId="0799E5AC" w14:textId="77777777" w:rsidR="0088536F" w:rsidRPr="005362B1" w:rsidRDefault="0088536F" w:rsidP="00D9550E">
            <w:pPr>
              <w:keepNext/>
              <w:spacing w:after="0"/>
              <w:jc w:val="right"/>
            </w:pPr>
            <w:r w:rsidRPr="005362B1">
              <w:rPr>
                <w:color w:val="000000"/>
              </w:rPr>
              <w:t>2019</w:t>
            </w:r>
          </w:p>
        </w:tc>
        <w:tc>
          <w:tcPr>
            <w:tcW w:w="0" w:type="auto"/>
            <w:shd w:val="clear" w:color="auto" w:fill="auto"/>
            <w:noWrap/>
            <w:vAlign w:val="bottom"/>
          </w:tcPr>
          <w:p w14:paraId="360CAE2F" w14:textId="77777777" w:rsidR="0088536F" w:rsidRPr="005362B1" w:rsidRDefault="0088536F" w:rsidP="00D9550E">
            <w:pPr>
              <w:spacing w:after="0"/>
              <w:jc w:val="right"/>
            </w:pPr>
            <w:r w:rsidRPr="005362B1">
              <w:rPr>
                <w:color w:val="000000"/>
              </w:rPr>
              <w:t xml:space="preserve">         1,194 </w:t>
            </w:r>
          </w:p>
        </w:tc>
        <w:tc>
          <w:tcPr>
            <w:tcW w:w="0" w:type="auto"/>
            <w:shd w:val="clear" w:color="auto" w:fill="auto"/>
            <w:noWrap/>
            <w:vAlign w:val="bottom"/>
          </w:tcPr>
          <w:p w14:paraId="1F830B7B" w14:textId="77777777" w:rsidR="0088536F" w:rsidRPr="005362B1" w:rsidRDefault="0088536F" w:rsidP="00D9550E">
            <w:pPr>
              <w:spacing w:after="0"/>
              <w:jc w:val="right"/>
            </w:pPr>
            <w:r w:rsidRPr="005362B1">
              <w:rPr>
                <w:color w:val="000000"/>
              </w:rPr>
              <w:t xml:space="preserve">         14,522 </w:t>
            </w:r>
          </w:p>
        </w:tc>
        <w:tc>
          <w:tcPr>
            <w:tcW w:w="0" w:type="auto"/>
            <w:shd w:val="clear" w:color="auto" w:fill="auto"/>
            <w:noWrap/>
            <w:vAlign w:val="bottom"/>
          </w:tcPr>
          <w:p w14:paraId="015C2F53" w14:textId="77777777" w:rsidR="0088536F" w:rsidRPr="005362B1" w:rsidRDefault="0088536F" w:rsidP="00D9550E">
            <w:pPr>
              <w:spacing w:after="0"/>
              <w:jc w:val="right"/>
            </w:pPr>
            <w:r w:rsidRPr="005362B1">
              <w:rPr>
                <w:color w:val="000000"/>
              </w:rPr>
              <w:t xml:space="preserve">         15,716 </w:t>
            </w:r>
          </w:p>
        </w:tc>
      </w:tr>
      <w:tr w:rsidR="0088536F" w:rsidRPr="005362B1" w14:paraId="65FE6177" w14:textId="77777777" w:rsidTr="00D9550E">
        <w:trPr>
          <w:cantSplit/>
          <w:jc w:val="center"/>
        </w:trPr>
        <w:tc>
          <w:tcPr>
            <w:tcW w:w="0" w:type="auto"/>
            <w:shd w:val="clear" w:color="auto" w:fill="auto"/>
            <w:noWrap/>
            <w:vAlign w:val="bottom"/>
          </w:tcPr>
          <w:p w14:paraId="60390866" w14:textId="77777777" w:rsidR="0088536F" w:rsidRPr="005362B1" w:rsidRDefault="0088536F" w:rsidP="00D9550E">
            <w:pPr>
              <w:keepNext/>
              <w:spacing w:after="0"/>
              <w:jc w:val="right"/>
            </w:pPr>
            <w:r w:rsidRPr="005362B1">
              <w:rPr>
                <w:color w:val="000000"/>
              </w:rPr>
              <w:t>2020</w:t>
            </w:r>
          </w:p>
        </w:tc>
        <w:tc>
          <w:tcPr>
            <w:tcW w:w="0" w:type="auto"/>
            <w:shd w:val="clear" w:color="auto" w:fill="auto"/>
            <w:noWrap/>
            <w:vAlign w:val="bottom"/>
          </w:tcPr>
          <w:p w14:paraId="07042B31" w14:textId="77777777" w:rsidR="0088536F" w:rsidRPr="005362B1" w:rsidDel="00BE369C" w:rsidRDefault="0088536F" w:rsidP="00D9550E">
            <w:pPr>
              <w:spacing w:after="0"/>
              <w:jc w:val="right"/>
            </w:pPr>
            <w:r w:rsidRPr="005362B1">
              <w:rPr>
                <w:color w:val="000000"/>
              </w:rPr>
              <w:t xml:space="preserve">         1,748 </w:t>
            </w:r>
          </w:p>
        </w:tc>
        <w:tc>
          <w:tcPr>
            <w:tcW w:w="0" w:type="auto"/>
            <w:shd w:val="clear" w:color="auto" w:fill="auto"/>
            <w:noWrap/>
            <w:vAlign w:val="bottom"/>
          </w:tcPr>
          <w:p w14:paraId="45F9AD20" w14:textId="77777777" w:rsidR="0088536F" w:rsidRPr="005362B1" w:rsidRDefault="0088536F" w:rsidP="00D9550E">
            <w:pPr>
              <w:spacing w:after="0"/>
              <w:jc w:val="right"/>
            </w:pPr>
            <w:r w:rsidRPr="005362B1">
              <w:rPr>
                <w:color w:val="000000"/>
              </w:rPr>
              <w:t xml:space="preserve">           5,094 </w:t>
            </w:r>
          </w:p>
        </w:tc>
        <w:tc>
          <w:tcPr>
            <w:tcW w:w="0" w:type="auto"/>
            <w:shd w:val="clear" w:color="auto" w:fill="auto"/>
            <w:noWrap/>
            <w:vAlign w:val="bottom"/>
          </w:tcPr>
          <w:p w14:paraId="1673728E" w14:textId="77777777" w:rsidR="0088536F" w:rsidRPr="005362B1" w:rsidRDefault="0088536F" w:rsidP="00D9550E">
            <w:pPr>
              <w:spacing w:after="0"/>
              <w:jc w:val="right"/>
            </w:pPr>
            <w:r w:rsidRPr="005362B1">
              <w:rPr>
                <w:color w:val="000000"/>
              </w:rPr>
              <w:t xml:space="preserve">           6,842 </w:t>
            </w:r>
          </w:p>
        </w:tc>
      </w:tr>
      <w:tr w:rsidR="0088536F" w:rsidRPr="005362B1" w14:paraId="38112333" w14:textId="77777777" w:rsidTr="00D9550E">
        <w:trPr>
          <w:cantSplit/>
          <w:jc w:val="center"/>
        </w:trPr>
        <w:tc>
          <w:tcPr>
            <w:tcW w:w="0" w:type="auto"/>
            <w:shd w:val="clear" w:color="auto" w:fill="auto"/>
            <w:noWrap/>
            <w:vAlign w:val="bottom"/>
          </w:tcPr>
          <w:p w14:paraId="6AEDEEB1" w14:textId="77777777" w:rsidR="0088536F" w:rsidRPr="005362B1" w:rsidRDefault="0088536F" w:rsidP="00D9550E">
            <w:pPr>
              <w:keepNext/>
              <w:spacing w:after="0"/>
              <w:jc w:val="right"/>
            </w:pPr>
            <w:r w:rsidRPr="005362B1">
              <w:rPr>
                <w:color w:val="000000"/>
              </w:rPr>
              <w:t>2021</w:t>
            </w:r>
          </w:p>
        </w:tc>
        <w:tc>
          <w:tcPr>
            <w:tcW w:w="0" w:type="auto"/>
            <w:shd w:val="clear" w:color="auto" w:fill="auto"/>
            <w:noWrap/>
            <w:vAlign w:val="bottom"/>
          </w:tcPr>
          <w:p w14:paraId="44EADBAF" w14:textId="77777777" w:rsidR="0088536F" w:rsidRPr="005362B1" w:rsidRDefault="0088536F" w:rsidP="00D9550E">
            <w:pPr>
              <w:spacing w:after="0"/>
              <w:jc w:val="right"/>
            </w:pPr>
            <w:r w:rsidRPr="005362B1">
              <w:rPr>
                <w:color w:val="000000"/>
              </w:rPr>
              <w:t xml:space="preserve">         1,404 </w:t>
            </w:r>
          </w:p>
        </w:tc>
        <w:tc>
          <w:tcPr>
            <w:tcW w:w="0" w:type="auto"/>
            <w:shd w:val="clear" w:color="auto" w:fill="auto"/>
            <w:noWrap/>
            <w:vAlign w:val="bottom"/>
          </w:tcPr>
          <w:p w14:paraId="00FAAB42" w14:textId="77777777" w:rsidR="0088536F" w:rsidRPr="005362B1" w:rsidRDefault="0088536F" w:rsidP="00D9550E">
            <w:pPr>
              <w:spacing w:after="0"/>
              <w:jc w:val="right"/>
            </w:pPr>
            <w:r w:rsidRPr="005362B1">
              <w:rPr>
                <w:color w:val="000000"/>
              </w:rPr>
              <w:t xml:space="preserve">         17,769 </w:t>
            </w:r>
          </w:p>
        </w:tc>
        <w:tc>
          <w:tcPr>
            <w:tcW w:w="0" w:type="auto"/>
            <w:shd w:val="clear" w:color="auto" w:fill="auto"/>
            <w:noWrap/>
            <w:vAlign w:val="bottom"/>
          </w:tcPr>
          <w:p w14:paraId="2B88BEEC" w14:textId="77777777" w:rsidR="0088536F" w:rsidRPr="005362B1" w:rsidRDefault="0088536F" w:rsidP="00D9550E">
            <w:pPr>
              <w:spacing w:after="0"/>
              <w:jc w:val="right"/>
              <w:rPr>
                <w:color w:val="000000"/>
              </w:rPr>
            </w:pPr>
            <w:r w:rsidRPr="005362B1">
              <w:rPr>
                <w:color w:val="000000"/>
              </w:rPr>
              <w:t xml:space="preserve">         19,173 </w:t>
            </w:r>
          </w:p>
        </w:tc>
      </w:tr>
      <w:tr w:rsidR="0088536F" w:rsidRPr="005362B1" w14:paraId="46A2E611" w14:textId="77777777" w:rsidTr="00D9550E">
        <w:trPr>
          <w:cantSplit/>
          <w:jc w:val="center"/>
        </w:trPr>
        <w:tc>
          <w:tcPr>
            <w:tcW w:w="0" w:type="auto"/>
            <w:shd w:val="clear" w:color="auto" w:fill="auto"/>
            <w:noWrap/>
            <w:vAlign w:val="bottom"/>
          </w:tcPr>
          <w:p w14:paraId="04803B1A" w14:textId="77777777" w:rsidR="0088536F" w:rsidRPr="005362B1" w:rsidRDefault="0088536F" w:rsidP="00D9550E">
            <w:pPr>
              <w:keepNext/>
              <w:spacing w:after="0"/>
              <w:jc w:val="right"/>
            </w:pPr>
            <w:r w:rsidRPr="005362B1">
              <w:rPr>
                <w:color w:val="000000"/>
              </w:rPr>
              <w:t>2022</w:t>
            </w:r>
          </w:p>
        </w:tc>
        <w:tc>
          <w:tcPr>
            <w:tcW w:w="0" w:type="auto"/>
            <w:shd w:val="clear" w:color="auto" w:fill="auto"/>
            <w:noWrap/>
            <w:vAlign w:val="bottom"/>
          </w:tcPr>
          <w:p w14:paraId="46680EE4" w14:textId="77777777" w:rsidR="0088536F" w:rsidRPr="005362B1" w:rsidRDefault="0088536F" w:rsidP="00D9550E">
            <w:pPr>
              <w:spacing w:after="0"/>
              <w:jc w:val="right"/>
            </w:pPr>
            <w:r w:rsidRPr="005362B1">
              <w:rPr>
                <w:color w:val="000000"/>
              </w:rPr>
              <w:t xml:space="preserve">         1,677 </w:t>
            </w:r>
          </w:p>
        </w:tc>
        <w:tc>
          <w:tcPr>
            <w:tcW w:w="0" w:type="auto"/>
            <w:shd w:val="clear" w:color="auto" w:fill="auto"/>
            <w:noWrap/>
            <w:vAlign w:val="bottom"/>
          </w:tcPr>
          <w:p w14:paraId="21100E62" w14:textId="77777777" w:rsidR="0088536F" w:rsidRPr="005362B1" w:rsidRDefault="0088536F" w:rsidP="00D9550E">
            <w:pPr>
              <w:spacing w:after="0"/>
              <w:jc w:val="right"/>
            </w:pPr>
            <w:r w:rsidRPr="005362B1">
              <w:rPr>
                <w:color w:val="000000"/>
              </w:rPr>
              <w:t xml:space="preserve">         24,245 </w:t>
            </w:r>
          </w:p>
        </w:tc>
        <w:tc>
          <w:tcPr>
            <w:tcW w:w="0" w:type="auto"/>
            <w:shd w:val="clear" w:color="auto" w:fill="auto"/>
            <w:noWrap/>
            <w:vAlign w:val="bottom"/>
          </w:tcPr>
          <w:p w14:paraId="00047902" w14:textId="77777777" w:rsidR="0088536F" w:rsidRPr="005362B1" w:rsidRDefault="0088536F" w:rsidP="00D9550E">
            <w:pPr>
              <w:spacing w:after="0"/>
              <w:jc w:val="right"/>
              <w:rPr>
                <w:color w:val="000000"/>
              </w:rPr>
            </w:pPr>
            <w:r w:rsidRPr="005362B1">
              <w:rPr>
                <w:color w:val="000000"/>
              </w:rPr>
              <w:t xml:space="preserve">         25,922 </w:t>
            </w:r>
          </w:p>
        </w:tc>
      </w:tr>
      <w:tr w:rsidR="0088536F" w:rsidRPr="005362B1" w14:paraId="0D1850B6" w14:textId="77777777" w:rsidTr="00D9550E">
        <w:trPr>
          <w:cantSplit/>
          <w:jc w:val="center"/>
        </w:trPr>
        <w:tc>
          <w:tcPr>
            <w:tcW w:w="0" w:type="auto"/>
            <w:shd w:val="clear" w:color="auto" w:fill="auto"/>
            <w:noWrap/>
            <w:vAlign w:val="bottom"/>
          </w:tcPr>
          <w:p w14:paraId="7260F7AF" w14:textId="77777777" w:rsidR="0088536F" w:rsidRPr="005362B1" w:rsidRDefault="0088536F" w:rsidP="00D9550E">
            <w:pPr>
              <w:keepNext/>
              <w:spacing w:after="0"/>
              <w:jc w:val="right"/>
            </w:pPr>
            <w:r w:rsidRPr="005362B1">
              <w:rPr>
                <w:color w:val="000000"/>
              </w:rPr>
              <w:t>2023</w:t>
            </w:r>
          </w:p>
        </w:tc>
        <w:tc>
          <w:tcPr>
            <w:tcW w:w="0" w:type="auto"/>
            <w:shd w:val="clear" w:color="auto" w:fill="auto"/>
            <w:noWrap/>
            <w:vAlign w:val="bottom"/>
          </w:tcPr>
          <w:p w14:paraId="0D0AF6A7" w14:textId="77777777" w:rsidR="0088536F" w:rsidRPr="005362B1" w:rsidRDefault="0088536F" w:rsidP="00D9550E">
            <w:pPr>
              <w:spacing w:after="0"/>
              <w:jc w:val="right"/>
              <w:rPr>
                <w:color w:val="000000"/>
              </w:rPr>
            </w:pPr>
            <w:r w:rsidRPr="005362B1">
              <w:rPr>
                <w:color w:val="000000"/>
              </w:rPr>
              <w:t xml:space="preserve">         1,873 </w:t>
            </w:r>
          </w:p>
        </w:tc>
        <w:tc>
          <w:tcPr>
            <w:tcW w:w="0" w:type="auto"/>
            <w:shd w:val="clear" w:color="auto" w:fill="auto"/>
            <w:noWrap/>
            <w:vAlign w:val="bottom"/>
          </w:tcPr>
          <w:p w14:paraId="78A524BB" w14:textId="77777777" w:rsidR="0088536F" w:rsidRPr="005362B1" w:rsidRDefault="0088536F" w:rsidP="00D9550E">
            <w:pPr>
              <w:spacing w:after="0"/>
              <w:jc w:val="right"/>
              <w:rPr>
                <w:color w:val="000000"/>
              </w:rPr>
            </w:pPr>
            <w:r w:rsidRPr="005362B1">
              <w:rPr>
                <w:color w:val="000000"/>
              </w:rPr>
              <w:t xml:space="preserve">         19,852 </w:t>
            </w:r>
          </w:p>
        </w:tc>
        <w:tc>
          <w:tcPr>
            <w:tcW w:w="0" w:type="auto"/>
            <w:shd w:val="clear" w:color="auto" w:fill="auto"/>
            <w:noWrap/>
            <w:vAlign w:val="bottom"/>
          </w:tcPr>
          <w:p w14:paraId="727EFF62" w14:textId="77777777" w:rsidR="0088536F" w:rsidRPr="005362B1" w:rsidRDefault="0088536F" w:rsidP="00D9550E">
            <w:pPr>
              <w:spacing w:after="0"/>
              <w:jc w:val="right"/>
              <w:rPr>
                <w:color w:val="000000"/>
              </w:rPr>
            </w:pPr>
            <w:r w:rsidRPr="005362B1">
              <w:rPr>
                <w:color w:val="000000"/>
              </w:rPr>
              <w:t xml:space="preserve">         21,725 </w:t>
            </w:r>
          </w:p>
        </w:tc>
      </w:tr>
      <w:tr w:rsidR="0088536F" w:rsidRPr="005362B1" w14:paraId="67B23F7C" w14:textId="77777777" w:rsidTr="00D9550E">
        <w:trPr>
          <w:cantSplit/>
          <w:jc w:val="center"/>
        </w:trPr>
        <w:tc>
          <w:tcPr>
            <w:tcW w:w="0" w:type="auto"/>
            <w:tcBorders>
              <w:bottom w:val="single" w:sz="4" w:space="0" w:color="auto"/>
            </w:tcBorders>
            <w:shd w:val="clear" w:color="auto" w:fill="auto"/>
            <w:noWrap/>
            <w:vAlign w:val="bottom"/>
          </w:tcPr>
          <w:p w14:paraId="78DCFE33" w14:textId="77777777" w:rsidR="0088536F" w:rsidRPr="005362B1" w:rsidRDefault="0088536F" w:rsidP="00D9550E">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5110F18C" w14:textId="77777777" w:rsidR="0088536F" w:rsidRPr="005362B1" w:rsidRDefault="0088536F" w:rsidP="00D9550E">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120F6DFD" w14:textId="77777777" w:rsidR="0088536F" w:rsidRPr="005362B1" w:rsidRDefault="0088536F" w:rsidP="00D9550E">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74FB4C7D" w14:textId="77777777" w:rsidR="0088536F" w:rsidRPr="005362B1" w:rsidRDefault="0088536F" w:rsidP="00D9550E">
            <w:pPr>
              <w:spacing w:after="0"/>
              <w:jc w:val="right"/>
              <w:rPr>
                <w:color w:val="000000"/>
              </w:rPr>
            </w:pPr>
            <w:r w:rsidRPr="005362B1">
              <w:rPr>
                <w:color w:val="000000"/>
              </w:rPr>
              <w:t xml:space="preserve">         23,171 </w:t>
            </w:r>
          </w:p>
        </w:tc>
      </w:tr>
    </w:tbl>
    <w:p w14:paraId="3C3A5D6D" w14:textId="77777777" w:rsidR="0088536F" w:rsidRPr="005362B1" w:rsidRDefault="0088536F" w:rsidP="0088536F">
      <w:pPr>
        <w:spacing w:line="259" w:lineRule="auto"/>
      </w:pPr>
      <w:r w:rsidRPr="005362B1">
        <w:br w:type="page"/>
      </w:r>
    </w:p>
    <w:p w14:paraId="261EEF39" w14:textId="77777777" w:rsidR="0088536F" w:rsidRPr="005362B1" w:rsidRDefault="0088536F" w:rsidP="0088536F">
      <w:pPr>
        <w:pStyle w:val="Heading5"/>
      </w:pPr>
      <w:r w:rsidRPr="005362B1">
        <w:lastRenderedPageBreak/>
        <w:t>Table 2.5. Weight of groundfish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88536F" w:rsidRPr="005362B1" w14:paraId="209D090E" w14:textId="77777777" w:rsidTr="00D9550E">
        <w:trPr>
          <w:trHeight w:val="132"/>
        </w:trPr>
        <w:tc>
          <w:tcPr>
            <w:tcW w:w="1552" w:type="dxa"/>
            <w:tcBorders>
              <w:top w:val="nil"/>
              <w:left w:val="nil"/>
              <w:bottom w:val="nil"/>
              <w:right w:val="nil"/>
            </w:tcBorders>
            <w:shd w:val="clear" w:color="auto" w:fill="auto"/>
            <w:vAlign w:val="center"/>
          </w:tcPr>
          <w:p w14:paraId="0BCC2245" w14:textId="77777777" w:rsidR="0088536F" w:rsidRPr="005362B1" w:rsidRDefault="0088536F" w:rsidP="00D9550E">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314B6C4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35850CD9"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4C4AB7C0"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69780F3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3DEBF82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88536F" w:rsidRPr="005362B1" w14:paraId="7AE42FA6" w14:textId="77777777" w:rsidTr="00D9550E">
        <w:trPr>
          <w:trHeight w:val="132"/>
        </w:trPr>
        <w:tc>
          <w:tcPr>
            <w:tcW w:w="1710" w:type="dxa"/>
            <w:gridSpan w:val="2"/>
            <w:tcBorders>
              <w:top w:val="nil"/>
              <w:left w:val="nil"/>
              <w:bottom w:val="single" w:sz="4" w:space="0" w:color="auto"/>
              <w:right w:val="nil"/>
            </w:tcBorders>
            <w:shd w:val="clear" w:color="auto" w:fill="auto"/>
            <w:vAlign w:val="center"/>
          </w:tcPr>
          <w:p w14:paraId="437119BB" w14:textId="77777777" w:rsidR="0088536F" w:rsidRPr="005362B1" w:rsidRDefault="0088536F" w:rsidP="00D9550E">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4F4E4E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1FDBD05"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E49398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A30487A"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959741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7C89037"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4518EB6"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7DC91D8"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3D3C80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CEBE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88536F" w:rsidRPr="005362B1" w14:paraId="09B5D543" w14:textId="77777777" w:rsidTr="00D9550E">
        <w:trPr>
          <w:trHeight w:val="105"/>
        </w:trPr>
        <w:tc>
          <w:tcPr>
            <w:tcW w:w="1710" w:type="dxa"/>
            <w:gridSpan w:val="2"/>
            <w:tcBorders>
              <w:top w:val="single" w:sz="4" w:space="0" w:color="auto"/>
              <w:left w:val="nil"/>
              <w:bottom w:val="nil"/>
              <w:right w:val="nil"/>
            </w:tcBorders>
            <w:vAlign w:val="center"/>
          </w:tcPr>
          <w:p w14:paraId="1F04EF0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Arrowtooth flounder</w:t>
            </w:r>
          </w:p>
        </w:tc>
        <w:tc>
          <w:tcPr>
            <w:tcW w:w="618" w:type="dxa"/>
            <w:tcBorders>
              <w:top w:val="single" w:sz="4" w:space="0" w:color="auto"/>
              <w:left w:val="nil"/>
              <w:bottom w:val="nil"/>
              <w:right w:val="nil"/>
            </w:tcBorders>
            <w:vAlign w:val="center"/>
          </w:tcPr>
          <w:p w14:paraId="1B521B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37FEC66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440D2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8323F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ACA05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433BA99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62E57D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19196A3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7F0D64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FD2814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88536F" w:rsidRPr="005362B1" w14:paraId="46376563" w14:textId="77777777" w:rsidTr="00D9550E">
        <w:trPr>
          <w:trHeight w:val="168"/>
        </w:trPr>
        <w:tc>
          <w:tcPr>
            <w:tcW w:w="1710" w:type="dxa"/>
            <w:gridSpan w:val="2"/>
            <w:tcBorders>
              <w:top w:val="nil"/>
              <w:left w:val="nil"/>
              <w:bottom w:val="nil"/>
              <w:right w:val="nil"/>
            </w:tcBorders>
            <w:vAlign w:val="center"/>
          </w:tcPr>
          <w:p w14:paraId="1FC330BA"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E31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73E7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B91FE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1ACF9F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2A276F2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45DF3F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096A4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E25078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F5E5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65F36A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25182865" w14:textId="77777777" w:rsidTr="00D9550E">
        <w:trPr>
          <w:trHeight w:val="141"/>
        </w:trPr>
        <w:tc>
          <w:tcPr>
            <w:tcW w:w="1710" w:type="dxa"/>
            <w:gridSpan w:val="2"/>
            <w:tcBorders>
              <w:top w:val="nil"/>
              <w:left w:val="nil"/>
              <w:bottom w:val="nil"/>
              <w:right w:val="nil"/>
            </w:tcBorders>
            <w:vAlign w:val="center"/>
          </w:tcPr>
          <w:p w14:paraId="56394E72"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6F8350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BA84D6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2AE4DF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F11B7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3B7D3A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E3EF6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8432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5A84898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99C38C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693B5AD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1E1FE020" w14:textId="77777777" w:rsidTr="00D9550E">
        <w:trPr>
          <w:trHeight w:val="114"/>
        </w:trPr>
        <w:tc>
          <w:tcPr>
            <w:tcW w:w="1710" w:type="dxa"/>
            <w:gridSpan w:val="2"/>
            <w:tcBorders>
              <w:top w:val="nil"/>
              <w:left w:val="nil"/>
              <w:bottom w:val="nil"/>
              <w:right w:val="nil"/>
            </w:tcBorders>
            <w:vAlign w:val="center"/>
          </w:tcPr>
          <w:p w14:paraId="2AD2791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677B5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259BA6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75023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864824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72E6A13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14C41A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2DA7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C8C950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683D46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1C719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88536F" w:rsidRPr="005362B1" w14:paraId="3545D205" w14:textId="77777777" w:rsidTr="00D9550E">
        <w:trPr>
          <w:trHeight w:val="43"/>
        </w:trPr>
        <w:tc>
          <w:tcPr>
            <w:tcW w:w="1710" w:type="dxa"/>
            <w:gridSpan w:val="2"/>
            <w:tcBorders>
              <w:top w:val="nil"/>
              <w:left w:val="nil"/>
              <w:bottom w:val="nil"/>
              <w:right w:val="nil"/>
            </w:tcBorders>
            <w:vAlign w:val="center"/>
          </w:tcPr>
          <w:p w14:paraId="47E5F07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5B479C1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53CE0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B8D96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31C6168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175B3A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21DDF57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B1FA0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676095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7F43DA0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691066D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88536F" w:rsidRPr="005362B1" w14:paraId="470F65C4" w14:textId="77777777" w:rsidTr="00D9550E">
        <w:trPr>
          <w:trHeight w:val="159"/>
        </w:trPr>
        <w:tc>
          <w:tcPr>
            <w:tcW w:w="1710" w:type="dxa"/>
            <w:gridSpan w:val="2"/>
            <w:tcBorders>
              <w:top w:val="nil"/>
              <w:left w:val="nil"/>
              <w:bottom w:val="nil"/>
              <w:right w:val="nil"/>
            </w:tcBorders>
            <w:vAlign w:val="center"/>
          </w:tcPr>
          <w:p w14:paraId="5296DF16"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00F91D9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6FF11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F43D1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37C97CF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47CBB2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6C8017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090A0D4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61AD55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51BFC6F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4540191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692654A8" w14:textId="77777777" w:rsidTr="00D9550E">
        <w:trPr>
          <w:trHeight w:val="177"/>
        </w:trPr>
        <w:tc>
          <w:tcPr>
            <w:tcW w:w="1710" w:type="dxa"/>
            <w:gridSpan w:val="2"/>
            <w:tcBorders>
              <w:top w:val="nil"/>
              <w:left w:val="nil"/>
              <w:bottom w:val="nil"/>
              <w:right w:val="nil"/>
            </w:tcBorders>
            <w:vAlign w:val="center"/>
          </w:tcPr>
          <w:p w14:paraId="34BFE4F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40BF02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ACE4DF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79118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745399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637E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AEDC8F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3F43964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1EE907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6CBF33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7E359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2F550938" w14:textId="77777777" w:rsidTr="00D9550E">
        <w:trPr>
          <w:trHeight w:val="79"/>
        </w:trPr>
        <w:tc>
          <w:tcPr>
            <w:tcW w:w="1710" w:type="dxa"/>
            <w:gridSpan w:val="2"/>
            <w:tcBorders>
              <w:top w:val="nil"/>
              <w:left w:val="nil"/>
              <w:bottom w:val="nil"/>
              <w:right w:val="nil"/>
            </w:tcBorders>
            <w:vAlign w:val="center"/>
          </w:tcPr>
          <w:p w14:paraId="7E8AABF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28F4E58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6160CA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26EFA3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526340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44BBCE1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3DE8C4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3BB8F2B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414405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699255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2DE46DC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88536F" w:rsidRPr="005362B1" w14:paraId="6C38CE03" w14:textId="77777777" w:rsidTr="00D9550E">
        <w:trPr>
          <w:trHeight w:val="97"/>
        </w:trPr>
        <w:tc>
          <w:tcPr>
            <w:tcW w:w="1710" w:type="dxa"/>
            <w:gridSpan w:val="2"/>
            <w:tcBorders>
              <w:top w:val="nil"/>
              <w:left w:val="nil"/>
              <w:bottom w:val="nil"/>
              <w:right w:val="nil"/>
            </w:tcBorders>
            <w:vAlign w:val="center"/>
          </w:tcPr>
          <w:p w14:paraId="6C4F889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42376A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2FB080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370D1D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2A2FB7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39C5D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20AFC1B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11A6998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3F5D0E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700B26B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6D88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0BECB661" w14:textId="77777777" w:rsidTr="00D9550E">
        <w:trPr>
          <w:trHeight w:val="123"/>
        </w:trPr>
        <w:tc>
          <w:tcPr>
            <w:tcW w:w="1710" w:type="dxa"/>
            <w:gridSpan w:val="2"/>
            <w:tcBorders>
              <w:top w:val="nil"/>
              <w:left w:val="nil"/>
              <w:bottom w:val="nil"/>
              <w:right w:val="nil"/>
            </w:tcBorders>
            <w:vAlign w:val="center"/>
          </w:tcPr>
          <w:p w14:paraId="5A442CD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0478452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150129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68959EE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4EFDF1E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7F366A5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59B28C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0C7867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021776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919DB3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4FFBD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4A75E616" w14:textId="77777777" w:rsidTr="00D9550E">
        <w:trPr>
          <w:trHeight w:val="141"/>
        </w:trPr>
        <w:tc>
          <w:tcPr>
            <w:tcW w:w="1710" w:type="dxa"/>
            <w:gridSpan w:val="2"/>
            <w:tcBorders>
              <w:top w:val="nil"/>
              <w:left w:val="nil"/>
              <w:bottom w:val="nil"/>
              <w:right w:val="nil"/>
            </w:tcBorders>
            <w:vAlign w:val="center"/>
          </w:tcPr>
          <w:p w14:paraId="131D6129"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692525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10A742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1916EA9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1F3358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FE3C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3171216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5C1B2EC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19DF6C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B43F8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69B11B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31ACDF02" w14:textId="77777777" w:rsidTr="00D9550E">
        <w:trPr>
          <w:trHeight w:val="79"/>
        </w:trPr>
        <w:tc>
          <w:tcPr>
            <w:tcW w:w="1710" w:type="dxa"/>
            <w:gridSpan w:val="2"/>
            <w:tcBorders>
              <w:top w:val="nil"/>
              <w:left w:val="nil"/>
              <w:bottom w:val="nil"/>
              <w:right w:val="nil"/>
            </w:tcBorders>
            <w:vAlign w:val="center"/>
          </w:tcPr>
          <w:p w14:paraId="2808AA64"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Rougheye and Blackspotted rockfish</w:t>
            </w:r>
          </w:p>
        </w:tc>
        <w:tc>
          <w:tcPr>
            <w:tcW w:w="618" w:type="dxa"/>
            <w:tcBorders>
              <w:top w:val="nil"/>
              <w:left w:val="nil"/>
              <w:bottom w:val="nil"/>
              <w:right w:val="nil"/>
            </w:tcBorders>
            <w:vAlign w:val="center"/>
          </w:tcPr>
          <w:p w14:paraId="6F7D945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FB0E1E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7FD6AD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9C2B1F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D3259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F8E248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B1C37D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14981D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AC03A7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B8F40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6B129501" w14:textId="77777777" w:rsidTr="00D9550E">
        <w:trPr>
          <w:trHeight w:val="97"/>
        </w:trPr>
        <w:tc>
          <w:tcPr>
            <w:tcW w:w="1710" w:type="dxa"/>
            <w:gridSpan w:val="2"/>
            <w:tcBorders>
              <w:top w:val="nil"/>
              <w:left w:val="nil"/>
              <w:bottom w:val="nil"/>
              <w:right w:val="nil"/>
            </w:tcBorders>
            <w:vAlign w:val="center"/>
          </w:tcPr>
          <w:p w14:paraId="4FF40B85"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606AC5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7B1C5E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0A64B22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54123A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5A4EFEA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38B535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3309C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193123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0D1AB0B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53FB4F0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88536F" w:rsidRPr="005362B1" w14:paraId="7C004D21" w14:textId="77777777" w:rsidTr="00D9550E">
        <w:trPr>
          <w:trHeight w:val="123"/>
        </w:trPr>
        <w:tc>
          <w:tcPr>
            <w:tcW w:w="1710" w:type="dxa"/>
            <w:gridSpan w:val="2"/>
            <w:tcBorders>
              <w:top w:val="nil"/>
              <w:left w:val="nil"/>
              <w:bottom w:val="nil"/>
              <w:right w:val="nil"/>
            </w:tcBorders>
            <w:vAlign w:val="center"/>
          </w:tcPr>
          <w:p w14:paraId="42EB37AE"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54C3F2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C47F9C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045E85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44EF09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213E016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62C841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377F11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0DCA5F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4BD809C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39FB628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88536F" w:rsidRPr="005362B1" w14:paraId="216D9E1D" w14:textId="77777777" w:rsidTr="00D9550E">
        <w:trPr>
          <w:trHeight w:val="61"/>
        </w:trPr>
        <w:tc>
          <w:tcPr>
            <w:tcW w:w="1710" w:type="dxa"/>
            <w:gridSpan w:val="2"/>
            <w:tcBorders>
              <w:top w:val="nil"/>
              <w:left w:val="nil"/>
              <w:bottom w:val="nil"/>
              <w:right w:val="nil"/>
            </w:tcBorders>
            <w:vAlign w:val="center"/>
          </w:tcPr>
          <w:p w14:paraId="329BD4A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Shortraker rockfish</w:t>
            </w:r>
          </w:p>
        </w:tc>
        <w:tc>
          <w:tcPr>
            <w:tcW w:w="618" w:type="dxa"/>
            <w:tcBorders>
              <w:top w:val="nil"/>
              <w:left w:val="nil"/>
              <w:bottom w:val="nil"/>
              <w:right w:val="nil"/>
            </w:tcBorders>
            <w:vAlign w:val="center"/>
          </w:tcPr>
          <w:p w14:paraId="1F394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4ADA1F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42CA24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7F5B6F1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1C291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5046D13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7D6162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7B1CE6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EB750E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79A7477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8C7C03E" w14:textId="77777777" w:rsidTr="00D9550E">
        <w:trPr>
          <w:trHeight w:val="88"/>
        </w:trPr>
        <w:tc>
          <w:tcPr>
            <w:tcW w:w="1710" w:type="dxa"/>
            <w:gridSpan w:val="2"/>
            <w:tcBorders>
              <w:top w:val="nil"/>
              <w:left w:val="nil"/>
              <w:bottom w:val="nil"/>
              <w:right w:val="nil"/>
            </w:tcBorders>
            <w:vAlign w:val="center"/>
          </w:tcPr>
          <w:p w14:paraId="05577802"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Skarks</w:t>
            </w:r>
          </w:p>
        </w:tc>
        <w:tc>
          <w:tcPr>
            <w:tcW w:w="618" w:type="dxa"/>
            <w:tcBorders>
              <w:top w:val="nil"/>
              <w:left w:val="nil"/>
              <w:bottom w:val="nil"/>
              <w:right w:val="nil"/>
            </w:tcBorders>
            <w:vAlign w:val="center"/>
          </w:tcPr>
          <w:p w14:paraId="07A3A4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2BE75F7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6646DDE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47BAE5A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68099E4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540AA6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37B17E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2F4ED0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3AE2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58DB78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88536F" w:rsidRPr="005362B1" w14:paraId="4D173C03" w14:textId="77777777" w:rsidTr="00D9550E">
        <w:trPr>
          <w:trHeight w:val="114"/>
        </w:trPr>
        <w:tc>
          <w:tcPr>
            <w:tcW w:w="1710" w:type="dxa"/>
            <w:gridSpan w:val="2"/>
            <w:tcBorders>
              <w:top w:val="nil"/>
              <w:left w:val="nil"/>
              <w:bottom w:val="nil"/>
              <w:right w:val="nil"/>
            </w:tcBorders>
            <w:vAlign w:val="center"/>
          </w:tcPr>
          <w:p w14:paraId="3226D574"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16D78F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669D32A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7AD011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030EBF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67C9A8B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3E5A86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31EA4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03BFB1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6C0717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672D3A0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88536F" w:rsidRPr="005362B1" w14:paraId="5B4154D5" w14:textId="77777777" w:rsidTr="00D9550E">
        <w:trPr>
          <w:trHeight w:val="43"/>
        </w:trPr>
        <w:tc>
          <w:tcPr>
            <w:tcW w:w="1710" w:type="dxa"/>
            <w:gridSpan w:val="2"/>
            <w:tcBorders>
              <w:top w:val="nil"/>
              <w:left w:val="nil"/>
              <w:bottom w:val="nil"/>
              <w:right w:val="nil"/>
            </w:tcBorders>
            <w:vAlign w:val="center"/>
          </w:tcPr>
          <w:p w14:paraId="0F661E67"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Thornyheads</w:t>
            </w:r>
          </w:p>
        </w:tc>
        <w:tc>
          <w:tcPr>
            <w:tcW w:w="618" w:type="dxa"/>
            <w:tcBorders>
              <w:top w:val="nil"/>
              <w:left w:val="nil"/>
              <w:bottom w:val="nil"/>
              <w:right w:val="nil"/>
            </w:tcBorders>
            <w:vAlign w:val="center"/>
          </w:tcPr>
          <w:p w14:paraId="5BA9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F0C07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B92870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F53D50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1E1FC56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43E40CA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1EC64A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3825A0B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169362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2F3690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19850A7" w14:textId="77777777" w:rsidTr="00D9550E">
        <w:trPr>
          <w:trHeight w:val="70"/>
        </w:trPr>
        <w:tc>
          <w:tcPr>
            <w:tcW w:w="1710" w:type="dxa"/>
            <w:gridSpan w:val="2"/>
            <w:tcBorders>
              <w:top w:val="nil"/>
              <w:left w:val="nil"/>
              <w:bottom w:val="single" w:sz="4" w:space="0" w:color="auto"/>
              <w:right w:val="nil"/>
            </w:tcBorders>
            <w:vAlign w:val="center"/>
          </w:tcPr>
          <w:p w14:paraId="746050D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Walleye pollock</w:t>
            </w:r>
          </w:p>
        </w:tc>
        <w:tc>
          <w:tcPr>
            <w:tcW w:w="618" w:type="dxa"/>
            <w:tcBorders>
              <w:top w:val="nil"/>
              <w:left w:val="nil"/>
              <w:bottom w:val="single" w:sz="4" w:space="0" w:color="auto"/>
              <w:right w:val="nil"/>
            </w:tcBorders>
            <w:vAlign w:val="center"/>
          </w:tcPr>
          <w:p w14:paraId="2E0AEDD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745292B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1ED25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077B6D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2519460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5A1124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1F45FD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5B1D4E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0E6353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138071B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88536F" w:rsidRPr="005362B1" w14:paraId="44C5E1EC" w14:textId="77777777" w:rsidTr="00D9550E">
        <w:trPr>
          <w:trHeight w:val="88"/>
        </w:trPr>
        <w:tc>
          <w:tcPr>
            <w:tcW w:w="1710" w:type="dxa"/>
            <w:gridSpan w:val="2"/>
            <w:tcBorders>
              <w:top w:val="single" w:sz="4" w:space="0" w:color="auto"/>
              <w:left w:val="nil"/>
              <w:bottom w:val="nil"/>
              <w:right w:val="nil"/>
            </w:tcBorders>
            <w:vAlign w:val="center"/>
          </w:tcPr>
          <w:p w14:paraId="0B5AED37"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3A4B02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6AAF29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5CE1B53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59F1F2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31F4957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0F171E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4EC4D7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786437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37A1CF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5980A0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7678EEBA" w14:textId="77777777" w:rsidR="0088536F" w:rsidRPr="005362B1" w:rsidRDefault="0088536F" w:rsidP="0088536F">
      <w:pPr>
        <w:spacing w:after="200" w:line="276" w:lineRule="auto"/>
      </w:pPr>
    </w:p>
    <w:p w14:paraId="186B472A" w14:textId="77777777" w:rsidR="0088536F" w:rsidRPr="005362B1" w:rsidRDefault="0088536F" w:rsidP="0088536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88536F" w:rsidRPr="005362B1" w14:paraId="664598A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695D7D1" w14:textId="77777777" w:rsidR="0088536F" w:rsidRPr="005362B1" w:rsidRDefault="0088536F" w:rsidP="00D9550E">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1D856AA8" w14:textId="77777777" w:rsidR="0088536F" w:rsidRPr="005362B1" w:rsidRDefault="0088536F" w:rsidP="00D9550E">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225980EE" w14:textId="77777777" w:rsidR="0088536F" w:rsidRPr="005362B1" w:rsidRDefault="0088536F" w:rsidP="00D9550E">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5EB3F264" w14:textId="77777777" w:rsidR="0088536F" w:rsidRPr="005362B1" w:rsidRDefault="0088536F" w:rsidP="00D9550E">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3866CE8E" w14:textId="77777777" w:rsidR="0088536F" w:rsidRPr="005362B1" w:rsidRDefault="0088536F" w:rsidP="00D9550E">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5B0EEA76" w14:textId="77777777" w:rsidR="0088536F" w:rsidRPr="005362B1" w:rsidRDefault="0088536F" w:rsidP="00D9550E">
            <w:pPr>
              <w:spacing w:after="0"/>
              <w:jc w:val="center"/>
              <w:rPr>
                <w:color w:val="000000"/>
              </w:rPr>
            </w:pPr>
            <w:r w:rsidRPr="005362B1">
              <w:rPr>
                <w:color w:val="000000"/>
              </w:rPr>
              <w:t>2024</w:t>
            </w:r>
          </w:p>
        </w:tc>
      </w:tr>
      <w:tr w:rsidR="0088536F" w:rsidRPr="005362B1" w14:paraId="14560D07" w14:textId="77777777" w:rsidTr="00D9550E">
        <w:trPr>
          <w:trHeight w:val="257"/>
        </w:trPr>
        <w:tc>
          <w:tcPr>
            <w:tcW w:w="3168" w:type="dxa"/>
            <w:tcBorders>
              <w:top w:val="single" w:sz="4" w:space="0" w:color="auto"/>
              <w:left w:val="nil"/>
              <w:bottom w:val="nil"/>
              <w:right w:val="nil"/>
            </w:tcBorders>
            <w:shd w:val="clear" w:color="auto" w:fill="auto"/>
            <w:noWrap/>
            <w:vAlign w:val="center"/>
            <w:hideMark/>
          </w:tcPr>
          <w:p w14:paraId="16FDBB60" w14:textId="77777777" w:rsidR="0088536F" w:rsidRPr="005362B1" w:rsidRDefault="0088536F" w:rsidP="00D9550E">
            <w:pPr>
              <w:spacing w:after="0"/>
              <w:rPr>
                <w:color w:val="000000"/>
              </w:rPr>
            </w:pPr>
            <w:r w:rsidRPr="005362B1">
              <w:rPr>
                <w:color w:val="000000"/>
              </w:rPr>
              <w:t>Bairdi Tanner Crab</w:t>
            </w:r>
          </w:p>
        </w:tc>
        <w:tc>
          <w:tcPr>
            <w:tcW w:w="1178" w:type="dxa"/>
            <w:tcBorders>
              <w:top w:val="single" w:sz="4" w:space="0" w:color="auto"/>
              <w:left w:val="nil"/>
              <w:bottom w:val="nil"/>
              <w:right w:val="nil"/>
            </w:tcBorders>
            <w:shd w:val="clear" w:color="auto" w:fill="auto"/>
            <w:noWrap/>
            <w:vAlign w:val="center"/>
            <w:hideMark/>
          </w:tcPr>
          <w:p w14:paraId="1F0A05A7" w14:textId="77777777" w:rsidR="0088536F" w:rsidRPr="005362B1" w:rsidRDefault="0088536F" w:rsidP="00D9550E">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5E879ED9" w14:textId="77777777" w:rsidR="0088536F" w:rsidRPr="005362B1" w:rsidRDefault="0088536F" w:rsidP="00D9550E">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13E5DA1B" w14:textId="77777777" w:rsidR="0088536F" w:rsidRPr="005362B1" w:rsidRDefault="0088536F" w:rsidP="00D9550E">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73ECE72B" w14:textId="77777777" w:rsidR="0088536F" w:rsidRPr="005362B1" w:rsidRDefault="0088536F" w:rsidP="00D9550E">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26D40A6" w14:textId="77777777" w:rsidR="0088536F" w:rsidRPr="005362B1" w:rsidRDefault="0088536F" w:rsidP="00D9550E">
            <w:pPr>
              <w:spacing w:after="0"/>
              <w:jc w:val="center"/>
              <w:rPr>
                <w:color w:val="000000"/>
              </w:rPr>
            </w:pPr>
            <w:r w:rsidRPr="005362B1">
              <w:rPr>
                <w:color w:val="000000"/>
              </w:rPr>
              <w:t>10,771</w:t>
            </w:r>
          </w:p>
        </w:tc>
      </w:tr>
      <w:tr w:rsidR="0088536F" w:rsidRPr="005362B1" w14:paraId="701D560F" w14:textId="77777777" w:rsidTr="00D9550E">
        <w:trPr>
          <w:trHeight w:val="257"/>
        </w:trPr>
        <w:tc>
          <w:tcPr>
            <w:tcW w:w="3168" w:type="dxa"/>
            <w:tcBorders>
              <w:top w:val="nil"/>
              <w:left w:val="nil"/>
              <w:bottom w:val="nil"/>
              <w:right w:val="nil"/>
            </w:tcBorders>
            <w:shd w:val="clear" w:color="auto" w:fill="auto"/>
            <w:noWrap/>
            <w:vAlign w:val="center"/>
            <w:hideMark/>
          </w:tcPr>
          <w:p w14:paraId="443E8E86" w14:textId="77777777" w:rsidR="0088536F" w:rsidRPr="005362B1" w:rsidRDefault="0088536F" w:rsidP="00D9550E">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2EEE816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EE5F96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79E6AE5"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37791B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D1CACC9" w14:textId="77777777" w:rsidR="0088536F" w:rsidRPr="005362B1" w:rsidRDefault="0088536F" w:rsidP="00D9550E">
            <w:pPr>
              <w:spacing w:after="0"/>
              <w:jc w:val="center"/>
              <w:rPr>
                <w:color w:val="000000"/>
              </w:rPr>
            </w:pPr>
            <w:r w:rsidRPr="005362B1">
              <w:rPr>
                <w:color w:val="000000"/>
              </w:rPr>
              <w:t>0</w:t>
            </w:r>
          </w:p>
        </w:tc>
      </w:tr>
      <w:tr w:rsidR="0088536F" w:rsidRPr="005362B1" w14:paraId="13A64AF7" w14:textId="77777777" w:rsidTr="00D9550E">
        <w:trPr>
          <w:trHeight w:val="257"/>
        </w:trPr>
        <w:tc>
          <w:tcPr>
            <w:tcW w:w="3168" w:type="dxa"/>
            <w:tcBorders>
              <w:top w:val="nil"/>
              <w:left w:val="nil"/>
              <w:bottom w:val="nil"/>
              <w:right w:val="nil"/>
            </w:tcBorders>
            <w:shd w:val="clear" w:color="auto" w:fill="auto"/>
            <w:noWrap/>
            <w:vAlign w:val="center"/>
            <w:hideMark/>
          </w:tcPr>
          <w:p w14:paraId="307B82BF" w14:textId="77777777" w:rsidR="0088536F" w:rsidRPr="005362B1" w:rsidRDefault="0088536F" w:rsidP="00D9550E">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0D53B8A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FDE806E" w14:textId="77777777" w:rsidR="0088536F" w:rsidRPr="005362B1" w:rsidRDefault="0088536F" w:rsidP="00D9550E">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75F1DF8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199A55" w14:textId="77777777" w:rsidR="0088536F" w:rsidRPr="005362B1" w:rsidRDefault="0088536F" w:rsidP="00D9550E">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0042899F" w14:textId="77777777" w:rsidR="0088536F" w:rsidRPr="005362B1" w:rsidRDefault="0088536F" w:rsidP="00D9550E">
            <w:pPr>
              <w:spacing w:after="0"/>
              <w:jc w:val="center"/>
              <w:rPr>
                <w:color w:val="000000"/>
              </w:rPr>
            </w:pPr>
            <w:r w:rsidRPr="005362B1">
              <w:rPr>
                <w:color w:val="000000"/>
              </w:rPr>
              <w:t>9</w:t>
            </w:r>
          </w:p>
        </w:tc>
      </w:tr>
      <w:tr w:rsidR="0088536F" w:rsidRPr="005362B1" w14:paraId="7272703C" w14:textId="77777777" w:rsidTr="00D9550E">
        <w:trPr>
          <w:trHeight w:val="257"/>
        </w:trPr>
        <w:tc>
          <w:tcPr>
            <w:tcW w:w="3168" w:type="dxa"/>
            <w:tcBorders>
              <w:top w:val="nil"/>
              <w:left w:val="nil"/>
              <w:bottom w:val="nil"/>
              <w:right w:val="nil"/>
            </w:tcBorders>
            <w:shd w:val="clear" w:color="auto" w:fill="auto"/>
            <w:noWrap/>
            <w:vAlign w:val="center"/>
            <w:hideMark/>
          </w:tcPr>
          <w:p w14:paraId="6D96B408" w14:textId="77777777" w:rsidR="0088536F" w:rsidRPr="005362B1" w:rsidRDefault="0088536F" w:rsidP="00D9550E">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498577FF"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20593CA4" w14:textId="77777777" w:rsidR="0088536F" w:rsidRPr="005362B1" w:rsidRDefault="0088536F" w:rsidP="00D9550E">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1A78329A" w14:textId="77777777" w:rsidR="0088536F" w:rsidRPr="005362B1" w:rsidRDefault="0088536F" w:rsidP="00D9550E">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039FB51" w14:textId="77777777" w:rsidR="0088536F" w:rsidRPr="005362B1" w:rsidRDefault="0088536F" w:rsidP="00D9550E">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1B6AFCD6" w14:textId="77777777" w:rsidR="0088536F" w:rsidRPr="005362B1" w:rsidRDefault="0088536F" w:rsidP="00D9550E">
            <w:pPr>
              <w:spacing w:after="0"/>
              <w:jc w:val="center"/>
              <w:rPr>
                <w:color w:val="000000"/>
              </w:rPr>
            </w:pPr>
            <w:r w:rsidRPr="005362B1">
              <w:rPr>
                <w:color w:val="000000"/>
              </w:rPr>
              <w:t>280</w:t>
            </w:r>
          </w:p>
        </w:tc>
      </w:tr>
      <w:tr w:rsidR="0088536F" w:rsidRPr="005362B1" w14:paraId="7BBAC529" w14:textId="77777777" w:rsidTr="00D9550E">
        <w:trPr>
          <w:trHeight w:val="257"/>
        </w:trPr>
        <w:tc>
          <w:tcPr>
            <w:tcW w:w="3168" w:type="dxa"/>
            <w:tcBorders>
              <w:top w:val="nil"/>
              <w:left w:val="nil"/>
              <w:bottom w:val="nil"/>
              <w:right w:val="nil"/>
            </w:tcBorders>
            <w:shd w:val="clear" w:color="auto" w:fill="auto"/>
            <w:noWrap/>
            <w:vAlign w:val="center"/>
            <w:hideMark/>
          </w:tcPr>
          <w:p w14:paraId="2B48AD7A" w14:textId="77777777" w:rsidR="0088536F" w:rsidRPr="005362B1" w:rsidRDefault="0088536F" w:rsidP="00D9550E">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E33E894"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486E45A4" w14:textId="77777777" w:rsidR="0088536F" w:rsidRPr="005362B1" w:rsidRDefault="0088536F" w:rsidP="00D9550E">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4972702E" w14:textId="77777777" w:rsidR="0088536F" w:rsidRPr="005362B1" w:rsidRDefault="0088536F" w:rsidP="00D9550E">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4646791D" w14:textId="77777777" w:rsidR="0088536F" w:rsidRPr="005362B1" w:rsidRDefault="0088536F" w:rsidP="00D9550E">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18A136AA" w14:textId="77777777" w:rsidR="0088536F" w:rsidRPr="005362B1" w:rsidRDefault="0088536F" w:rsidP="00D9550E">
            <w:pPr>
              <w:spacing w:after="0"/>
              <w:jc w:val="center"/>
              <w:rPr>
                <w:color w:val="000000"/>
              </w:rPr>
            </w:pPr>
            <w:r w:rsidRPr="005362B1">
              <w:rPr>
                <w:color w:val="000000"/>
              </w:rPr>
              <w:t>317</w:t>
            </w:r>
          </w:p>
        </w:tc>
      </w:tr>
      <w:tr w:rsidR="0088536F" w:rsidRPr="005362B1" w14:paraId="55B1535A" w14:textId="77777777" w:rsidTr="00D9550E">
        <w:trPr>
          <w:trHeight w:val="257"/>
        </w:trPr>
        <w:tc>
          <w:tcPr>
            <w:tcW w:w="3168" w:type="dxa"/>
            <w:tcBorders>
              <w:top w:val="nil"/>
              <w:left w:val="nil"/>
              <w:bottom w:val="nil"/>
              <w:right w:val="nil"/>
            </w:tcBorders>
            <w:shd w:val="clear" w:color="auto" w:fill="auto"/>
            <w:noWrap/>
            <w:vAlign w:val="center"/>
            <w:hideMark/>
          </w:tcPr>
          <w:p w14:paraId="472AB8F2" w14:textId="77777777" w:rsidR="0088536F" w:rsidRPr="005362B1" w:rsidRDefault="0088536F" w:rsidP="00D9550E">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4D05E9E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EB9337"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67BA3AF"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0435069"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1708BD6" w14:textId="77777777" w:rsidR="0088536F" w:rsidRPr="005362B1" w:rsidRDefault="0088536F" w:rsidP="00D9550E">
            <w:pPr>
              <w:spacing w:after="0"/>
              <w:jc w:val="center"/>
              <w:rPr>
                <w:color w:val="000000"/>
              </w:rPr>
            </w:pPr>
            <w:r w:rsidRPr="005362B1">
              <w:rPr>
                <w:color w:val="000000"/>
              </w:rPr>
              <w:t>0</w:t>
            </w:r>
          </w:p>
        </w:tc>
      </w:tr>
      <w:tr w:rsidR="0088536F" w:rsidRPr="005362B1" w14:paraId="1A9A171E" w14:textId="77777777" w:rsidTr="00D9550E">
        <w:trPr>
          <w:trHeight w:val="257"/>
        </w:trPr>
        <w:tc>
          <w:tcPr>
            <w:tcW w:w="3168" w:type="dxa"/>
            <w:tcBorders>
              <w:top w:val="nil"/>
              <w:left w:val="nil"/>
              <w:bottom w:val="nil"/>
              <w:right w:val="nil"/>
            </w:tcBorders>
            <w:shd w:val="clear" w:color="auto" w:fill="auto"/>
            <w:noWrap/>
            <w:vAlign w:val="center"/>
            <w:hideMark/>
          </w:tcPr>
          <w:p w14:paraId="0ED78FE5" w14:textId="77777777" w:rsidR="0088536F" w:rsidRPr="005362B1" w:rsidRDefault="0088536F" w:rsidP="00D9550E">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7EB80E38"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0665DD"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6E7EC24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F0D6E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571D236" w14:textId="77777777" w:rsidR="0088536F" w:rsidRPr="005362B1" w:rsidRDefault="0088536F" w:rsidP="00D9550E">
            <w:pPr>
              <w:spacing w:after="0"/>
              <w:jc w:val="center"/>
              <w:rPr>
                <w:color w:val="000000"/>
              </w:rPr>
            </w:pPr>
            <w:r w:rsidRPr="005362B1">
              <w:rPr>
                <w:color w:val="000000"/>
              </w:rPr>
              <w:t>8</w:t>
            </w:r>
          </w:p>
        </w:tc>
      </w:tr>
      <w:tr w:rsidR="0088536F" w:rsidRPr="005362B1" w14:paraId="63C06D2B" w14:textId="77777777" w:rsidTr="00D9550E">
        <w:trPr>
          <w:trHeight w:val="257"/>
        </w:trPr>
        <w:tc>
          <w:tcPr>
            <w:tcW w:w="3168" w:type="dxa"/>
            <w:tcBorders>
              <w:top w:val="nil"/>
              <w:left w:val="nil"/>
              <w:right w:val="nil"/>
            </w:tcBorders>
            <w:shd w:val="clear" w:color="auto" w:fill="auto"/>
            <w:noWrap/>
            <w:vAlign w:val="center"/>
            <w:hideMark/>
          </w:tcPr>
          <w:p w14:paraId="2475A7E7" w14:textId="77777777" w:rsidR="0088536F" w:rsidRPr="005362B1" w:rsidRDefault="0088536F" w:rsidP="00D9550E">
            <w:pPr>
              <w:spacing w:after="0"/>
              <w:rPr>
                <w:color w:val="000000"/>
              </w:rPr>
            </w:pPr>
            <w:r w:rsidRPr="005362B1">
              <w:rPr>
                <w:color w:val="000000"/>
              </w:rPr>
              <w:t>Opilio Tanner (Snow) Crab</w:t>
            </w:r>
          </w:p>
        </w:tc>
        <w:tc>
          <w:tcPr>
            <w:tcW w:w="1178" w:type="dxa"/>
            <w:tcBorders>
              <w:top w:val="nil"/>
              <w:left w:val="nil"/>
              <w:right w:val="nil"/>
            </w:tcBorders>
            <w:shd w:val="clear" w:color="auto" w:fill="auto"/>
            <w:noWrap/>
            <w:vAlign w:val="center"/>
            <w:hideMark/>
          </w:tcPr>
          <w:p w14:paraId="50B6FFC4" w14:textId="77777777" w:rsidR="0088536F" w:rsidRPr="005362B1" w:rsidRDefault="0088536F" w:rsidP="00D9550E">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177EDA8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892E64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36982AB3"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06AADBD7" w14:textId="77777777" w:rsidR="0088536F" w:rsidRPr="005362B1" w:rsidRDefault="0088536F" w:rsidP="00D9550E">
            <w:pPr>
              <w:spacing w:after="0"/>
              <w:jc w:val="center"/>
              <w:rPr>
                <w:color w:val="000000"/>
              </w:rPr>
            </w:pPr>
            <w:r w:rsidRPr="005362B1">
              <w:rPr>
                <w:color w:val="000000"/>
              </w:rPr>
              <w:t>0</w:t>
            </w:r>
          </w:p>
        </w:tc>
      </w:tr>
      <w:tr w:rsidR="0088536F" w:rsidRPr="005362B1" w14:paraId="1A1B2D4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828EEF3" w14:textId="77777777" w:rsidR="0088536F" w:rsidRPr="005362B1" w:rsidRDefault="0088536F" w:rsidP="00D9550E">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0563C27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5F26F437" w14:textId="77777777" w:rsidR="0088536F" w:rsidRPr="005362B1" w:rsidRDefault="0088536F" w:rsidP="00D9550E">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7473BE4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175814B2"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91EB53A" w14:textId="77777777" w:rsidR="0088536F" w:rsidRPr="005362B1" w:rsidRDefault="0088536F" w:rsidP="00D9550E">
            <w:pPr>
              <w:spacing w:after="0"/>
              <w:jc w:val="center"/>
              <w:rPr>
                <w:color w:val="000000"/>
              </w:rPr>
            </w:pPr>
            <w:r w:rsidRPr="005362B1">
              <w:rPr>
                <w:color w:val="000000"/>
              </w:rPr>
              <w:t>0</w:t>
            </w:r>
          </w:p>
        </w:tc>
      </w:tr>
    </w:tbl>
    <w:p w14:paraId="7DA5FE88" w14:textId="77777777" w:rsidR="0088536F" w:rsidRPr="005362B1" w:rsidRDefault="0088536F" w:rsidP="0088536F">
      <w:pPr>
        <w:spacing w:after="200" w:line="276" w:lineRule="auto"/>
      </w:pPr>
      <w:r w:rsidRPr="005362B1">
        <w:br w:type="page"/>
      </w:r>
    </w:p>
    <w:p w14:paraId="64229C38" w14:textId="77777777" w:rsidR="0088536F" w:rsidRPr="005362B1" w:rsidRDefault="0088536F" w:rsidP="0088536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88536F" w:rsidRPr="005362B1" w14:paraId="7647250B" w14:textId="77777777" w:rsidTr="00D9550E">
        <w:trPr>
          <w:trHeight w:val="300"/>
          <w:jc w:val="center"/>
        </w:trPr>
        <w:tc>
          <w:tcPr>
            <w:tcW w:w="0" w:type="auto"/>
            <w:tcBorders>
              <w:top w:val="double" w:sz="4" w:space="0" w:color="auto"/>
              <w:bottom w:val="double" w:sz="4" w:space="0" w:color="auto"/>
            </w:tcBorders>
            <w:shd w:val="clear" w:color="auto" w:fill="auto"/>
            <w:vAlign w:val="bottom"/>
            <w:hideMark/>
          </w:tcPr>
          <w:p w14:paraId="1ECFF114" w14:textId="77777777" w:rsidR="0088536F" w:rsidRPr="005362B1" w:rsidRDefault="0088536F" w:rsidP="00D9550E">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2A6052DA" w14:textId="77777777" w:rsidR="0088536F" w:rsidRPr="005362B1" w:rsidRDefault="0088536F" w:rsidP="00D9550E">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4C572CB7" w14:textId="77777777" w:rsidR="0088536F" w:rsidRPr="005362B1" w:rsidRDefault="0088536F" w:rsidP="00D9550E">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475B592C" w14:textId="77777777" w:rsidR="0088536F" w:rsidRPr="005362B1" w:rsidRDefault="0088536F" w:rsidP="00D9550E">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1678CE05" w14:textId="77777777" w:rsidR="0088536F" w:rsidRPr="005362B1" w:rsidRDefault="0088536F" w:rsidP="00D9550E">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338451E9" w14:textId="77777777" w:rsidR="0088536F" w:rsidRPr="005362B1" w:rsidRDefault="0088536F" w:rsidP="00D9550E">
            <w:pPr>
              <w:spacing w:after="0"/>
              <w:jc w:val="right"/>
              <w:rPr>
                <w:b/>
                <w:bCs/>
                <w:color w:val="000000" w:themeColor="text1"/>
              </w:rPr>
            </w:pPr>
            <w:r w:rsidRPr="005362B1">
              <w:rPr>
                <w:color w:val="000000"/>
              </w:rPr>
              <w:t>2024</w:t>
            </w:r>
          </w:p>
        </w:tc>
      </w:tr>
      <w:tr w:rsidR="0088536F" w:rsidRPr="005362B1" w14:paraId="73E25F57" w14:textId="77777777" w:rsidTr="00D9550E">
        <w:trPr>
          <w:trHeight w:val="300"/>
          <w:jc w:val="center"/>
        </w:trPr>
        <w:tc>
          <w:tcPr>
            <w:tcW w:w="0" w:type="auto"/>
            <w:tcBorders>
              <w:top w:val="double" w:sz="4" w:space="0" w:color="auto"/>
            </w:tcBorders>
            <w:shd w:val="clear" w:color="auto" w:fill="auto"/>
            <w:vAlign w:val="bottom"/>
            <w:hideMark/>
          </w:tcPr>
          <w:p w14:paraId="22650930" w14:textId="77777777" w:rsidR="0088536F" w:rsidRPr="005362B1" w:rsidRDefault="0088536F" w:rsidP="00D9550E">
            <w:pPr>
              <w:spacing w:after="0"/>
              <w:rPr>
                <w:color w:val="000000"/>
              </w:rPr>
            </w:pPr>
            <w:r w:rsidRPr="005362B1">
              <w:rPr>
                <w:color w:val="000000"/>
              </w:rPr>
              <w:t>Benthic urochordata</w:t>
            </w:r>
          </w:p>
        </w:tc>
        <w:tc>
          <w:tcPr>
            <w:tcW w:w="0" w:type="auto"/>
            <w:tcBorders>
              <w:top w:val="double" w:sz="4" w:space="0" w:color="auto"/>
            </w:tcBorders>
            <w:shd w:val="clear" w:color="auto" w:fill="auto"/>
            <w:vAlign w:val="bottom"/>
            <w:hideMark/>
          </w:tcPr>
          <w:p w14:paraId="191E4963"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39F2115D"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1690F1AF" w14:textId="77777777" w:rsidR="0088536F" w:rsidRPr="005362B1" w:rsidRDefault="0088536F" w:rsidP="00D9550E">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51947255" w14:textId="77777777" w:rsidR="0088536F" w:rsidRPr="005362B1" w:rsidRDefault="0088536F" w:rsidP="00D9550E">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46F303B7" w14:textId="77777777" w:rsidR="0088536F" w:rsidRPr="005362B1" w:rsidRDefault="0088536F" w:rsidP="00D9550E">
            <w:pPr>
              <w:spacing w:after="0"/>
              <w:jc w:val="center"/>
              <w:rPr>
                <w:color w:val="000000"/>
              </w:rPr>
            </w:pPr>
            <w:r w:rsidRPr="005362B1">
              <w:rPr>
                <w:color w:val="000000"/>
              </w:rPr>
              <w:t>0.05</w:t>
            </w:r>
          </w:p>
        </w:tc>
      </w:tr>
      <w:tr w:rsidR="0088536F" w:rsidRPr="005362B1" w14:paraId="346162B4" w14:textId="77777777" w:rsidTr="00D9550E">
        <w:trPr>
          <w:trHeight w:val="300"/>
          <w:jc w:val="center"/>
        </w:trPr>
        <w:tc>
          <w:tcPr>
            <w:tcW w:w="0" w:type="auto"/>
            <w:shd w:val="clear" w:color="auto" w:fill="auto"/>
            <w:vAlign w:val="bottom"/>
            <w:hideMark/>
          </w:tcPr>
          <w:p w14:paraId="4E7080F8" w14:textId="77777777" w:rsidR="0088536F" w:rsidRPr="005362B1" w:rsidRDefault="0088536F" w:rsidP="00D9550E">
            <w:pPr>
              <w:spacing w:after="0"/>
              <w:rPr>
                <w:i/>
                <w:color w:val="000000"/>
              </w:rPr>
            </w:pPr>
            <w:r w:rsidRPr="005362B1">
              <w:rPr>
                <w:color w:val="000000"/>
              </w:rPr>
              <w:t>Birds - Gull</w:t>
            </w:r>
          </w:p>
        </w:tc>
        <w:tc>
          <w:tcPr>
            <w:tcW w:w="0" w:type="auto"/>
            <w:shd w:val="clear" w:color="auto" w:fill="auto"/>
            <w:noWrap/>
            <w:vAlign w:val="bottom"/>
            <w:hideMark/>
          </w:tcPr>
          <w:p w14:paraId="4D108761" w14:textId="77777777" w:rsidR="0088536F" w:rsidRPr="005362B1" w:rsidRDefault="0088536F" w:rsidP="00D9550E">
            <w:pPr>
              <w:spacing w:after="0"/>
              <w:jc w:val="center"/>
              <w:rPr>
                <w:i/>
                <w:color w:val="000000"/>
              </w:rPr>
            </w:pPr>
            <w:r w:rsidRPr="005362B1">
              <w:rPr>
                <w:color w:val="000000"/>
              </w:rPr>
              <w:t>-</w:t>
            </w:r>
          </w:p>
        </w:tc>
        <w:tc>
          <w:tcPr>
            <w:tcW w:w="0" w:type="auto"/>
            <w:shd w:val="clear" w:color="auto" w:fill="auto"/>
            <w:noWrap/>
            <w:vAlign w:val="bottom"/>
            <w:hideMark/>
          </w:tcPr>
          <w:p w14:paraId="0E26738D" w14:textId="77777777" w:rsidR="0088536F" w:rsidRPr="005362B1" w:rsidRDefault="0088536F" w:rsidP="00D9550E">
            <w:pPr>
              <w:spacing w:after="0"/>
              <w:jc w:val="center"/>
              <w:rPr>
                <w:i/>
                <w:color w:val="000000"/>
              </w:rPr>
            </w:pPr>
            <w:r w:rsidRPr="005362B1">
              <w:rPr>
                <w:color w:val="000000"/>
              </w:rPr>
              <w:t>7.73</w:t>
            </w:r>
          </w:p>
        </w:tc>
        <w:tc>
          <w:tcPr>
            <w:tcW w:w="0" w:type="auto"/>
            <w:shd w:val="clear" w:color="auto" w:fill="auto"/>
            <w:noWrap/>
            <w:vAlign w:val="bottom"/>
            <w:hideMark/>
          </w:tcPr>
          <w:p w14:paraId="742B9D7E" w14:textId="77777777" w:rsidR="0088536F" w:rsidRPr="005362B1" w:rsidRDefault="0088536F" w:rsidP="00D9550E">
            <w:pPr>
              <w:spacing w:after="0"/>
              <w:jc w:val="center"/>
              <w:rPr>
                <w:i/>
                <w:color w:val="000000"/>
              </w:rPr>
            </w:pPr>
            <w:r w:rsidRPr="005362B1">
              <w:rPr>
                <w:color w:val="000000"/>
              </w:rPr>
              <w:t>36.27</w:t>
            </w:r>
          </w:p>
        </w:tc>
        <w:tc>
          <w:tcPr>
            <w:tcW w:w="0" w:type="auto"/>
            <w:shd w:val="clear" w:color="auto" w:fill="auto"/>
            <w:noWrap/>
            <w:vAlign w:val="bottom"/>
            <w:hideMark/>
          </w:tcPr>
          <w:p w14:paraId="4845F098" w14:textId="77777777" w:rsidR="0088536F" w:rsidRPr="005362B1" w:rsidRDefault="0088536F" w:rsidP="00D9550E">
            <w:pPr>
              <w:spacing w:after="0"/>
              <w:jc w:val="center"/>
              <w:rPr>
                <w:i/>
                <w:color w:val="000000"/>
              </w:rPr>
            </w:pPr>
            <w:r w:rsidRPr="005362B1">
              <w:rPr>
                <w:color w:val="000000"/>
              </w:rPr>
              <w:t>44.92</w:t>
            </w:r>
          </w:p>
        </w:tc>
        <w:tc>
          <w:tcPr>
            <w:tcW w:w="0" w:type="auto"/>
            <w:shd w:val="clear" w:color="auto" w:fill="auto"/>
            <w:noWrap/>
            <w:vAlign w:val="bottom"/>
            <w:hideMark/>
          </w:tcPr>
          <w:p w14:paraId="3E2BE0F1" w14:textId="77777777" w:rsidR="0088536F" w:rsidRPr="005362B1" w:rsidRDefault="0088536F" w:rsidP="00D9550E">
            <w:pPr>
              <w:spacing w:after="0"/>
              <w:jc w:val="center"/>
              <w:rPr>
                <w:i/>
                <w:color w:val="000000"/>
              </w:rPr>
            </w:pPr>
            <w:r w:rsidRPr="005362B1">
              <w:rPr>
                <w:color w:val="000000"/>
              </w:rPr>
              <w:t>-</w:t>
            </w:r>
          </w:p>
        </w:tc>
      </w:tr>
      <w:tr w:rsidR="0088536F" w:rsidRPr="005362B1" w14:paraId="2C2613DF" w14:textId="77777777" w:rsidTr="00D9550E">
        <w:trPr>
          <w:trHeight w:val="300"/>
          <w:jc w:val="center"/>
        </w:trPr>
        <w:tc>
          <w:tcPr>
            <w:tcW w:w="0" w:type="auto"/>
            <w:shd w:val="clear" w:color="auto" w:fill="auto"/>
            <w:vAlign w:val="bottom"/>
            <w:hideMark/>
          </w:tcPr>
          <w:p w14:paraId="17147579" w14:textId="77777777" w:rsidR="0088536F" w:rsidRPr="005362B1" w:rsidRDefault="0088536F" w:rsidP="00D9550E">
            <w:pPr>
              <w:spacing w:after="0"/>
              <w:rPr>
                <w:color w:val="000000"/>
              </w:rPr>
            </w:pPr>
            <w:r w:rsidRPr="005362B1">
              <w:rPr>
                <w:color w:val="000000"/>
              </w:rPr>
              <w:t>Birds - Northern Fulmar</w:t>
            </w:r>
          </w:p>
        </w:tc>
        <w:tc>
          <w:tcPr>
            <w:tcW w:w="0" w:type="auto"/>
            <w:shd w:val="clear" w:color="auto" w:fill="auto"/>
            <w:vAlign w:val="bottom"/>
            <w:hideMark/>
          </w:tcPr>
          <w:p w14:paraId="06EB73E2"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11C95F2D" w14:textId="77777777" w:rsidR="0088536F" w:rsidRPr="005362B1" w:rsidRDefault="0088536F" w:rsidP="00D9550E">
            <w:pPr>
              <w:spacing w:after="0"/>
              <w:jc w:val="center"/>
              <w:rPr>
                <w:color w:val="000000"/>
              </w:rPr>
            </w:pPr>
            <w:r w:rsidRPr="005362B1">
              <w:rPr>
                <w:color w:val="000000"/>
              </w:rPr>
              <w:t>21.27</w:t>
            </w:r>
          </w:p>
        </w:tc>
        <w:tc>
          <w:tcPr>
            <w:tcW w:w="0" w:type="auto"/>
            <w:shd w:val="clear" w:color="auto" w:fill="auto"/>
            <w:vAlign w:val="bottom"/>
            <w:hideMark/>
          </w:tcPr>
          <w:p w14:paraId="7554EC0E" w14:textId="77777777" w:rsidR="0088536F" w:rsidRPr="005362B1" w:rsidRDefault="0088536F" w:rsidP="00D9550E">
            <w:pPr>
              <w:spacing w:after="0"/>
              <w:jc w:val="center"/>
              <w:rPr>
                <w:color w:val="000000"/>
              </w:rPr>
            </w:pPr>
            <w:r w:rsidRPr="005362B1">
              <w:rPr>
                <w:color w:val="000000"/>
              </w:rPr>
              <w:t>224.79</w:t>
            </w:r>
          </w:p>
        </w:tc>
        <w:tc>
          <w:tcPr>
            <w:tcW w:w="0" w:type="auto"/>
            <w:shd w:val="clear" w:color="auto" w:fill="auto"/>
            <w:vAlign w:val="bottom"/>
            <w:hideMark/>
          </w:tcPr>
          <w:p w14:paraId="55F0C374" w14:textId="77777777" w:rsidR="0088536F" w:rsidRPr="005362B1" w:rsidRDefault="0088536F" w:rsidP="00D9550E">
            <w:pPr>
              <w:spacing w:after="0"/>
              <w:jc w:val="center"/>
              <w:rPr>
                <w:color w:val="000000"/>
              </w:rPr>
            </w:pPr>
            <w:r w:rsidRPr="005362B1">
              <w:rPr>
                <w:color w:val="000000"/>
              </w:rPr>
              <w:t>17.92</w:t>
            </w:r>
          </w:p>
        </w:tc>
        <w:tc>
          <w:tcPr>
            <w:tcW w:w="0" w:type="auto"/>
            <w:shd w:val="clear" w:color="auto" w:fill="auto"/>
            <w:vAlign w:val="bottom"/>
            <w:hideMark/>
          </w:tcPr>
          <w:p w14:paraId="1087286A" w14:textId="77777777" w:rsidR="0088536F" w:rsidRPr="005362B1" w:rsidRDefault="0088536F" w:rsidP="00D9550E">
            <w:pPr>
              <w:spacing w:after="0"/>
              <w:jc w:val="center"/>
              <w:rPr>
                <w:color w:val="000000"/>
              </w:rPr>
            </w:pPr>
            <w:r w:rsidRPr="005362B1">
              <w:rPr>
                <w:color w:val="000000"/>
              </w:rPr>
              <w:t>-</w:t>
            </w:r>
          </w:p>
        </w:tc>
      </w:tr>
      <w:tr w:rsidR="0088536F" w:rsidRPr="005362B1" w14:paraId="010D3677" w14:textId="77777777" w:rsidTr="00D9550E">
        <w:trPr>
          <w:trHeight w:val="300"/>
          <w:jc w:val="center"/>
        </w:trPr>
        <w:tc>
          <w:tcPr>
            <w:tcW w:w="0" w:type="auto"/>
            <w:shd w:val="clear" w:color="auto" w:fill="auto"/>
            <w:vAlign w:val="bottom"/>
            <w:hideMark/>
          </w:tcPr>
          <w:p w14:paraId="4BD50FAD" w14:textId="77777777" w:rsidR="0088536F" w:rsidRPr="005362B1" w:rsidRDefault="0088536F" w:rsidP="00D9550E">
            <w:pPr>
              <w:spacing w:after="0"/>
              <w:rPr>
                <w:color w:val="000000"/>
              </w:rPr>
            </w:pPr>
            <w:r w:rsidRPr="005362B1">
              <w:rPr>
                <w:color w:val="000000"/>
              </w:rPr>
              <w:t>Birds - Unidentified</w:t>
            </w:r>
          </w:p>
        </w:tc>
        <w:tc>
          <w:tcPr>
            <w:tcW w:w="0" w:type="auto"/>
            <w:shd w:val="clear" w:color="auto" w:fill="auto"/>
            <w:vAlign w:val="bottom"/>
            <w:hideMark/>
          </w:tcPr>
          <w:p w14:paraId="47C74C7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3CE6626" w14:textId="77777777" w:rsidR="0088536F" w:rsidRPr="005362B1" w:rsidRDefault="0088536F" w:rsidP="00D9550E">
            <w:pPr>
              <w:spacing w:after="0"/>
              <w:jc w:val="center"/>
              <w:rPr>
                <w:color w:val="000000"/>
              </w:rPr>
            </w:pPr>
            <w:r w:rsidRPr="005362B1">
              <w:rPr>
                <w:color w:val="000000"/>
              </w:rPr>
              <w:t>9.33</w:t>
            </w:r>
          </w:p>
        </w:tc>
        <w:tc>
          <w:tcPr>
            <w:tcW w:w="0" w:type="auto"/>
            <w:shd w:val="clear" w:color="auto" w:fill="auto"/>
            <w:vAlign w:val="bottom"/>
            <w:hideMark/>
          </w:tcPr>
          <w:p w14:paraId="60319A9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A057EEE" w14:textId="77777777" w:rsidR="0088536F" w:rsidRPr="005362B1" w:rsidRDefault="0088536F" w:rsidP="00D9550E">
            <w:pPr>
              <w:spacing w:after="0"/>
              <w:jc w:val="center"/>
              <w:rPr>
                <w:color w:val="000000"/>
              </w:rPr>
            </w:pPr>
            <w:r w:rsidRPr="005362B1">
              <w:rPr>
                <w:color w:val="000000"/>
              </w:rPr>
              <w:t>404.15</w:t>
            </w:r>
          </w:p>
        </w:tc>
        <w:tc>
          <w:tcPr>
            <w:tcW w:w="0" w:type="auto"/>
            <w:shd w:val="clear" w:color="auto" w:fill="auto"/>
            <w:vAlign w:val="bottom"/>
            <w:hideMark/>
          </w:tcPr>
          <w:p w14:paraId="6FE36100" w14:textId="77777777" w:rsidR="0088536F" w:rsidRPr="005362B1" w:rsidRDefault="0088536F" w:rsidP="00D9550E">
            <w:pPr>
              <w:spacing w:after="0"/>
              <w:jc w:val="center"/>
              <w:rPr>
                <w:color w:val="000000"/>
              </w:rPr>
            </w:pPr>
            <w:r w:rsidRPr="005362B1">
              <w:rPr>
                <w:color w:val="000000"/>
              </w:rPr>
              <w:t>-</w:t>
            </w:r>
          </w:p>
        </w:tc>
      </w:tr>
      <w:tr w:rsidR="0088536F" w:rsidRPr="005362B1" w14:paraId="083CC293" w14:textId="77777777" w:rsidTr="00D9550E">
        <w:trPr>
          <w:trHeight w:val="300"/>
          <w:jc w:val="center"/>
        </w:trPr>
        <w:tc>
          <w:tcPr>
            <w:tcW w:w="0" w:type="auto"/>
            <w:shd w:val="clear" w:color="auto" w:fill="auto"/>
            <w:vAlign w:val="bottom"/>
            <w:hideMark/>
          </w:tcPr>
          <w:p w14:paraId="72EF1146" w14:textId="77777777" w:rsidR="0088536F" w:rsidRPr="005362B1" w:rsidRDefault="0088536F" w:rsidP="00D9550E">
            <w:pPr>
              <w:spacing w:after="0"/>
              <w:rPr>
                <w:color w:val="000000"/>
              </w:rPr>
            </w:pPr>
            <w:r w:rsidRPr="005362B1">
              <w:rPr>
                <w:color w:val="000000"/>
              </w:rPr>
              <w:t>Birds - Unidentified Albatross</w:t>
            </w:r>
          </w:p>
        </w:tc>
        <w:tc>
          <w:tcPr>
            <w:tcW w:w="0" w:type="auto"/>
            <w:shd w:val="clear" w:color="auto" w:fill="auto"/>
            <w:vAlign w:val="bottom"/>
            <w:hideMark/>
          </w:tcPr>
          <w:p w14:paraId="5876A46A"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A8E50C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0BE773B" w14:textId="77777777" w:rsidR="0088536F" w:rsidRPr="005362B1" w:rsidRDefault="0088536F" w:rsidP="00D9550E">
            <w:pPr>
              <w:spacing w:after="0"/>
              <w:jc w:val="center"/>
              <w:rPr>
                <w:color w:val="000000"/>
              </w:rPr>
            </w:pPr>
            <w:r w:rsidRPr="005362B1">
              <w:rPr>
                <w:color w:val="000000"/>
              </w:rPr>
              <w:t>11.04</w:t>
            </w:r>
          </w:p>
        </w:tc>
        <w:tc>
          <w:tcPr>
            <w:tcW w:w="0" w:type="auto"/>
            <w:shd w:val="clear" w:color="auto" w:fill="auto"/>
            <w:vAlign w:val="bottom"/>
            <w:hideMark/>
          </w:tcPr>
          <w:p w14:paraId="45F0D31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2DF368E" w14:textId="77777777" w:rsidR="0088536F" w:rsidRPr="005362B1" w:rsidRDefault="0088536F" w:rsidP="00D9550E">
            <w:pPr>
              <w:spacing w:after="0"/>
              <w:jc w:val="center"/>
              <w:rPr>
                <w:color w:val="000000"/>
              </w:rPr>
            </w:pPr>
            <w:r w:rsidRPr="005362B1">
              <w:rPr>
                <w:color w:val="000000"/>
              </w:rPr>
              <w:t>-</w:t>
            </w:r>
          </w:p>
        </w:tc>
      </w:tr>
      <w:tr w:rsidR="0088536F" w:rsidRPr="005362B1" w14:paraId="4210E31E" w14:textId="77777777" w:rsidTr="00D9550E">
        <w:trPr>
          <w:trHeight w:val="300"/>
          <w:jc w:val="center"/>
        </w:trPr>
        <w:tc>
          <w:tcPr>
            <w:tcW w:w="0" w:type="auto"/>
            <w:shd w:val="clear" w:color="auto" w:fill="auto"/>
            <w:vAlign w:val="bottom"/>
            <w:hideMark/>
          </w:tcPr>
          <w:p w14:paraId="1E0144D7" w14:textId="77777777" w:rsidR="0088536F" w:rsidRPr="005362B1" w:rsidRDefault="0088536F" w:rsidP="00D9550E">
            <w:pPr>
              <w:spacing w:after="0"/>
              <w:rPr>
                <w:color w:val="000000"/>
              </w:rPr>
            </w:pPr>
            <w:r w:rsidRPr="005362B1">
              <w:rPr>
                <w:color w:val="000000"/>
              </w:rPr>
              <w:t>Bivalves</w:t>
            </w:r>
          </w:p>
        </w:tc>
        <w:tc>
          <w:tcPr>
            <w:tcW w:w="0" w:type="auto"/>
            <w:shd w:val="clear" w:color="auto" w:fill="auto"/>
            <w:vAlign w:val="bottom"/>
            <w:hideMark/>
          </w:tcPr>
          <w:p w14:paraId="31BAB1D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246493E"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3D74C72F" w14:textId="77777777" w:rsidR="0088536F" w:rsidRPr="005362B1" w:rsidRDefault="0088536F" w:rsidP="00D9550E">
            <w:pPr>
              <w:spacing w:after="0"/>
              <w:jc w:val="center"/>
              <w:rPr>
                <w:color w:val="000000"/>
              </w:rPr>
            </w:pPr>
            <w:r w:rsidRPr="005362B1">
              <w:rPr>
                <w:color w:val="000000"/>
              </w:rPr>
              <w:t>0.63</w:t>
            </w:r>
          </w:p>
        </w:tc>
        <w:tc>
          <w:tcPr>
            <w:tcW w:w="0" w:type="auto"/>
            <w:shd w:val="clear" w:color="auto" w:fill="auto"/>
            <w:vAlign w:val="bottom"/>
            <w:hideMark/>
          </w:tcPr>
          <w:p w14:paraId="440A32FC"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5652D060" w14:textId="77777777" w:rsidR="0088536F" w:rsidRPr="005362B1" w:rsidRDefault="0088536F" w:rsidP="00D9550E">
            <w:pPr>
              <w:spacing w:after="0"/>
              <w:jc w:val="center"/>
              <w:rPr>
                <w:color w:val="000000"/>
              </w:rPr>
            </w:pPr>
            <w:r w:rsidRPr="005362B1">
              <w:rPr>
                <w:color w:val="000000"/>
              </w:rPr>
              <w:t>0.22</w:t>
            </w:r>
          </w:p>
        </w:tc>
      </w:tr>
      <w:tr w:rsidR="0088536F" w:rsidRPr="005362B1" w14:paraId="4A4C696D" w14:textId="77777777" w:rsidTr="00D9550E">
        <w:trPr>
          <w:trHeight w:val="300"/>
          <w:jc w:val="center"/>
        </w:trPr>
        <w:tc>
          <w:tcPr>
            <w:tcW w:w="0" w:type="auto"/>
            <w:shd w:val="clear" w:color="auto" w:fill="auto"/>
            <w:vAlign w:val="bottom"/>
            <w:hideMark/>
          </w:tcPr>
          <w:p w14:paraId="1CE5D37D" w14:textId="77777777" w:rsidR="0088536F" w:rsidRPr="005362B1" w:rsidRDefault="0088536F" w:rsidP="00D9550E">
            <w:pPr>
              <w:spacing w:after="0"/>
              <w:rPr>
                <w:color w:val="000000"/>
              </w:rPr>
            </w:pPr>
            <w:r w:rsidRPr="005362B1">
              <w:rPr>
                <w:color w:val="000000"/>
              </w:rPr>
              <w:t>Brittle star unidentified</w:t>
            </w:r>
          </w:p>
        </w:tc>
        <w:tc>
          <w:tcPr>
            <w:tcW w:w="0" w:type="auto"/>
            <w:shd w:val="clear" w:color="auto" w:fill="auto"/>
            <w:vAlign w:val="bottom"/>
            <w:hideMark/>
          </w:tcPr>
          <w:p w14:paraId="37EF10D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966DFC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A49C6E"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8120374"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361B244D" w14:textId="77777777" w:rsidR="0088536F" w:rsidRPr="005362B1" w:rsidRDefault="0088536F" w:rsidP="00D9550E">
            <w:pPr>
              <w:spacing w:after="0"/>
              <w:jc w:val="center"/>
              <w:rPr>
                <w:color w:val="000000"/>
              </w:rPr>
            </w:pPr>
            <w:r w:rsidRPr="005362B1">
              <w:rPr>
                <w:color w:val="000000"/>
              </w:rPr>
              <w:t>0.01</w:t>
            </w:r>
          </w:p>
        </w:tc>
      </w:tr>
      <w:tr w:rsidR="0088536F" w:rsidRPr="005362B1" w14:paraId="7E113778" w14:textId="77777777" w:rsidTr="00D9550E">
        <w:trPr>
          <w:trHeight w:val="300"/>
          <w:jc w:val="center"/>
        </w:trPr>
        <w:tc>
          <w:tcPr>
            <w:tcW w:w="0" w:type="auto"/>
            <w:shd w:val="clear" w:color="auto" w:fill="auto"/>
            <w:vAlign w:val="bottom"/>
            <w:hideMark/>
          </w:tcPr>
          <w:p w14:paraId="70755110" w14:textId="77777777" w:rsidR="0088536F" w:rsidRPr="005362B1" w:rsidRDefault="0088536F" w:rsidP="00D9550E">
            <w:pPr>
              <w:spacing w:after="0"/>
              <w:rPr>
                <w:color w:val="000000"/>
              </w:rPr>
            </w:pPr>
            <w:r w:rsidRPr="005362B1">
              <w:rPr>
                <w:color w:val="000000"/>
              </w:rPr>
              <w:t>Corals Bryozoans - Corals Bryozoans Unidentified</w:t>
            </w:r>
          </w:p>
        </w:tc>
        <w:tc>
          <w:tcPr>
            <w:tcW w:w="0" w:type="auto"/>
            <w:shd w:val="clear" w:color="auto" w:fill="auto"/>
            <w:vAlign w:val="bottom"/>
            <w:hideMark/>
          </w:tcPr>
          <w:p w14:paraId="5FB3C42D" w14:textId="77777777" w:rsidR="0088536F" w:rsidRPr="005362B1" w:rsidRDefault="0088536F" w:rsidP="00D9550E">
            <w:pPr>
              <w:spacing w:after="0"/>
              <w:jc w:val="center"/>
              <w:rPr>
                <w:color w:val="000000"/>
              </w:rPr>
            </w:pPr>
            <w:r w:rsidRPr="005362B1">
              <w:rPr>
                <w:color w:val="000000"/>
              </w:rPr>
              <w:t>0.18</w:t>
            </w:r>
          </w:p>
        </w:tc>
        <w:tc>
          <w:tcPr>
            <w:tcW w:w="0" w:type="auto"/>
            <w:shd w:val="clear" w:color="auto" w:fill="auto"/>
            <w:vAlign w:val="bottom"/>
            <w:hideMark/>
          </w:tcPr>
          <w:p w14:paraId="0E79EBCF"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6582888"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2F17DC6C" w14:textId="77777777" w:rsidR="0088536F" w:rsidRPr="005362B1" w:rsidRDefault="0088536F" w:rsidP="00D9550E">
            <w:pPr>
              <w:spacing w:after="0"/>
              <w:jc w:val="center"/>
              <w:rPr>
                <w:color w:val="000000"/>
              </w:rPr>
            </w:pPr>
            <w:r w:rsidRPr="005362B1">
              <w:rPr>
                <w:color w:val="000000"/>
              </w:rPr>
              <w:t>0.58</w:t>
            </w:r>
          </w:p>
        </w:tc>
        <w:tc>
          <w:tcPr>
            <w:tcW w:w="0" w:type="auto"/>
            <w:shd w:val="clear" w:color="auto" w:fill="auto"/>
            <w:vAlign w:val="bottom"/>
            <w:hideMark/>
          </w:tcPr>
          <w:p w14:paraId="416FEE2E" w14:textId="77777777" w:rsidR="0088536F" w:rsidRPr="005362B1" w:rsidRDefault="0088536F" w:rsidP="00D9550E">
            <w:pPr>
              <w:spacing w:after="0"/>
              <w:jc w:val="center"/>
              <w:rPr>
                <w:color w:val="000000"/>
              </w:rPr>
            </w:pPr>
            <w:r w:rsidRPr="005362B1">
              <w:rPr>
                <w:color w:val="000000"/>
              </w:rPr>
              <w:t>0.01</w:t>
            </w:r>
          </w:p>
        </w:tc>
      </w:tr>
      <w:tr w:rsidR="0088536F" w:rsidRPr="005362B1" w14:paraId="1A7E521F" w14:textId="77777777" w:rsidTr="00D9550E">
        <w:trPr>
          <w:trHeight w:val="300"/>
          <w:jc w:val="center"/>
        </w:trPr>
        <w:tc>
          <w:tcPr>
            <w:tcW w:w="0" w:type="auto"/>
            <w:shd w:val="clear" w:color="auto" w:fill="auto"/>
            <w:vAlign w:val="bottom"/>
            <w:hideMark/>
          </w:tcPr>
          <w:p w14:paraId="7589F1D9" w14:textId="77777777" w:rsidR="0088536F" w:rsidRPr="005362B1" w:rsidRDefault="0088536F" w:rsidP="00D9550E">
            <w:pPr>
              <w:spacing w:after="0"/>
              <w:rPr>
                <w:color w:val="000000"/>
              </w:rPr>
            </w:pPr>
            <w:r w:rsidRPr="005362B1">
              <w:rPr>
                <w:color w:val="000000"/>
              </w:rPr>
              <w:t>Eelpouts</w:t>
            </w:r>
          </w:p>
        </w:tc>
        <w:tc>
          <w:tcPr>
            <w:tcW w:w="0" w:type="auto"/>
            <w:shd w:val="clear" w:color="auto" w:fill="auto"/>
            <w:vAlign w:val="bottom"/>
            <w:hideMark/>
          </w:tcPr>
          <w:p w14:paraId="48100A6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6B8236"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96F09F6"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33DE12FC"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698B27AF" w14:textId="77777777" w:rsidR="0088536F" w:rsidRPr="005362B1" w:rsidRDefault="0088536F" w:rsidP="00D9550E">
            <w:pPr>
              <w:spacing w:after="0"/>
              <w:jc w:val="center"/>
              <w:rPr>
                <w:color w:val="000000"/>
              </w:rPr>
            </w:pPr>
            <w:r w:rsidRPr="005362B1">
              <w:rPr>
                <w:color w:val="000000"/>
              </w:rPr>
              <w:t>0.05</w:t>
            </w:r>
          </w:p>
        </w:tc>
      </w:tr>
      <w:tr w:rsidR="0088536F" w:rsidRPr="005362B1" w14:paraId="47A8A8E1" w14:textId="77777777" w:rsidTr="00D9550E">
        <w:trPr>
          <w:trHeight w:val="300"/>
          <w:jc w:val="center"/>
        </w:trPr>
        <w:tc>
          <w:tcPr>
            <w:tcW w:w="0" w:type="auto"/>
            <w:shd w:val="clear" w:color="auto" w:fill="auto"/>
            <w:vAlign w:val="bottom"/>
            <w:hideMark/>
          </w:tcPr>
          <w:p w14:paraId="7B21382A" w14:textId="77777777" w:rsidR="0088536F" w:rsidRPr="005362B1" w:rsidRDefault="0088536F" w:rsidP="00D9550E">
            <w:pPr>
              <w:spacing w:after="0"/>
              <w:rPr>
                <w:color w:val="000000"/>
              </w:rPr>
            </w:pPr>
            <w:r w:rsidRPr="005362B1">
              <w:rPr>
                <w:color w:val="000000"/>
              </w:rPr>
              <w:t>Giant Grenadier</w:t>
            </w:r>
          </w:p>
        </w:tc>
        <w:tc>
          <w:tcPr>
            <w:tcW w:w="0" w:type="auto"/>
            <w:shd w:val="clear" w:color="auto" w:fill="auto"/>
            <w:vAlign w:val="bottom"/>
            <w:hideMark/>
          </w:tcPr>
          <w:p w14:paraId="4474995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82BA8FF" w14:textId="77777777" w:rsidR="0088536F" w:rsidRPr="005362B1" w:rsidRDefault="0088536F" w:rsidP="00D9550E">
            <w:pPr>
              <w:spacing w:after="0"/>
              <w:jc w:val="center"/>
              <w:rPr>
                <w:color w:val="000000"/>
              </w:rPr>
            </w:pPr>
            <w:r w:rsidRPr="005362B1">
              <w:rPr>
                <w:color w:val="000000"/>
              </w:rPr>
              <w:t>79.55</w:t>
            </w:r>
          </w:p>
        </w:tc>
        <w:tc>
          <w:tcPr>
            <w:tcW w:w="0" w:type="auto"/>
            <w:shd w:val="clear" w:color="auto" w:fill="auto"/>
            <w:vAlign w:val="bottom"/>
            <w:hideMark/>
          </w:tcPr>
          <w:p w14:paraId="4DFF2B48" w14:textId="77777777" w:rsidR="0088536F" w:rsidRPr="005362B1" w:rsidRDefault="0088536F" w:rsidP="00D9550E">
            <w:pPr>
              <w:spacing w:after="0"/>
              <w:jc w:val="center"/>
              <w:rPr>
                <w:color w:val="000000"/>
              </w:rPr>
            </w:pPr>
            <w:r w:rsidRPr="005362B1">
              <w:rPr>
                <w:color w:val="000000"/>
              </w:rPr>
              <w:t>48.08</w:t>
            </w:r>
          </w:p>
        </w:tc>
        <w:tc>
          <w:tcPr>
            <w:tcW w:w="0" w:type="auto"/>
            <w:shd w:val="clear" w:color="auto" w:fill="auto"/>
            <w:vAlign w:val="bottom"/>
            <w:hideMark/>
          </w:tcPr>
          <w:p w14:paraId="512C5188" w14:textId="77777777" w:rsidR="0088536F" w:rsidRPr="005362B1" w:rsidRDefault="0088536F" w:rsidP="00D9550E">
            <w:pPr>
              <w:spacing w:after="0"/>
              <w:jc w:val="center"/>
              <w:rPr>
                <w:color w:val="000000"/>
              </w:rPr>
            </w:pPr>
            <w:r w:rsidRPr="005362B1">
              <w:rPr>
                <w:color w:val="000000"/>
              </w:rPr>
              <w:t>43.61</w:t>
            </w:r>
          </w:p>
        </w:tc>
        <w:tc>
          <w:tcPr>
            <w:tcW w:w="0" w:type="auto"/>
            <w:shd w:val="clear" w:color="auto" w:fill="auto"/>
            <w:vAlign w:val="bottom"/>
            <w:hideMark/>
          </w:tcPr>
          <w:p w14:paraId="2C40A939" w14:textId="77777777" w:rsidR="0088536F" w:rsidRPr="005362B1" w:rsidRDefault="0088536F" w:rsidP="00D9550E">
            <w:pPr>
              <w:spacing w:after="0"/>
              <w:jc w:val="center"/>
              <w:rPr>
                <w:color w:val="000000"/>
              </w:rPr>
            </w:pPr>
            <w:r w:rsidRPr="005362B1">
              <w:rPr>
                <w:color w:val="000000"/>
              </w:rPr>
              <w:t>-</w:t>
            </w:r>
          </w:p>
        </w:tc>
      </w:tr>
      <w:tr w:rsidR="0088536F" w:rsidRPr="005362B1" w14:paraId="6AB963D9" w14:textId="77777777" w:rsidTr="00D9550E">
        <w:trPr>
          <w:trHeight w:val="300"/>
          <w:jc w:val="center"/>
        </w:trPr>
        <w:tc>
          <w:tcPr>
            <w:tcW w:w="0" w:type="auto"/>
            <w:shd w:val="clear" w:color="auto" w:fill="auto"/>
            <w:vAlign w:val="bottom"/>
            <w:hideMark/>
          </w:tcPr>
          <w:p w14:paraId="2C6389EB" w14:textId="77777777" w:rsidR="0088536F" w:rsidRPr="005362B1" w:rsidRDefault="0088536F" w:rsidP="00D9550E">
            <w:pPr>
              <w:spacing w:after="0"/>
              <w:rPr>
                <w:color w:val="000000"/>
              </w:rPr>
            </w:pPr>
            <w:r w:rsidRPr="005362B1">
              <w:rPr>
                <w:color w:val="000000"/>
              </w:rPr>
              <w:t>Greenlings</w:t>
            </w:r>
          </w:p>
        </w:tc>
        <w:tc>
          <w:tcPr>
            <w:tcW w:w="0" w:type="auto"/>
            <w:shd w:val="clear" w:color="auto" w:fill="auto"/>
            <w:vAlign w:val="bottom"/>
            <w:hideMark/>
          </w:tcPr>
          <w:p w14:paraId="01AECF7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59F2EE" w14:textId="77777777" w:rsidR="0088536F" w:rsidRPr="005362B1" w:rsidRDefault="0088536F" w:rsidP="00D9550E">
            <w:pPr>
              <w:spacing w:after="0"/>
              <w:jc w:val="center"/>
              <w:rPr>
                <w:color w:val="000000"/>
              </w:rPr>
            </w:pPr>
            <w:r w:rsidRPr="005362B1">
              <w:rPr>
                <w:color w:val="000000"/>
              </w:rPr>
              <w:t>0.45</w:t>
            </w:r>
          </w:p>
        </w:tc>
        <w:tc>
          <w:tcPr>
            <w:tcW w:w="0" w:type="auto"/>
            <w:shd w:val="clear" w:color="auto" w:fill="auto"/>
            <w:vAlign w:val="bottom"/>
            <w:hideMark/>
          </w:tcPr>
          <w:p w14:paraId="57C9611D" w14:textId="77777777" w:rsidR="0088536F" w:rsidRPr="005362B1" w:rsidRDefault="0088536F" w:rsidP="00D9550E">
            <w:pPr>
              <w:spacing w:after="0"/>
              <w:jc w:val="center"/>
              <w:rPr>
                <w:color w:val="000000"/>
              </w:rPr>
            </w:pPr>
            <w:r w:rsidRPr="005362B1">
              <w:rPr>
                <w:color w:val="000000"/>
              </w:rPr>
              <w:t>0.29</w:t>
            </w:r>
          </w:p>
        </w:tc>
        <w:tc>
          <w:tcPr>
            <w:tcW w:w="0" w:type="auto"/>
            <w:shd w:val="clear" w:color="auto" w:fill="auto"/>
            <w:vAlign w:val="bottom"/>
            <w:hideMark/>
          </w:tcPr>
          <w:p w14:paraId="639F7F68" w14:textId="77777777" w:rsidR="0088536F" w:rsidRPr="005362B1" w:rsidRDefault="0088536F" w:rsidP="00D9550E">
            <w:pPr>
              <w:spacing w:after="0"/>
              <w:jc w:val="center"/>
              <w:rPr>
                <w:color w:val="000000"/>
              </w:rPr>
            </w:pPr>
            <w:r w:rsidRPr="005362B1">
              <w:rPr>
                <w:color w:val="000000"/>
              </w:rPr>
              <w:t>0.35</w:t>
            </w:r>
          </w:p>
        </w:tc>
        <w:tc>
          <w:tcPr>
            <w:tcW w:w="0" w:type="auto"/>
            <w:shd w:val="clear" w:color="auto" w:fill="auto"/>
            <w:vAlign w:val="bottom"/>
            <w:hideMark/>
          </w:tcPr>
          <w:p w14:paraId="78E7ABDE" w14:textId="77777777" w:rsidR="0088536F" w:rsidRPr="005362B1" w:rsidRDefault="0088536F" w:rsidP="00D9550E">
            <w:pPr>
              <w:spacing w:after="0"/>
              <w:jc w:val="center"/>
              <w:rPr>
                <w:color w:val="000000"/>
              </w:rPr>
            </w:pPr>
            <w:r w:rsidRPr="005362B1">
              <w:rPr>
                <w:color w:val="000000"/>
              </w:rPr>
              <w:t>0.28</w:t>
            </w:r>
          </w:p>
        </w:tc>
      </w:tr>
      <w:tr w:rsidR="0088536F" w:rsidRPr="005362B1" w14:paraId="230A6472" w14:textId="77777777" w:rsidTr="00D9550E">
        <w:trPr>
          <w:trHeight w:val="300"/>
          <w:jc w:val="center"/>
        </w:trPr>
        <w:tc>
          <w:tcPr>
            <w:tcW w:w="0" w:type="auto"/>
            <w:shd w:val="clear" w:color="auto" w:fill="auto"/>
            <w:vAlign w:val="bottom"/>
            <w:hideMark/>
          </w:tcPr>
          <w:p w14:paraId="653873F1" w14:textId="77777777" w:rsidR="0088536F" w:rsidRPr="005362B1" w:rsidRDefault="0088536F" w:rsidP="00D9550E">
            <w:pPr>
              <w:spacing w:after="0"/>
              <w:rPr>
                <w:color w:val="000000"/>
              </w:rPr>
            </w:pPr>
            <w:r w:rsidRPr="005362B1">
              <w:rPr>
                <w:color w:val="000000"/>
              </w:rPr>
              <w:t>Grenadier - Rattail Grenadier Unidentified</w:t>
            </w:r>
          </w:p>
        </w:tc>
        <w:tc>
          <w:tcPr>
            <w:tcW w:w="0" w:type="auto"/>
            <w:shd w:val="clear" w:color="auto" w:fill="auto"/>
            <w:vAlign w:val="bottom"/>
            <w:hideMark/>
          </w:tcPr>
          <w:p w14:paraId="41C4C4E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34C2E8C0" w14:textId="77777777" w:rsidR="0088536F" w:rsidRPr="005362B1" w:rsidRDefault="0088536F" w:rsidP="00D9550E">
            <w:pPr>
              <w:spacing w:after="0"/>
              <w:jc w:val="center"/>
              <w:rPr>
                <w:color w:val="000000"/>
              </w:rPr>
            </w:pPr>
            <w:r w:rsidRPr="005362B1">
              <w:rPr>
                <w:color w:val="000000"/>
              </w:rPr>
              <w:t>0.12</w:t>
            </w:r>
          </w:p>
        </w:tc>
        <w:tc>
          <w:tcPr>
            <w:tcW w:w="0" w:type="auto"/>
            <w:shd w:val="clear" w:color="auto" w:fill="auto"/>
            <w:vAlign w:val="bottom"/>
            <w:hideMark/>
          </w:tcPr>
          <w:p w14:paraId="3467D9E1"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0F1E5532"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19B72B72" w14:textId="77777777" w:rsidR="0088536F" w:rsidRPr="005362B1" w:rsidRDefault="0088536F" w:rsidP="00D9550E">
            <w:pPr>
              <w:spacing w:after="0"/>
              <w:jc w:val="center"/>
              <w:rPr>
                <w:color w:val="000000"/>
              </w:rPr>
            </w:pPr>
            <w:r w:rsidRPr="005362B1">
              <w:rPr>
                <w:color w:val="000000"/>
              </w:rPr>
              <w:t>0.04</w:t>
            </w:r>
          </w:p>
        </w:tc>
      </w:tr>
      <w:tr w:rsidR="0088536F" w:rsidRPr="005362B1" w14:paraId="6908FCB8" w14:textId="77777777" w:rsidTr="00D9550E">
        <w:trPr>
          <w:trHeight w:val="300"/>
          <w:jc w:val="center"/>
        </w:trPr>
        <w:tc>
          <w:tcPr>
            <w:tcW w:w="0" w:type="auto"/>
            <w:shd w:val="clear" w:color="auto" w:fill="auto"/>
            <w:vAlign w:val="bottom"/>
            <w:hideMark/>
          </w:tcPr>
          <w:p w14:paraId="60BC2D73" w14:textId="77777777" w:rsidR="0088536F" w:rsidRPr="005362B1" w:rsidRDefault="0088536F" w:rsidP="00D9550E">
            <w:pPr>
              <w:spacing w:after="0"/>
              <w:rPr>
                <w:color w:val="000000"/>
              </w:rPr>
            </w:pPr>
            <w:r w:rsidRPr="005362B1">
              <w:rPr>
                <w:color w:val="000000"/>
              </w:rPr>
              <w:t>Hermit crab unidentified</w:t>
            </w:r>
          </w:p>
        </w:tc>
        <w:tc>
          <w:tcPr>
            <w:tcW w:w="0" w:type="auto"/>
            <w:shd w:val="clear" w:color="auto" w:fill="auto"/>
            <w:vAlign w:val="bottom"/>
            <w:hideMark/>
          </w:tcPr>
          <w:p w14:paraId="2E286B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FC0F9B9"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093928DE"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0E18D62"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17F9E669" w14:textId="77777777" w:rsidR="0088536F" w:rsidRPr="005362B1" w:rsidRDefault="0088536F" w:rsidP="00D9550E">
            <w:pPr>
              <w:spacing w:after="0"/>
              <w:jc w:val="center"/>
              <w:rPr>
                <w:color w:val="000000"/>
              </w:rPr>
            </w:pPr>
            <w:r w:rsidRPr="005362B1">
              <w:rPr>
                <w:color w:val="000000"/>
              </w:rPr>
              <w:t>0.03</w:t>
            </w:r>
          </w:p>
        </w:tc>
      </w:tr>
      <w:tr w:rsidR="0088536F" w:rsidRPr="005362B1" w14:paraId="7FB4F15E" w14:textId="77777777" w:rsidTr="00D9550E">
        <w:trPr>
          <w:trHeight w:val="300"/>
          <w:jc w:val="center"/>
        </w:trPr>
        <w:tc>
          <w:tcPr>
            <w:tcW w:w="0" w:type="auto"/>
            <w:shd w:val="clear" w:color="auto" w:fill="auto"/>
            <w:vAlign w:val="bottom"/>
            <w:hideMark/>
          </w:tcPr>
          <w:p w14:paraId="18D40FFD" w14:textId="77777777" w:rsidR="0088536F" w:rsidRPr="005362B1" w:rsidRDefault="0088536F" w:rsidP="00D9550E">
            <w:pPr>
              <w:spacing w:after="0"/>
              <w:rPr>
                <w:color w:val="000000"/>
              </w:rPr>
            </w:pPr>
            <w:r w:rsidRPr="005362B1">
              <w:rPr>
                <w:color w:val="000000"/>
              </w:rPr>
              <w:t>Invertebrate unidentified</w:t>
            </w:r>
          </w:p>
        </w:tc>
        <w:tc>
          <w:tcPr>
            <w:tcW w:w="0" w:type="auto"/>
            <w:shd w:val="clear" w:color="auto" w:fill="auto"/>
            <w:vAlign w:val="bottom"/>
            <w:hideMark/>
          </w:tcPr>
          <w:p w14:paraId="1A761B07" w14:textId="77777777" w:rsidR="0088536F" w:rsidRPr="005362B1" w:rsidRDefault="0088536F" w:rsidP="00D9550E">
            <w:pPr>
              <w:spacing w:after="0"/>
              <w:jc w:val="center"/>
              <w:rPr>
                <w:color w:val="000000"/>
              </w:rPr>
            </w:pPr>
            <w:r w:rsidRPr="005362B1">
              <w:rPr>
                <w:color w:val="000000"/>
              </w:rPr>
              <w:t>0.11</w:t>
            </w:r>
          </w:p>
        </w:tc>
        <w:tc>
          <w:tcPr>
            <w:tcW w:w="0" w:type="auto"/>
            <w:shd w:val="clear" w:color="auto" w:fill="auto"/>
            <w:vAlign w:val="bottom"/>
            <w:hideMark/>
          </w:tcPr>
          <w:p w14:paraId="3FF7A546"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1A8C3E15" w14:textId="77777777" w:rsidR="0088536F" w:rsidRPr="005362B1" w:rsidRDefault="0088536F" w:rsidP="00D9550E">
            <w:pPr>
              <w:spacing w:after="0"/>
              <w:jc w:val="center"/>
              <w:rPr>
                <w:color w:val="000000"/>
              </w:rPr>
            </w:pPr>
            <w:r w:rsidRPr="005362B1">
              <w:rPr>
                <w:color w:val="000000"/>
              </w:rPr>
              <w:t>0.75</w:t>
            </w:r>
          </w:p>
        </w:tc>
        <w:tc>
          <w:tcPr>
            <w:tcW w:w="0" w:type="auto"/>
            <w:shd w:val="clear" w:color="auto" w:fill="auto"/>
            <w:vAlign w:val="bottom"/>
            <w:hideMark/>
          </w:tcPr>
          <w:p w14:paraId="11366254" w14:textId="77777777" w:rsidR="0088536F" w:rsidRPr="005362B1" w:rsidRDefault="0088536F" w:rsidP="00D9550E">
            <w:pPr>
              <w:spacing w:after="0"/>
              <w:jc w:val="center"/>
              <w:rPr>
                <w:color w:val="000000"/>
              </w:rPr>
            </w:pPr>
            <w:r w:rsidRPr="005362B1">
              <w:rPr>
                <w:color w:val="000000"/>
              </w:rPr>
              <w:t>1.85</w:t>
            </w:r>
          </w:p>
        </w:tc>
        <w:tc>
          <w:tcPr>
            <w:tcW w:w="0" w:type="auto"/>
            <w:shd w:val="clear" w:color="auto" w:fill="auto"/>
            <w:vAlign w:val="bottom"/>
            <w:hideMark/>
          </w:tcPr>
          <w:p w14:paraId="6E66FAEB" w14:textId="77777777" w:rsidR="0088536F" w:rsidRPr="005362B1" w:rsidRDefault="0088536F" w:rsidP="00D9550E">
            <w:pPr>
              <w:spacing w:after="0"/>
              <w:jc w:val="center"/>
              <w:rPr>
                <w:color w:val="000000"/>
              </w:rPr>
            </w:pPr>
            <w:r w:rsidRPr="005362B1">
              <w:rPr>
                <w:color w:val="000000"/>
              </w:rPr>
              <w:t>0.02</w:t>
            </w:r>
          </w:p>
        </w:tc>
      </w:tr>
      <w:tr w:rsidR="0088536F" w:rsidRPr="005362B1" w14:paraId="19DD6836" w14:textId="77777777" w:rsidTr="00D9550E">
        <w:trPr>
          <w:trHeight w:val="300"/>
          <w:jc w:val="center"/>
        </w:trPr>
        <w:tc>
          <w:tcPr>
            <w:tcW w:w="0" w:type="auto"/>
            <w:shd w:val="clear" w:color="auto" w:fill="auto"/>
            <w:vAlign w:val="bottom"/>
            <w:hideMark/>
          </w:tcPr>
          <w:p w14:paraId="5B9CA7D8" w14:textId="77777777" w:rsidR="0088536F" w:rsidRPr="005362B1" w:rsidRDefault="0088536F" w:rsidP="00D9550E">
            <w:pPr>
              <w:spacing w:after="0"/>
              <w:rPr>
                <w:color w:val="000000"/>
              </w:rPr>
            </w:pPr>
            <w:r w:rsidRPr="005362B1">
              <w:rPr>
                <w:color w:val="000000"/>
              </w:rPr>
              <w:t>Misc crabs</w:t>
            </w:r>
          </w:p>
        </w:tc>
        <w:tc>
          <w:tcPr>
            <w:tcW w:w="0" w:type="auto"/>
            <w:shd w:val="clear" w:color="auto" w:fill="auto"/>
            <w:vAlign w:val="bottom"/>
            <w:hideMark/>
          </w:tcPr>
          <w:p w14:paraId="23DFFDAF"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313F1D9"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0F31F26B"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0A2DAB85" w14:textId="77777777" w:rsidR="0088536F" w:rsidRPr="005362B1" w:rsidRDefault="0088536F" w:rsidP="00D9550E">
            <w:pPr>
              <w:spacing w:after="0"/>
              <w:jc w:val="center"/>
              <w:rPr>
                <w:color w:val="000000"/>
              </w:rPr>
            </w:pPr>
            <w:r w:rsidRPr="005362B1">
              <w:rPr>
                <w:color w:val="000000"/>
              </w:rPr>
              <w:t>4.17</w:t>
            </w:r>
          </w:p>
        </w:tc>
        <w:tc>
          <w:tcPr>
            <w:tcW w:w="0" w:type="auto"/>
            <w:shd w:val="clear" w:color="auto" w:fill="auto"/>
            <w:vAlign w:val="bottom"/>
            <w:hideMark/>
          </w:tcPr>
          <w:p w14:paraId="1519CD15" w14:textId="77777777" w:rsidR="0088536F" w:rsidRPr="005362B1" w:rsidRDefault="0088536F" w:rsidP="00D9550E">
            <w:pPr>
              <w:spacing w:after="0"/>
              <w:jc w:val="center"/>
              <w:rPr>
                <w:color w:val="000000"/>
              </w:rPr>
            </w:pPr>
            <w:r w:rsidRPr="005362B1">
              <w:rPr>
                <w:color w:val="000000"/>
              </w:rPr>
              <w:t>0.21</w:t>
            </w:r>
          </w:p>
        </w:tc>
      </w:tr>
      <w:tr w:rsidR="0088536F" w:rsidRPr="005362B1" w14:paraId="018B56DF" w14:textId="77777777" w:rsidTr="00D9550E">
        <w:trPr>
          <w:trHeight w:val="300"/>
          <w:jc w:val="center"/>
        </w:trPr>
        <w:tc>
          <w:tcPr>
            <w:tcW w:w="0" w:type="auto"/>
            <w:shd w:val="clear" w:color="auto" w:fill="auto"/>
            <w:vAlign w:val="bottom"/>
            <w:hideMark/>
          </w:tcPr>
          <w:p w14:paraId="5DF3A154" w14:textId="77777777" w:rsidR="0088536F" w:rsidRPr="005362B1" w:rsidRDefault="0088536F" w:rsidP="00D9550E">
            <w:pPr>
              <w:spacing w:after="0"/>
              <w:rPr>
                <w:color w:val="000000"/>
              </w:rPr>
            </w:pPr>
            <w:r w:rsidRPr="005362B1">
              <w:rPr>
                <w:color w:val="000000"/>
              </w:rPr>
              <w:t>Misc crustaceans</w:t>
            </w:r>
          </w:p>
        </w:tc>
        <w:tc>
          <w:tcPr>
            <w:tcW w:w="0" w:type="auto"/>
            <w:shd w:val="clear" w:color="auto" w:fill="auto"/>
            <w:vAlign w:val="bottom"/>
            <w:hideMark/>
          </w:tcPr>
          <w:p w14:paraId="6680F8D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CD659F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6456198"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6EBDE58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061C2A31" w14:textId="77777777" w:rsidR="0088536F" w:rsidRPr="005362B1" w:rsidRDefault="0088536F" w:rsidP="00D9550E">
            <w:pPr>
              <w:spacing w:after="0"/>
              <w:jc w:val="center"/>
              <w:rPr>
                <w:color w:val="000000"/>
              </w:rPr>
            </w:pPr>
            <w:r w:rsidRPr="005362B1">
              <w:rPr>
                <w:color w:val="000000"/>
              </w:rPr>
              <w:t>0.04</w:t>
            </w:r>
          </w:p>
        </w:tc>
      </w:tr>
      <w:tr w:rsidR="0088536F" w:rsidRPr="005362B1" w14:paraId="77AD9AD7" w14:textId="77777777" w:rsidTr="00D9550E">
        <w:trPr>
          <w:trHeight w:val="300"/>
          <w:jc w:val="center"/>
        </w:trPr>
        <w:tc>
          <w:tcPr>
            <w:tcW w:w="0" w:type="auto"/>
            <w:shd w:val="clear" w:color="auto" w:fill="auto"/>
            <w:vAlign w:val="bottom"/>
            <w:hideMark/>
          </w:tcPr>
          <w:p w14:paraId="59905DE9" w14:textId="77777777" w:rsidR="0088536F" w:rsidRPr="005362B1" w:rsidRDefault="0088536F" w:rsidP="00D9550E">
            <w:pPr>
              <w:spacing w:after="0"/>
              <w:rPr>
                <w:color w:val="000000"/>
              </w:rPr>
            </w:pPr>
            <w:r w:rsidRPr="005362B1">
              <w:rPr>
                <w:color w:val="000000"/>
              </w:rPr>
              <w:t>Misc fish</w:t>
            </w:r>
          </w:p>
        </w:tc>
        <w:tc>
          <w:tcPr>
            <w:tcW w:w="0" w:type="auto"/>
            <w:shd w:val="clear" w:color="auto" w:fill="auto"/>
            <w:vAlign w:val="bottom"/>
            <w:hideMark/>
          </w:tcPr>
          <w:p w14:paraId="126F96A1" w14:textId="77777777" w:rsidR="0088536F" w:rsidRPr="005362B1" w:rsidRDefault="0088536F" w:rsidP="00D9550E">
            <w:pPr>
              <w:spacing w:after="0"/>
              <w:jc w:val="center"/>
              <w:rPr>
                <w:color w:val="000000"/>
              </w:rPr>
            </w:pPr>
            <w:r w:rsidRPr="005362B1">
              <w:rPr>
                <w:color w:val="000000"/>
              </w:rPr>
              <w:t>7.71</w:t>
            </w:r>
          </w:p>
        </w:tc>
        <w:tc>
          <w:tcPr>
            <w:tcW w:w="0" w:type="auto"/>
            <w:shd w:val="clear" w:color="auto" w:fill="auto"/>
            <w:vAlign w:val="bottom"/>
            <w:hideMark/>
          </w:tcPr>
          <w:p w14:paraId="5DF25B67" w14:textId="77777777" w:rsidR="0088536F" w:rsidRPr="005362B1" w:rsidRDefault="0088536F" w:rsidP="00D9550E">
            <w:pPr>
              <w:spacing w:after="0"/>
              <w:jc w:val="center"/>
              <w:rPr>
                <w:color w:val="000000"/>
              </w:rPr>
            </w:pPr>
            <w:r w:rsidRPr="005362B1">
              <w:rPr>
                <w:color w:val="000000"/>
              </w:rPr>
              <w:t>33.35</w:t>
            </w:r>
          </w:p>
        </w:tc>
        <w:tc>
          <w:tcPr>
            <w:tcW w:w="0" w:type="auto"/>
            <w:shd w:val="clear" w:color="auto" w:fill="auto"/>
            <w:vAlign w:val="bottom"/>
            <w:hideMark/>
          </w:tcPr>
          <w:p w14:paraId="35A9721C" w14:textId="77777777" w:rsidR="0088536F" w:rsidRPr="005362B1" w:rsidRDefault="0088536F" w:rsidP="00D9550E">
            <w:pPr>
              <w:spacing w:after="0"/>
              <w:jc w:val="center"/>
              <w:rPr>
                <w:color w:val="000000"/>
              </w:rPr>
            </w:pPr>
            <w:r w:rsidRPr="005362B1">
              <w:rPr>
                <w:color w:val="000000"/>
              </w:rPr>
              <w:t>34.69</w:t>
            </w:r>
          </w:p>
        </w:tc>
        <w:tc>
          <w:tcPr>
            <w:tcW w:w="0" w:type="auto"/>
            <w:shd w:val="clear" w:color="auto" w:fill="auto"/>
            <w:vAlign w:val="bottom"/>
            <w:hideMark/>
          </w:tcPr>
          <w:p w14:paraId="408B6108" w14:textId="77777777" w:rsidR="0088536F" w:rsidRPr="005362B1" w:rsidRDefault="0088536F" w:rsidP="00D9550E">
            <w:pPr>
              <w:spacing w:after="0"/>
              <w:jc w:val="center"/>
              <w:rPr>
                <w:color w:val="000000"/>
              </w:rPr>
            </w:pPr>
            <w:r w:rsidRPr="005362B1">
              <w:rPr>
                <w:color w:val="000000"/>
              </w:rPr>
              <w:t>23.38</w:t>
            </w:r>
          </w:p>
        </w:tc>
        <w:tc>
          <w:tcPr>
            <w:tcW w:w="0" w:type="auto"/>
            <w:shd w:val="clear" w:color="auto" w:fill="auto"/>
            <w:vAlign w:val="bottom"/>
            <w:hideMark/>
          </w:tcPr>
          <w:p w14:paraId="3E1646F9" w14:textId="77777777" w:rsidR="0088536F" w:rsidRPr="005362B1" w:rsidRDefault="0088536F" w:rsidP="00D9550E">
            <w:pPr>
              <w:spacing w:after="0"/>
              <w:jc w:val="center"/>
              <w:rPr>
                <w:color w:val="000000"/>
              </w:rPr>
            </w:pPr>
            <w:r w:rsidRPr="005362B1">
              <w:rPr>
                <w:color w:val="000000"/>
              </w:rPr>
              <w:t>99.79</w:t>
            </w:r>
          </w:p>
        </w:tc>
      </w:tr>
      <w:tr w:rsidR="0088536F" w:rsidRPr="005362B1" w14:paraId="07421708" w14:textId="77777777" w:rsidTr="00D9550E">
        <w:trPr>
          <w:trHeight w:val="300"/>
          <w:jc w:val="center"/>
        </w:trPr>
        <w:tc>
          <w:tcPr>
            <w:tcW w:w="0" w:type="auto"/>
            <w:shd w:val="clear" w:color="auto" w:fill="auto"/>
            <w:vAlign w:val="bottom"/>
            <w:hideMark/>
          </w:tcPr>
          <w:p w14:paraId="5A1A28E2" w14:textId="77777777" w:rsidR="0088536F" w:rsidRPr="005362B1" w:rsidRDefault="0088536F" w:rsidP="00D9550E">
            <w:pPr>
              <w:spacing w:after="0"/>
              <w:rPr>
                <w:color w:val="000000"/>
              </w:rPr>
            </w:pPr>
            <w:r w:rsidRPr="005362B1">
              <w:rPr>
                <w:color w:val="000000"/>
              </w:rPr>
              <w:t>Sculpin</w:t>
            </w:r>
          </w:p>
        </w:tc>
        <w:tc>
          <w:tcPr>
            <w:tcW w:w="0" w:type="auto"/>
            <w:shd w:val="clear" w:color="auto" w:fill="auto"/>
            <w:vAlign w:val="bottom"/>
            <w:hideMark/>
          </w:tcPr>
          <w:p w14:paraId="389F4CD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2533BFA" w14:textId="77777777" w:rsidR="0088536F" w:rsidRPr="005362B1" w:rsidRDefault="0088536F" w:rsidP="00D9550E">
            <w:pPr>
              <w:spacing w:after="0"/>
              <w:jc w:val="center"/>
              <w:rPr>
                <w:color w:val="000000"/>
              </w:rPr>
            </w:pPr>
            <w:r w:rsidRPr="005362B1">
              <w:rPr>
                <w:color w:val="000000"/>
              </w:rPr>
              <w:t>119.66</w:t>
            </w:r>
          </w:p>
        </w:tc>
        <w:tc>
          <w:tcPr>
            <w:tcW w:w="0" w:type="auto"/>
            <w:shd w:val="clear" w:color="auto" w:fill="auto"/>
            <w:vAlign w:val="bottom"/>
            <w:hideMark/>
          </w:tcPr>
          <w:p w14:paraId="5E30D34A" w14:textId="77777777" w:rsidR="0088536F" w:rsidRPr="005362B1" w:rsidRDefault="0088536F" w:rsidP="00D9550E">
            <w:pPr>
              <w:spacing w:after="0"/>
              <w:jc w:val="center"/>
              <w:rPr>
                <w:color w:val="000000"/>
              </w:rPr>
            </w:pPr>
            <w:r w:rsidRPr="005362B1">
              <w:rPr>
                <w:color w:val="000000"/>
              </w:rPr>
              <w:t>175.62</w:t>
            </w:r>
          </w:p>
        </w:tc>
        <w:tc>
          <w:tcPr>
            <w:tcW w:w="0" w:type="auto"/>
            <w:shd w:val="clear" w:color="auto" w:fill="auto"/>
            <w:vAlign w:val="bottom"/>
            <w:hideMark/>
          </w:tcPr>
          <w:p w14:paraId="1226A630" w14:textId="77777777" w:rsidR="0088536F" w:rsidRPr="005362B1" w:rsidRDefault="0088536F" w:rsidP="00D9550E">
            <w:pPr>
              <w:spacing w:after="0"/>
              <w:jc w:val="center"/>
              <w:rPr>
                <w:color w:val="000000"/>
              </w:rPr>
            </w:pPr>
            <w:r w:rsidRPr="005362B1">
              <w:rPr>
                <w:color w:val="000000"/>
              </w:rPr>
              <w:t>123.35</w:t>
            </w:r>
          </w:p>
        </w:tc>
        <w:tc>
          <w:tcPr>
            <w:tcW w:w="0" w:type="auto"/>
            <w:shd w:val="clear" w:color="auto" w:fill="auto"/>
            <w:vAlign w:val="bottom"/>
            <w:hideMark/>
          </w:tcPr>
          <w:p w14:paraId="6FC22CEB" w14:textId="77777777" w:rsidR="0088536F" w:rsidRPr="005362B1" w:rsidRDefault="0088536F" w:rsidP="00D9550E">
            <w:pPr>
              <w:spacing w:after="0"/>
              <w:jc w:val="center"/>
              <w:rPr>
                <w:color w:val="000000"/>
              </w:rPr>
            </w:pPr>
            <w:r w:rsidRPr="005362B1">
              <w:rPr>
                <w:color w:val="000000"/>
              </w:rPr>
              <w:t>49.15</w:t>
            </w:r>
          </w:p>
        </w:tc>
      </w:tr>
      <w:tr w:rsidR="0088536F" w:rsidRPr="005362B1" w14:paraId="749DEA11" w14:textId="77777777" w:rsidTr="00D9550E">
        <w:trPr>
          <w:trHeight w:val="300"/>
          <w:jc w:val="center"/>
        </w:trPr>
        <w:tc>
          <w:tcPr>
            <w:tcW w:w="0" w:type="auto"/>
            <w:shd w:val="clear" w:color="auto" w:fill="auto"/>
            <w:vAlign w:val="bottom"/>
            <w:hideMark/>
          </w:tcPr>
          <w:p w14:paraId="0D7A3180" w14:textId="77777777" w:rsidR="0088536F" w:rsidRPr="005362B1" w:rsidRDefault="0088536F" w:rsidP="00D9550E">
            <w:pPr>
              <w:spacing w:after="0"/>
              <w:rPr>
                <w:color w:val="000000"/>
              </w:rPr>
            </w:pPr>
            <w:r w:rsidRPr="005362B1">
              <w:rPr>
                <w:color w:val="000000"/>
              </w:rPr>
              <w:t>Scypho jellies</w:t>
            </w:r>
          </w:p>
        </w:tc>
        <w:tc>
          <w:tcPr>
            <w:tcW w:w="0" w:type="auto"/>
            <w:shd w:val="clear" w:color="auto" w:fill="auto"/>
            <w:vAlign w:val="bottom"/>
            <w:hideMark/>
          </w:tcPr>
          <w:p w14:paraId="23C9B9B1"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CE58C01" w14:textId="77777777" w:rsidR="0088536F" w:rsidRPr="005362B1" w:rsidRDefault="0088536F" w:rsidP="00D9550E">
            <w:pPr>
              <w:spacing w:after="0"/>
              <w:jc w:val="center"/>
              <w:rPr>
                <w:color w:val="000000"/>
              </w:rPr>
            </w:pPr>
            <w:r w:rsidRPr="005362B1">
              <w:rPr>
                <w:color w:val="000000"/>
              </w:rPr>
              <w:t>0.19</w:t>
            </w:r>
          </w:p>
        </w:tc>
        <w:tc>
          <w:tcPr>
            <w:tcW w:w="0" w:type="auto"/>
            <w:shd w:val="clear" w:color="auto" w:fill="auto"/>
            <w:vAlign w:val="bottom"/>
            <w:hideMark/>
          </w:tcPr>
          <w:p w14:paraId="5D38A787" w14:textId="77777777" w:rsidR="0088536F" w:rsidRPr="005362B1" w:rsidRDefault="0088536F" w:rsidP="00D9550E">
            <w:pPr>
              <w:spacing w:after="0"/>
              <w:jc w:val="center"/>
              <w:rPr>
                <w:color w:val="000000"/>
              </w:rPr>
            </w:pPr>
            <w:r w:rsidRPr="005362B1">
              <w:rPr>
                <w:color w:val="000000"/>
              </w:rPr>
              <w:t>0.03</w:t>
            </w:r>
          </w:p>
        </w:tc>
        <w:tc>
          <w:tcPr>
            <w:tcW w:w="0" w:type="auto"/>
            <w:shd w:val="clear" w:color="auto" w:fill="auto"/>
            <w:vAlign w:val="bottom"/>
            <w:hideMark/>
          </w:tcPr>
          <w:p w14:paraId="617FC37A"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7D7B0C90" w14:textId="77777777" w:rsidR="0088536F" w:rsidRPr="005362B1" w:rsidRDefault="0088536F" w:rsidP="00D9550E">
            <w:pPr>
              <w:spacing w:after="0"/>
              <w:jc w:val="center"/>
              <w:rPr>
                <w:color w:val="000000"/>
              </w:rPr>
            </w:pPr>
            <w:r w:rsidRPr="005362B1">
              <w:rPr>
                <w:color w:val="000000"/>
              </w:rPr>
              <w:t>0.52</w:t>
            </w:r>
          </w:p>
        </w:tc>
      </w:tr>
      <w:tr w:rsidR="0088536F" w:rsidRPr="005362B1" w14:paraId="1A548FE9" w14:textId="77777777" w:rsidTr="00D9550E">
        <w:trPr>
          <w:trHeight w:val="300"/>
          <w:jc w:val="center"/>
        </w:trPr>
        <w:tc>
          <w:tcPr>
            <w:tcW w:w="0" w:type="auto"/>
            <w:shd w:val="clear" w:color="auto" w:fill="auto"/>
            <w:vAlign w:val="bottom"/>
            <w:hideMark/>
          </w:tcPr>
          <w:p w14:paraId="692994D2" w14:textId="77777777" w:rsidR="0088536F" w:rsidRPr="005362B1" w:rsidRDefault="0088536F" w:rsidP="00D9550E">
            <w:pPr>
              <w:spacing w:after="0"/>
              <w:rPr>
                <w:color w:val="000000"/>
              </w:rPr>
            </w:pPr>
            <w:r w:rsidRPr="005362B1">
              <w:rPr>
                <w:color w:val="000000"/>
              </w:rPr>
              <w:t>Sea anemone unidentified</w:t>
            </w:r>
          </w:p>
        </w:tc>
        <w:tc>
          <w:tcPr>
            <w:tcW w:w="0" w:type="auto"/>
            <w:shd w:val="clear" w:color="auto" w:fill="auto"/>
            <w:vAlign w:val="bottom"/>
            <w:hideMark/>
          </w:tcPr>
          <w:p w14:paraId="7B3F25D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409C6681" w14:textId="77777777" w:rsidR="0088536F" w:rsidRPr="005362B1" w:rsidRDefault="0088536F" w:rsidP="00D9550E">
            <w:pPr>
              <w:spacing w:after="0"/>
              <w:jc w:val="center"/>
              <w:rPr>
                <w:color w:val="000000"/>
              </w:rPr>
            </w:pPr>
            <w:r w:rsidRPr="005362B1">
              <w:rPr>
                <w:color w:val="000000"/>
              </w:rPr>
              <w:t>1.09</w:t>
            </w:r>
          </w:p>
        </w:tc>
        <w:tc>
          <w:tcPr>
            <w:tcW w:w="0" w:type="auto"/>
            <w:shd w:val="clear" w:color="auto" w:fill="auto"/>
            <w:vAlign w:val="bottom"/>
            <w:hideMark/>
          </w:tcPr>
          <w:p w14:paraId="4B1526D3" w14:textId="77777777" w:rsidR="0088536F" w:rsidRPr="005362B1" w:rsidRDefault="0088536F" w:rsidP="00D9550E">
            <w:pPr>
              <w:spacing w:after="0"/>
              <w:jc w:val="center"/>
              <w:rPr>
                <w:color w:val="000000"/>
              </w:rPr>
            </w:pPr>
            <w:r w:rsidRPr="005362B1">
              <w:rPr>
                <w:color w:val="000000"/>
              </w:rPr>
              <w:t>1.1</w:t>
            </w:r>
          </w:p>
        </w:tc>
        <w:tc>
          <w:tcPr>
            <w:tcW w:w="0" w:type="auto"/>
            <w:shd w:val="clear" w:color="auto" w:fill="auto"/>
            <w:vAlign w:val="bottom"/>
            <w:hideMark/>
          </w:tcPr>
          <w:p w14:paraId="057F3CD4" w14:textId="77777777" w:rsidR="0088536F" w:rsidRPr="005362B1" w:rsidRDefault="0088536F" w:rsidP="00D9550E">
            <w:pPr>
              <w:spacing w:after="0"/>
              <w:jc w:val="center"/>
              <w:rPr>
                <w:color w:val="000000"/>
              </w:rPr>
            </w:pPr>
            <w:r w:rsidRPr="005362B1">
              <w:rPr>
                <w:color w:val="000000"/>
              </w:rPr>
              <w:t>1.67</w:t>
            </w:r>
          </w:p>
        </w:tc>
        <w:tc>
          <w:tcPr>
            <w:tcW w:w="0" w:type="auto"/>
            <w:shd w:val="clear" w:color="auto" w:fill="auto"/>
            <w:vAlign w:val="bottom"/>
            <w:hideMark/>
          </w:tcPr>
          <w:p w14:paraId="7D4D5220" w14:textId="77777777" w:rsidR="0088536F" w:rsidRPr="005362B1" w:rsidRDefault="0088536F" w:rsidP="00D9550E">
            <w:pPr>
              <w:spacing w:after="0"/>
              <w:jc w:val="center"/>
              <w:rPr>
                <w:color w:val="000000"/>
              </w:rPr>
            </w:pPr>
            <w:r w:rsidRPr="005362B1">
              <w:rPr>
                <w:color w:val="000000"/>
              </w:rPr>
              <w:t>2.32</w:t>
            </w:r>
          </w:p>
        </w:tc>
      </w:tr>
      <w:tr w:rsidR="0088536F" w:rsidRPr="005362B1" w14:paraId="514686DF" w14:textId="77777777" w:rsidTr="00D9550E">
        <w:trPr>
          <w:trHeight w:val="300"/>
          <w:jc w:val="center"/>
        </w:trPr>
        <w:tc>
          <w:tcPr>
            <w:tcW w:w="0" w:type="auto"/>
            <w:shd w:val="clear" w:color="auto" w:fill="auto"/>
            <w:vAlign w:val="bottom"/>
            <w:hideMark/>
          </w:tcPr>
          <w:p w14:paraId="3921A1E8" w14:textId="77777777" w:rsidR="0088536F" w:rsidRPr="005362B1" w:rsidRDefault="0088536F" w:rsidP="00D9550E">
            <w:pPr>
              <w:spacing w:after="0"/>
              <w:rPr>
                <w:color w:val="000000"/>
              </w:rPr>
            </w:pPr>
            <w:r w:rsidRPr="005362B1">
              <w:rPr>
                <w:color w:val="000000"/>
              </w:rPr>
              <w:t>Sea pens whips</w:t>
            </w:r>
          </w:p>
        </w:tc>
        <w:tc>
          <w:tcPr>
            <w:tcW w:w="0" w:type="auto"/>
            <w:shd w:val="clear" w:color="auto" w:fill="auto"/>
            <w:vAlign w:val="bottom"/>
            <w:hideMark/>
          </w:tcPr>
          <w:p w14:paraId="5A4D06F7"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81108B9"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208876A1" w14:textId="77777777" w:rsidR="0088536F" w:rsidRPr="005362B1" w:rsidRDefault="0088536F" w:rsidP="00D9550E">
            <w:pPr>
              <w:spacing w:after="0"/>
              <w:jc w:val="center"/>
              <w:rPr>
                <w:color w:val="000000"/>
              </w:rPr>
            </w:pPr>
            <w:r w:rsidRPr="005362B1">
              <w:rPr>
                <w:color w:val="000000"/>
              </w:rPr>
              <w:t>1.43</w:t>
            </w:r>
          </w:p>
        </w:tc>
        <w:tc>
          <w:tcPr>
            <w:tcW w:w="0" w:type="auto"/>
            <w:shd w:val="clear" w:color="auto" w:fill="auto"/>
            <w:vAlign w:val="bottom"/>
            <w:hideMark/>
          </w:tcPr>
          <w:p w14:paraId="2E3BB4AA"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438E9DBF" w14:textId="77777777" w:rsidR="0088536F" w:rsidRPr="005362B1" w:rsidRDefault="0088536F" w:rsidP="00D9550E">
            <w:pPr>
              <w:spacing w:after="0"/>
              <w:jc w:val="center"/>
              <w:rPr>
                <w:color w:val="000000"/>
              </w:rPr>
            </w:pPr>
            <w:r w:rsidRPr="005362B1">
              <w:rPr>
                <w:color w:val="000000"/>
              </w:rPr>
              <w:t>0.52</w:t>
            </w:r>
          </w:p>
        </w:tc>
      </w:tr>
      <w:tr w:rsidR="0088536F" w:rsidRPr="005362B1" w14:paraId="5BB4A365" w14:textId="77777777" w:rsidTr="00D9550E">
        <w:trPr>
          <w:trHeight w:val="300"/>
          <w:jc w:val="center"/>
        </w:trPr>
        <w:tc>
          <w:tcPr>
            <w:tcW w:w="0" w:type="auto"/>
            <w:shd w:val="clear" w:color="auto" w:fill="auto"/>
            <w:vAlign w:val="bottom"/>
            <w:hideMark/>
          </w:tcPr>
          <w:p w14:paraId="19B0F4BA" w14:textId="77777777" w:rsidR="0088536F" w:rsidRPr="005362B1" w:rsidRDefault="0088536F" w:rsidP="00D9550E">
            <w:pPr>
              <w:spacing w:after="0"/>
              <w:rPr>
                <w:color w:val="000000"/>
              </w:rPr>
            </w:pPr>
            <w:r w:rsidRPr="005362B1">
              <w:rPr>
                <w:color w:val="000000"/>
              </w:rPr>
              <w:t>Sea star</w:t>
            </w:r>
          </w:p>
        </w:tc>
        <w:tc>
          <w:tcPr>
            <w:tcW w:w="0" w:type="auto"/>
            <w:shd w:val="clear" w:color="auto" w:fill="auto"/>
            <w:vAlign w:val="bottom"/>
            <w:hideMark/>
          </w:tcPr>
          <w:p w14:paraId="34A943A3" w14:textId="77777777" w:rsidR="0088536F" w:rsidRPr="005362B1" w:rsidRDefault="0088536F" w:rsidP="00D9550E">
            <w:pPr>
              <w:spacing w:after="0"/>
              <w:jc w:val="center"/>
              <w:rPr>
                <w:color w:val="000000"/>
              </w:rPr>
            </w:pPr>
            <w:r w:rsidRPr="005362B1">
              <w:rPr>
                <w:color w:val="000000"/>
              </w:rPr>
              <w:t>1.66</w:t>
            </w:r>
          </w:p>
        </w:tc>
        <w:tc>
          <w:tcPr>
            <w:tcW w:w="0" w:type="auto"/>
            <w:shd w:val="clear" w:color="auto" w:fill="auto"/>
            <w:vAlign w:val="bottom"/>
            <w:hideMark/>
          </w:tcPr>
          <w:p w14:paraId="5C94834E" w14:textId="77777777" w:rsidR="0088536F" w:rsidRPr="005362B1" w:rsidRDefault="0088536F" w:rsidP="00D9550E">
            <w:pPr>
              <w:spacing w:after="0"/>
              <w:jc w:val="center"/>
              <w:rPr>
                <w:color w:val="000000"/>
              </w:rPr>
            </w:pPr>
            <w:r w:rsidRPr="005362B1">
              <w:rPr>
                <w:color w:val="000000"/>
              </w:rPr>
              <w:t>18.44</w:t>
            </w:r>
          </w:p>
        </w:tc>
        <w:tc>
          <w:tcPr>
            <w:tcW w:w="0" w:type="auto"/>
            <w:shd w:val="clear" w:color="auto" w:fill="auto"/>
            <w:vAlign w:val="bottom"/>
            <w:hideMark/>
          </w:tcPr>
          <w:p w14:paraId="487E1EED" w14:textId="77777777" w:rsidR="0088536F" w:rsidRPr="005362B1" w:rsidRDefault="0088536F" w:rsidP="00D9550E">
            <w:pPr>
              <w:spacing w:after="0"/>
              <w:jc w:val="center"/>
              <w:rPr>
                <w:color w:val="000000"/>
              </w:rPr>
            </w:pPr>
            <w:r w:rsidRPr="005362B1">
              <w:rPr>
                <w:color w:val="000000"/>
              </w:rPr>
              <w:t>22.45</w:t>
            </w:r>
          </w:p>
        </w:tc>
        <w:tc>
          <w:tcPr>
            <w:tcW w:w="0" w:type="auto"/>
            <w:shd w:val="clear" w:color="auto" w:fill="auto"/>
            <w:vAlign w:val="bottom"/>
            <w:hideMark/>
          </w:tcPr>
          <w:p w14:paraId="297550E7" w14:textId="77777777" w:rsidR="0088536F" w:rsidRPr="005362B1" w:rsidRDefault="0088536F" w:rsidP="00D9550E">
            <w:pPr>
              <w:spacing w:after="0"/>
              <w:jc w:val="center"/>
              <w:rPr>
                <w:color w:val="000000"/>
              </w:rPr>
            </w:pPr>
            <w:r w:rsidRPr="005362B1">
              <w:rPr>
                <w:color w:val="000000"/>
              </w:rPr>
              <w:t>30.36</w:t>
            </w:r>
          </w:p>
        </w:tc>
        <w:tc>
          <w:tcPr>
            <w:tcW w:w="0" w:type="auto"/>
            <w:shd w:val="clear" w:color="auto" w:fill="auto"/>
            <w:vAlign w:val="bottom"/>
            <w:hideMark/>
          </w:tcPr>
          <w:p w14:paraId="14AD697D" w14:textId="77777777" w:rsidR="0088536F" w:rsidRPr="005362B1" w:rsidRDefault="0088536F" w:rsidP="00D9550E">
            <w:pPr>
              <w:spacing w:after="0"/>
              <w:jc w:val="center"/>
              <w:rPr>
                <w:color w:val="000000"/>
              </w:rPr>
            </w:pPr>
            <w:r w:rsidRPr="005362B1">
              <w:rPr>
                <w:color w:val="000000"/>
              </w:rPr>
              <w:t>50.11</w:t>
            </w:r>
          </w:p>
        </w:tc>
      </w:tr>
      <w:tr w:rsidR="0088536F" w:rsidRPr="005362B1" w14:paraId="17902F1D" w14:textId="77777777" w:rsidTr="00D9550E">
        <w:trPr>
          <w:trHeight w:val="300"/>
          <w:jc w:val="center"/>
        </w:trPr>
        <w:tc>
          <w:tcPr>
            <w:tcW w:w="0" w:type="auto"/>
            <w:shd w:val="clear" w:color="auto" w:fill="auto"/>
            <w:vAlign w:val="bottom"/>
            <w:hideMark/>
          </w:tcPr>
          <w:p w14:paraId="3BED425E" w14:textId="77777777" w:rsidR="0088536F" w:rsidRPr="005362B1" w:rsidRDefault="0088536F" w:rsidP="00D9550E">
            <w:pPr>
              <w:spacing w:after="0"/>
              <w:rPr>
                <w:color w:val="000000"/>
              </w:rPr>
            </w:pPr>
            <w:r w:rsidRPr="005362B1">
              <w:rPr>
                <w:color w:val="000000"/>
              </w:rPr>
              <w:t>Snails</w:t>
            </w:r>
          </w:p>
        </w:tc>
        <w:tc>
          <w:tcPr>
            <w:tcW w:w="0" w:type="auto"/>
            <w:shd w:val="clear" w:color="auto" w:fill="auto"/>
            <w:vAlign w:val="bottom"/>
            <w:hideMark/>
          </w:tcPr>
          <w:p w14:paraId="1817E079" w14:textId="77777777" w:rsidR="0088536F" w:rsidRPr="005362B1" w:rsidRDefault="0088536F" w:rsidP="00D9550E">
            <w:pPr>
              <w:spacing w:after="0"/>
              <w:jc w:val="center"/>
              <w:rPr>
                <w:color w:val="000000"/>
              </w:rPr>
            </w:pPr>
            <w:r w:rsidRPr="005362B1">
              <w:rPr>
                <w:color w:val="000000"/>
              </w:rPr>
              <w:t>0.06</w:t>
            </w:r>
          </w:p>
        </w:tc>
        <w:tc>
          <w:tcPr>
            <w:tcW w:w="0" w:type="auto"/>
            <w:shd w:val="clear" w:color="auto" w:fill="auto"/>
            <w:vAlign w:val="bottom"/>
            <w:hideMark/>
          </w:tcPr>
          <w:p w14:paraId="670B5101" w14:textId="77777777" w:rsidR="0088536F" w:rsidRPr="005362B1" w:rsidRDefault="0088536F" w:rsidP="00D9550E">
            <w:pPr>
              <w:spacing w:after="0"/>
              <w:jc w:val="center"/>
              <w:rPr>
                <w:color w:val="000000"/>
              </w:rPr>
            </w:pPr>
            <w:r w:rsidRPr="005362B1">
              <w:rPr>
                <w:color w:val="000000"/>
              </w:rPr>
              <w:t>0.27</w:t>
            </w:r>
          </w:p>
        </w:tc>
        <w:tc>
          <w:tcPr>
            <w:tcW w:w="0" w:type="auto"/>
            <w:shd w:val="clear" w:color="auto" w:fill="auto"/>
            <w:vAlign w:val="bottom"/>
            <w:hideMark/>
          </w:tcPr>
          <w:p w14:paraId="382F8568" w14:textId="77777777" w:rsidR="0088536F" w:rsidRPr="005362B1" w:rsidRDefault="0088536F" w:rsidP="00D9550E">
            <w:pPr>
              <w:spacing w:after="0"/>
              <w:jc w:val="center"/>
              <w:rPr>
                <w:color w:val="000000"/>
              </w:rPr>
            </w:pPr>
            <w:r w:rsidRPr="005362B1">
              <w:rPr>
                <w:color w:val="000000"/>
              </w:rPr>
              <w:t>2.19</w:t>
            </w:r>
          </w:p>
        </w:tc>
        <w:tc>
          <w:tcPr>
            <w:tcW w:w="0" w:type="auto"/>
            <w:shd w:val="clear" w:color="auto" w:fill="auto"/>
            <w:vAlign w:val="bottom"/>
            <w:hideMark/>
          </w:tcPr>
          <w:p w14:paraId="121DABCB" w14:textId="77777777" w:rsidR="0088536F" w:rsidRPr="005362B1" w:rsidRDefault="0088536F" w:rsidP="00D9550E">
            <w:pPr>
              <w:spacing w:after="0"/>
              <w:jc w:val="center"/>
              <w:rPr>
                <w:color w:val="000000"/>
              </w:rPr>
            </w:pPr>
            <w:r w:rsidRPr="005362B1">
              <w:rPr>
                <w:color w:val="000000"/>
              </w:rPr>
              <w:t>3.62</w:t>
            </w:r>
          </w:p>
        </w:tc>
        <w:tc>
          <w:tcPr>
            <w:tcW w:w="0" w:type="auto"/>
            <w:shd w:val="clear" w:color="auto" w:fill="auto"/>
            <w:vAlign w:val="bottom"/>
            <w:hideMark/>
          </w:tcPr>
          <w:p w14:paraId="17544964" w14:textId="77777777" w:rsidR="0088536F" w:rsidRPr="005362B1" w:rsidRDefault="0088536F" w:rsidP="00D9550E">
            <w:pPr>
              <w:spacing w:after="0"/>
              <w:jc w:val="center"/>
              <w:rPr>
                <w:color w:val="000000"/>
              </w:rPr>
            </w:pPr>
            <w:r w:rsidRPr="005362B1">
              <w:rPr>
                <w:color w:val="000000"/>
              </w:rPr>
              <w:t>0.52</w:t>
            </w:r>
          </w:p>
        </w:tc>
      </w:tr>
      <w:tr w:rsidR="0088536F" w:rsidRPr="005362B1" w14:paraId="6568BE25" w14:textId="77777777" w:rsidTr="00D9550E">
        <w:trPr>
          <w:trHeight w:val="300"/>
          <w:jc w:val="center"/>
        </w:trPr>
        <w:tc>
          <w:tcPr>
            <w:tcW w:w="0" w:type="auto"/>
            <w:shd w:val="clear" w:color="auto" w:fill="auto"/>
            <w:vAlign w:val="bottom"/>
            <w:hideMark/>
          </w:tcPr>
          <w:p w14:paraId="116C1E57" w14:textId="77777777" w:rsidR="0088536F" w:rsidRPr="005362B1" w:rsidRDefault="0088536F" w:rsidP="00D9550E">
            <w:pPr>
              <w:spacing w:after="0"/>
              <w:rPr>
                <w:color w:val="000000"/>
              </w:rPr>
            </w:pPr>
            <w:r w:rsidRPr="005362B1">
              <w:rPr>
                <w:color w:val="000000"/>
              </w:rPr>
              <w:t>Sponge unidentified</w:t>
            </w:r>
          </w:p>
        </w:tc>
        <w:tc>
          <w:tcPr>
            <w:tcW w:w="0" w:type="auto"/>
            <w:shd w:val="clear" w:color="auto" w:fill="auto"/>
            <w:vAlign w:val="bottom"/>
            <w:hideMark/>
          </w:tcPr>
          <w:p w14:paraId="7BD4A8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8616437"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3B4E5CD6" w14:textId="77777777" w:rsidR="0088536F" w:rsidRPr="005362B1" w:rsidRDefault="0088536F" w:rsidP="00D9550E">
            <w:pPr>
              <w:spacing w:after="0"/>
              <w:jc w:val="center"/>
              <w:rPr>
                <w:color w:val="000000"/>
              </w:rPr>
            </w:pPr>
            <w:r w:rsidRPr="005362B1">
              <w:rPr>
                <w:color w:val="000000"/>
              </w:rPr>
              <w:t>1.11</w:t>
            </w:r>
          </w:p>
        </w:tc>
        <w:tc>
          <w:tcPr>
            <w:tcW w:w="0" w:type="auto"/>
            <w:shd w:val="clear" w:color="auto" w:fill="auto"/>
            <w:vAlign w:val="bottom"/>
            <w:hideMark/>
          </w:tcPr>
          <w:p w14:paraId="484C42D3" w14:textId="77777777" w:rsidR="0088536F" w:rsidRPr="005362B1" w:rsidRDefault="0088536F" w:rsidP="00D9550E">
            <w:pPr>
              <w:spacing w:after="0"/>
              <w:jc w:val="center"/>
              <w:rPr>
                <w:color w:val="000000"/>
              </w:rPr>
            </w:pPr>
            <w:r w:rsidRPr="005362B1">
              <w:rPr>
                <w:color w:val="000000"/>
              </w:rPr>
              <w:t>0.69</w:t>
            </w:r>
          </w:p>
        </w:tc>
        <w:tc>
          <w:tcPr>
            <w:tcW w:w="0" w:type="auto"/>
            <w:shd w:val="clear" w:color="auto" w:fill="auto"/>
            <w:vAlign w:val="bottom"/>
            <w:hideMark/>
          </w:tcPr>
          <w:p w14:paraId="30AC84A0" w14:textId="77777777" w:rsidR="0088536F" w:rsidRPr="005362B1" w:rsidRDefault="0088536F" w:rsidP="00D9550E">
            <w:pPr>
              <w:spacing w:after="0"/>
              <w:jc w:val="center"/>
              <w:rPr>
                <w:color w:val="000000"/>
              </w:rPr>
            </w:pPr>
            <w:r w:rsidRPr="005362B1">
              <w:rPr>
                <w:color w:val="000000"/>
              </w:rPr>
              <w:t>1.15</w:t>
            </w:r>
          </w:p>
        </w:tc>
      </w:tr>
      <w:tr w:rsidR="0088536F" w:rsidRPr="005362B1" w14:paraId="2FF9FF7B" w14:textId="77777777" w:rsidTr="00D9550E">
        <w:trPr>
          <w:trHeight w:val="300"/>
          <w:jc w:val="center"/>
        </w:trPr>
        <w:tc>
          <w:tcPr>
            <w:tcW w:w="0" w:type="auto"/>
            <w:shd w:val="clear" w:color="auto" w:fill="auto"/>
            <w:vAlign w:val="bottom"/>
            <w:hideMark/>
          </w:tcPr>
          <w:p w14:paraId="7E539157" w14:textId="77777777" w:rsidR="0088536F" w:rsidRPr="005362B1" w:rsidRDefault="0088536F" w:rsidP="00D9550E">
            <w:pPr>
              <w:spacing w:after="0"/>
              <w:rPr>
                <w:color w:val="000000"/>
              </w:rPr>
            </w:pPr>
            <w:r w:rsidRPr="005362B1">
              <w:rPr>
                <w:color w:val="000000"/>
              </w:rPr>
              <w:t>State-managed Rockfish</w:t>
            </w:r>
          </w:p>
        </w:tc>
        <w:tc>
          <w:tcPr>
            <w:tcW w:w="0" w:type="auto"/>
            <w:shd w:val="clear" w:color="auto" w:fill="auto"/>
            <w:vAlign w:val="bottom"/>
            <w:hideMark/>
          </w:tcPr>
          <w:p w14:paraId="66FBB92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1FA1103" w14:textId="77777777" w:rsidR="0088536F" w:rsidRPr="005362B1" w:rsidRDefault="0088536F" w:rsidP="00D9550E">
            <w:pPr>
              <w:spacing w:after="0"/>
              <w:jc w:val="center"/>
              <w:rPr>
                <w:color w:val="000000"/>
              </w:rPr>
            </w:pPr>
            <w:r w:rsidRPr="005362B1">
              <w:rPr>
                <w:color w:val="000000"/>
              </w:rPr>
              <w:t>2.24</w:t>
            </w:r>
          </w:p>
        </w:tc>
        <w:tc>
          <w:tcPr>
            <w:tcW w:w="0" w:type="auto"/>
            <w:shd w:val="clear" w:color="auto" w:fill="auto"/>
            <w:vAlign w:val="bottom"/>
            <w:hideMark/>
          </w:tcPr>
          <w:p w14:paraId="516B7AC1" w14:textId="77777777" w:rsidR="0088536F" w:rsidRPr="005362B1" w:rsidRDefault="0088536F" w:rsidP="00D9550E">
            <w:pPr>
              <w:spacing w:after="0"/>
              <w:jc w:val="center"/>
              <w:rPr>
                <w:color w:val="000000"/>
              </w:rPr>
            </w:pPr>
            <w:r w:rsidRPr="005362B1">
              <w:rPr>
                <w:color w:val="000000"/>
              </w:rPr>
              <w:t>2.31</w:t>
            </w:r>
          </w:p>
        </w:tc>
        <w:tc>
          <w:tcPr>
            <w:tcW w:w="0" w:type="auto"/>
            <w:shd w:val="clear" w:color="auto" w:fill="auto"/>
            <w:vAlign w:val="bottom"/>
            <w:hideMark/>
          </w:tcPr>
          <w:p w14:paraId="23510FB6" w14:textId="77777777" w:rsidR="0088536F" w:rsidRPr="005362B1" w:rsidRDefault="0088536F" w:rsidP="00D9550E">
            <w:pPr>
              <w:spacing w:after="0"/>
              <w:jc w:val="center"/>
              <w:rPr>
                <w:color w:val="000000"/>
              </w:rPr>
            </w:pPr>
            <w:r w:rsidRPr="005362B1">
              <w:rPr>
                <w:color w:val="000000"/>
              </w:rPr>
              <w:t>1.89</w:t>
            </w:r>
          </w:p>
        </w:tc>
        <w:tc>
          <w:tcPr>
            <w:tcW w:w="0" w:type="auto"/>
            <w:shd w:val="clear" w:color="auto" w:fill="auto"/>
            <w:vAlign w:val="bottom"/>
            <w:hideMark/>
          </w:tcPr>
          <w:p w14:paraId="77D48B89" w14:textId="77777777" w:rsidR="0088536F" w:rsidRPr="005362B1" w:rsidRDefault="0088536F" w:rsidP="00D9550E">
            <w:pPr>
              <w:spacing w:after="0"/>
              <w:jc w:val="center"/>
              <w:rPr>
                <w:color w:val="000000"/>
              </w:rPr>
            </w:pPr>
            <w:r w:rsidRPr="005362B1">
              <w:rPr>
                <w:color w:val="000000"/>
              </w:rPr>
              <w:t>0.3</w:t>
            </w:r>
          </w:p>
        </w:tc>
      </w:tr>
      <w:tr w:rsidR="0088536F" w:rsidRPr="005362B1" w14:paraId="780ECAAC" w14:textId="77777777" w:rsidTr="00D9550E">
        <w:trPr>
          <w:trHeight w:val="300"/>
          <w:jc w:val="center"/>
        </w:trPr>
        <w:tc>
          <w:tcPr>
            <w:tcW w:w="0" w:type="auto"/>
            <w:tcBorders>
              <w:bottom w:val="single" w:sz="4" w:space="0" w:color="auto"/>
            </w:tcBorders>
            <w:shd w:val="clear" w:color="auto" w:fill="auto"/>
            <w:vAlign w:val="bottom"/>
            <w:hideMark/>
          </w:tcPr>
          <w:p w14:paraId="24CADD23" w14:textId="77777777" w:rsidR="0088536F" w:rsidRPr="005362B1" w:rsidRDefault="0088536F" w:rsidP="00D9550E">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15925E2F" w14:textId="77777777" w:rsidR="0088536F" w:rsidRPr="005362B1" w:rsidRDefault="0088536F" w:rsidP="00D9550E">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2B33FC14" w14:textId="77777777" w:rsidR="0088536F" w:rsidRPr="005362B1" w:rsidRDefault="0088536F" w:rsidP="00D9550E">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045A5E4A" w14:textId="77777777" w:rsidR="0088536F" w:rsidRPr="005362B1" w:rsidRDefault="0088536F" w:rsidP="00D9550E">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19DFFA40" w14:textId="77777777" w:rsidR="0088536F" w:rsidRPr="005362B1" w:rsidRDefault="0088536F" w:rsidP="00D9550E">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40903A06" w14:textId="77777777" w:rsidR="0088536F" w:rsidRPr="005362B1" w:rsidRDefault="0088536F" w:rsidP="00D9550E">
            <w:pPr>
              <w:spacing w:after="0"/>
              <w:jc w:val="center"/>
              <w:rPr>
                <w:color w:val="000000"/>
              </w:rPr>
            </w:pPr>
            <w:r w:rsidRPr="005362B1">
              <w:rPr>
                <w:color w:val="000000"/>
              </w:rPr>
              <w:t>0.61</w:t>
            </w:r>
          </w:p>
        </w:tc>
      </w:tr>
    </w:tbl>
    <w:p w14:paraId="6A822829" w14:textId="77777777" w:rsidR="0088536F" w:rsidRPr="005362B1" w:rsidRDefault="0088536F" w:rsidP="0088536F">
      <w:pPr>
        <w:spacing w:line="259" w:lineRule="auto"/>
      </w:pPr>
      <w:r w:rsidRPr="005362B1">
        <w:br w:type="page"/>
      </w:r>
    </w:p>
    <w:p w14:paraId="1E4B9A84" w14:textId="77777777" w:rsidR="0088536F" w:rsidRPr="005362B1" w:rsidRDefault="0088536F" w:rsidP="0088536F">
      <w:pPr>
        <w:pStyle w:val="Heading5"/>
      </w:pPr>
      <w:r w:rsidRPr="005362B1">
        <w:lastRenderedPageBreak/>
        <w:t>Table 2.8. Pacific cod catch (t) by trip target in Gulf of Alaska groundfish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88536F" w:rsidRPr="005362B1" w14:paraId="70621B48" w14:textId="77777777" w:rsidTr="00D9550E">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557389D3" w14:textId="77777777" w:rsidR="0088536F" w:rsidRPr="005362B1" w:rsidRDefault="0088536F" w:rsidP="00D9550E">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4C7B559E" w14:textId="77777777" w:rsidR="0088536F" w:rsidRPr="005362B1" w:rsidRDefault="0088536F" w:rsidP="00D9550E">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329072CE" w14:textId="77777777" w:rsidR="0088536F" w:rsidRPr="005362B1" w:rsidRDefault="0088536F" w:rsidP="00D9550E">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6A910B98" w14:textId="77777777" w:rsidR="0088536F" w:rsidRPr="005362B1" w:rsidRDefault="0088536F" w:rsidP="00D9550E">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5976C05A" w14:textId="77777777" w:rsidR="0088536F" w:rsidRPr="005362B1" w:rsidRDefault="0088536F" w:rsidP="00D9550E">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3BBE1962" w14:textId="77777777" w:rsidR="0088536F" w:rsidRPr="005362B1" w:rsidRDefault="0088536F" w:rsidP="00D9550E">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06E09288" w14:textId="77777777" w:rsidR="0088536F" w:rsidRPr="005362B1" w:rsidRDefault="0088536F" w:rsidP="00D9550E">
            <w:pPr>
              <w:spacing w:after="0"/>
              <w:jc w:val="center"/>
              <w:rPr>
                <w:b/>
                <w:bCs/>
                <w:color w:val="000000"/>
              </w:rPr>
            </w:pPr>
            <w:r w:rsidRPr="005362B1">
              <w:rPr>
                <w:color w:val="000000"/>
              </w:rPr>
              <w:t>Average</w:t>
            </w:r>
          </w:p>
        </w:tc>
      </w:tr>
      <w:tr w:rsidR="0088536F" w:rsidRPr="005362B1" w14:paraId="1BCBF75F" w14:textId="77777777" w:rsidTr="00D9550E">
        <w:trPr>
          <w:trHeight w:val="266"/>
        </w:trPr>
        <w:tc>
          <w:tcPr>
            <w:tcW w:w="3037" w:type="dxa"/>
            <w:tcBorders>
              <w:top w:val="double" w:sz="4" w:space="0" w:color="auto"/>
              <w:left w:val="nil"/>
              <w:bottom w:val="nil"/>
              <w:right w:val="nil"/>
            </w:tcBorders>
            <w:shd w:val="clear" w:color="auto" w:fill="auto"/>
            <w:noWrap/>
            <w:vAlign w:val="center"/>
            <w:hideMark/>
          </w:tcPr>
          <w:p w14:paraId="7EBD9BFA" w14:textId="77777777" w:rsidR="0088536F" w:rsidRPr="005362B1" w:rsidRDefault="0088536F" w:rsidP="00D9550E">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4B15CBB8" w14:textId="77777777" w:rsidR="0088536F" w:rsidRPr="005362B1" w:rsidRDefault="0088536F" w:rsidP="00D9550E">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1E351C1A" w14:textId="77777777" w:rsidR="0088536F" w:rsidRPr="005362B1" w:rsidRDefault="0088536F" w:rsidP="00D9550E">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7683C525" w14:textId="77777777" w:rsidR="0088536F" w:rsidRPr="005362B1" w:rsidRDefault="0088536F" w:rsidP="00D9550E">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382F0305" w14:textId="77777777" w:rsidR="0088536F" w:rsidRPr="005362B1" w:rsidRDefault="0088536F" w:rsidP="00D9550E">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7E93A3EA" w14:textId="77777777" w:rsidR="0088536F" w:rsidRPr="005362B1" w:rsidRDefault="0088536F" w:rsidP="00D9550E">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010444B1" w14:textId="77777777" w:rsidR="0088536F" w:rsidRPr="005362B1" w:rsidRDefault="0088536F" w:rsidP="00D9550E">
            <w:pPr>
              <w:spacing w:after="0"/>
              <w:jc w:val="center"/>
              <w:rPr>
                <w:color w:val="000000"/>
              </w:rPr>
            </w:pPr>
            <w:r w:rsidRPr="005362B1">
              <w:rPr>
                <w:color w:val="000000"/>
              </w:rPr>
              <w:t>14,441</w:t>
            </w:r>
          </w:p>
        </w:tc>
      </w:tr>
      <w:tr w:rsidR="0088536F" w:rsidRPr="005362B1" w14:paraId="2517B8D8" w14:textId="77777777" w:rsidTr="00D9550E">
        <w:trPr>
          <w:trHeight w:val="266"/>
        </w:trPr>
        <w:tc>
          <w:tcPr>
            <w:tcW w:w="3037" w:type="dxa"/>
            <w:tcBorders>
              <w:top w:val="nil"/>
              <w:left w:val="nil"/>
              <w:bottom w:val="nil"/>
              <w:right w:val="nil"/>
            </w:tcBorders>
            <w:shd w:val="clear" w:color="auto" w:fill="auto"/>
            <w:noWrap/>
            <w:vAlign w:val="center"/>
            <w:hideMark/>
          </w:tcPr>
          <w:p w14:paraId="7ADDAC69" w14:textId="77777777" w:rsidR="0088536F" w:rsidRPr="005362B1" w:rsidRDefault="0088536F" w:rsidP="00D9550E">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252C26A1" w14:textId="77777777" w:rsidR="0088536F" w:rsidRPr="005362B1" w:rsidRDefault="0088536F" w:rsidP="00D9550E">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29D2AEB4" w14:textId="77777777" w:rsidR="0088536F" w:rsidRPr="005362B1" w:rsidRDefault="0088536F" w:rsidP="00D9550E">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1284FC6C" w14:textId="77777777" w:rsidR="0088536F" w:rsidRPr="005362B1" w:rsidRDefault="0088536F" w:rsidP="00D9550E">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12D46439" w14:textId="77777777" w:rsidR="0088536F" w:rsidRPr="005362B1" w:rsidRDefault="0088536F" w:rsidP="00D9550E">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79159FE4" w14:textId="77777777" w:rsidR="0088536F" w:rsidRPr="005362B1" w:rsidRDefault="0088536F" w:rsidP="00D9550E">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4DA3EF14" w14:textId="77777777" w:rsidR="0088536F" w:rsidRPr="005362B1" w:rsidRDefault="0088536F" w:rsidP="00D9550E">
            <w:pPr>
              <w:spacing w:after="0"/>
              <w:jc w:val="center"/>
              <w:rPr>
                <w:color w:val="000000"/>
              </w:rPr>
            </w:pPr>
            <w:r w:rsidRPr="005362B1">
              <w:rPr>
                <w:color w:val="000000"/>
              </w:rPr>
              <w:t>2,245</w:t>
            </w:r>
          </w:p>
        </w:tc>
      </w:tr>
      <w:tr w:rsidR="0088536F" w:rsidRPr="005362B1" w14:paraId="033B42E9" w14:textId="77777777" w:rsidTr="00D9550E">
        <w:trPr>
          <w:trHeight w:val="250"/>
        </w:trPr>
        <w:tc>
          <w:tcPr>
            <w:tcW w:w="3037" w:type="dxa"/>
            <w:tcBorders>
              <w:top w:val="nil"/>
              <w:left w:val="nil"/>
              <w:bottom w:val="nil"/>
              <w:right w:val="nil"/>
            </w:tcBorders>
            <w:shd w:val="clear" w:color="auto" w:fill="auto"/>
            <w:noWrap/>
            <w:vAlign w:val="center"/>
            <w:hideMark/>
          </w:tcPr>
          <w:p w14:paraId="1A1B037F" w14:textId="77777777" w:rsidR="0088536F" w:rsidRPr="005362B1" w:rsidRDefault="0088536F" w:rsidP="00D9550E">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1961EE7D" w14:textId="77777777" w:rsidR="0088536F" w:rsidRPr="005362B1" w:rsidRDefault="0088536F" w:rsidP="00D9550E">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5D06F299" w14:textId="77777777" w:rsidR="0088536F" w:rsidRPr="005362B1" w:rsidRDefault="0088536F" w:rsidP="00D9550E">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6E95B278" w14:textId="77777777" w:rsidR="0088536F" w:rsidRPr="005362B1" w:rsidRDefault="0088536F" w:rsidP="00D9550E">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7FEC8C18" w14:textId="77777777" w:rsidR="0088536F" w:rsidRPr="005362B1" w:rsidRDefault="0088536F" w:rsidP="00D9550E">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30C76124" w14:textId="77777777" w:rsidR="0088536F" w:rsidRPr="005362B1" w:rsidRDefault="0088536F" w:rsidP="00D9550E">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6BE6759F" w14:textId="77777777" w:rsidR="0088536F" w:rsidRPr="005362B1" w:rsidRDefault="0088536F" w:rsidP="00D9550E">
            <w:pPr>
              <w:spacing w:after="0"/>
              <w:jc w:val="center"/>
              <w:rPr>
                <w:color w:val="000000"/>
              </w:rPr>
            </w:pPr>
            <w:r w:rsidRPr="005362B1">
              <w:rPr>
                <w:color w:val="000000"/>
              </w:rPr>
              <w:t>1,045</w:t>
            </w:r>
          </w:p>
        </w:tc>
      </w:tr>
      <w:tr w:rsidR="0088536F" w:rsidRPr="005362B1" w14:paraId="7237DC9C" w14:textId="77777777" w:rsidTr="00D9550E">
        <w:trPr>
          <w:trHeight w:val="266"/>
        </w:trPr>
        <w:tc>
          <w:tcPr>
            <w:tcW w:w="3037" w:type="dxa"/>
            <w:tcBorders>
              <w:top w:val="nil"/>
              <w:left w:val="nil"/>
              <w:bottom w:val="nil"/>
              <w:right w:val="nil"/>
            </w:tcBorders>
            <w:shd w:val="clear" w:color="auto" w:fill="auto"/>
            <w:noWrap/>
            <w:vAlign w:val="center"/>
            <w:hideMark/>
          </w:tcPr>
          <w:p w14:paraId="138298B9" w14:textId="77777777" w:rsidR="0088536F" w:rsidRPr="005362B1" w:rsidRDefault="0088536F" w:rsidP="00D9550E">
            <w:pPr>
              <w:spacing w:after="0"/>
              <w:rPr>
                <w:color w:val="000000"/>
              </w:rPr>
            </w:pPr>
            <w:r w:rsidRPr="005362B1">
              <w:rPr>
                <w:color w:val="000000"/>
              </w:rPr>
              <w:t>Arrowtooth Flounder</w:t>
            </w:r>
          </w:p>
        </w:tc>
        <w:tc>
          <w:tcPr>
            <w:tcW w:w="980" w:type="dxa"/>
            <w:tcBorders>
              <w:top w:val="nil"/>
              <w:left w:val="nil"/>
              <w:bottom w:val="nil"/>
              <w:right w:val="nil"/>
            </w:tcBorders>
            <w:shd w:val="clear" w:color="auto" w:fill="auto"/>
            <w:noWrap/>
            <w:vAlign w:val="center"/>
            <w:hideMark/>
          </w:tcPr>
          <w:p w14:paraId="1429ADE7" w14:textId="77777777" w:rsidR="0088536F" w:rsidRPr="005362B1" w:rsidRDefault="0088536F" w:rsidP="00D9550E">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1E014658" w14:textId="77777777" w:rsidR="0088536F" w:rsidRPr="005362B1" w:rsidRDefault="0088536F" w:rsidP="00D9550E">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31F46620" w14:textId="77777777" w:rsidR="0088536F" w:rsidRPr="005362B1" w:rsidRDefault="0088536F" w:rsidP="00D9550E">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07FEB065" w14:textId="77777777" w:rsidR="0088536F" w:rsidRPr="005362B1" w:rsidRDefault="0088536F" w:rsidP="00D9550E">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50C1D334" w14:textId="77777777" w:rsidR="0088536F" w:rsidRPr="005362B1" w:rsidRDefault="0088536F" w:rsidP="00D9550E">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36D05ACB" w14:textId="77777777" w:rsidR="0088536F" w:rsidRPr="005362B1" w:rsidRDefault="0088536F" w:rsidP="00D9550E">
            <w:pPr>
              <w:spacing w:after="0"/>
              <w:jc w:val="center"/>
              <w:rPr>
                <w:color w:val="000000"/>
              </w:rPr>
            </w:pPr>
            <w:r w:rsidRPr="005362B1">
              <w:rPr>
                <w:color w:val="000000"/>
              </w:rPr>
              <w:t>638</w:t>
            </w:r>
          </w:p>
        </w:tc>
      </w:tr>
      <w:tr w:rsidR="0088536F" w:rsidRPr="005362B1" w14:paraId="6CD06300" w14:textId="77777777" w:rsidTr="00D9550E">
        <w:trPr>
          <w:trHeight w:val="266"/>
        </w:trPr>
        <w:tc>
          <w:tcPr>
            <w:tcW w:w="3037" w:type="dxa"/>
            <w:tcBorders>
              <w:top w:val="nil"/>
              <w:left w:val="nil"/>
              <w:bottom w:val="nil"/>
              <w:right w:val="nil"/>
            </w:tcBorders>
            <w:shd w:val="clear" w:color="auto" w:fill="auto"/>
            <w:noWrap/>
            <w:vAlign w:val="center"/>
            <w:hideMark/>
          </w:tcPr>
          <w:p w14:paraId="641735B8" w14:textId="77777777" w:rsidR="0088536F" w:rsidRPr="005362B1" w:rsidRDefault="0088536F" w:rsidP="00D9550E">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6974C728" w14:textId="77777777" w:rsidR="0088536F" w:rsidRPr="005362B1" w:rsidRDefault="0088536F" w:rsidP="00D9550E">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40093847" w14:textId="77777777" w:rsidR="0088536F" w:rsidRPr="005362B1" w:rsidRDefault="0088536F" w:rsidP="00D9550E">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3CC0C11A" w14:textId="77777777" w:rsidR="0088536F" w:rsidRPr="005362B1" w:rsidRDefault="0088536F" w:rsidP="00D9550E">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49BCDCF5" w14:textId="77777777" w:rsidR="0088536F" w:rsidRPr="005362B1" w:rsidRDefault="0088536F" w:rsidP="00D9550E">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6D758D06" w14:textId="77777777" w:rsidR="0088536F" w:rsidRPr="005362B1" w:rsidRDefault="0088536F" w:rsidP="00D9550E">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51B02035" w14:textId="77777777" w:rsidR="0088536F" w:rsidRPr="005362B1" w:rsidRDefault="0088536F" w:rsidP="00D9550E">
            <w:pPr>
              <w:spacing w:after="0"/>
              <w:jc w:val="center"/>
              <w:rPr>
                <w:color w:val="000000"/>
              </w:rPr>
            </w:pPr>
            <w:r w:rsidRPr="005362B1">
              <w:rPr>
                <w:color w:val="000000"/>
              </w:rPr>
              <w:t>460</w:t>
            </w:r>
          </w:p>
        </w:tc>
      </w:tr>
      <w:tr w:rsidR="0088536F" w:rsidRPr="005362B1" w14:paraId="170C9B67" w14:textId="77777777" w:rsidTr="00D9550E">
        <w:trPr>
          <w:trHeight w:val="266"/>
        </w:trPr>
        <w:tc>
          <w:tcPr>
            <w:tcW w:w="3037" w:type="dxa"/>
            <w:tcBorders>
              <w:top w:val="nil"/>
              <w:left w:val="nil"/>
              <w:bottom w:val="nil"/>
              <w:right w:val="nil"/>
            </w:tcBorders>
            <w:shd w:val="clear" w:color="auto" w:fill="auto"/>
            <w:noWrap/>
            <w:vAlign w:val="center"/>
            <w:hideMark/>
          </w:tcPr>
          <w:p w14:paraId="1172D75C" w14:textId="77777777" w:rsidR="0088536F" w:rsidRPr="005362B1" w:rsidRDefault="0088536F" w:rsidP="00D9550E">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7DBCAEAC" w14:textId="77777777" w:rsidR="0088536F" w:rsidRPr="005362B1" w:rsidRDefault="0088536F" w:rsidP="00D9550E">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4A85FCE9" w14:textId="77777777" w:rsidR="0088536F" w:rsidRPr="005362B1" w:rsidRDefault="0088536F" w:rsidP="00D9550E">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11445D60" w14:textId="77777777" w:rsidR="0088536F" w:rsidRPr="005362B1" w:rsidRDefault="0088536F" w:rsidP="00D9550E">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6BEE07A" w14:textId="77777777" w:rsidR="0088536F" w:rsidRPr="005362B1" w:rsidRDefault="0088536F" w:rsidP="00D9550E">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63B66F6D" w14:textId="77777777" w:rsidR="0088536F" w:rsidRPr="005362B1" w:rsidRDefault="0088536F" w:rsidP="00D9550E">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68DD90E5" w14:textId="77777777" w:rsidR="0088536F" w:rsidRPr="005362B1" w:rsidRDefault="0088536F" w:rsidP="00D9550E">
            <w:pPr>
              <w:spacing w:after="0"/>
              <w:jc w:val="center"/>
              <w:rPr>
                <w:color w:val="000000"/>
              </w:rPr>
            </w:pPr>
            <w:r w:rsidRPr="005362B1">
              <w:rPr>
                <w:color w:val="000000"/>
              </w:rPr>
              <w:t>340</w:t>
            </w:r>
          </w:p>
        </w:tc>
      </w:tr>
      <w:tr w:rsidR="0088536F" w:rsidRPr="005362B1" w14:paraId="4F3EAD1E" w14:textId="77777777" w:rsidTr="00D9550E">
        <w:trPr>
          <w:trHeight w:val="266"/>
        </w:trPr>
        <w:tc>
          <w:tcPr>
            <w:tcW w:w="3037" w:type="dxa"/>
            <w:tcBorders>
              <w:top w:val="nil"/>
              <w:left w:val="nil"/>
              <w:bottom w:val="nil"/>
              <w:right w:val="nil"/>
            </w:tcBorders>
            <w:shd w:val="clear" w:color="auto" w:fill="auto"/>
            <w:noWrap/>
            <w:vAlign w:val="center"/>
            <w:hideMark/>
          </w:tcPr>
          <w:p w14:paraId="59B27BB5" w14:textId="77777777" w:rsidR="0088536F" w:rsidRPr="005362B1" w:rsidRDefault="0088536F" w:rsidP="00D9550E">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2F40BEEC" w14:textId="77777777" w:rsidR="0088536F" w:rsidRPr="005362B1" w:rsidRDefault="0088536F" w:rsidP="00D9550E">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61E93A5A" w14:textId="77777777" w:rsidR="0088536F" w:rsidRPr="005362B1" w:rsidRDefault="0088536F" w:rsidP="00D9550E">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4B7067A3" w14:textId="77777777" w:rsidR="0088536F" w:rsidRPr="005362B1" w:rsidRDefault="0088536F" w:rsidP="00D9550E">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3244A2FF" w14:textId="77777777" w:rsidR="0088536F" w:rsidRPr="005362B1" w:rsidRDefault="0088536F" w:rsidP="00D9550E">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E2DCEC1" w14:textId="77777777" w:rsidR="0088536F" w:rsidRPr="005362B1" w:rsidRDefault="0088536F" w:rsidP="00D9550E">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0E618BD9" w14:textId="77777777" w:rsidR="0088536F" w:rsidRPr="005362B1" w:rsidRDefault="0088536F" w:rsidP="00D9550E">
            <w:pPr>
              <w:spacing w:after="0"/>
              <w:jc w:val="center"/>
              <w:rPr>
                <w:color w:val="000000"/>
              </w:rPr>
            </w:pPr>
            <w:r w:rsidRPr="005362B1">
              <w:rPr>
                <w:color w:val="000000"/>
              </w:rPr>
              <w:t>141</w:t>
            </w:r>
          </w:p>
        </w:tc>
      </w:tr>
      <w:tr w:rsidR="0088536F" w:rsidRPr="005362B1" w14:paraId="100548FA" w14:textId="77777777" w:rsidTr="00D9550E">
        <w:trPr>
          <w:trHeight w:val="266"/>
        </w:trPr>
        <w:tc>
          <w:tcPr>
            <w:tcW w:w="3037" w:type="dxa"/>
            <w:tcBorders>
              <w:top w:val="nil"/>
              <w:left w:val="nil"/>
              <w:bottom w:val="nil"/>
              <w:right w:val="nil"/>
            </w:tcBorders>
            <w:shd w:val="clear" w:color="auto" w:fill="auto"/>
            <w:noWrap/>
            <w:vAlign w:val="center"/>
            <w:hideMark/>
          </w:tcPr>
          <w:p w14:paraId="328434F6" w14:textId="77777777" w:rsidR="0088536F" w:rsidRPr="005362B1" w:rsidRDefault="0088536F" w:rsidP="00D9550E">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14F08BC6" w14:textId="77777777" w:rsidR="0088536F" w:rsidRPr="005362B1" w:rsidRDefault="0088536F" w:rsidP="00D9550E">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6B2EEC91" w14:textId="77777777" w:rsidR="0088536F" w:rsidRPr="005362B1" w:rsidRDefault="0088536F" w:rsidP="00D9550E">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02365504" w14:textId="77777777" w:rsidR="0088536F" w:rsidRPr="005362B1" w:rsidRDefault="0088536F" w:rsidP="00D9550E">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796821F0" w14:textId="77777777" w:rsidR="0088536F" w:rsidRPr="005362B1" w:rsidRDefault="0088536F" w:rsidP="00D9550E">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2AEAE9D4" w14:textId="77777777" w:rsidR="0088536F" w:rsidRPr="005362B1" w:rsidRDefault="0088536F" w:rsidP="00D9550E">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11193B51" w14:textId="77777777" w:rsidR="0088536F" w:rsidRPr="005362B1" w:rsidRDefault="0088536F" w:rsidP="00D9550E">
            <w:pPr>
              <w:spacing w:after="0"/>
              <w:jc w:val="center"/>
              <w:rPr>
                <w:color w:val="000000"/>
              </w:rPr>
            </w:pPr>
            <w:r w:rsidRPr="005362B1">
              <w:rPr>
                <w:color w:val="000000"/>
              </w:rPr>
              <w:t>42</w:t>
            </w:r>
          </w:p>
        </w:tc>
      </w:tr>
      <w:tr w:rsidR="0088536F" w:rsidRPr="005362B1" w14:paraId="2186706A" w14:textId="77777777" w:rsidTr="00D9550E">
        <w:trPr>
          <w:trHeight w:val="266"/>
        </w:trPr>
        <w:tc>
          <w:tcPr>
            <w:tcW w:w="3037" w:type="dxa"/>
            <w:tcBorders>
              <w:top w:val="nil"/>
              <w:left w:val="nil"/>
              <w:bottom w:val="nil"/>
              <w:right w:val="nil"/>
            </w:tcBorders>
            <w:shd w:val="clear" w:color="auto" w:fill="auto"/>
            <w:noWrap/>
            <w:vAlign w:val="center"/>
            <w:hideMark/>
          </w:tcPr>
          <w:p w14:paraId="35CD5B4A" w14:textId="77777777" w:rsidR="0088536F" w:rsidRPr="005362B1" w:rsidRDefault="0088536F" w:rsidP="00D9550E">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2233EFC4" w14:textId="77777777" w:rsidR="0088536F" w:rsidRPr="005362B1" w:rsidRDefault="0088536F" w:rsidP="00D9550E">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3D81E96D"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BE4CF6B" w14:textId="77777777" w:rsidR="0088536F" w:rsidRPr="005362B1" w:rsidRDefault="0088536F" w:rsidP="00D9550E">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53F60706"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20785224"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42F3E434" w14:textId="77777777" w:rsidR="0088536F" w:rsidRPr="005362B1" w:rsidRDefault="0088536F" w:rsidP="00D9550E">
            <w:pPr>
              <w:spacing w:after="0"/>
              <w:jc w:val="center"/>
              <w:rPr>
                <w:color w:val="000000"/>
              </w:rPr>
            </w:pPr>
            <w:r w:rsidRPr="005362B1">
              <w:rPr>
                <w:color w:val="000000"/>
              </w:rPr>
              <w:t>18</w:t>
            </w:r>
          </w:p>
        </w:tc>
      </w:tr>
      <w:tr w:rsidR="0088536F" w:rsidRPr="005362B1" w14:paraId="0735D679" w14:textId="77777777" w:rsidTr="00D9550E">
        <w:trPr>
          <w:trHeight w:val="266"/>
        </w:trPr>
        <w:tc>
          <w:tcPr>
            <w:tcW w:w="3037" w:type="dxa"/>
            <w:tcBorders>
              <w:top w:val="nil"/>
              <w:left w:val="nil"/>
              <w:bottom w:val="nil"/>
              <w:right w:val="nil"/>
            </w:tcBorders>
            <w:shd w:val="clear" w:color="auto" w:fill="auto"/>
            <w:noWrap/>
            <w:vAlign w:val="center"/>
            <w:hideMark/>
          </w:tcPr>
          <w:p w14:paraId="3D935DF6" w14:textId="77777777" w:rsidR="0088536F" w:rsidRPr="005362B1" w:rsidRDefault="0088536F" w:rsidP="00D9550E">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59887CD5"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6429E8BE" w14:textId="77777777" w:rsidR="0088536F" w:rsidRPr="005362B1" w:rsidRDefault="0088536F" w:rsidP="00D9550E">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36D2BA68"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4D460B83"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1334715E"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5DEDCF48" w14:textId="77777777" w:rsidR="0088536F" w:rsidRPr="005362B1" w:rsidRDefault="0088536F" w:rsidP="00D9550E">
            <w:pPr>
              <w:spacing w:after="0"/>
              <w:jc w:val="center"/>
              <w:rPr>
                <w:color w:val="000000"/>
              </w:rPr>
            </w:pPr>
            <w:r w:rsidRPr="005362B1">
              <w:rPr>
                <w:color w:val="000000"/>
              </w:rPr>
              <w:t>3</w:t>
            </w:r>
          </w:p>
        </w:tc>
      </w:tr>
      <w:tr w:rsidR="0088536F" w:rsidRPr="005362B1" w14:paraId="597099F3" w14:textId="77777777" w:rsidTr="00D9550E">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3771A737" w14:textId="77777777" w:rsidR="0088536F" w:rsidRPr="005362B1" w:rsidRDefault="0088536F" w:rsidP="00D9550E">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1E28B8DB" w14:textId="77777777" w:rsidR="0088536F" w:rsidRPr="005362B1" w:rsidRDefault="0088536F" w:rsidP="00D9550E">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1B48752A" w14:textId="77777777" w:rsidR="0088536F" w:rsidRPr="005362B1" w:rsidRDefault="0088536F" w:rsidP="00D9550E">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45C38A4C" w14:textId="77777777" w:rsidR="0088536F" w:rsidRPr="005362B1" w:rsidRDefault="0088536F" w:rsidP="00D9550E">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799D6EBB" w14:textId="77777777" w:rsidR="0088536F" w:rsidRPr="005362B1" w:rsidRDefault="0088536F" w:rsidP="00D9550E">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27ADF612" w14:textId="77777777" w:rsidR="0088536F" w:rsidRPr="005362B1" w:rsidRDefault="0088536F" w:rsidP="00D9550E">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57C5C703" w14:textId="77777777" w:rsidR="0088536F" w:rsidRPr="005362B1" w:rsidRDefault="0088536F" w:rsidP="00D9550E">
            <w:pPr>
              <w:spacing w:after="0"/>
              <w:jc w:val="center"/>
              <w:rPr>
                <w:color w:val="000000"/>
              </w:rPr>
            </w:pPr>
            <w:r w:rsidRPr="005362B1">
              <w:rPr>
                <w:color w:val="000000"/>
              </w:rPr>
              <w:t>19,367</w:t>
            </w:r>
          </w:p>
        </w:tc>
      </w:tr>
      <w:tr w:rsidR="0088536F" w:rsidRPr="005362B1" w14:paraId="63955DB8" w14:textId="77777777" w:rsidTr="00D9550E">
        <w:trPr>
          <w:trHeight w:val="250"/>
        </w:trPr>
        <w:tc>
          <w:tcPr>
            <w:tcW w:w="3037" w:type="dxa"/>
            <w:tcBorders>
              <w:top w:val="nil"/>
              <w:left w:val="nil"/>
              <w:bottom w:val="single" w:sz="4" w:space="0" w:color="auto"/>
              <w:right w:val="nil"/>
            </w:tcBorders>
            <w:shd w:val="clear" w:color="auto" w:fill="auto"/>
            <w:noWrap/>
            <w:vAlign w:val="center"/>
            <w:hideMark/>
          </w:tcPr>
          <w:p w14:paraId="4FCEF3A4" w14:textId="77777777" w:rsidR="0088536F" w:rsidRPr="005362B1" w:rsidRDefault="0088536F" w:rsidP="00D9550E">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5165B7CA" w14:textId="77777777" w:rsidR="0088536F" w:rsidRPr="005362B1" w:rsidRDefault="0088536F" w:rsidP="00D9550E">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464898B9" w14:textId="77777777" w:rsidR="0088536F" w:rsidRPr="005362B1" w:rsidRDefault="0088536F" w:rsidP="00D9550E">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6A17D0F7" w14:textId="77777777" w:rsidR="0088536F" w:rsidRPr="005362B1" w:rsidRDefault="0088536F" w:rsidP="00D9550E">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2EB872D1" w14:textId="77777777" w:rsidR="0088536F" w:rsidRPr="005362B1" w:rsidRDefault="0088536F" w:rsidP="00D9550E">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751982A8" w14:textId="77777777" w:rsidR="0088536F" w:rsidRPr="005362B1" w:rsidRDefault="0088536F" w:rsidP="00D9550E">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6EB652DA" w14:textId="77777777" w:rsidR="0088536F" w:rsidRPr="005362B1" w:rsidRDefault="0088536F" w:rsidP="00D9550E">
            <w:pPr>
              <w:spacing w:after="0"/>
              <w:jc w:val="center"/>
              <w:rPr>
                <w:color w:val="000000"/>
              </w:rPr>
            </w:pPr>
            <w:r w:rsidRPr="005362B1">
              <w:rPr>
                <w:color w:val="000000"/>
              </w:rPr>
              <w:t>4,926</w:t>
            </w:r>
          </w:p>
        </w:tc>
      </w:tr>
    </w:tbl>
    <w:p w14:paraId="743944AA" w14:textId="77777777" w:rsidR="0088536F" w:rsidRPr="005362B1" w:rsidRDefault="0088536F" w:rsidP="0088536F"/>
    <w:p w14:paraId="540C3261" w14:textId="77777777" w:rsidR="0088536F" w:rsidRPr="005362B1" w:rsidRDefault="0088536F" w:rsidP="0088536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88536F" w:rsidRPr="005362B1" w14:paraId="3229C60B" w14:textId="77777777" w:rsidTr="00D9550E">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72F5A08E" w14:textId="77777777" w:rsidR="0088536F" w:rsidRPr="005362B1" w:rsidRDefault="0088536F" w:rsidP="00D9550E">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541D6850" w14:textId="77777777" w:rsidR="0088536F" w:rsidRPr="005362B1" w:rsidRDefault="0088536F" w:rsidP="00D9550E">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0737A14E" w14:textId="77777777" w:rsidR="0088536F" w:rsidRPr="005362B1" w:rsidRDefault="0088536F" w:rsidP="00D9550E">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7C33D173" w14:textId="77777777" w:rsidR="0088536F" w:rsidRPr="005362B1" w:rsidRDefault="0088536F" w:rsidP="00D9550E">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6AF717BE" w14:textId="77777777" w:rsidR="0088536F" w:rsidRPr="005362B1" w:rsidRDefault="0088536F" w:rsidP="00D9550E">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2456D4AD" w14:textId="77777777" w:rsidR="0088536F" w:rsidRPr="005362B1" w:rsidRDefault="0088536F" w:rsidP="00D9550E">
            <w:pPr>
              <w:spacing w:after="0"/>
              <w:jc w:val="right"/>
              <w:rPr>
                <w:b/>
                <w:bCs/>
                <w:color w:val="000000"/>
              </w:rPr>
            </w:pPr>
            <w:r w:rsidRPr="005362B1">
              <w:rPr>
                <w:b/>
                <w:bCs/>
                <w:color w:val="000000"/>
              </w:rPr>
              <w:t>2023</w:t>
            </w:r>
          </w:p>
        </w:tc>
      </w:tr>
      <w:tr w:rsidR="0088536F" w:rsidRPr="005362B1" w14:paraId="25678660" w14:textId="77777777" w:rsidTr="00D9550E">
        <w:trPr>
          <w:trHeight w:val="296"/>
        </w:trPr>
        <w:tc>
          <w:tcPr>
            <w:tcW w:w="4143" w:type="dxa"/>
            <w:tcBorders>
              <w:top w:val="nil"/>
              <w:left w:val="nil"/>
              <w:bottom w:val="nil"/>
              <w:right w:val="nil"/>
            </w:tcBorders>
            <w:shd w:val="clear" w:color="auto" w:fill="auto"/>
            <w:noWrap/>
            <w:vAlign w:val="bottom"/>
            <w:hideMark/>
          </w:tcPr>
          <w:p w14:paraId="079F5BA2" w14:textId="77777777" w:rsidR="0088536F" w:rsidRPr="005362B1" w:rsidRDefault="0088536F" w:rsidP="00D9550E">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078AFBD8" w14:textId="77777777" w:rsidR="0088536F" w:rsidRPr="005362B1" w:rsidRDefault="0088536F" w:rsidP="00D9550E">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79EC4477" w14:textId="77777777" w:rsidR="0088536F" w:rsidRPr="005362B1" w:rsidRDefault="0088536F" w:rsidP="00D9550E">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780B6F81" w14:textId="77777777" w:rsidR="0088536F" w:rsidRPr="005362B1" w:rsidRDefault="0088536F" w:rsidP="00D9550E">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69C1A5D1" w14:textId="77777777" w:rsidR="0088536F" w:rsidRPr="005362B1" w:rsidRDefault="0088536F" w:rsidP="00D9550E">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450329CD" w14:textId="77777777" w:rsidR="0088536F" w:rsidRPr="005362B1" w:rsidRDefault="0088536F" w:rsidP="00D9550E">
            <w:pPr>
              <w:spacing w:after="0"/>
              <w:jc w:val="right"/>
              <w:rPr>
                <w:color w:val="000000"/>
              </w:rPr>
            </w:pPr>
            <w:r w:rsidRPr="005362B1">
              <w:rPr>
                <w:color w:val="000000"/>
              </w:rPr>
              <w:t>15.3</w:t>
            </w:r>
          </w:p>
        </w:tc>
      </w:tr>
      <w:tr w:rsidR="0088536F" w:rsidRPr="005362B1" w14:paraId="408D6C83" w14:textId="77777777" w:rsidTr="00D9550E">
        <w:trPr>
          <w:trHeight w:val="296"/>
        </w:trPr>
        <w:tc>
          <w:tcPr>
            <w:tcW w:w="4143" w:type="dxa"/>
            <w:tcBorders>
              <w:top w:val="nil"/>
              <w:left w:val="nil"/>
              <w:bottom w:val="nil"/>
              <w:right w:val="nil"/>
            </w:tcBorders>
            <w:shd w:val="clear" w:color="auto" w:fill="auto"/>
            <w:noWrap/>
            <w:vAlign w:val="bottom"/>
            <w:hideMark/>
          </w:tcPr>
          <w:p w14:paraId="0F9ACFBE" w14:textId="77777777" w:rsidR="0088536F" w:rsidRPr="005362B1" w:rsidRDefault="0088536F" w:rsidP="00D9550E">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41206EB6" w14:textId="77777777" w:rsidR="0088536F" w:rsidRPr="005362B1" w:rsidRDefault="0088536F" w:rsidP="00D9550E">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144408EC"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1117002E"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A6EB243"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43B98E1B" w14:textId="77777777" w:rsidR="0088536F" w:rsidRPr="005362B1" w:rsidRDefault="0088536F" w:rsidP="00D9550E">
            <w:pPr>
              <w:spacing w:after="0"/>
              <w:jc w:val="right"/>
              <w:rPr>
                <w:color w:val="000000"/>
              </w:rPr>
            </w:pPr>
            <w:r w:rsidRPr="005362B1">
              <w:rPr>
                <w:color w:val="000000"/>
              </w:rPr>
              <w:t>-</w:t>
            </w:r>
          </w:p>
        </w:tc>
      </w:tr>
      <w:tr w:rsidR="0088536F" w:rsidRPr="005362B1" w14:paraId="03EDB9F7" w14:textId="77777777" w:rsidTr="00D9550E">
        <w:trPr>
          <w:trHeight w:val="296"/>
        </w:trPr>
        <w:tc>
          <w:tcPr>
            <w:tcW w:w="4143" w:type="dxa"/>
            <w:tcBorders>
              <w:top w:val="nil"/>
              <w:left w:val="nil"/>
              <w:bottom w:val="nil"/>
              <w:right w:val="nil"/>
            </w:tcBorders>
            <w:shd w:val="clear" w:color="auto" w:fill="auto"/>
            <w:noWrap/>
            <w:vAlign w:val="bottom"/>
            <w:hideMark/>
          </w:tcPr>
          <w:p w14:paraId="0C88BB1B" w14:textId="77777777" w:rsidR="0088536F" w:rsidRPr="005362B1" w:rsidRDefault="0088536F" w:rsidP="00D9550E">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747EA24B" w14:textId="77777777" w:rsidR="0088536F" w:rsidRPr="005362B1" w:rsidRDefault="0088536F" w:rsidP="00D9550E">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39250CE2"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5D6C1AD5" w14:textId="77777777" w:rsidR="0088536F" w:rsidRPr="005362B1" w:rsidRDefault="0088536F" w:rsidP="00D9550E">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174E4A54"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3186300A" w14:textId="77777777" w:rsidR="0088536F" w:rsidRPr="005362B1" w:rsidRDefault="0088536F" w:rsidP="00D9550E">
            <w:pPr>
              <w:spacing w:after="0"/>
              <w:jc w:val="right"/>
              <w:rPr>
                <w:color w:val="000000"/>
              </w:rPr>
            </w:pPr>
            <w:r w:rsidRPr="005362B1">
              <w:rPr>
                <w:color w:val="000000"/>
              </w:rPr>
              <w:t>10</w:t>
            </w:r>
          </w:p>
        </w:tc>
      </w:tr>
      <w:tr w:rsidR="0088536F" w:rsidRPr="005362B1" w14:paraId="7CBD8873" w14:textId="77777777" w:rsidTr="00D9550E">
        <w:trPr>
          <w:trHeight w:val="296"/>
        </w:trPr>
        <w:tc>
          <w:tcPr>
            <w:tcW w:w="4143" w:type="dxa"/>
            <w:tcBorders>
              <w:top w:val="nil"/>
              <w:left w:val="nil"/>
              <w:bottom w:val="nil"/>
              <w:right w:val="nil"/>
            </w:tcBorders>
            <w:shd w:val="clear" w:color="auto" w:fill="auto"/>
            <w:noWrap/>
            <w:vAlign w:val="bottom"/>
            <w:hideMark/>
          </w:tcPr>
          <w:p w14:paraId="5203F366" w14:textId="77777777" w:rsidR="0088536F" w:rsidRPr="005362B1" w:rsidRDefault="0088536F" w:rsidP="00D9550E">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C9D7282" w14:textId="77777777" w:rsidR="0088536F" w:rsidRPr="005362B1" w:rsidRDefault="0088536F" w:rsidP="00D9550E">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3F3ED8FE" w14:textId="77777777" w:rsidR="0088536F" w:rsidRPr="005362B1" w:rsidRDefault="0088536F" w:rsidP="00D9550E">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6917542C" w14:textId="77777777" w:rsidR="0088536F" w:rsidRPr="005362B1" w:rsidRDefault="0088536F" w:rsidP="00D9550E">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3F051C43" w14:textId="77777777" w:rsidR="0088536F" w:rsidRPr="005362B1" w:rsidRDefault="0088536F" w:rsidP="00D9550E">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21A0EFB" w14:textId="77777777" w:rsidR="0088536F" w:rsidRPr="005362B1" w:rsidRDefault="0088536F" w:rsidP="00D9550E">
            <w:pPr>
              <w:spacing w:after="0"/>
              <w:jc w:val="right"/>
              <w:rPr>
                <w:color w:val="000000"/>
              </w:rPr>
            </w:pPr>
            <w:r w:rsidRPr="005362B1">
              <w:rPr>
                <w:color w:val="000000"/>
              </w:rPr>
              <w:t>79.4</w:t>
            </w:r>
          </w:p>
        </w:tc>
      </w:tr>
      <w:tr w:rsidR="0088536F" w:rsidRPr="005362B1" w14:paraId="72ABA77E" w14:textId="77777777" w:rsidTr="00D9550E">
        <w:trPr>
          <w:trHeight w:val="296"/>
        </w:trPr>
        <w:tc>
          <w:tcPr>
            <w:tcW w:w="4143" w:type="dxa"/>
            <w:tcBorders>
              <w:top w:val="nil"/>
              <w:left w:val="nil"/>
              <w:bottom w:val="nil"/>
              <w:right w:val="nil"/>
            </w:tcBorders>
            <w:shd w:val="clear" w:color="auto" w:fill="auto"/>
            <w:noWrap/>
            <w:vAlign w:val="bottom"/>
            <w:hideMark/>
          </w:tcPr>
          <w:p w14:paraId="0E2898BE" w14:textId="77777777" w:rsidR="0088536F" w:rsidRPr="005362B1" w:rsidRDefault="0088536F" w:rsidP="00D9550E">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46787954" w14:textId="77777777" w:rsidR="0088536F" w:rsidRPr="005362B1" w:rsidRDefault="0088536F" w:rsidP="00D9550E">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16D37039" w14:textId="77777777" w:rsidR="0088536F" w:rsidRPr="005362B1" w:rsidRDefault="0088536F" w:rsidP="00D9550E">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4884F2FA" w14:textId="77777777" w:rsidR="0088536F" w:rsidRPr="005362B1" w:rsidRDefault="0088536F" w:rsidP="00D9550E">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2F6A4A78" w14:textId="77777777" w:rsidR="0088536F" w:rsidRPr="005362B1" w:rsidRDefault="0088536F" w:rsidP="00D9550E">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1BB7BBC8" w14:textId="77777777" w:rsidR="0088536F" w:rsidRPr="005362B1" w:rsidRDefault="0088536F" w:rsidP="00D9550E">
            <w:pPr>
              <w:spacing w:after="0"/>
              <w:jc w:val="right"/>
              <w:rPr>
                <w:color w:val="000000"/>
              </w:rPr>
            </w:pPr>
            <w:r w:rsidRPr="005362B1">
              <w:rPr>
                <w:color w:val="000000"/>
              </w:rPr>
              <w:t>8</w:t>
            </w:r>
          </w:p>
        </w:tc>
      </w:tr>
      <w:tr w:rsidR="0088536F" w:rsidRPr="005362B1" w14:paraId="63641C69" w14:textId="77777777" w:rsidTr="00D9550E">
        <w:trPr>
          <w:trHeight w:val="296"/>
        </w:trPr>
        <w:tc>
          <w:tcPr>
            <w:tcW w:w="4143" w:type="dxa"/>
            <w:tcBorders>
              <w:top w:val="nil"/>
              <w:left w:val="nil"/>
              <w:bottom w:val="nil"/>
              <w:right w:val="nil"/>
            </w:tcBorders>
            <w:shd w:val="clear" w:color="auto" w:fill="auto"/>
            <w:noWrap/>
            <w:vAlign w:val="bottom"/>
            <w:hideMark/>
          </w:tcPr>
          <w:p w14:paraId="3E4583AF" w14:textId="77777777" w:rsidR="0088536F" w:rsidRPr="005362B1" w:rsidRDefault="0088536F" w:rsidP="00D9550E">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BD9B49B" w14:textId="77777777" w:rsidR="0088536F" w:rsidRPr="005362B1" w:rsidRDefault="0088536F" w:rsidP="00D9550E">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39F26498" w14:textId="77777777" w:rsidR="0088536F" w:rsidRPr="005362B1" w:rsidRDefault="0088536F" w:rsidP="00D9550E">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2309DD3C"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4C78FB3F" w14:textId="77777777" w:rsidR="0088536F" w:rsidRPr="005362B1" w:rsidRDefault="0088536F" w:rsidP="00D9550E">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84B7F6B" w14:textId="77777777" w:rsidR="0088536F" w:rsidRPr="005362B1" w:rsidRDefault="0088536F" w:rsidP="00D9550E">
            <w:pPr>
              <w:spacing w:after="0"/>
              <w:jc w:val="right"/>
              <w:rPr>
                <w:color w:val="000000"/>
              </w:rPr>
            </w:pPr>
            <w:r w:rsidRPr="005362B1">
              <w:rPr>
                <w:color w:val="000000"/>
              </w:rPr>
              <w:t>0.1</w:t>
            </w:r>
          </w:p>
        </w:tc>
      </w:tr>
      <w:tr w:rsidR="0088536F" w:rsidRPr="005362B1" w14:paraId="37785AE8" w14:textId="77777777" w:rsidTr="00D9550E">
        <w:trPr>
          <w:trHeight w:val="296"/>
        </w:trPr>
        <w:tc>
          <w:tcPr>
            <w:tcW w:w="4143" w:type="dxa"/>
            <w:tcBorders>
              <w:top w:val="nil"/>
              <w:left w:val="nil"/>
              <w:right w:val="nil"/>
            </w:tcBorders>
            <w:shd w:val="clear" w:color="auto" w:fill="auto"/>
            <w:noWrap/>
            <w:vAlign w:val="bottom"/>
            <w:hideMark/>
          </w:tcPr>
          <w:p w14:paraId="12A2E19B" w14:textId="77777777" w:rsidR="0088536F" w:rsidRPr="005362B1" w:rsidRDefault="0088536F" w:rsidP="00D9550E">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0DB5BBA6" w14:textId="77777777" w:rsidR="0088536F" w:rsidRPr="005362B1" w:rsidRDefault="0088536F" w:rsidP="00D9550E">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0FEC7599" w14:textId="77777777" w:rsidR="0088536F" w:rsidRPr="005362B1" w:rsidRDefault="0088536F" w:rsidP="00D9550E">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7D681B16" w14:textId="77777777" w:rsidR="0088536F" w:rsidRPr="005362B1" w:rsidRDefault="0088536F" w:rsidP="00D9550E">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1DE41727" w14:textId="77777777" w:rsidR="0088536F" w:rsidRPr="005362B1" w:rsidRDefault="0088536F" w:rsidP="00D9550E">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5258E5E5" w14:textId="77777777" w:rsidR="0088536F" w:rsidRPr="005362B1" w:rsidRDefault="0088536F" w:rsidP="00D9550E">
            <w:pPr>
              <w:spacing w:after="0"/>
              <w:jc w:val="right"/>
              <w:rPr>
                <w:color w:val="000000"/>
              </w:rPr>
            </w:pPr>
            <w:r w:rsidRPr="005362B1">
              <w:rPr>
                <w:color w:val="000000"/>
              </w:rPr>
              <w:t>284.8</w:t>
            </w:r>
          </w:p>
        </w:tc>
      </w:tr>
      <w:tr w:rsidR="0088536F" w:rsidRPr="005362B1" w14:paraId="714B105D" w14:textId="77777777" w:rsidTr="00D9550E">
        <w:trPr>
          <w:trHeight w:val="296"/>
        </w:trPr>
        <w:tc>
          <w:tcPr>
            <w:tcW w:w="4143" w:type="dxa"/>
            <w:tcBorders>
              <w:top w:val="nil"/>
              <w:left w:val="nil"/>
              <w:bottom w:val="single" w:sz="4" w:space="0" w:color="auto"/>
              <w:right w:val="nil"/>
            </w:tcBorders>
            <w:shd w:val="clear" w:color="auto" w:fill="auto"/>
            <w:noWrap/>
            <w:vAlign w:val="bottom"/>
            <w:hideMark/>
          </w:tcPr>
          <w:p w14:paraId="1F445285" w14:textId="77777777" w:rsidR="0088536F" w:rsidRPr="005362B1" w:rsidRDefault="0088536F" w:rsidP="00D9550E">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1B1E82CC" w14:textId="77777777" w:rsidR="0088536F" w:rsidRPr="005362B1" w:rsidRDefault="0088536F" w:rsidP="00D9550E">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7C8C94B6"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38320AB2" w14:textId="77777777" w:rsidR="0088536F" w:rsidRPr="005362B1" w:rsidRDefault="0088536F" w:rsidP="00D9550E">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2D11CD0"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5B4B42B5" w14:textId="77777777" w:rsidR="0088536F" w:rsidRPr="005362B1" w:rsidRDefault="0088536F" w:rsidP="00D9550E">
            <w:pPr>
              <w:spacing w:after="0"/>
              <w:jc w:val="right"/>
              <w:rPr>
                <w:color w:val="000000"/>
              </w:rPr>
            </w:pPr>
            <w:r w:rsidRPr="005362B1">
              <w:rPr>
                <w:color w:val="000000"/>
              </w:rPr>
              <w:t>-</w:t>
            </w:r>
          </w:p>
        </w:tc>
      </w:tr>
      <w:tr w:rsidR="0088536F" w:rsidRPr="005362B1" w14:paraId="00D8630E" w14:textId="77777777" w:rsidTr="00D9550E">
        <w:trPr>
          <w:trHeight w:val="296"/>
        </w:trPr>
        <w:tc>
          <w:tcPr>
            <w:tcW w:w="4143" w:type="dxa"/>
            <w:tcBorders>
              <w:top w:val="single" w:sz="4" w:space="0" w:color="auto"/>
              <w:left w:val="nil"/>
              <w:right w:val="nil"/>
            </w:tcBorders>
            <w:shd w:val="clear" w:color="auto" w:fill="auto"/>
            <w:noWrap/>
            <w:vAlign w:val="bottom"/>
            <w:hideMark/>
          </w:tcPr>
          <w:p w14:paraId="67BFAE3A" w14:textId="77777777" w:rsidR="0088536F" w:rsidRPr="005362B1" w:rsidRDefault="0088536F" w:rsidP="00D9550E">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3F8BDD62" w14:textId="77777777" w:rsidR="0088536F" w:rsidRPr="005362B1" w:rsidRDefault="0088536F" w:rsidP="00D9550E">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73B8CB2B" w14:textId="77777777" w:rsidR="0088536F" w:rsidRPr="005362B1" w:rsidRDefault="0088536F" w:rsidP="00D9550E">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13573745" w14:textId="77777777" w:rsidR="0088536F" w:rsidRPr="005362B1" w:rsidRDefault="0088536F" w:rsidP="00D9550E">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13F01548" w14:textId="77777777" w:rsidR="0088536F" w:rsidRPr="005362B1" w:rsidRDefault="0088536F" w:rsidP="00D9550E">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7C6D1C02" w14:textId="77777777" w:rsidR="0088536F" w:rsidRPr="005362B1" w:rsidRDefault="0088536F" w:rsidP="00D9550E">
            <w:pPr>
              <w:spacing w:after="0"/>
              <w:jc w:val="right"/>
              <w:rPr>
                <w:color w:val="000000"/>
              </w:rPr>
            </w:pPr>
            <w:r w:rsidRPr="005362B1">
              <w:rPr>
                <w:color w:val="000000"/>
              </w:rPr>
              <w:t>397.6</w:t>
            </w:r>
          </w:p>
        </w:tc>
      </w:tr>
    </w:tbl>
    <w:p w14:paraId="085CB9F9" w14:textId="77777777" w:rsidR="0088536F" w:rsidRPr="005362B1" w:rsidRDefault="0088536F" w:rsidP="0088536F">
      <w:pPr>
        <w:spacing w:line="259" w:lineRule="auto"/>
      </w:pPr>
      <w:r w:rsidRPr="005362B1">
        <w:br w:type="page"/>
      </w:r>
    </w:p>
    <w:p w14:paraId="68574D89" w14:textId="77777777" w:rsidR="0088536F" w:rsidRPr="005362B1" w:rsidRDefault="0088536F" w:rsidP="0088536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88536F" w:rsidRPr="005362B1" w14:paraId="664E58C7"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7846826E" w14:textId="77777777" w:rsidR="0088536F" w:rsidRPr="005362B1" w:rsidRDefault="0088536F" w:rsidP="00D9550E">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4406AFA5" w14:textId="77777777" w:rsidR="0088536F" w:rsidRPr="005362B1" w:rsidRDefault="0088536F" w:rsidP="00D9550E">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4F8D262E" w14:textId="77777777" w:rsidR="0088536F" w:rsidRPr="005362B1" w:rsidRDefault="0088536F" w:rsidP="00D9550E">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74FE995C" w14:textId="77777777" w:rsidR="0088536F" w:rsidRPr="005362B1" w:rsidRDefault="0088536F" w:rsidP="00D9550E">
            <w:pPr>
              <w:spacing w:after="0"/>
              <w:jc w:val="center"/>
              <w:rPr>
                <w:b/>
                <w:color w:val="000000"/>
              </w:rPr>
            </w:pPr>
            <w:r w:rsidRPr="005362B1">
              <w:rPr>
                <w:b/>
                <w:color w:val="000000"/>
              </w:rPr>
              <w:t>Abundance</w:t>
            </w:r>
          </w:p>
        </w:tc>
      </w:tr>
      <w:tr w:rsidR="0088536F" w:rsidRPr="005362B1" w14:paraId="099F83F3" w14:textId="77777777" w:rsidTr="00D9550E">
        <w:trPr>
          <w:trHeight w:val="297"/>
        </w:trPr>
        <w:tc>
          <w:tcPr>
            <w:tcW w:w="862" w:type="dxa"/>
            <w:tcBorders>
              <w:top w:val="single" w:sz="4" w:space="0" w:color="auto"/>
              <w:left w:val="nil"/>
              <w:bottom w:val="nil"/>
              <w:right w:val="nil"/>
            </w:tcBorders>
            <w:shd w:val="clear" w:color="auto" w:fill="auto"/>
            <w:noWrap/>
            <w:vAlign w:val="center"/>
            <w:hideMark/>
          </w:tcPr>
          <w:p w14:paraId="66B0BBF5" w14:textId="77777777" w:rsidR="0088536F" w:rsidRPr="005362B1" w:rsidRDefault="0088536F" w:rsidP="00D9550E">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252794E6" w14:textId="77777777" w:rsidR="0088536F" w:rsidRPr="005362B1" w:rsidRDefault="0088536F" w:rsidP="00D9550E">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7A880ECC" w14:textId="77777777" w:rsidR="0088536F" w:rsidRPr="005362B1" w:rsidRDefault="0088536F" w:rsidP="00D9550E">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50ACA0BE" w14:textId="77777777" w:rsidR="0088536F" w:rsidRPr="005362B1" w:rsidRDefault="0088536F" w:rsidP="00D9550E">
            <w:pPr>
              <w:spacing w:after="0"/>
              <w:jc w:val="center"/>
              <w:rPr>
                <w:color w:val="000000"/>
              </w:rPr>
            </w:pPr>
            <w:r w:rsidRPr="005362B1">
              <w:rPr>
                <w:color w:val="000000"/>
              </w:rPr>
              <w:t>212,436 (20.7%)</w:t>
            </w:r>
          </w:p>
        </w:tc>
      </w:tr>
      <w:tr w:rsidR="0088536F" w:rsidRPr="005362B1" w14:paraId="089D2E46" w14:textId="77777777" w:rsidTr="00D9550E">
        <w:trPr>
          <w:trHeight w:val="297"/>
        </w:trPr>
        <w:tc>
          <w:tcPr>
            <w:tcW w:w="862" w:type="dxa"/>
            <w:tcBorders>
              <w:top w:val="nil"/>
              <w:left w:val="nil"/>
              <w:bottom w:val="nil"/>
              <w:right w:val="nil"/>
            </w:tcBorders>
            <w:shd w:val="clear" w:color="auto" w:fill="auto"/>
            <w:noWrap/>
            <w:vAlign w:val="center"/>
            <w:hideMark/>
          </w:tcPr>
          <w:p w14:paraId="4795BC78" w14:textId="77777777" w:rsidR="0088536F" w:rsidRPr="005362B1" w:rsidRDefault="0088536F" w:rsidP="00D9550E">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566C3477" w14:textId="77777777" w:rsidR="0088536F" w:rsidRPr="005362B1" w:rsidRDefault="0088536F" w:rsidP="00D9550E">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1025902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C17D042" w14:textId="77777777" w:rsidR="0088536F" w:rsidRPr="005362B1" w:rsidRDefault="0088536F" w:rsidP="00D9550E">
            <w:pPr>
              <w:spacing w:after="0"/>
              <w:jc w:val="center"/>
              <w:rPr>
                <w:color w:val="000000"/>
              </w:rPr>
            </w:pPr>
            <w:r w:rsidRPr="005362B1">
              <w:rPr>
                <w:color w:val="000000"/>
              </w:rPr>
              <w:t>-</w:t>
            </w:r>
          </w:p>
        </w:tc>
      </w:tr>
      <w:tr w:rsidR="0088536F" w:rsidRPr="005362B1" w14:paraId="410473E2" w14:textId="77777777" w:rsidTr="00D9550E">
        <w:trPr>
          <w:trHeight w:val="297"/>
        </w:trPr>
        <w:tc>
          <w:tcPr>
            <w:tcW w:w="862" w:type="dxa"/>
            <w:tcBorders>
              <w:top w:val="nil"/>
              <w:left w:val="nil"/>
              <w:bottom w:val="nil"/>
              <w:right w:val="nil"/>
            </w:tcBorders>
            <w:shd w:val="clear" w:color="auto" w:fill="auto"/>
            <w:noWrap/>
            <w:vAlign w:val="center"/>
            <w:hideMark/>
          </w:tcPr>
          <w:p w14:paraId="1104F30C" w14:textId="77777777" w:rsidR="0088536F" w:rsidRPr="005362B1" w:rsidRDefault="0088536F" w:rsidP="00D9550E">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05ECCF02" w14:textId="77777777" w:rsidR="0088536F" w:rsidRPr="005362B1" w:rsidRDefault="0088536F" w:rsidP="00D9550E">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68CE23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72DBEFB" w14:textId="77777777" w:rsidR="0088536F" w:rsidRPr="005362B1" w:rsidRDefault="0088536F" w:rsidP="00D9550E">
            <w:pPr>
              <w:spacing w:after="0"/>
              <w:jc w:val="center"/>
              <w:rPr>
                <w:color w:val="000000"/>
              </w:rPr>
            </w:pPr>
            <w:r w:rsidRPr="005362B1">
              <w:rPr>
                <w:color w:val="000000"/>
              </w:rPr>
              <w:t>-</w:t>
            </w:r>
          </w:p>
        </w:tc>
      </w:tr>
      <w:tr w:rsidR="0088536F" w:rsidRPr="005362B1" w14:paraId="59AC38F9" w14:textId="77777777" w:rsidTr="00D9550E">
        <w:trPr>
          <w:trHeight w:val="297"/>
        </w:trPr>
        <w:tc>
          <w:tcPr>
            <w:tcW w:w="862" w:type="dxa"/>
            <w:tcBorders>
              <w:top w:val="nil"/>
              <w:left w:val="nil"/>
              <w:bottom w:val="nil"/>
              <w:right w:val="nil"/>
            </w:tcBorders>
            <w:shd w:val="clear" w:color="auto" w:fill="auto"/>
            <w:noWrap/>
            <w:vAlign w:val="center"/>
            <w:hideMark/>
          </w:tcPr>
          <w:p w14:paraId="62DE70A1" w14:textId="77777777" w:rsidR="0088536F" w:rsidRPr="005362B1" w:rsidRDefault="0088536F" w:rsidP="00D9550E">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0A93ADED" w14:textId="77777777" w:rsidR="0088536F" w:rsidRPr="005362B1" w:rsidRDefault="0088536F" w:rsidP="00D9550E">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5E8423FA" w14:textId="77777777" w:rsidR="0088536F" w:rsidRPr="005362B1" w:rsidRDefault="0088536F" w:rsidP="00D9550E">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0E652795" w14:textId="77777777" w:rsidR="0088536F" w:rsidRPr="005362B1" w:rsidRDefault="0088536F" w:rsidP="00D9550E">
            <w:pPr>
              <w:spacing w:after="0"/>
              <w:jc w:val="center"/>
              <w:rPr>
                <w:color w:val="000000"/>
              </w:rPr>
            </w:pPr>
            <w:r w:rsidRPr="005362B1">
              <w:rPr>
                <w:color w:val="000000"/>
              </w:rPr>
              <w:t>225,779 (19.3%)</w:t>
            </w:r>
          </w:p>
        </w:tc>
      </w:tr>
      <w:tr w:rsidR="0088536F" w:rsidRPr="005362B1" w14:paraId="213ED98D" w14:textId="77777777" w:rsidTr="00D9550E">
        <w:trPr>
          <w:trHeight w:val="297"/>
        </w:trPr>
        <w:tc>
          <w:tcPr>
            <w:tcW w:w="862" w:type="dxa"/>
            <w:tcBorders>
              <w:top w:val="nil"/>
              <w:left w:val="nil"/>
              <w:bottom w:val="nil"/>
              <w:right w:val="nil"/>
            </w:tcBorders>
            <w:shd w:val="clear" w:color="auto" w:fill="auto"/>
            <w:noWrap/>
            <w:vAlign w:val="center"/>
            <w:hideMark/>
          </w:tcPr>
          <w:p w14:paraId="3F128AFD" w14:textId="77777777" w:rsidR="0088536F" w:rsidRPr="005362B1" w:rsidRDefault="0088536F" w:rsidP="00D9550E">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456AE048" w14:textId="77777777" w:rsidR="0088536F" w:rsidRPr="005362B1" w:rsidRDefault="0088536F" w:rsidP="00D9550E">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302AF1D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A8D7E9A" w14:textId="77777777" w:rsidR="0088536F" w:rsidRPr="005362B1" w:rsidRDefault="0088536F" w:rsidP="00D9550E">
            <w:pPr>
              <w:spacing w:after="0"/>
              <w:jc w:val="center"/>
              <w:rPr>
                <w:color w:val="000000"/>
              </w:rPr>
            </w:pPr>
            <w:r w:rsidRPr="005362B1">
              <w:rPr>
                <w:color w:val="000000"/>
              </w:rPr>
              <w:t>-</w:t>
            </w:r>
          </w:p>
        </w:tc>
      </w:tr>
      <w:tr w:rsidR="0088536F" w:rsidRPr="005362B1" w14:paraId="7F750A99" w14:textId="77777777" w:rsidTr="00D9550E">
        <w:trPr>
          <w:trHeight w:val="297"/>
        </w:trPr>
        <w:tc>
          <w:tcPr>
            <w:tcW w:w="862" w:type="dxa"/>
            <w:tcBorders>
              <w:top w:val="nil"/>
              <w:left w:val="nil"/>
              <w:bottom w:val="nil"/>
              <w:right w:val="nil"/>
            </w:tcBorders>
            <w:shd w:val="clear" w:color="auto" w:fill="auto"/>
            <w:noWrap/>
            <w:vAlign w:val="center"/>
            <w:hideMark/>
          </w:tcPr>
          <w:p w14:paraId="032CB697" w14:textId="77777777" w:rsidR="0088536F" w:rsidRPr="005362B1" w:rsidRDefault="0088536F" w:rsidP="00D9550E">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65657374" w14:textId="77777777" w:rsidR="0088536F" w:rsidRPr="005362B1" w:rsidRDefault="0088536F" w:rsidP="00D9550E">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000B169E"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46F5DFA" w14:textId="77777777" w:rsidR="0088536F" w:rsidRPr="005362B1" w:rsidRDefault="0088536F" w:rsidP="00D9550E">
            <w:pPr>
              <w:spacing w:after="0"/>
              <w:jc w:val="center"/>
              <w:rPr>
                <w:color w:val="000000"/>
              </w:rPr>
            </w:pPr>
            <w:r w:rsidRPr="005362B1">
              <w:rPr>
                <w:color w:val="000000"/>
              </w:rPr>
              <w:t>-</w:t>
            </w:r>
          </w:p>
        </w:tc>
      </w:tr>
      <w:tr w:rsidR="0088536F" w:rsidRPr="005362B1" w14:paraId="16D5B7A1" w14:textId="77777777" w:rsidTr="00D9550E">
        <w:trPr>
          <w:trHeight w:val="297"/>
        </w:trPr>
        <w:tc>
          <w:tcPr>
            <w:tcW w:w="862" w:type="dxa"/>
            <w:tcBorders>
              <w:top w:val="nil"/>
              <w:left w:val="nil"/>
              <w:bottom w:val="nil"/>
              <w:right w:val="nil"/>
            </w:tcBorders>
            <w:shd w:val="clear" w:color="auto" w:fill="auto"/>
            <w:noWrap/>
            <w:vAlign w:val="center"/>
            <w:hideMark/>
          </w:tcPr>
          <w:p w14:paraId="482481B3" w14:textId="77777777" w:rsidR="0088536F" w:rsidRPr="005362B1" w:rsidRDefault="0088536F" w:rsidP="00D9550E">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3B907C15" w14:textId="77777777" w:rsidR="0088536F" w:rsidRPr="005362B1" w:rsidRDefault="0088536F" w:rsidP="00D9550E">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30F4F31E" w14:textId="77777777" w:rsidR="0088536F" w:rsidRPr="005362B1" w:rsidRDefault="0088536F" w:rsidP="00D9550E">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401F964C" w14:textId="77777777" w:rsidR="0088536F" w:rsidRPr="005362B1" w:rsidRDefault="0088536F" w:rsidP="00D9550E">
            <w:pPr>
              <w:spacing w:after="0"/>
              <w:jc w:val="center"/>
              <w:rPr>
                <w:color w:val="000000"/>
              </w:rPr>
            </w:pPr>
            <w:r w:rsidRPr="005362B1">
              <w:rPr>
                <w:color w:val="000000"/>
              </w:rPr>
              <w:t>319,416 (21.5%)</w:t>
            </w:r>
          </w:p>
        </w:tc>
      </w:tr>
      <w:tr w:rsidR="0088536F" w:rsidRPr="005362B1" w14:paraId="25AD9E3E" w14:textId="77777777" w:rsidTr="00D9550E">
        <w:trPr>
          <w:trHeight w:val="297"/>
        </w:trPr>
        <w:tc>
          <w:tcPr>
            <w:tcW w:w="862" w:type="dxa"/>
            <w:tcBorders>
              <w:top w:val="nil"/>
              <w:left w:val="nil"/>
              <w:bottom w:val="nil"/>
              <w:right w:val="nil"/>
            </w:tcBorders>
            <w:shd w:val="clear" w:color="auto" w:fill="auto"/>
            <w:noWrap/>
            <w:vAlign w:val="center"/>
            <w:hideMark/>
          </w:tcPr>
          <w:p w14:paraId="1FF2630C" w14:textId="77777777" w:rsidR="0088536F" w:rsidRPr="005362B1" w:rsidRDefault="0088536F" w:rsidP="00D9550E">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30CE88BF" w14:textId="77777777" w:rsidR="0088536F" w:rsidRPr="005362B1" w:rsidRDefault="0088536F" w:rsidP="00D9550E">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E60C28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12B4C4" w14:textId="77777777" w:rsidR="0088536F" w:rsidRPr="005362B1" w:rsidRDefault="0088536F" w:rsidP="00D9550E">
            <w:pPr>
              <w:spacing w:after="0"/>
              <w:jc w:val="center"/>
              <w:rPr>
                <w:color w:val="000000"/>
              </w:rPr>
            </w:pPr>
            <w:r w:rsidRPr="005362B1">
              <w:rPr>
                <w:color w:val="000000"/>
              </w:rPr>
              <w:t>-</w:t>
            </w:r>
          </w:p>
        </w:tc>
      </w:tr>
      <w:tr w:rsidR="0088536F" w:rsidRPr="005362B1" w14:paraId="4D489AB1" w14:textId="77777777" w:rsidTr="00D9550E">
        <w:trPr>
          <w:trHeight w:val="297"/>
        </w:trPr>
        <w:tc>
          <w:tcPr>
            <w:tcW w:w="862" w:type="dxa"/>
            <w:tcBorders>
              <w:top w:val="nil"/>
              <w:left w:val="nil"/>
              <w:bottom w:val="nil"/>
              <w:right w:val="nil"/>
            </w:tcBorders>
            <w:shd w:val="clear" w:color="auto" w:fill="auto"/>
            <w:noWrap/>
            <w:vAlign w:val="center"/>
            <w:hideMark/>
          </w:tcPr>
          <w:p w14:paraId="109C7E9A" w14:textId="77777777" w:rsidR="0088536F" w:rsidRPr="005362B1" w:rsidRDefault="0088536F" w:rsidP="00D9550E">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5EB197C2" w14:textId="77777777" w:rsidR="0088536F" w:rsidRPr="005362B1" w:rsidRDefault="0088536F" w:rsidP="00D9550E">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5E17E80F"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62E6795" w14:textId="77777777" w:rsidR="0088536F" w:rsidRPr="005362B1" w:rsidRDefault="0088536F" w:rsidP="00D9550E">
            <w:pPr>
              <w:spacing w:after="0"/>
              <w:jc w:val="center"/>
              <w:rPr>
                <w:color w:val="000000"/>
              </w:rPr>
            </w:pPr>
            <w:r w:rsidRPr="005362B1">
              <w:rPr>
                <w:color w:val="000000"/>
              </w:rPr>
              <w:t>-</w:t>
            </w:r>
          </w:p>
        </w:tc>
      </w:tr>
      <w:tr w:rsidR="0088536F" w:rsidRPr="005362B1" w14:paraId="2BAA9552" w14:textId="77777777" w:rsidTr="00D9550E">
        <w:trPr>
          <w:trHeight w:val="297"/>
        </w:trPr>
        <w:tc>
          <w:tcPr>
            <w:tcW w:w="862" w:type="dxa"/>
            <w:tcBorders>
              <w:top w:val="nil"/>
              <w:left w:val="nil"/>
              <w:bottom w:val="nil"/>
              <w:right w:val="nil"/>
            </w:tcBorders>
            <w:shd w:val="clear" w:color="auto" w:fill="auto"/>
            <w:noWrap/>
            <w:vAlign w:val="center"/>
            <w:hideMark/>
          </w:tcPr>
          <w:p w14:paraId="756350CA" w14:textId="77777777" w:rsidR="0088536F" w:rsidRPr="005362B1" w:rsidRDefault="0088536F" w:rsidP="00D9550E">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7E1F4313" w14:textId="77777777" w:rsidR="0088536F" w:rsidRPr="005362B1" w:rsidRDefault="0088536F" w:rsidP="00D9550E">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105D2D1C" w14:textId="77777777" w:rsidR="0088536F" w:rsidRPr="005362B1" w:rsidRDefault="0088536F" w:rsidP="00D9550E">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19852BA" w14:textId="77777777" w:rsidR="0088536F" w:rsidRPr="005362B1" w:rsidRDefault="0088536F" w:rsidP="00D9550E">
            <w:pPr>
              <w:spacing w:after="0"/>
              <w:jc w:val="center"/>
              <w:rPr>
                <w:color w:val="000000"/>
              </w:rPr>
            </w:pPr>
            <w:r w:rsidRPr="005362B1">
              <w:rPr>
                <w:color w:val="000000"/>
              </w:rPr>
              <w:t>166,639 (11.2%)</w:t>
            </w:r>
          </w:p>
        </w:tc>
      </w:tr>
      <w:tr w:rsidR="0088536F" w:rsidRPr="005362B1" w14:paraId="148F2FDB" w14:textId="77777777" w:rsidTr="00D9550E">
        <w:trPr>
          <w:trHeight w:val="297"/>
        </w:trPr>
        <w:tc>
          <w:tcPr>
            <w:tcW w:w="862" w:type="dxa"/>
            <w:tcBorders>
              <w:top w:val="nil"/>
              <w:left w:val="nil"/>
              <w:bottom w:val="nil"/>
              <w:right w:val="nil"/>
            </w:tcBorders>
            <w:shd w:val="clear" w:color="auto" w:fill="auto"/>
            <w:noWrap/>
            <w:vAlign w:val="center"/>
            <w:hideMark/>
          </w:tcPr>
          <w:p w14:paraId="4A2F25E8" w14:textId="77777777" w:rsidR="0088536F" w:rsidRPr="005362B1" w:rsidRDefault="0088536F" w:rsidP="00D9550E">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0DCE1B30" w14:textId="77777777" w:rsidR="0088536F" w:rsidRPr="005362B1" w:rsidRDefault="0088536F" w:rsidP="00D9550E">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36F5B51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31E79D" w14:textId="77777777" w:rsidR="0088536F" w:rsidRPr="005362B1" w:rsidRDefault="0088536F" w:rsidP="00D9550E">
            <w:pPr>
              <w:spacing w:after="0"/>
              <w:jc w:val="center"/>
              <w:rPr>
                <w:color w:val="000000"/>
              </w:rPr>
            </w:pPr>
            <w:r w:rsidRPr="005362B1">
              <w:rPr>
                <w:color w:val="000000"/>
              </w:rPr>
              <w:t>-</w:t>
            </w:r>
          </w:p>
        </w:tc>
      </w:tr>
      <w:tr w:rsidR="0088536F" w:rsidRPr="005362B1" w14:paraId="4E97F45F" w14:textId="77777777" w:rsidTr="00D9550E">
        <w:trPr>
          <w:trHeight w:val="297"/>
        </w:trPr>
        <w:tc>
          <w:tcPr>
            <w:tcW w:w="862" w:type="dxa"/>
            <w:tcBorders>
              <w:top w:val="nil"/>
              <w:left w:val="nil"/>
              <w:bottom w:val="nil"/>
              <w:right w:val="nil"/>
            </w:tcBorders>
            <w:shd w:val="clear" w:color="auto" w:fill="auto"/>
            <w:noWrap/>
            <w:vAlign w:val="center"/>
            <w:hideMark/>
          </w:tcPr>
          <w:p w14:paraId="542B926A" w14:textId="77777777" w:rsidR="0088536F" w:rsidRPr="005362B1" w:rsidRDefault="0088536F" w:rsidP="00D9550E">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269CCCA5" w14:textId="77777777" w:rsidR="0088536F" w:rsidRPr="005362B1" w:rsidRDefault="0088536F" w:rsidP="00D9550E">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68638B23" w14:textId="77777777" w:rsidR="0088536F" w:rsidRPr="005362B1" w:rsidRDefault="0088536F" w:rsidP="00D9550E">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4DDDBC91" w14:textId="77777777" w:rsidR="0088536F" w:rsidRPr="005362B1" w:rsidRDefault="0088536F" w:rsidP="00D9550E">
            <w:pPr>
              <w:spacing w:after="0"/>
              <w:jc w:val="center"/>
              <w:rPr>
                <w:color w:val="000000"/>
              </w:rPr>
            </w:pPr>
            <w:r w:rsidRPr="005362B1">
              <w:rPr>
                <w:color w:val="000000"/>
              </w:rPr>
              <w:t>158,424 (18%)</w:t>
            </w:r>
          </w:p>
        </w:tc>
      </w:tr>
      <w:tr w:rsidR="0088536F" w:rsidRPr="005362B1" w14:paraId="386B016A" w14:textId="77777777" w:rsidTr="00D9550E">
        <w:trPr>
          <w:trHeight w:val="297"/>
        </w:trPr>
        <w:tc>
          <w:tcPr>
            <w:tcW w:w="862" w:type="dxa"/>
            <w:tcBorders>
              <w:top w:val="nil"/>
              <w:left w:val="nil"/>
              <w:bottom w:val="nil"/>
              <w:right w:val="nil"/>
            </w:tcBorders>
            <w:shd w:val="clear" w:color="auto" w:fill="auto"/>
            <w:noWrap/>
            <w:vAlign w:val="center"/>
            <w:hideMark/>
          </w:tcPr>
          <w:p w14:paraId="3686B75B" w14:textId="77777777" w:rsidR="0088536F" w:rsidRPr="005362B1" w:rsidRDefault="0088536F" w:rsidP="00D9550E">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6934E58A" w14:textId="77777777" w:rsidR="0088536F" w:rsidRPr="005362B1" w:rsidRDefault="0088536F" w:rsidP="00D9550E">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2D56C3EA"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4A6A73F" w14:textId="77777777" w:rsidR="0088536F" w:rsidRPr="005362B1" w:rsidRDefault="0088536F" w:rsidP="00D9550E">
            <w:pPr>
              <w:spacing w:after="0"/>
              <w:jc w:val="center"/>
              <w:rPr>
                <w:color w:val="000000"/>
              </w:rPr>
            </w:pPr>
            <w:r w:rsidRPr="005362B1">
              <w:rPr>
                <w:color w:val="000000"/>
              </w:rPr>
              <w:t>-</w:t>
            </w:r>
          </w:p>
        </w:tc>
      </w:tr>
      <w:tr w:rsidR="0088536F" w:rsidRPr="005362B1" w14:paraId="64C07AC1" w14:textId="77777777" w:rsidTr="00D9550E">
        <w:trPr>
          <w:trHeight w:val="297"/>
        </w:trPr>
        <w:tc>
          <w:tcPr>
            <w:tcW w:w="862" w:type="dxa"/>
            <w:tcBorders>
              <w:top w:val="nil"/>
              <w:left w:val="nil"/>
              <w:bottom w:val="nil"/>
              <w:right w:val="nil"/>
            </w:tcBorders>
            <w:shd w:val="clear" w:color="auto" w:fill="auto"/>
            <w:noWrap/>
            <w:vAlign w:val="center"/>
            <w:hideMark/>
          </w:tcPr>
          <w:p w14:paraId="7C221E24" w14:textId="77777777" w:rsidR="0088536F" w:rsidRPr="005362B1" w:rsidRDefault="0088536F" w:rsidP="00D9550E">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43EB34BA" w14:textId="77777777" w:rsidR="0088536F" w:rsidRPr="005362B1" w:rsidRDefault="0088536F" w:rsidP="00D9550E">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3152A1E8" w14:textId="77777777" w:rsidR="0088536F" w:rsidRPr="005362B1" w:rsidRDefault="0088536F" w:rsidP="00D9550E">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4A1A0F0E" w14:textId="77777777" w:rsidR="0088536F" w:rsidRPr="005362B1" w:rsidRDefault="0088536F" w:rsidP="00D9550E">
            <w:pPr>
              <w:spacing w:after="0"/>
              <w:jc w:val="center"/>
              <w:rPr>
                <w:color w:val="000000"/>
              </w:rPr>
            </w:pPr>
            <w:r w:rsidRPr="005362B1">
              <w:rPr>
                <w:color w:val="000000"/>
              </w:rPr>
              <w:t>159,749 (12.9%)</w:t>
            </w:r>
          </w:p>
        </w:tc>
      </w:tr>
      <w:tr w:rsidR="0088536F" w:rsidRPr="005362B1" w14:paraId="01770569" w14:textId="77777777" w:rsidTr="00D9550E">
        <w:trPr>
          <w:trHeight w:val="297"/>
        </w:trPr>
        <w:tc>
          <w:tcPr>
            <w:tcW w:w="862" w:type="dxa"/>
            <w:tcBorders>
              <w:top w:val="nil"/>
              <w:left w:val="nil"/>
              <w:bottom w:val="nil"/>
              <w:right w:val="nil"/>
            </w:tcBorders>
            <w:shd w:val="clear" w:color="auto" w:fill="auto"/>
            <w:noWrap/>
            <w:vAlign w:val="center"/>
            <w:hideMark/>
          </w:tcPr>
          <w:p w14:paraId="473222D1" w14:textId="77777777" w:rsidR="0088536F" w:rsidRPr="005362B1" w:rsidRDefault="0088536F" w:rsidP="00D9550E">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696E8A8F" w14:textId="77777777" w:rsidR="0088536F" w:rsidRPr="005362B1" w:rsidRDefault="0088536F" w:rsidP="00D9550E">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50C6799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33C0C4" w14:textId="77777777" w:rsidR="0088536F" w:rsidRPr="005362B1" w:rsidRDefault="0088536F" w:rsidP="00D9550E">
            <w:pPr>
              <w:spacing w:after="0"/>
              <w:jc w:val="center"/>
              <w:rPr>
                <w:color w:val="000000"/>
              </w:rPr>
            </w:pPr>
            <w:r w:rsidRPr="005362B1">
              <w:rPr>
                <w:color w:val="000000"/>
              </w:rPr>
              <w:t>-</w:t>
            </w:r>
          </w:p>
        </w:tc>
      </w:tr>
      <w:tr w:rsidR="0088536F" w:rsidRPr="005362B1" w14:paraId="39E2C0C4" w14:textId="77777777" w:rsidTr="00D9550E">
        <w:trPr>
          <w:trHeight w:val="297"/>
        </w:trPr>
        <w:tc>
          <w:tcPr>
            <w:tcW w:w="862" w:type="dxa"/>
            <w:tcBorders>
              <w:top w:val="nil"/>
              <w:left w:val="nil"/>
              <w:bottom w:val="nil"/>
              <w:right w:val="nil"/>
            </w:tcBorders>
            <w:shd w:val="clear" w:color="auto" w:fill="auto"/>
            <w:noWrap/>
            <w:vAlign w:val="center"/>
            <w:hideMark/>
          </w:tcPr>
          <w:p w14:paraId="4E173754" w14:textId="77777777" w:rsidR="0088536F" w:rsidRPr="005362B1" w:rsidRDefault="0088536F" w:rsidP="00D9550E">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BB27578" w14:textId="77777777" w:rsidR="0088536F" w:rsidRPr="005362B1" w:rsidRDefault="0088536F" w:rsidP="00D9550E">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38516DBC" w14:textId="77777777" w:rsidR="0088536F" w:rsidRPr="005362B1" w:rsidRDefault="0088536F" w:rsidP="00D9550E">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26EBA9ED" w14:textId="77777777" w:rsidR="0088536F" w:rsidRPr="005362B1" w:rsidRDefault="0088536F" w:rsidP="00D9550E">
            <w:pPr>
              <w:spacing w:after="0"/>
              <w:jc w:val="center"/>
              <w:rPr>
                <w:color w:val="000000"/>
              </w:rPr>
            </w:pPr>
            <w:r w:rsidRPr="005362B1">
              <w:rPr>
                <w:color w:val="000000"/>
              </w:rPr>
              <w:t>139,895 (20.8%)</w:t>
            </w:r>
          </w:p>
        </w:tc>
      </w:tr>
      <w:tr w:rsidR="0088536F" w:rsidRPr="005362B1" w14:paraId="36FD18E8" w14:textId="77777777" w:rsidTr="00D9550E">
        <w:trPr>
          <w:trHeight w:val="297"/>
        </w:trPr>
        <w:tc>
          <w:tcPr>
            <w:tcW w:w="862" w:type="dxa"/>
            <w:tcBorders>
              <w:top w:val="nil"/>
              <w:left w:val="nil"/>
              <w:bottom w:val="nil"/>
              <w:right w:val="nil"/>
            </w:tcBorders>
            <w:shd w:val="clear" w:color="auto" w:fill="auto"/>
            <w:noWrap/>
            <w:vAlign w:val="center"/>
            <w:hideMark/>
          </w:tcPr>
          <w:p w14:paraId="4B09E69C" w14:textId="77777777" w:rsidR="0088536F" w:rsidRPr="005362B1" w:rsidRDefault="0088536F" w:rsidP="00D9550E">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55E0CC7B" w14:textId="77777777" w:rsidR="0088536F" w:rsidRPr="005362B1" w:rsidRDefault="0088536F" w:rsidP="00D9550E">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2C11746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4AB9EEF" w14:textId="77777777" w:rsidR="0088536F" w:rsidRPr="005362B1" w:rsidRDefault="0088536F" w:rsidP="00D9550E">
            <w:pPr>
              <w:spacing w:after="0"/>
              <w:jc w:val="center"/>
              <w:rPr>
                <w:color w:val="000000"/>
              </w:rPr>
            </w:pPr>
            <w:r w:rsidRPr="005362B1">
              <w:rPr>
                <w:color w:val="000000"/>
              </w:rPr>
              <w:t>-</w:t>
            </w:r>
          </w:p>
        </w:tc>
      </w:tr>
      <w:tr w:rsidR="0088536F" w:rsidRPr="005362B1" w14:paraId="3763B9D7" w14:textId="77777777" w:rsidTr="00D9550E">
        <w:trPr>
          <w:trHeight w:val="297"/>
        </w:trPr>
        <w:tc>
          <w:tcPr>
            <w:tcW w:w="862" w:type="dxa"/>
            <w:tcBorders>
              <w:top w:val="nil"/>
              <w:left w:val="nil"/>
              <w:bottom w:val="nil"/>
              <w:right w:val="nil"/>
            </w:tcBorders>
            <w:shd w:val="clear" w:color="auto" w:fill="auto"/>
            <w:noWrap/>
            <w:vAlign w:val="center"/>
            <w:hideMark/>
          </w:tcPr>
          <w:p w14:paraId="26B14D35" w14:textId="77777777" w:rsidR="0088536F" w:rsidRPr="005362B1" w:rsidRDefault="0088536F" w:rsidP="00D9550E">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AEBA452" w14:textId="77777777" w:rsidR="0088536F" w:rsidRPr="005362B1" w:rsidRDefault="0088536F" w:rsidP="00D9550E">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3D0BD53A" w14:textId="77777777" w:rsidR="0088536F" w:rsidRPr="005362B1" w:rsidRDefault="0088536F" w:rsidP="00D9550E">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09FFDA3B" w14:textId="77777777" w:rsidR="0088536F" w:rsidRPr="005362B1" w:rsidRDefault="0088536F" w:rsidP="00D9550E">
            <w:pPr>
              <w:spacing w:after="0"/>
              <w:jc w:val="center"/>
              <w:rPr>
                <w:color w:val="000000"/>
              </w:rPr>
            </w:pPr>
            <w:r w:rsidRPr="005362B1">
              <w:rPr>
                <w:color w:val="000000"/>
              </w:rPr>
              <w:t>192,306 (17.5%)</w:t>
            </w:r>
          </w:p>
        </w:tc>
      </w:tr>
      <w:tr w:rsidR="0088536F" w:rsidRPr="005362B1" w14:paraId="5A6A3DB2" w14:textId="77777777" w:rsidTr="00D9550E">
        <w:trPr>
          <w:trHeight w:val="297"/>
        </w:trPr>
        <w:tc>
          <w:tcPr>
            <w:tcW w:w="862" w:type="dxa"/>
            <w:tcBorders>
              <w:top w:val="nil"/>
              <w:left w:val="nil"/>
              <w:bottom w:val="nil"/>
              <w:right w:val="nil"/>
            </w:tcBorders>
            <w:shd w:val="clear" w:color="auto" w:fill="auto"/>
            <w:noWrap/>
            <w:vAlign w:val="center"/>
            <w:hideMark/>
          </w:tcPr>
          <w:p w14:paraId="07DD2D9F" w14:textId="77777777" w:rsidR="0088536F" w:rsidRPr="005362B1" w:rsidRDefault="0088536F" w:rsidP="00D9550E">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4B2BEF4C" w14:textId="77777777" w:rsidR="0088536F" w:rsidRPr="005362B1" w:rsidRDefault="0088536F" w:rsidP="00D9550E">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6F881BD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3A0C9CA" w14:textId="77777777" w:rsidR="0088536F" w:rsidRPr="005362B1" w:rsidRDefault="0088536F" w:rsidP="00D9550E">
            <w:pPr>
              <w:spacing w:after="0"/>
              <w:jc w:val="center"/>
              <w:rPr>
                <w:color w:val="000000"/>
              </w:rPr>
            </w:pPr>
            <w:r w:rsidRPr="005362B1">
              <w:rPr>
                <w:color w:val="000000"/>
              </w:rPr>
              <w:t>-</w:t>
            </w:r>
          </w:p>
        </w:tc>
      </w:tr>
      <w:tr w:rsidR="0088536F" w:rsidRPr="005362B1" w14:paraId="43C8360A" w14:textId="77777777" w:rsidTr="00D9550E">
        <w:trPr>
          <w:trHeight w:val="297"/>
        </w:trPr>
        <w:tc>
          <w:tcPr>
            <w:tcW w:w="862" w:type="dxa"/>
            <w:tcBorders>
              <w:top w:val="nil"/>
              <w:left w:val="nil"/>
              <w:bottom w:val="nil"/>
              <w:right w:val="nil"/>
            </w:tcBorders>
            <w:shd w:val="clear" w:color="auto" w:fill="auto"/>
            <w:noWrap/>
            <w:vAlign w:val="center"/>
            <w:hideMark/>
          </w:tcPr>
          <w:p w14:paraId="38CDC469" w14:textId="77777777" w:rsidR="0088536F" w:rsidRPr="005362B1" w:rsidRDefault="0088536F" w:rsidP="00D9550E">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48F4B574" w14:textId="77777777" w:rsidR="0088536F" w:rsidRPr="005362B1" w:rsidRDefault="0088536F" w:rsidP="00D9550E">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6EE1FDA7" w14:textId="77777777" w:rsidR="0088536F" w:rsidRPr="005362B1" w:rsidRDefault="0088536F" w:rsidP="00D9550E">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6ECCD9B0" w14:textId="77777777" w:rsidR="0088536F" w:rsidRPr="005362B1" w:rsidRDefault="0088536F" w:rsidP="00D9550E">
            <w:pPr>
              <w:spacing w:after="0"/>
              <w:jc w:val="center"/>
              <w:rPr>
                <w:color w:val="000000"/>
              </w:rPr>
            </w:pPr>
            <w:r w:rsidRPr="005362B1">
              <w:rPr>
                <w:color w:val="000000"/>
              </w:rPr>
              <w:t>573,603 (28.6%)</w:t>
            </w:r>
          </w:p>
        </w:tc>
      </w:tr>
      <w:tr w:rsidR="0088536F" w:rsidRPr="005362B1" w14:paraId="2F2C655D" w14:textId="77777777" w:rsidTr="00D9550E">
        <w:trPr>
          <w:trHeight w:val="297"/>
        </w:trPr>
        <w:tc>
          <w:tcPr>
            <w:tcW w:w="862" w:type="dxa"/>
            <w:tcBorders>
              <w:top w:val="nil"/>
              <w:left w:val="nil"/>
              <w:bottom w:val="nil"/>
              <w:right w:val="nil"/>
            </w:tcBorders>
            <w:shd w:val="clear" w:color="auto" w:fill="auto"/>
            <w:noWrap/>
            <w:vAlign w:val="center"/>
            <w:hideMark/>
          </w:tcPr>
          <w:p w14:paraId="72CDF645" w14:textId="77777777" w:rsidR="0088536F" w:rsidRPr="005362B1" w:rsidRDefault="0088536F" w:rsidP="00D9550E">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26DB0B2" w14:textId="77777777" w:rsidR="0088536F" w:rsidRPr="005362B1" w:rsidRDefault="0088536F" w:rsidP="00D9550E">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52091C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D855575" w14:textId="77777777" w:rsidR="0088536F" w:rsidRPr="005362B1" w:rsidRDefault="0088536F" w:rsidP="00D9550E">
            <w:pPr>
              <w:spacing w:after="0"/>
              <w:jc w:val="center"/>
              <w:rPr>
                <w:color w:val="000000"/>
              </w:rPr>
            </w:pPr>
            <w:r w:rsidRPr="005362B1">
              <w:rPr>
                <w:color w:val="000000"/>
              </w:rPr>
              <w:t>-</w:t>
            </w:r>
          </w:p>
        </w:tc>
      </w:tr>
      <w:tr w:rsidR="0088536F" w:rsidRPr="005362B1" w14:paraId="14966C5F" w14:textId="77777777" w:rsidTr="00D9550E">
        <w:trPr>
          <w:trHeight w:val="297"/>
        </w:trPr>
        <w:tc>
          <w:tcPr>
            <w:tcW w:w="862" w:type="dxa"/>
            <w:tcBorders>
              <w:top w:val="nil"/>
              <w:left w:val="nil"/>
              <w:bottom w:val="nil"/>
              <w:right w:val="nil"/>
            </w:tcBorders>
            <w:shd w:val="clear" w:color="auto" w:fill="auto"/>
            <w:noWrap/>
            <w:vAlign w:val="center"/>
            <w:hideMark/>
          </w:tcPr>
          <w:p w14:paraId="55395E00" w14:textId="77777777" w:rsidR="0088536F" w:rsidRPr="005362B1" w:rsidRDefault="0088536F" w:rsidP="00D9550E">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14D80F34" w14:textId="77777777" w:rsidR="0088536F" w:rsidRPr="005362B1" w:rsidRDefault="0088536F" w:rsidP="00D9550E">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3FCBF244" w14:textId="77777777" w:rsidR="0088536F" w:rsidRPr="005362B1" w:rsidRDefault="0088536F" w:rsidP="00D9550E">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0E19F346" w14:textId="77777777" w:rsidR="0088536F" w:rsidRPr="005362B1" w:rsidRDefault="0088536F" w:rsidP="00D9550E">
            <w:pPr>
              <w:spacing w:after="0"/>
              <w:jc w:val="center"/>
              <w:rPr>
                <w:color w:val="000000"/>
              </w:rPr>
            </w:pPr>
            <w:r w:rsidRPr="005362B1">
              <w:rPr>
                <w:color w:val="000000"/>
              </w:rPr>
              <w:t>348,035 (17.7%)</w:t>
            </w:r>
          </w:p>
        </w:tc>
      </w:tr>
      <w:tr w:rsidR="0088536F" w:rsidRPr="005362B1" w14:paraId="46E31732" w14:textId="77777777" w:rsidTr="00D9550E">
        <w:trPr>
          <w:trHeight w:val="297"/>
        </w:trPr>
        <w:tc>
          <w:tcPr>
            <w:tcW w:w="862" w:type="dxa"/>
            <w:tcBorders>
              <w:top w:val="nil"/>
              <w:left w:val="nil"/>
              <w:bottom w:val="nil"/>
              <w:right w:val="nil"/>
            </w:tcBorders>
            <w:shd w:val="clear" w:color="auto" w:fill="auto"/>
            <w:noWrap/>
            <w:vAlign w:val="center"/>
            <w:hideMark/>
          </w:tcPr>
          <w:p w14:paraId="69C824DE" w14:textId="77777777" w:rsidR="0088536F" w:rsidRPr="005362B1" w:rsidRDefault="0088536F" w:rsidP="00D9550E">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E3B46DE" w14:textId="77777777" w:rsidR="0088536F" w:rsidRPr="005362B1" w:rsidRDefault="0088536F" w:rsidP="00D9550E">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031A93E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A8FC48" w14:textId="77777777" w:rsidR="0088536F" w:rsidRPr="005362B1" w:rsidRDefault="0088536F" w:rsidP="00D9550E">
            <w:pPr>
              <w:spacing w:after="0"/>
              <w:jc w:val="center"/>
              <w:rPr>
                <w:color w:val="000000"/>
              </w:rPr>
            </w:pPr>
            <w:r w:rsidRPr="005362B1">
              <w:rPr>
                <w:color w:val="000000"/>
              </w:rPr>
              <w:t>-</w:t>
            </w:r>
          </w:p>
        </w:tc>
      </w:tr>
      <w:tr w:rsidR="0088536F" w:rsidRPr="005362B1" w14:paraId="09EA6C55" w14:textId="77777777" w:rsidTr="00D9550E">
        <w:trPr>
          <w:trHeight w:val="297"/>
        </w:trPr>
        <w:tc>
          <w:tcPr>
            <w:tcW w:w="862" w:type="dxa"/>
            <w:tcBorders>
              <w:top w:val="nil"/>
              <w:left w:val="nil"/>
              <w:bottom w:val="nil"/>
              <w:right w:val="nil"/>
            </w:tcBorders>
            <w:shd w:val="clear" w:color="auto" w:fill="auto"/>
            <w:noWrap/>
            <w:vAlign w:val="center"/>
            <w:hideMark/>
          </w:tcPr>
          <w:p w14:paraId="10FDBD1F" w14:textId="77777777" w:rsidR="0088536F" w:rsidRPr="005362B1" w:rsidRDefault="0088536F" w:rsidP="00D9550E">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714D0D93" w14:textId="77777777" w:rsidR="0088536F" w:rsidRPr="005362B1" w:rsidRDefault="0088536F" w:rsidP="00D9550E">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340EACE6" w14:textId="77777777" w:rsidR="0088536F" w:rsidRPr="005362B1" w:rsidRDefault="0088536F" w:rsidP="00D9550E">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320BCDFF" w14:textId="77777777" w:rsidR="0088536F" w:rsidRPr="005362B1" w:rsidRDefault="0088536F" w:rsidP="00D9550E">
            <w:pPr>
              <w:spacing w:after="0"/>
              <w:jc w:val="center"/>
              <w:rPr>
                <w:color w:val="000000"/>
              </w:rPr>
            </w:pPr>
            <w:r w:rsidRPr="005362B1">
              <w:rPr>
                <w:color w:val="000000"/>
              </w:rPr>
              <w:t>337,992 (15.2%)</w:t>
            </w:r>
          </w:p>
        </w:tc>
      </w:tr>
      <w:tr w:rsidR="0088536F" w:rsidRPr="005362B1" w14:paraId="31B46475" w14:textId="77777777" w:rsidTr="00D9550E">
        <w:trPr>
          <w:trHeight w:val="297"/>
        </w:trPr>
        <w:tc>
          <w:tcPr>
            <w:tcW w:w="862" w:type="dxa"/>
            <w:tcBorders>
              <w:top w:val="nil"/>
              <w:left w:val="nil"/>
              <w:bottom w:val="nil"/>
              <w:right w:val="nil"/>
            </w:tcBorders>
            <w:shd w:val="clear" w:color="auto" w:fill="auto"/>
            <w:noWrap/>
            <w:vAlign w:val="center"/>
            <w:hideMark/>
          </w:tcPr>
          <w:p w14:paraId="014AB14E" w14:textId="77777777" w:rsidR="0088536F" w:rsidRPr="005362B1" w:rsidRDefault="0088536F" w:rsidP="00D9550E">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2980A832" w14:textId="77777777" w:rsidR="0088536F" w:rsidRPr="005362B1" w:rsidRDefault="0088536F" w:rsidP="00D9550E">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47C15C1C"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FF76A43" w14:textId="77777777" w:rsidR="0088536F" w:rsidRPr="005362B1" w:rsidRDefault="0088536F" w:rsidP="00D9550E">
            <w:pPr>
              <w:spacing w:after="0"/>
              <w:jc w:val="center"/>
              <w:rPr>
                <w:color w:val="000000"/>
              </w:rPr>
            </w:pPr>
            <w:r w:rsidRPr="005362B1">
              <w:rPr>
                <w:color w:val="000000"/>
              </w:rPr>
              <w:t>-</w:t>
            </w:r>
          </w:p>
        </w:tc>
      </w:tr>
      <w:tr w:rsidR="0088536F" w:rsidRPr="005362B1" w14:paraId="59092686" w14:textId="77777777" w:rsidTr="00D9550E">
        <w:trPr>
          <w:trHeight w:val="297"/>
        </w:trPr>
        <w:tc>
          <w:tcPr>
            <w:tcW w:w="862" w:type="dxa"/>
            <w:tcBorders>
              <w:top w:val="nil"/>
              <w:left w:val="nil"/>
              <w:bottom w:val="nil"/>
              <w:right w:val="nil"/>
            </w:tcBorders>
            <w:shd w:val="clear" w:color="auto" w:fill="auto"/>
            <w:noWrap/>
            <w:vAlign w:val="center"/>
            <w:hideMark/>
          </w:tcPr>
          <w:p w14:paraId="707EA75B" w14:textId="77777777" w:rsidR="0088536F" w:rsidRPr="005362B1" w:rsidRDefault="0088536F" w:rsidP="00D9550E">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45E73981" w14:textId="77777777" w:rsidR="0088536F" w:rsidRPr="005362B1" w:rsidRDefault="0088536F" w:rsidP="00D9550E">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5295F5FC" w14:textId="77777777" w:rsidR="0088536F" w:rsidRPr="005362B1" w:rsidRDefault="0088536F" w:rsidP="00D9550E">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5E0AA281" w14:textId="77777777" w:rsidR="0088536F" w:rsidRPr="005362B1" w:rsidRDefault="0088536F" w:rsidP="00D9550E">
            <w:pPr>
              <w:spacing w:after="0"/>
              <w:jc w:val="center"/>
              <w:rPr>
                <w:color w:val="000000"/>
              </w:rPr>
            </w:pPr>
            <w:r w:rsidRPr="005362B1">
              <w:rPr>
                <w:color w:val="000000"/>
              </w:rPr>
              <w:t>196,555 (12%)</w:t>
            </w:r>
          </w:p>
        </w:tc>
      </w:tr>
      <w:tr w:rsidR="0088536F" w:rsidRPr="005362B1" w14:paraId="1A713869" w14:textId="77777777" w:rsidTr="00D9550E">
        <w:trPr>
          <w:trHeight w:val="297"/>
        </w:trPr>
        <w:tc>
          <w:tcPr>
            <w:tcW w:w="862" w:type="dxa"/>
            <w:tcBorders>
              <w:top w:val="nil"/>
              <w:left w:val="nil"/>
              <w:bottom w:val="nil"/>
              <w:right w:val="nil"/>
            </w:tcBorders>
            <w:shd w:val="clear" w:color="auto" w:fill="auto"/>
            <w:noWrap/>
            <w:vAlign w:val="center"/>
            <w:hideMark/>
          </w:tcPr>
          <w:p w14:paraId="4F17BF97" w14:textId="77777777" w:rsidR="0088536F" w:rsidRPr="005362B1" w:rsidRDefault="0088536F" w:rsidP="00D9550E">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5D1DE6AF" w14:textId="77777777" w:rsidR="0088536F" w:rsidRPr="005362B1" w:rsidRDefault="0088536F" w:rsidP="00D9550E">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5F27B7D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1C3AA84" w14:textId="77777777" w:rsidR="0088536F" w:rsidRPr="005362B1" w:rsidRDefault="0088536F" w:rsidP="00D9550E">
            <w:pPr>
              <w:spacing w:after="0"/>
              <w:jc w:val="center"/>
              <w:rPr>
                <w:color w:val="000000"/>
              </w:rPr>
            </w:pPr>
            <w:r w:rsidRPr="005362B1">
              <w:rPr>
                <w:color w:val="000000"/>
              </w:rPr>
              <w:t>-</w:t>
            </w:r>
          </w:p>
        </w:tc>
      </w:tr>
      <w:tr w:rsidR="0088536F" w:rsidRPr="005362B1" w14:paraId="3D4F191C" w14:textId="77777777" w:rsidTr="00D9550E">
        <w:trPr>
          <w:trHeight w:val="297"/>
        </w:trPr>
        <w:tc>
          <w:tcPr>
            <w:tcW w:w="862" w:type="dxa"/>
            <w:tcBorders>
              <w:top w:val="nil"/>
              <w:left w:val="nil"/>
              <w:bottom w:val="nil"/>
              <w:right w:val="nil"/>
            </w:tcBorders>
            <w:shd w:val="clear" w:color="auto" w:fill="auto"/>
            <w:noWrap/>
            <w:vAlign w:val="center"/>
            <w:hideMark/>
          </w:tcPr>
          <w:p w14:paraId="048DDF4D" w14:textId="77777777" w:rsidR="0088536F" w:rsidRPr="005362B1" w:rsidRDefault="0088536F" w:rsidP="00D9550E">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51BC4791" w14:textId="77777777" w:rsidR="0088536F" w:rsidRPr="005362B1" w:rsidRDefault="0088536F" w:rsidP="00D9550E">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3F12612A" w14:textId="77777777" w:rsidR="0088536F" w:rsidRPr="005362B1" w:rsidRDefault="0088536F" w:rsidP="00D9550E">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3F2659C8" w14:textId="77777777" w:rsidR="0088536F" w:rsidRPr="005362B1" w:rsidRDefault="0088536F" w:rsidP="00D9550E">
            <w:pPr>
              <w:spacing w:after="0"/>
              <w:jc w:val="center"/>
              <w:rPr>
                <w:color w:val="000000"/>
              </w:rPr>
            </w:pPr>
            <w:r w:rsidRPr="005362B1">
              <w:rPr>
                <w:color w:val="000000"/>
              </w:rPr>
              <w:t>56,199 (11.7%)</w:t>
            </w:r>
          </w:p>
        </w:tc>
      </w:tr>
      <w:tr w:rsidR="0088536F" w:rsidRPr="005362B1" w14:paraId="0B449B8C" w14:textId="77777777" w:rsidTr="00D9550E">
        <w:trPr>
          <w:trHeight w:val="297"/>
        </w:trPr>
        <w:tc>
          <w:tcPr>
            <w:tcW w:w="862" w:type="dxa"/>
            <w:tcBorders>
              <w:top w:val="nil"/>
              <w:left w:val="nil"/>
              <w:bottom w:val="nil"/>
              <w:right w:val="nil"/>
            </w:tcBorders>
            <w:shd w:val="clear" w:color="auto" w:fill="auto"/>
            <w:noWrap/>
            <w:vAlign w:val="center"/>
            <w:hideMark/>
          </w:tcPr>
          <w:p w14:paraId="1E831DA4" w14:textId="77777777" w:rsidR="0088536F" w:rsidRPr="005362B1" w:rsidRDefault="0088536F" w:rsidP="00D9550E">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2714E795" w14:textId="77777777" w:rsidR="0088536F" w:rsidRPr="005362B1" w:rsidRDefault="0088536F" w:rsidP="00D9550E">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6805122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5961F89" w14:textId="77777777" w:rsidR="0088536F" w:rsidRPr="005362B1" w:rsidRDefault="0088536F" w:rsidP="00D9550E">
            <w:pPr>
              <w:spacing w:after="0"/>
              <w:jc w:val="center"/>
              <w:rPr>
                <w:color w:val="000000"/>
              </w:rPr>
            </w:pPr>
            <w:r w:rsidRPr="005362B1">
              <w:rPr>
                <w:color w:val="000000"/>
              </w:rPr>
              <w:t>-</w:t>
            </w:r>
          </w:p>
        </w:tc>
      </w:tr>
      <w:tr w:rsidR="0088536F" w:rsidRPr="005362B1" w14:paraId="7A7D49BE" w14:textId="77777777" w:rsidTr="00D9550E">
        <w:trPr>
          <w:trHeight w:val="297"/>
        </w:trPr>
        <w:tc>
          <w:tcPr>
            <w:tcW w:w="862" w:type="dxa"/>
            <w:tcBorders>
              <w:top w:val="nil"/>
              <w:left w:val="nil"/>
              <w:bottom w:val="nil"/>
              <w:right w:val="nil"/>
            </w:tcBorders>
            <w:shd w:val="clear" w:color="auto" w:fill="auto"/>
            <w:noWrap/>
            <w:vAlign w:val="center"/>
            <w:hideMark/>
          </w:tcPr>
          <w:p w14:paraId="620FF5FE" w14:textId="77777777" w:rsidR="0088536F" w:rsidRPr="005362B1" w:rsidRDefault="0088536F" w:rsidP="00D9550E">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195CEA97" w14:textId="77777777" w:rsidR="0088536F" w:rsidRPr="005362B1" w:rsidRDefault="0088536F" w:rsidP="00D9550E">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1CA06A1D" w14:textId="77777777" w:rsidR="0088536F" w:rsidRPr="005362B1" w:rsidRDefault="0088536F" w:rsidP="00D9550E">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5113AA68" w14:textId="77777777" w:rsidR="0088536F" w:rsidRPr="005362B1" w:rsidRDefault="0088536F" w:rsidP="00D9550E">
            <w:pPr>
              <w:spacing w:after="0"/>
              <w:jc w:val="center"/>
              <w:rPr>
                <w:color w:val="000000"/>
              </w:rPr>
            </w:pPr>
            <w:r w:rsidRPr="005362B1">
              <w:rPr>
                <w:color w:val="000000"/>
              </w:rPr>
              <w:t>127,118 (24.7%)</w:t>
            </w:r>
          </w:p>
        </w:tc>
      </w:tr>
      <w:tr w:rsidR="0088536F" w:rsidRPr="005362B1" w14:paraId="5D65D114" w14:textId="77777777" w:rsidTr="00D9550E">
        <w:trPr>
          <w:trHeight w:val="297"/>
        </w:trPr>
        <w:tc>
          <w:tcPr>
            <w:tcW w:w="862" w:type="dxa"/>
            <w:tcBorders>
              <w:top w:val="nil"/>
              <w:left w:val="nil"/>
              <w:bottom w:val="nil"/>
              <w:right w:val="nil"/>
            </w:tcBorders>
            <w:shd w:val="clear" w:color="auto" w:fill="auto"/>
            <w:noWrap/>
            <w:vAlign w:val="center"/>
            <w:hideMark/>
          </w:tcPr>
          <w:p w14:paraId="338308CB" w14:textId="77777777" w:rsidR="0088536F" w:rsidRPr="005362B1" w:rsidRDefault="0088536F" w:rsidP="00D9550E">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44F51682" w14:textId="77777777" w:rsidR="0088536F" w:rsidRPr="005362B1" w:rsidRDefault="0088536F" w:rsidP="00D9550E">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096D4D0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12FAF53" w14:textId="77777777" w:rsidR="0088536F" w:rsidRPr="005362B1" w:rsidRDefault="0088536F" w:rsidP="00D9550E">
            <w:pPr>
              <w:spacing w:after="0"/>
              <w:jc w:val="center"/>
              <w:rPr>
                <w:color w:val="000000"/>
              </w:rPr>
            </w:pPr>
            <w:r w:rsidRPr="005362B1">
              <w:rPr>
                <w:color w:val="000000"/>
              </w:rPr>
              <w:t>-</w:t>
            </w:r>
          </w:p>
        </w:tc>
      </w:tr>
      <w:tr w:rsidR="0088536F" w:rsidRPr="005362B1" w14:paraId="5E148607" w14:textId="77777777" w:rsidTr="00D9550E">
        <w:trPr>
          <w:trHeight w:val="297"/>
        </w:trPr>
        <w:tc>
          <w:tcPr>
            <w:tcW w:w="862" w:type="dxa"/>
            <w:tcBorders>
              <w:top w:val="nil"/>
              <w:left w:val="nil"/>
              <w:bottom w:val="nil"/>
              <w:right w:val="nil"/>
            </w:tcBorders>
            <w:shd w:val="clear" w:color="auto" w:fill="auto"/>
            <w:noWrap/>
            <w:vAlign w:val="center"/>
            <w:hideMark/>
          </w:tcPr>
          <w:p w14:paraId="2612C283" w14:textId="77777777" w:rsidR="0088536F" w:rsidRPr="005362B1" w:rsidRDefault="0088536F" w:rsidP="00D9550E">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38BCD1B0" w14:textId="77777777" w:rsidR="0088536F" w:rsidRPr="005362B1" w:rsidRDefault="0088536F" w:rsidP="00D9550E">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3EC52C52" w14:textId="77777777" w:rsidR="0088536F" w:rsidRPr="005362B1" w:rsidRDefault="0088536F" w:rsidP="00D9550E">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2D422865" w14:textId="77777777" w:rsidR="0088536F" w:rsidRPr="005362B1" w:rsidRDefault="0088536F" w:rsidP="00D9550E">
            <w:pPr>
              <w:spacing w:after="0"/>
              <w:jc w:val="center"/>
              <w:rPr>
                <w:color w:val="000000"/>
              </w:rPr>
            </w:pPr>
            <w:r w:rsidRPr="005362B1">
              <w:rPr>
                <w:color w:val="000000"/>
              </w:rPr>
              <w:t>90,914 (8.7%)</w:t>
            </w:r>
          </w:p>
        </w:tc>
      </w:tr>
      <w:tr w:rsidR="0088536F" w:rsidRPr="005362B1" w14:paraId="4C1BCC8A" w14:textId="77777777" w:rsidTr="00D9550E">
        <w:trPr>
          <w:trHeight w:val="297"/>
        </w:trPr>
        <w:tc>
          <w:tcPr>
            <w:tcW w:w="862" w:type="dxa"/>
            <w:tcBorders>
              <w:top w:val="nil"/>
              <w:left w:val="nil"/>
              <w:right w:val="nil"/>
            </w:tcBorders>
            <w:shd w:val="clear" w:color="auto" w:fill="auto"/>
            <w:noWrap/>
            <w:vAlign w:val="center"/>
            <w:hideMark/>
          </w:tcPr>
          <w:p w14:paraId="5466A47E" w14:textId="77777777" w:rsidR="0088536F" w:rsidRPr="005362B1" w:rsidRDefault="0088536F" w:rsidP="00D9550E">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00C14979" w14:textId="77777777" w:rsidR="0088536F" w:rsidRPr="005362B1" w:rsidRDefault="0088536F" w:rsidP="00D9550E">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122C56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49F80D1C" w14:textId="77777777" w:rsidR="0088536F" w:rsidRPr="005362B1" w:rsidRDefault="0088536F" w:rsidP="00D9550E">
            <w:pPr>
              <w:spacing w:after="0"/>
              <w:jc w:val="center"/>
              <w:rPr>
                <w:color w:val="000000"/>
              </w:rPr>
            </w:pPr>
            <w:r w:rsidRPr="005362B1">
              <w:rPr>
                <w:color w:val="000000"/>
              </w:rPr>
              <w:t>-</w:t>
            </w:r>
          </w:p>
        </w:tc>
      </w:tr>
      <w:tr w:rsidR="0088536F" w:rsidRPr="005362B1" w14:paraId="4BA424F0"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6182B8BA" w14:textId="77777777" w:rsidR="0088536F" w:rsidRPr="005362B1" w:rsidRDefault="0088536F" w:rsidP="00D9550E">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6EF5954E" w14:textId="77777777" w:rsidR="0088536F" w:rsidRPr="005362B1" w:rsidRDefault="0088536F" w:rsidP="00D9550E">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5E6DB417" w14:textId="77777777" w:rsidR="0088536F" w:rsidRPr="005362B1" w:rsidRDefault="0088536F" w:rsidP="00D9550E">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31A2BFC8" w14:textId="77777777" w:rsidR="0088536F" w:rsidRPr="005362B1" w:rsidRDefault="0088536F" w:rsidP="00D9550E">
            <w:pPr>
              <w:spacing w:after="0"/>
              <w:jc w:val="center"/>
              <w:rPr>
                <w:color w:val="000000"/>
              </w:rPr>
            </w:pPr>
            <w:r w:rsidRPr="005362B1">
              <w:rPr>
                <w:color w:val="000000"/>
              </w:rPr>
              <w:t>138,683 (12.1%)</w:t>
            </w:r>
          </w:p>
        </w:tc>
      </w:tr>
    </w:tbl>
    <w:p w14:paraId="7329D763" w14:textId="77777777" w:rsidR="0088536F" w:rsidRPr="005362B1" w:rsidRDefault="0088536F" w:rsidP="0088536F">
      <w:pPr>
        <w:spacing w:line="259" w:lineRule="auto"/>
      </w:pPr>
      <w:r w:rsidRPr="005362B1">
        <w:br w:type="page"/>
      </w:r>
    </w:p>
    <w:p w14:paraId="2738E6C1" w14:textId="77777777" w:rsidR="0088536F" w:rsidRPr="005362B1" w:rsidRDefault="0088536F" w:rsidP="0088536F">
      <w:pPr>
        <w:pStyle w:val="Heading5"/>
      </w:pPr>
      <w:r w:rsidRPr="006C3629">
        <w:lastRenderedPageBreak/>
        <w:t>Table 2.</w:t>
      </w:r>
      <w:r w:rsidRPr="006C3629">
        <w:rPr>
          <w:noProof/>
        </w:rPr>
        <w:t>11.</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88536F" w:rsidRPr="005362B1" w14:paraId="76D8F2A4"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4CF94245" w14:textId="77777777" w:rsidR="0088536F" w:rsidRPr="005362B1" w:rsidRDefault="0088536F" w:rsidP="00D9550E">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117027D6" w14:textId="77777777" w:rsidR="0088536F" w:rsidRPr="005362B1" w:rsidRDefault="0088536F" w:rsidP="00D9550E">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16B4FD42" w14:textId="77777777" w:rsidR="0088536F" w:rsidRPr="005362B1" w:rsidRDefault="0088536F" w:rsidP="00D9550E">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8648F84" w14:textId="77777777" w:rsidR="0088536F" w:rsidRPr="005362B1" w:rsidRDefault="0088536F" w:rsidP="00D9550E">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4E279D2" w14:textId="77777777" w:rsidR="0088536F" w:rsidRPr="005362B1" w:rsidRDefault="0088536F" w:rsidP="00D9550E">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7F682FF9" w14:textId="77777777" w:rsidR="0088536F" w:rsidRPr="005362B1" w:rsidRDefault="0088536F" w:rsidP="00D9550E">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B05569F" w14:textId="77777777" w:rsidR="0088536F" w:rsidRPr="005362B1" w:rsidRDefault="0088536F" w:rsidP="00D9550E">
            <w:pPr>
              <w:spacing w:after="0"/>
              <w:jc w:val="center"/>
              <w:rPr>
                <w:color w:val="000000"/>
              </w:rPr>
            </w:pPr>
            <w:r w:rsidRPr="005362B1">
              <w:rPr>
                <w:color w:val="000000"/>
              </w:rPr>
              <w:t>24.0</w:t>
            </w:r>
          </w:p>
        </w:tc>
      </w:tr>
      <w:tr w:rsidR="006C3629" w:rsidRPr="005362B1" w14:paraId="7C4D842D" w14:textId="77777777" w:rsidTr="006C3629">
        <w:trPr>
          <w:trHeight w:val="269"/>
        </w:trPr>
        <w:tc>
          <w:tcPr>
            <w:tcW w:w="3662" w:type="dxa"/>
            <w:tcBorders>
              <w:top w:val="single" w:sz="4" w:space="0" w:color="auto"/>
              <w:left w:val="nil"/>
              <w:bottom w:val="nil"/>
              <w:right w:val="nil"/>
            </w:tcBorders>
            <w:shd w:val="clear" w:color="auto" w:fill="auto"/>
            <w:noWrap/>
            <w:vAlign w:val="center"/>
            <w:hideMark/>
          </w:tcPr>
          <w:p w14:paraId="7BE17875" w14:textId="77777777" w:rsidR="006C3629" w:rsidRPr="005362B1" w:rsidRDefault="006C3629" w:rsidP="006C3629">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13D71C83" w14:textId="77777777" w:rsidR="006C3629" w:rsidRPr="005362B1" w:rsidRDefault="006C3629" w:rsidP="006C3629">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3E6D98BE" w14:textId="248F8D64" w:rsidR="006C3629" w:rsidRPr="006C3629" w:rsidRDefault="006C3629" w:rsidP="006C3629">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0D8991FC" w14:textId="758C9B47" w:rsidR="006C3629" w:rsidRPr="006C3629" w:rsidRDefault="006C3629" w:rsidP="006C3629">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71B225AB" w14:textId="32268586" w:rsidR="006C3629" w:rsidRPr="006C3629" w:rsidRDefault="006C3629" w:rsidP="006C3629">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5A5C0901" w14:textId="653F3E76" w:rsidR="006C3629" w:rsidRPr="006C3629" w:rsidRDefault="006C3629" w:rsidP="006C3629">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17D25D2F" w14:textId="702D584B" w:rsidR="006C3629" w:rsidRPr="006C3629" w:rsidRDefault="006C3629" w:rsidP="006C3629">
            <w:pPr>
              <w:spacing w:after="0"/>
              <w:rPr>
                <w:color w:val="000000"/>
              </w:rPr>
            </w:pPr>
            <w:r w:rsidRPr="006C3629">
              <w:rPr>
                <w:color w:val="000000"/>
              </w:rPr>
              <w:t>2069.52</w:t>
            </w:r>
          </w:p>
        </w:tc>
      </w:tr>
      <w:tr w:rsidR="006C3629" w:rsidRPr="005362B1" w14:paraId="6CAA9389" w14:textId="77777777" w:rsidTr="006C3629">
        <w:trPr>
          <w:trHeight w:val="269"/>
        </w:trPr>
        <w:tc>
          <w:tcPr>
            <w:tcW w:w="3662" w:type="dxa"/>
            <w:tcBorders>
              <w:top w:val="nil"/>
              <w:left w:val="nil"/>
              <w:bottom w:val="nil"/>
              <w:right w:val="nil"/>
            </w:tcBorders>
            <w:shd w:val="clear" w:color="auto" w:fill="auto"/>
            <w:noWrap/>
            <w:vAlign w:val="center"/>
            <w:hideMark/>
          </w:tcPr>
          <w:p w14:paraId="44D4A3B7" w14:textId="77777777" w:rsidR="006C3629" w:rsidRPr="005362B1" w:rsidRDefault="006C3629" w:rsidP="006C3629">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2C997694" w14:textId="77777777" w:rsidR="006C3629" w:rsidRPr="005362B1" w:rsidRDefault="006C3629" w:rsidP="006C3629">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666D01A" w14:textId="3E369502" w:rsidR="006C3629" w:rsidRPr="006C3629" w:rsidRDefault="006C3629" w:rsidP="006C3629">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014A421A" w14:textId="33E1E668" w:rsidR="006C3629" w:rsidRPr="006C3629" w:rsidRDefault="006C3629" w:rsidP="006C3629">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18D68BF5" w14:textId="49A2F3FF" w:rsidR="006C3629" w:rsidRPr="006C3629" w:rsidRDefault="006C3629" w:rsidP="006C3629">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79C3E56E" w14:textId="7A24CEDB" w:rsidR="006C3629" w:rsidRPr="006C3629" w:rsidRDefault="006C3629" w:rsidP="006C3629">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6B45B7D7" w14:textId="09C89882" w:rsidR="006C3629" w:rsidRPr="006C3629" w:rsidRDefault="006C3629" w:rsidP="006C3629">
            <w:pPr>
              <w:spacing w:after="0"/>
              <w:rPr>
                <w:color w:val="000000"/>
              </w:rPr>
            </w:pPr>
            <w:r w:rsidRPr="006C3629">
              <w:rPr>
                <w:color w:val="000000"/>
              </w:rPr>
              <w:t>-0.56</w:t>
            </w:r>
          </w:p>
        </w:tc>
      </w:tr>
      <w:tr w:rsidR="006C3629" w:rsidRPr="005362B1" w14:paraId="206F03E9" w14:textId="77777777" w:rsidTr="006C3629">
        <w:trPr>
          <w:trHeight w:val="269"/>
        </w:trPr>
        <w:tc>
          <w:tcPr>
            <w:tcW w:w="3662" w:type="dxa"/>
            <w:tcBorders>
              <w:top w:val="nil"/>
              <w:left w:val="nil"/>
              <w:bottom w:val="nil"/>
              <w:right w:val="nil"/>
            </w:tcBorders>
            <w:shd w:val="clear" w:color="auto" w:fill="auto"/>
            <w:noWrap/>
            <w:vAlign w:val="center"/>
            <w:hideMark/>
          </w:tcPr>
          <w:p w14:paraId="66EAE647"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5C912734" w14:textId="77777777" w:rsidR="006C3629" w:rsidRPr="005362B1" w:rsidRDefault="006C3629" w:rsidP="006C3629">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4799E7EE" w14:textId="6C668D6C" w:rsidR="006C3629" w:rsidRPr="006C3629" w:rsidRDefault="006C3629" w:rsidP="006C3629">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766380D5" w14:textId="4B670F70" w:rsidR="006C3629" w:rsidRPr="006C3629" w:rsidRDefault="006C3629" w:rsidP="006C3629">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62525061" w14:textId="591C291D" w:rsidR="006C3629" w:rsidRPr="006C3629" w:rsidRDefault="006C3629" w:rsidP="006C3629">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AE293C0" w14:textId="5988C89E" w:rsidR="006C3629" w:rsidRPr="006C3629" w:rsidRDefault="006C3629" w:rsidP="006C3629">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314ADF8D" w14:textId="6734FD81" w:rsidR="006C3629" w:rsidRPr="006C3629" w:rsidRDefault="006C3629" w:rsidP="006C3629">
            <w:pPr>
              <w:spacing w:after="0"/>
              <w:jc w:val="right"/>
              <w:rPr>
                <w:i/>
                <w:color w:val="000000"/>
                <w:sz w:val="20"/>
                <w:szCs w:val="20"/>
              </w:rPr>
            </w:pPr>
            <w:r w:rsidRPr="006C3629">
              <w:rPr>
                <w:i/>
                <w:color w:val="000000"/>
                <w:sz w:val="20"/>
                <w:szCs w:val="20"/>
              </w:rPr>
              <w:t>-6.28</w:t>
            </w:r>
          </w:p>
        </w:tc>
      </w:tr>
      <w:tr w:rsidR="006C3629" w:rsidRPr="005362B1" w14:paraId="2A1410B8" w14:textId="77777777" w:rsidTr="006C3629">
        <w:trPr>
          <w:trHeight w:val="269"/>
        </w:trPr>
        <w:tc>
          <w:tcPr>
            <w:tcW w:w="3662" w:type="dxa"/>
            <w:tcBorders>
              <w:top w:val="nil"/>
              <w:left w:val="nil"/>
              <w:bottom w:val="nil"/>
              <w:right w:val="nil"/>
            </w:tcBorders>
            <w:shd w:val="clear" w:color="auto" w:fill="auto"/>
            <w:noWrap/>
            <w:vAlign w:val="center"/>
            <w:hideMark/>
          </w:tcPr>
          <w:p w14:paraId="5DF5B365" w14:textId="77777777" w:rsidR="006C3629" w:rsidRPr="005362B1" w:rsidRDefault="006C3629" w:rsidP="006C3629">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35F01AE9" w14:textId="77777777" w:rsidR="006C3629" w:rsidRPr="005362B1" w:rsidRDefault="006C3629" w:rsidP="006C3629">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574521BA" w14:textId="2CD5A397" w:rsidR="006C3629" w:rsidRPr="006C3629" w:rsidRDefault="006C3629" w:rsidP="006C3629">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122BC88C" w14:textId="43ED5A56" w:rsidR="006C3629" w:rsidRPr="006C3629" w:rsidRDefault="006C3629" w:rsidP="006C3629">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34B94C85" w14:textId="7EDA6C8D" w:rsidR="006C3629" w:rsidRPr="006C3629" w:rsidRDefault="006C3629" w:rsidP="006C3629">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43B963DB" w14:textId="7841DDB8" w:rsidR="006C3629" w:rsidRPr="006C3629" w:rsidRDefault="006C3629" w:rsidP="006C3629">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3A38A4B9" w14:textId="6BC5BDF7" w:rsidR="006C3629" w:rsidRPr="006C3629" w:rsidRDefault="006C3629" w:rsidP="006C3629">
            <w:pPr>
              <w:spacing w:after="0"/>
              <w:jc w:val="right"/>
              <w:rPr>
                <w:i/>
                <w:color w:val="000000"/>
                <w:sz w:val="20"/>
                <w:szCs w:val="20"/>
              </w:rPr>
            </w:pPr>
            <w:r w:rsidRPr="006C3629">
              <w:rPr>
                <w:i/>
                <w:color w:val="000000"/>
                <w:sz w:val="20"/>
                <w:szCs w:val="20"/>
              </w:rPr>
              <w:t>5.72</w:t>
            </w:r>
          </w:p>
        </w:tc>
      </w:tr>
      <w:tr w:rsidR="006C3629" w:rsidRPr="005362B1" w14:paraId="10B4D318" w14:textId="77777777" w:rsidTr="006C3629">
        <w:trPr>
          <w:trHeight w:val="269"/>
        </w:trPr>
        <w:tc>
          <w:tcPr>
            <w:tcW w:w="3662" w:type="dxa"/>
            <w:tcBorders>
              <w:top w:val="nil"/>
              <w:left w:val="nil"/>
              <w:bottom w:val="nil"/>
              <w:right w:val="nil"/>
            </w:tcBorders>
            <w:shd w:val="clear" w:color="auto" w:fill="auto"/>
            <w:noWrap/>
            <w:vAlign w:val="center"/>
            <w:hideMark/>
          </w:tcPr>
          <w:p w14:paraId="5ED22F92" w14:textId="77777777" w:rsidR="006C3629" w:rsidRPr="005362B1" w:rsidRDefault="006C3629" w:rsidP="006C3629">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4077CDE1" w14:textId="77777777" w:rsidR="006C3629" w:rsidRPr="005362B1" w:rsidRDefault="006C3629" w:rsidP="006C3629">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F220269" w14:textId="055ECCBF" w:rsidR="006C3629" w:rsidRPr="006C3629" w:rsidRDefault="006C3629" w:rsidP="006C3629">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66C34F88" w14:textId="03C001F4" w:rsidR="006C3629" w:rsidRPr="006C3629" w:rsidRDefault="006C3629" w:rsidP="006C3629">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6DCF08FE" w14:textId="3B95C434" w:rsidR="006C3629" w:rsidRPr="006C3629" w:rsidRDefault="006C3629" w:rsidP="006C3629">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3A98EA64" w14:textId="1714DD93" w:rsidR="006C3629" w:rsidRPr="006C3629" w:rsidRDefault="006C3629" w:rsidP="006C3629">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1764CA62" w14:textId="0B5C7919" w:rsidR="006C3629" w:rsidRPr="006C3629" w:rsidRDefault="006C3629" w:rsidP="006C3629">
            <w:pPr>
              <w:spacing w:after="0"/>
              <w:rPr>
                <w:color w:val="000000"/>
              </w:rPr>
            </w:pPr>
            <w:r w:rsidRPr="006C3629">
              <w:rPr>
                <w:color w:val="000000"/>
              </w:rPr>
              <w:t>1341.35</w:t>
            </w:r>
          </w:p>
        </w:tc>
      </w:tr>
      <w:tr w:rsidR="006C3629" w:rsidRPr="005362B1" w14:paraId="31D37233" w14:textId="77777777" w:rsidTr="006C3629">
        <w:trPr>
          <w:trHeight w:val="269"/>
        </w:trPr>
        <w:tc>
          <w:tcPr>
            <w:tcW w:w="3662" w:type="dxa"/>
            <w:tcBorders>
              <w:top w:val="nil"/>
              <w:left w:val="nil"/>
              <w:bottom w:val="nil"/>
              <w:right w:val="nil"/>
            </w:tcBorders>
            <w:shd w:val="clear" w:color="auto" w:fill="auto"/>
            <w:noWrap/>
            <w:vAlign w:val="center"/>
            <w:hideMark/>
          </w:tcPr>
          <w:p w14:paraId="0412E9C2" w14:textId="77777777" w:rsidR="006C3629" w:rsidRPr="005362B1" w:rsidRDefault="006C3629" w:rsidP="006C3629">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649E6721" w14:textId="77777777" w:rsidR="006C3629" w:rsidRPr="005362B1" w:rsidRDefault="006C3629" w:rsidP="006C3629">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E74AE9" w14:textId="5AE054A2" w:rsidR="006C3629" w:rsidRPr="006C3629" w:rsidRDefault="006C3629" w:rsidP="006C3629">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63319207" w14:textId="22B73BDE" w:rsidR="006C3629" w:rsidRPr="006C3629" w:rsidRDefault="006C3629" w:rsidP="006C3629">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7FBBF805" w14:textId="5B2F063A" w:rsidR="006C3629" w:rsidRPr="006C3629" w:rsidRDefault="006C3629" w:rsidP="006C3629">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6926E414" w14:textId="6F654278" w:rsidR="006C3629" w:rsidRPr="006C3629" w:rsidRDefault="006C3629" w:rsidP="006C3629">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1408D4AB" w14:textId="001B1C36" w:rsidR="006C3629" w:rsidRPr="006C3629" w:rsidRDefault="006C3629" w:rsidP="006C3629">
            <w:pPr>
              <w:spacing w:after="0"/>
              <w:jc w:val="right"/>
              <w:rPr>
                <w:i/>
                <w:color w:val="000000"/>
                <w:sz w:val="20"/>
                <w:szCs w:val="20"/>
              </w:rPr>
            </w:pPr>
            <w:r w:rsidRPr="006C3629">
              <w:rPr>
                <w:i/>
                <w:color w:val="000000"/>
                <w:sz w:val="20"/>
                <w:szCs w:val="20"/>
              </w:rPr>
              <w:t>435.34</w:t>
            </w:r>
          </w:p>
        </w:tc>
      </w:tr>
      <w:tr w:rsidR="006C3629" w:rsidRPr="005362B1" w14:paraId="59E19DE0" w14:textId="77777777" w:rsidTr="006C3629">
        <w:trPr>
          <w:trHeight w:val="269"/>
        </w:trPr>
        <w:tc>
          <w:tcPr>
            <w:tcW w:w="3662" w:type="dxa"/>
            <w:tcBorders>
              <w:top w:val="nil"/>
              <w:left w:val="nil"/>
              <w:bottom w:val="nil"/>
              <w:right w:val="nil"/>
            </w:tcBorders>
            <w:shd w:val="clear" w:color="auto" w:fill="auto"/>
            <w:noWrap/>
            <w:vAlign w:val="center"/>
            <w:hideMark/>
          </w:tcPr>
          <w:p w14:paraId="17D0CC59" w14:textId="77777777" w:rsidR="006C3629" w:rsidRPr="005362B1" w:rsidRDefault="006C3629" w:rsidP="006C3629">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403C2030" w14:textId="77777777" w:rsidR="006C3629" w:rsidRPr="005362B1" w:rsidRDefault="006C3629" w:rsidP="006C3629">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5DABB192" w14:textId="058CBBB2" w:rsidR="006C3629" w:rsidRPr="006C3629" w:rsidRDefault="006C3629" w:rsidP="006C3629">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1EC8099B" w14:textId="18F13573" w:rsidR="006C3629" w:rsidRPr="006C3629" w:rsidRDefault="006C3629" w:rsidP="006C3629">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7B25316F" w14:textId="1BA92E25" w:rsidR="006C3629" w:rsidRPr="006C3629" w:rsidRDefault="006C3629" w:rsidP="006C3629">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5CE65D05" w14:textId="16B8AE15" w:rsidR="006C3629" w:rsidRPr="006C3629" w:rsidRDefault="006C3629" w:rsidP="006C3629">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0C8B5FA9" w14:textId="4A9F1A91" w:rsidR="006C3629" w:rsidRPr="006C3629" w:rsidRDefault="006C3629" w:rsidP="006C3629">
            <w:pPr>
              <w:spacing w:after="0"/>
              <w:jc w:val="right"/>
              <w:rPr>
                <w:i/>
                <w:color w:val="000000"/>
                <w:sz w:val="20"/>
                <w:szCs w:val="20"/>
              </w:rPr>
            </w:pPr>
            <w:r w:rsidRPr="006C3629">
              <w:rPr>
                <w:i/>
                <w:color w:val="000000"/>
                <w:sz w:val="20"/>
                <w:szCs w:val="20"/>
              </w:rPr>
              <w:t>259.49</w:t>
            </w:r>
          </w:p>
        </w:tc>
      </w:tr>
      <w:tr w:rsidR="006C3629" w:rsidRPr="005362B1" w14:paraId="19A14DB1" w14:textId="77777777" w:rsidTr="006C3629">
        <w:trPr>
          <w:trHeight w:val="269"/>
        </w:trPr>
        <w:tc>
          <w:tcPr>
            <w:tcW w:w="3662" w:type="dxa"/>
            <w:tcBorders>
              <w:top w:val="nil"/>
              <w:left w:val="nil"/>
              <w:bottom w:val="nil"/>
              <w:right w:val="nil"/>
            </w:tcBorders>
            <w:shd w:val="clear" w:color="auto" w:fill="auto"/>
            <w:noWrap/>
            <w:vAlign w:val="center"/>
            <w:hideMark/>
          </w:tcPr>
          <w:p w14:paraId="3F727F27" w14:textId="77777777" w:rsidR="006C3629" w:rsidRPr="005362B1" w:rsidRDefault="006C3629" w:rsidP="006C3629">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2684E0C6" w14:textId="77777777" w:rsidR="006C3629" w:rsidRPr="005362B1" w:rsidRDefault="006C3629" w:rsidP="006C3629">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52AFCB18" w14:textId="0DE22F51" w:rsidR="006C3629" w:rsidRPr="006C3629" w:rsidRDefault="006C3629" w:rsidP="006C3629">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3D0F3647" w14:textId="1612624D" w:rsidR="006C3629" w:rsidRPr="006C3629" w:rsidRDefault="006C3629" w:rsidP="006C3629">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0BA2247A" w14:textId="12EB0F9F" w:rsidR="006C3629" w:rsidRPr="006C3629" w:rsidRDefault="006C3629" w:rsidP="006C3629">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665E1843" w14:textId="7B1D6FC6" w:rsidR="006C3629" w:rsidRPr="006C3629" w:rsidRDefault="006C3629" w:rsidP="006C3629">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42D5A82B" w14:textId="05350C96" w:rsidR="006C3629" w:rsidRPr="006C3629" w:rsidRDefault="006C3629" w:rsidP="006C3629">
            <w:pPr>
              <w:spacing w:after="0"/>
              <w:jc w:val="right"/>
              <w:rPr>
                <w:i/>
                <w:color w:val="000000"/>
                <w:sz w:val="20"/>
                <w:szCs w:val="20"/>
              </w:rPr>
            </w:pPr>
            <w:r w:rsidRPr="006C3629">
              <w:rPr>
                <w:i/>
                <w:color w:val="000000"/>
                <w:sz w:val="20"/>
                <w:szCs w:val="20"/>
              </w:rPr>
              <w:t>311.15</w:t>
            </w:r>
          </w:p>
        </w:tc>
      </w:tr>
      <w:tr w:rsidR="006C3629" w:rsidRPr="005362B1" w14:paraId="2BA46A72" w14:textId="77777777" w:rsidTr="006C3629">
        <w:trPr>
          <w:trHeight w:val="269"/>
        </w:trPr>
        <w:tc>
          <w:tcPr>
            <w:tcW w:w="3662" w:type="dxa"/>
            <w:tcBorders>
              <w:top w:val="nil"/>
              <w:left w:val="nil"/>
              <w:bottom w:val="nil"/>
              <w:right w:val="nil"/>
            </w:tcBorders>
            <w:shd w:val="clear" w:color="auto" w:fill="auto"/>
            <w:noWrap/>
            <w:vAlign w:val="center"/>
            <w:hideMark/>
          </w:tcPr>
          <w:p w14:paraId="5C2E517F"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77F958F0" w14:textId="77777777" w:rsidR="006C3629" w:rsidRPr="005362B1" w:rsidRDefault="006C3629" w:rsidP="006C3629">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33D5ED4B" w14:textId="62AB71F7" w:rsidR="006C3629" w:rsidRPr="006C3629" w:rsidRDefault="006C3629" w:rsidP="006C3629">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30FD24B2" w14:textId="3EAC027A" w:rsidR="006C3629" w:rsidRPr="006C3629" w:rsidRDefault="006C3629" w:rsidP="006C3629">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7A75A151" w14:textId="440D0D0B" w:rsidR="006C3629" w:rsidRPr="006C3629" w:rsidRDefault="006C3629" w:rsidP="006C3629">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0DBAACC5" w14:textId="585A2FFA" w:rsidR="006C3629" w:rsidRPr="006C3629" w:rsidRDefault="006C3629" w:rsidP="006C3629">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4D82BD49" w14:textId="7933B789" w:rsidR="006C3629" w:rsidRPr="006C3629" w:rsidRDefault="006C3629" w:rsidP="006C3629">
            <w:pPr>
              <w:spacing w:after="0"/>
              <w:jc w:val="right"/>
              <w:rPr>
                <w:i/>
                <w:color w:val="000000"/>
                <w:sz w:val="20"/>
                <w:szCs w:val="20"/>
              </w:rPr>
            </w:pPr>
            <w:r w:rsidRPr="006C3629">
              <w:rPr>
                <w:i/>
                <w:color w:val="000000"/>
                <w:sz w:val="20"/>
                <w:szCs w:val="20"/>
              </w:rPr>
              <w:t>157.12</w:t>
            </w:r>
          </w:p>
        </w:tc>
      </w:tr>
      <w:tr w:rsidR="006C3629" w:rsidRPr="005362B1" w14:paraId="0D9A1F58" w14:textId="77777777" w:rsidTr="006C3629">
        <w:trPr>
          <w:trHeight w:val="269"/>
        </w:trPr>
        <w:tc>
          <w:tcPr>
            <w:tcW w:w="3662" w:type="dxa"/>
            <w:tcBorders>
              <w:top w:val="nil"/>
              <w:left w:val="nil"/>
              <w:bottom w:val="nil"/>
              <w:right w:val="nil"/>
            </w:tcBorders>
            <w:shd w:val="clear" w:color="auto" w:fill="auto"/>
            <w:noWrap/>
            <w:vAlign w:val="center"/>
            <w:hideMark/>
          </w:tcPr>
          <w:p w14:paraId="5D94517B" w14:textId="77777777" w:rsidR="006C3629" w:rsidRPr="005362B1" w:rsidRDefault="006C3629" w:rsidP="006C3629">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1E06D31F" w14:textId="77777777" w:rsidR="006C3629" w:rsidRPr="005362B1" w:rsidRDefault="006C3629" w:rsidP="006C3629">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06DE1446" w14:textId="52702CFF" w:rsidR="006C3629" w:rsidRPr="006C3629" w:rsidRDefault="006C3629" w:rsidP="006C3629">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10BC63E6" w14:textId="72047A2F" w:rsidR="006C3629" w:rsidRPr="006C3629" w:rsidRDefault="006C3629" w:rsidP="006C3629">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26513750" w14:textId="43F92594" w:rsidR="006C3629" w:rsidRPr="006C3629" w:rsidRDefault="006C3629" w:rsidP="006C3629">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14C3B9DA" w14:textId="133E4AD6" w:rsidR="006C3629" w:rsidRPr="006C3629" w:rsidRDefault="006C3629" w:rsidP="006C3629">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33BDA61B" w14:textId="720C13E1" w:rsidR="006C3629" w:rsidRPr="006C3629" w:rsidRDefault="006C3629" w:rsidP="006C3629">
            <w:pPr>
              <w:spacing w:after="0"/>
              <w:jc w:val="right"/>
              <w:rPr>
                <w:i/>
                <w:color w:val="000000"/>
                <w:sz w:val="20"/>
                <w:szCs w:val="20"/>
              </w:rPr>
            </w:pPr>
            <w:r w:rsidRPr="006C3629">
              <w:rPr>
                <w:i/>
                <w:color w:val="000000"/>
                <w:sz w:val="20"/>
                <w:szCs w:val="20"/>
              </w:rPr>
              <w:t>178.25</w:t>
            </w:r>
          </w:p>
        </w:tc>
      </w:tr>
      <w:tr w:rsidR="006C3629" w:rsidRPr="005362B1" w14:paraId="735D32D4" w14:textId="77777777" w:rsidTr="006C3629">
        <w:trPr>
          <w:trHeight w:val="269"/>
        </w:trPr>
        <w:tc>
          <w:tcPr>
            <w:tcW w:w="3662" w:type="dxa"/>
            <w:tcBorders>
              <w:top w:val="nil"/>
              <w:left w:val="nil"/>
              <w:bottom w:val="nil"/>
              <w:right w:val="nil"/>
            </w:tcBorders>
            <w:shd w:val="clear" w:color="auto" w:fill="auto"/>
            <w:noWrap/>
            <w:vAlign w:val="center"/>
            <w:hideMark/>
          </w:tcPr>
          <w:p w14:paraId="6CB13C05" w14:textId="77777777" w:rsidR="006C3629" w:rsidRPr="005362B1" w:rsidRDefault="006C3629" w:rsidP="006C3629">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66588FD7" w14:textId="77777777" w:rsidR="006C3629" w:rsidRPr="005362B1" w:rsidRDefault="006C3629" w:rsidP="006C3629">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6E93070A" w14:textId="09F2969D" w:rsidR="006C3629" w:rsidRPr="006C3629" w:rsidRDefault="006C3629" w:rsidP="006C3629">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98205F8" w14:textId="29DEEDFB" w:rsidR="006C3629" w:rsidRPr="006C3629" w:rsidRDefault="006C3629" w:rsidP="006C3629">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2C2BADF9" w14:textId="3DB599E7" w:rsidR="006C3629" w:rsidRPr="006C3629" w:rsidRDefault="006C3629" w:rsidP="006C3629">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22BDE9BF" w14:textId="31157D3F" w:rsidR="006C3629" w:rsidRPr="006C3629" w:rsidRDefault="006C3629" w:rsidP="006C3629">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BD1861" w14:textId="6C516DA3" w:rsidR="006C3629" w:rsidRPr="006C3629" w:rsidRDefault="006C3629" w:rsidP="006C3629">
            <w:pPr>
              <w:spacing w:after="0"/>
              <w:rPr>
                <w:color w:val="000000"/>
              </w:rPr>
            </w:pPr>
            <w:r w:rsidRPr="006C3629">
              <w:rPr>
                <w:color w:val="000000"/>
              </w:rPr>
              <w:t>721.69</w:t>
            </w:r>
          </w:p>
        </w:tc>
      </w:tr>
      <w:tr w:rsidR="006C3629" w:rsidRPr="005362B1" w14:paraId="0682FA13" w14:textId="77777777" w:rsidTr="006C3629">
        <w:trPr>
          <w:trHeight w:val="269"/>
        </w:trPr>
        <w:tc>
          <w:tcPr>
            <w:tcW w:w="3662" w:type="dxa"/>
            <w:tcBorders>
              <w:top w:val="nil"/>
              <w:left w:val="nil"/>
              <w:bottom w:val="nil"/>
              <w:right w:val="nil"/>
            </w:tcBorders>
            <w:shd w:val="clear" w:color="auto" w:fill="auto"/>
            <w:noWrap/>
            <w:vAlign w:val="center"/>
            <w:hideMark/>
          </w:tcPr>
          <w:p w14:paraId="5973D6F1" w14:textId="77777777" w:rsidR="006C3629" w:rsidRPr="005362B1" w:rsidRDefault="006C3629" w:rsidP="006C3629">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4C09B2FE" w14:textId="77777777" w:rsidR="006C3629" w:rsidRPr="005362B1" w:rsidRDefault="006C3629" w:rsidP="006C3629">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2B249324" w14:textId="7D93BEEE" w:rsidR="006C3629" w:rsidRPr="006C3629" w:rsidRDefault="006C3629" w:rsidP="006C3629">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352D8FE4" w14:textId="24FCC892" w:rsidR="006C3629" w:rsidRPr="006C3629" w:rsidRDefault="006C3629" w:rsidP="006C3629">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2FF5E011" w14:textId="7E026081" w:rsidR="006C3629" w:rsidRPr="006C3629" w:rsidRDefault="006C3629" w:rsidP="006C3629">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06A1B589" w14:textId="14127460" w:rsidR="006C3629" w:rsidRPr="006C3629" w:rsidRDefault="006C3629" w:rsidP="006C3629">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04BDF595" w14:textId="68FCED5B" w:rsidR="006C3629" w:rsidRPr="006C3629" w:rsidRDefault="006C3629" w:rsidP="006C3629">
            <w:pPr>
              <w:spacing w:after="0"/>
              <w:jc w:val="right"/>
              <w:rPr>
                <w:i/>
                <w:color w:val="000000"/>
                <w:sz w:val="20"/>
                <w:szCs w:val="20"/>
              </w:rPr>
            </w:pPr>
            <w:r w:rsidRPr="006C3629">
              <w:rPr>
                <w:i/>
                <w:color w:val="000000"/>
                <w:sz w:val="20"/>
                <w:szCs w:val="20"/>
              </w:rPr>
              <w:t>122.29</w:t>
            </w:r>
          </w:p>
        </w:tc>
      </w:tr>
      <w:tr w:rsidR="006C3629" w:rsidRPr="005362B1" w14:paraId="6235B112" w14:textId="77777777" w:rsidTr="006C3629">
        <w:trPr>
          <w:trHeight w:val="269"/>
        </w:trPr>
        <w:tc>
          <w:tcPr>
            <w:tcW w:w="3662" w:type="dxa"/>
            <w:tcBorders>
              <w:top w:val="nil"/>
              <w:left w:val="nil"/>
              <w:bottom w:val="nil"/>
              <w:right w:val="nil"/>
            </w:tcBorders>
            <w:shd w:val="clear" w:color="auto" w:fill="auto"/>
            <w:noWrap/>
            <w:vAlign w:val="center"/>
            <w:hideMark/>
          </w:tcPr>
          <w:p w14:paraId="69C04D11" w14:textId="77777777" w:rsidR="006C3629" w:rsidRPr="005362B1" w:rsidRDefault="006C3629" w:rsidP="006C3629">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11597ECA" w14:textId="77777777" w:rsidR="006C3629" w:rsidRPr="005362B1" w:rsidRDefault="006C3629" w:rsidP="006C3629">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3161B74B" w14:textId="5FE7BD2A" w:rsidR="006C3629" w:rsidRPr="006C3629" w:rsidRDefault="006C3629" w:rsidP="006C3629">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0CC17CA9" w14:textId="2FCB7D93" w:rsidR="006C3629" w:rsidRPr="006C3629" w:rsidRDefault="006C3629" w:rsidP="006C3629">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75D80CA6" w14:textId="258A087D" w:rsidR="006C3629" w:rsidRPr="006C3629" w:rsidRDefault="006C3629" w:rsidP="006C3629">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7C6A316A" w14:textId="79DFAC81" w:rsidR="006C3629" w:rsidRPr="006C3629" w:rsidRDefault="006C3629" w:rsidP="006C3629">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10F6AC1E" w14:textId="6703C1FF" w:rsidR="006C3629" w:rsidRPr="006C3629" w:rsidRDefault="006C3629" w:rsidP="006C3629">
            <w:pPr>
              <w:spacing w:after="0"/>
              <w:jc w:val="right"/>
              <w:rPr>
                <w:i/>
                <w:color w:val="000000"/>
                <w:sz w:val="20"/>
                <w:szCs w:val="20"/>
              </w:rPr>
            </w:pPr>
            <w:r w:rsidRPr="006C3629">
              <w:rPr>
                <w:i/>
                <w:color w:val="000000"/>
                <w:sz w:val="20"/>
                <w:szCs w:val="20"/>
              </w:rPr>
              <w:t>127.02</w:t>
            </w:r>
          </w:p>
        </w:tc>
      </w:tr>
      <w:tr w:rsidR="006C3629" w:rsidRPr="005362B1" w14:paraId="295EBF86" w14:textId="77777777" w:rsidTr="006C3629">
        <w:trPr>
          <w:trHeight w:val="269"/>
        </w:trPr>
        <w:tc>
          <w:tcPr>
            <w:tcW w:w="3662" w:type="dxa"/>
            <w:tcBorders>
              <w:top w:val="nil"/>
              <w:left w:val="nil"/>
              <w:bottom w:val="nil"/>
              <w:right w:val="nil"/>
            </w:tcBorders>
            <w:shd w:val="clear" w:color="auto" w:fill="auto"/>
            <w:noWrap/>
            <w:vAlign w:val="center"/>
            <w:hideMark/>
          </w:tcPr>
          <w:p w14:paraId="40D6E5E4" w14:textId="77777777" w:rsidR="006C3629" w:rsidRPr="005362B1" w:rsidRDefault="006C3629" w:rsidP="006C3629">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0F3E3A51" w14:textId="77777777" w:rsidR="006C3629" w:rsidRPr="005362B1" w:rsidRDefault="006C3629" w:rsidP="006C3629">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614FEAC6" w14:textId="38BA84A3" w:rsidR="006C3629" w:rsidRPr="006C3629" w:rsidRDefault="006C3629" w:rsidP="006C3629">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1EE945B" w14:textId="3A68357E" w:rsidR="006C3629" w:rsidRPr="006C3629" w:rsidRDefault="006C3629" w:rsidP="006C3629">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48BE4C83" w14:textId="7E2CA990" w:rsidR="006C3629" w:rsidRPr="006C3629" w:rsidRDefault="006C3629" w:rsidP="006C3629">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478A152E" w14:textId="373688E1" w:rsidR="006C3629" w:rsidRPr="006C3629" w:rsidRDefault="006C3629" w:rsidP="006C3629">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175B6C84" w14:textId="779EA203" w:rsidR="006C3629" w:rsidRPr="006C3629" w:rsidRDefault="006C3629" w:rsidP="006C3629">
            <w:pPr>
              <w:spacing w:after="0"/>
              <w:jc w:val="right"/>
              <w:rPr>
                <w:i/>
                <w:color w:val="000000"/>
                <w:sz w:val="20"/>
                <w:szCs w:val="20"/>
              </w:rPr>
            </w:pPr>
            <w:r w:rsidRPr="006C3629">
              <w:rPr>
                <w:i/>
                <w:color w:val="000000"/>
                <w:sz w:val="20"/>
                <w:szCs w:val="20"/>
              </w:rPr>
              <w:t>98.15</w:t>
            </w:r>
          </w:p>
        </w:tc>
      </w:tr>
      <w:tr w:rsidR="006C3629" w:rsidRPr="005362B1" w14:paraId="3BCFE2C5" w14:textId="77777777" w:rsidTr="006C3629">
        <w:trPr>
          <w:trHeight w:val="269"/>
        </w:trPr>
        <w:tc>
          <w:tcPr>
            <w:tcW w:w="3662" w:type="dxa"/>
            <w:tcBorders>
              <w:top w:val="nil"/>
              <w:left w:val="nil"/>
              <w:bottom w:val="nil"/>
              <w:right w:val="nil"/>
            </w:tcBorders>
            <w:shd w:val="clear" w:color="auto" w:fill="auto"/>
            <w:noWrap/>
            <w:vAlign w:val="center"/>
            <w:hideMark/>
          </w:tcPr>
          <w:p w14:paraId="32E63AAB"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4565746F" w14:textId="77777777" w:rsidR="006C3629" w:rsidRPr="005362B1" w:rsidRDefault="006C3629" w:rsidP="006C3629">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603096A5" w14:textId="56BDD633" w:rsidR="006C3629" w:rsidRPr="006C3629" w:rsidRDefault="006C3629" w:rsidP="006C3629">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43102D5B" w14:textId="69DB41D7" w:rsidR="006C3629" w:rsidRPr="006C3629" w:rsidRDefault="006C3629" w:rsidP="006C3629">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5EA8C7BC" w14:textId="2C4C659F" w:rsidR="006C3629" w:rsidRPr="006C3629" w:rsidRDefault="006C3629" w:rsidP="006C3629">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0C0362AC" w14:textId="71F63405" w:rsidR="006C3629" w:rsidRPr="006C3629" w:rsidRDefault="006C3629" w:rsidP="006C3629">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78ED1F1F" w14:textId="0414076F" w:rsidR="006C3629" w:rsidRPr="006C3629" w:rsidRDefault="006C3629" w:rsidP="006C3629">
            <w:pPr>
              <w:spacing w:after="0"/>
              <w:jc w:val="right"/>
              <w:rPr>
                <w:i/>
                <w:color w:val="000000"/>
                <w:sz w:val="20"/>
                <w:szCs w:val="20"/>
              </w:rPr>
            </w:pPr>
            <w:r w:rsidRPr="006C3629">
              <w:rPr>
                <w:i/>
                <w:color w:val="000000"/>
                <w:sz w:val="20"/>
                <w:szCs w:val="20"/>
              </w:rPr>
              <w:t>374.24</w:t>
            </w:r>
          </w:p>
        </w:tc>
      </w:tr>
      <w:tr w:rsidR="006C3629" w:rsidRPr="005362B1" w14:paraId="41CAD38D" w14:textId="77777777" w:rsidTr="006C3629">
        <w:trPr>
          <w:trHeight w:val="269"/>
        </w:trPr>
        <w:tc>
          <w:tcPr>
            <w:tcW w:w="3662" w:type="dxa"/>
            <w:tcBorders>
              <w:top w:val="nil"/>
              <w:left w:val="nil"/>
              <w:bottom w:val="nil"/>
              <w:right w:val="nil"/>
            </w:tcBorders>
            <w:shd w:val="clear" w:color="auto" w:fill="auto"/>
            <w:noWrap/>
            <w:vAlign w:val="center"/>
            <w:hideMark/>
          </w:tcPr>
          <w:p w14:paraId="313B78CF" w14:textId="77777777" w:rsidR="006C3629" w:rsidRPr="005362B1" w:rsidRDefault="006C3629" w:rsidP="006C3629">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51965D7D" w14:textId="77777777" w:rsidR="006C3629" w:rsidRPr="005362B1" w:rsidRDefault="006C3629" w:rsidP="006C3629">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08D5868" w14:textId="0308A4A9" w:rsidR="006C3629" w:rsidRPr="006C3629" w:rsidRDefault="006C3629" w:rsidP="006C3629">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19855903" w14:textId="3BCD8E0A" w:rsidR="006C3629" w:rsidRPr="006C3629" w:rsidRDefault="006C3629" w:rsidP="006C3629">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2BB489A7" w14:textId="39108344" w:rsidR="006C3629" w:rsidRPr="006C3629" w:rsidRDefault="006C3629" w:rsidP="006C3629">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4811A309" w14:textId="1AC9963D" w:rsidR="006C3629" w:rsidRPr="006C3629" w:rsidRDefault="006C3629" w:rsidP="006C3629">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67A8622A" w14:textId="776D4F97" w:rsidR="006C3629" w:rsidRPr="006C3629" w:rsidRDefault="006C3629" w:rsidP="006C3629">
            <w:pPr>
              <w:spacing w:after="0"/>
              <w:rPr>
                <w:color w:val="000000"/>
              </w:rPr>
            </w:pPr>
            <w:r w:rsidRPr="006C3629">
              <w:rPr>
                <w:color w:val="000000"/>
              </w:rPr>
              <w:t>7.03</w:t>
            </w:r>
          </w:p>
        </w:tc>
      </w:tr>
      <w:tr w:rsidR="006C3629" w:rsidRPr="005362B1" w14:paraId="518C19F4" w14:textId="77777777" w:rsidTr="006C3629">
        <w:trPr>
          <w:trHeight w:val="269"/>
        </w:trPr>
        <w:tc>
          <w:tcPr>
            <w:tcW w:w="3662" w:type="dxa"/>
            <w:tcBorders>
              <w:top w:val="nil"/>
              <w:left w:val="nil"/>
              <w:bottom w:val="nil"/>
              <w:right w:val="nil"/>
            </w:tcBorders>
            <w:shd w:val="clear" w:color="auto" w:fill="auto"/>
            <w:noWrap/>
            <w:vAlign w:val="center"/>
            <w:hideMark/>
          </w:tcPr>
          <w:p w14:paraId="1D22B073" w14:textId="77777777" w:rsidR="006C3629" w:rsidRPr="005362B1" w:rsidRDefault="006C3629" w:rsidP="006C3629">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6D7F8A7" w14:textId="77777777" w:rsidR="006C3629" w:rsidRPr="005362B1" w:rsidRDefault="006C3629" w:rsidP="006C3629">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366B0672" w14:textId="26E7B969" w:rsidR="006C3629" w:rsidRPr="006C3629" w:rsidRDefault="006C3629" w:rsidP="006C3629">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42E30CD8" w14:textId="54E54902" w:rsidR="006C3629" w:rsidRPr="006C3629" w:rsidRDefault="006C3629" w:rsidP="006C3629">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70949C" w14:textId="4A757475" w:rsidR="006C3629" w:rsidRPr="006C3629" w:rsidRDefault="006C3629" w:rsidP="006C3629">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4901EBDB" w14:textId="30693132" w:rsidR="006C3629" w:rsidRPr="006C3629" w:rsidRDefault="006C3629" w:rsidP="006C3629">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69C1F976" w14:textId="2D1DD8E3" w:rsidR="006C3629" w:rsidRPr="006C3629" w:rsidRDefault="006C3629" w:rsidP="006C3629">
            <w:pPr>
              <w:spacing w:after="0"/>
              <w:jc w:val="right"/>
              <w:rPr>
                <w:i/>
                <w:color w:val="000000"/>
                <w:sz w:val="20"/>
                <w:szCs w:val="20"/>
              </w:rPr>
            </w:pPr>
            <w:r w:rsidRPr="006C3629">
              <w:rPr>
                <w:i/>
                <w:color w:val="000000"/>
                <w:sz w:val="20"/>
                <w:szCs w:val="20"/>
              </w:rPr>
              <w:t>-2.62</w:t>
            </w:r>
          </w:p>
        </w:tc>
      </w:tr>
      <w:tr w:rsidR="006C3629" w:rsidRPr="005362B1" w14:paraId="5B824C68" w14:textId="77777777" w:rsidTr="006C3629">
        <w:trPr>
          <w:trHeight w:val="269"/>
        </w:trPr>
        <w:tc>
          <w:tcPr>
            <w:tcW w:w="3662" w:type="dxa"/>
            <w:tcBorders>
              <w:top w:val="nil"/>
              <w:left w:val="nil"/>
              <w:bottom w:val="nil"/>
              <w:right w:val="nil"/>
            </w:tcBorders>
            <w:shd w:val="clear" w:color="auto" w:fill="auto"/>
            <w:noWrap/>
            <w:vAlign w:val="center"/>
            <w:hideMark/>
          </w:tcPr>
          <w:p w14:paraId="06CC89AC" w14:textId="77777777" w:rsidR="006C3629" w:rsidRPr="005362B1" w:rsidRDefault="006C3629" w:rsidP="006C3629">
            <w:pPr>
              <w:spacing w:after="0"/>
              <w:jc w:val="right"/>
              <w:rPr>
                <w:i/>
                <w:color w:val="000000"/>
                <w:sz w:val="20"/>
                <w:szCs w:val="20"/>
              </w:rPr>
            </w:pPr>
            <w:r w:rsidRPr="005362B1">
              <w:rPr>
                <w:i/>
                <w:color w:val="000000"/>
                <w:sz w:val="20"/>
                <w:szCs w:val="20"/>
              </w:rPr>
              <w:t>Initial Regime (InitEQ_Regime)</w:t>
            </w:r>
          </w:p>
        </w:tc>
        <w:tc>
          <w:tcPr>
            <w:tcW w:w="931" w:type="dxa"/>
            <w:tcBorders>
              <w:top w:val="nil"/>
              <w:left w:val="nil"/>
              <w:bottom w:val="nil"/>
              <w:right w:val="nil"/>
            </w:tcBorders>
            <w:shd w:val="clear" w:color="auto" w:fill="auto"/>
            <w:noWrap/>
            <w:vAlign w:val="center"/>
            <w:hideMark/>
          </w:tcPr>
          <w:p w14:paraId="6FCA51C4" w14:textId="77777777" w:rsidR="006C3629" w:rsidRPr="005362B1" w:rsidRDefault="006C3629" w:rsidP="006C3629">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FAFB494" w14:textId="0B72D19A" w:rsidR="006C3629" w:rsidRPr="006C3629" w:rsidRDefault="006C3629" w:rsidP="006C3629">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52AF6CA7" w14:textId="74CEFF49" w:rsidR="006C3629" w:rsidRPr="006C3629" w:rsidRDefault="006C3629" w:rsidP="006C3629">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2EE8292C" w14:textId="49B4386B" w:rsidR="006C3629" w:rsidRPr="006C3629" w:rsidRDefault="006C3629" w:rsidP="006C3629">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1B80430B" w14:textId="752665F6" w:rsidR="006C3629" w:rsidRPr="006C3629" w:rsidRDefault="006C3629" w:rsidP="006C3629">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2298D078" w14:textId="131A5979" w:rsidR="006C3629" w:rsidRPr="006C3629" w:rsidRDefault="006C3629" w:rsidP="006C3629">
            <w:pPr>
              <w:spacing w:after="0"/>
              <w:jc w:val="right"/>
              <w:rPr>
                <w:i/>
                <w:color w:val="000000"/>
                <w:sz w:val="20"/>
                <w:szCs w:val="20"/>
              </w:rPr>
            </w:pPr>
            <w:r w:rsidRPr="006C3629">
              <w:rPr>
                <w:i/>
                <w:color w:val="000000"/>
                <w:sz w:val="20"/>
                <w:szCs w:val="20"/>
              </w:rPr>
              <w:t>2.75</w:t>
            </w:r>
          </w:p>
        </w:tc>
      </w:tr>
      <w:tr w:rsidR="006C3629" w:rsidRPr="005362B1" w14:paraId="6AD9E6AA" w14:textId="77777777" w:rsidTr="006C3629">
        <w:trPr>
          <w:trHeight w:val="269"/>
        </w:trPr>
        <w:tc>
          <w:tcPr>
            <w:tcW w:w="3662" w:type="dxa"/>
            <w:tcBorders>
              <w:top w:val="nil"/>
              <w:left w:val="nil"/>
              <w:bottom w:val="nil"/>
              <w:right w:val="nil"/>
            </w:tcBorders>
            <w:shd w:val="clear" w:color="auto" w:fill="auto"/>
            <w:noWrap/>
            <w:vAlign w:val="center"/>
            <w:hideMark/>
          </w:tcPr>
          <w:p w14:paraId="30BA1031" w14:textId="77777777" w:rsidR="006C3629" w:rsidRPr="005362B1" w:rsidRDefault="006C3629" w:rsidP="006C3629">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6D0BFC8B" w14:textId="77777777" w:rsidR="006C3629" w:rsidRPr="005362B1" w:rsidRDefault="006C3629" w:rsidP="006C3629">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7FE44B0A" w14:textId="6698305C" w:rsidR="006C3629" w:rsidRPr="006C3629" w:rsidRDefault="006C3629" w:rsidP="006C3629">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741FCA39" w14:textId="2516D2A5" w:rsidR="006C3629" w:rsidRPr="006C3629" w:rsidRDefault="006C3629" w:rsidP="006C3629">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029DD5D6" w14:textId="30841FBF" w:rsidR="006C3629" w:rsidRPr="006C3629" w:rsidRDefault="006C3629" w:rsidP="006C3629">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7C212038" w14:textId="60BC7CC8" w:rsidR="006C3629" w:rsidRPr="006C3629" w:rsidRDefault="006C3629" w:rsidP="006C3629">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1DDE0E5E" w14:textId="75B6B08C" w:rsidR="006C3629" w:rsidRPr="006C3629" w:rsidRDefault="006C3629" w:rsidP="006C3629">
            <w:pPr>
              <w:spacing w:after="0"/>
              <w:jc w:val="right"/>
              <w:rPr>
                <w:i/>
                <w:color w:val="000000"/>
                <w:sz w:val="20"/>
                <w:szCs w:val="20"/>
              </w:rPr>
            </w:pPr>
            <w:r w:rsidRPr="006C3629">
              <w:rPr>
                <w:i/>
                <w:color w:val="000000"/>
                <w:sz w:val="20"/>
                <w:szCs w:val="20"/>
              </w:rPr>
              <w:t>1.17</w:t>
            </w:r>
          </w:p>
        </w:tc>
      </w:tr>
      <w:tr w:rsidR="006C3629" w:rsidRPr="005362B1" w14:paraId="067EA8EC" w14:textId="77777777" w:rsidTr="006C3629">
        <w:trPr>
          <w:trHeight w:val="269"/>
        </w:trPr>
        <w:tc>
          <w:tcPr>
            <w:tcW w:w="3662" w:type="dxa"/>
            <w:tcBorders>
              <w:top w:val="nil"/>
              <w:left w:val="nil"/>
              <w:bottom w:val="nil"/>
              <w:right w:val="nil"/>
            </w:tcBorders>
            <w:shd w:val="clear" w:color="auto" w:fill="auto"/>
            <w:noWrap/>
            <w:vAlign w:val="center"/>
            <w:hideMark/>
          </w:tcPr>
          <w:p w14:paraId="447302A4" w14:textId="77777777" w:rsidR="006C3629" w:rsidRPr="005362B1" w:rsidRDefault="006C3629" w:rsidP="006C3629">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B39233A" w14:textId="77777777" w:rsidR="006C3629" w:rsidRPr="005362B1" w:rsidRDefault="006C3629" w:rsidP="006C3629">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A090CC9" w14:textId="1A15C416" w:rsidR="006C3629" w:rsidRPr="006C3629" w:rsidRDefault="006C3629" w:rsidP="006C3629">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383C5502" w14:textId="187C554E" w:rsidR="006C3629" w:rsidRPr="006C3629" w:rsidRDefault="006C3629" w:rsidP="006C3629">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7D960D55" w14:textId="00397B53" w:rsidR="006C3629" w:rsidRPr="006C3629" w:rsidRDefault="006C3629" w:rsidP="006C3629">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008A6D65" w14:textId="1285A3DA" w:rsidR="006C3629" w:rsidRPr="006C3629" w:rsidRDefault="006C3629" w:rsidP="006C3629">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9936460" w14:textId="08D0EE0A" w:rsidR="006C3629" w:rsidRPr="006C3629" w:rsidRDefault="006C3629" w:rsidP="006C3629">
            <w:pPr>
              <w:spacing w:after="0"/>
              <w:jc w:val="right"/>
              <w:rPr>
                <w:i/>
                <w:color w:val="000000"/>
                <w:sz w:val="20"/>
                <w:szCs w:val="20"/>
              </w:rPr>
            </w:pPr>
            <w:r w:rsidRPr="006C3629">
              <w:rPr>
                <w:i/>
                <w:color w:val="000000"/>
                <w:sz w:val="20"/>
                <w:szCs w:val="20"/>
              </w:rPr>
              <w:t>5.74</w:t>
            </w:r>
          </w:p>
        </w:tc>
      </w:tr>
      <w:tr w:rsidR="006C3629" w:rsidRPr="005362B1" w14:paraId="5FF45951" w14:textId="77777777" w:rsidTr="006C3629">
        <w:trPr>
          <w:trHeight w:val="269"/>
        </w:trPr>
        <w:tc>
          <w:tcPr>
            <w:tcW w:w="3662" w:type="dxa"/>
            <w:tcBorders>
              <w:top w:val="nil"/>
              <w:left w:val="nil"/>
              <w:bottom w:val="nil"/>
              <w:right w:val="nil"/>
            </w:tcBorders>
            <w:shd w:val="clear" w:color="auto" w:fill="auto"/>
            <w:noWrap/>
            <w:vAlign w:val="center"/>
            <w:hideMark/>
          </w:tcPr>
          <w:p w14:paraId="44230FD8" w14:textId="77777777" w:rsidR="006C3629" w:rsidRPr="005362B1" w:rsidRDefault="006C3629" w:rsidP="006C3629">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023AE75"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3E881F1" w14:textId="471C7966" w:rsidR="006C3629" w:rsidRPr="006C3629" w:rsidRDefault="006C3629" w:rsidP="006C3629">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49CDC04F" w14:textId="41A24F31"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55774A8" w14:textId="40B79FE7"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372348B1" w14:textId="083F3A8D"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FA88B49" w14:textId="674F4A7E" w:rsidR="006C3629" w:rsidRPr="006C3629" w:rsidRDefault="006C3629" w:rsidP="006C3629">
            <w:pPr>
              <w:spacing w:after="0"/>
              <w:rPr>
                <w:color w:val="000000"/>
              </w:rPr>
            </w:pPr>
            <w:r w:rsidRPr="006C3629">
              <w:rPr>
                <w:color w:val="000000"/>
              </w:rPr>
              <w:t>1.41</w:t>
            </w:r>
          </w:p>
        </w:tc>
      </w:tr>
      <w:tr w:rsidR="006C3629" w:rsidRPr="005362B1" w14:paraId="4ED9BA38" w14:textId="77777777" w:rsidTr="006C3629">
        <w:trPr>
          <w:trHeight w:val="269"/>
        </w:trPr>
        <w:tc>
          <w:tcPr>
            <w:tcW w:w="3662" w:type="dxa"/>
            <w:tcBorders>
              <w:top w:val="nil"/>
              <w:left w:val="nil"/>
              <w:bottom w:val="nil"/>
              <w:right w:val="nil"/>
            </w:tcBorders>
            <w:shd w:val="clear" w:color="auto" w:fill="auto"/>
            <w:noWrap/>
            <w:vAlign w:val="center"/>
            <w:hideMark/>
          </w:tcPr>
          <w:p w14:paraId="3C13648C"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4F052CD2"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4954597" w14:textId="0CABAF88" w:rsidR="006C3629" w:rsidRPr="006C3629" w:rsidRDefault="006C3629" w:rsidP="006C3629">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3D9B6867" w14:textId="24F08658"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0E011A40" w14:textId="5915930D"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B58D321" w14:textId="2EFFA473"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79A87692" w14:textId="6A666ACB" w:rsidR="006C3629" w:rsidRPr="006C3629" w:rsidRDefault="006C3629" w:rsidP="006C3629">
            <w:pPr>
              <w:spacing w:after="0"/>
              <w:jc w:val="right"/>
              <w:rPr>
                <w:i/>
                <w:color w:val="000000"/>
                <w:sz w:val="20"/>
                <w:szCs w:val="20"/>
              </w:rPr>
            </w:pPr>
            <w:r w:rsidRPr="006C3629">
              <w:rPr>
                <w:i/>
                <w:color w:val="000000"/>
                <w:sz w:val="20"/>
                <w:szCs w:val="20"/>
              </w:rPr>
              <w:t>1.43</w:t>
            </w:r>
          </w:p>
        </w:tc>
      </w:tr>
      <w:tr w:rsidR="006C3629" w:rsidRPr="005362B1" w14:paraId="5C9635F6" w14:textId="77777777" w:rsidTr="006C3629">
        <w:trPr>
          <w:trHeight w:val="269"/>
        </w:trPr>
        <w:tc>
          <w:tcPr>
            <w:tcW w:w="3662" w:type="dxa"/>
            <w:tcBorders>
              <w:top w:val="nil"/>
              <w:left w:val="nil"/>
              <w:bottom w:val="nil"/>
              <w:right w:val="nil"/>
            </w:tcBorders>
            <w:shd w:val="clear" w:color="auto" w:fill="auto"/>
            <w:noWrap/>
            <w:vAlign w:val="center"/>
            <w:hideMark/>
          </w:tcPr>
          <w:p w14:paraId="11C9E7DD"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09D0C3E2" w14:textId="77777777" w:rsidR="006C3629" w:rsidRPr="005362B1" w:rsidRDefault="006C3629" w:rsidP="006C3629">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28F76A3A" w14:textId="2611B125"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36B30498" w14:textId="2AEB6D25"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0CC406AD" w14:textId="7F0AB95D"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5740CAF3" w14:textId="21CF6E2E"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6BB6BDA4" w14:textId="1ED51695" w:rsidR="006C3629" w:rsidRPr="006C3629" w:rsidRDefault="006C3629" w:rsidP="006C3629">
            <w:pPr>
              <w:spacing w:after="0"/>
              <w:jc w:val="right"/>
              <w:rPr>
                <w:i/>
                <w:color w:val="000000"/>
                <w:sz w:val="20"/>
                <w:szCs w:val="20"/>
              </w:rPr>
            </w:pPr>
            <w:r w:rsidRPr="006C3629">
              <w:rPr>
                <w:i/>
                <w:color w:val="000000"/>
                <w:sz w:val="20"/>
                <w:szCs w:val="20"/>
              </w:rPr>
              <w:t>1.04</w:t>
            </w:r>
          </w:p>
        </w:tc>
      </w:tr>
      <w:tr w:rsidR="006C3629" w:rsidRPr="005362B1" w14:paraId="14EDFDC7" w14:textId="77777777" w:rsidTr="006C3629">
        <w:trPr>
          <w:trHeight w:val="269"/>
        </w:trPr>
        <w:tc>
          <w:tcPr>
            <w:tcW w:w="3662" w:type="dxa"/>
            <w:tcBorders>
              <w:top w:val="nil"/>
              <w:left w:val="nil"/>
              <w:bottom w:val="nil"/>
              <w:right w:val="nil"/>
            </w:tcBorders>
            <w:shd w:val="clear" w:color="auto" w:fill="auto"/>
            <w:noWrap/>
            <w:vAlign w:val="center"/>
            <w:hideMark/>
          </w:tcPr>
          <w:p w14:paraId="09A1021A"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0DA49DC" w14:textId="77777777" w:rsidR="006C3629" w:rsidRPr="005362B1" w:rsidRDefault="006C3629" w:rsidP="006C3629">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150290E" w14:textId="1C3728AE" w:rsidR="006C3629" w:rsidRPr="006C3629" w:rsidRDefault="006C3629" w:rsidP="006C3629">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0B43D768" w14:textId="722F7F54" w:rsidR="006C3629" w:rsidRPr="006C3629" w:rsidRDefault="006C3629" w:rsidP="006C3629">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44AB5D24" w14:textId="396C5217" w:rsidR="006C3629" w:rsidRPr="006C3629" w:rsidRDefault="006C3629" w:rsidP="006C3629">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7D20F5EE" w14:textId="178531D9" w:rsidR="006C3629" w:rsidRPr="006C3629" w:rsidRDefault="006C3629" w:rsidP="006C3629">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7487B314" w14:textId="0E6B044B" w:rsidR="006C3629" w:rsidRPr="006C3629" w:rsidRDefault="006C3629" w:rsidP="006C3629">
            <w:pPr>
              <w:spacing w:after="0"/>
              <w:jc w:val="right"/>
              <w:rPr>
                <w:i/>
                <w:color w:val="000000"/>
                <w:sz w:val="20"/>
                <w:szCs w:val="20"/>
              </w:rPr>
            </w:pPr>
            <w:r w:rsidRPr="006C3629">
              <w:rPr>
                <w:i/>
                <w:color w:val="000000"/>
                <w:sz w:val="20"/>
                <w:szCs w:val="20"/>
              </w:rPr>
              <w:t>2.06</w:t>
            </w:r>
          </w:p>
        </w:tc>
      </w:tr>
      <w:tr w:rsidR="006C3629" w:rsidRPr="005362B1" w14:paraId="75E1A244" w14:textId="77777777" w:rsidTr="006C3629">
        <w:trPr>
          <w:trHeight w:val="269"/>
        </w:trPr>
        <w:tc>
          <w:tcPr>
            <w:tcW w:w="3662" w:type="dxa"/>
            <w:tcBorders>
              <w:top w:val="nil"/>
              <w:left w:val="nil"/>
              <w:bottom w:val="nil"/>
              <w:right w:val="nil"/>
            </w:tcBorders>
            <w:shd w:val="clear" w:color="auto" w:fill="auto"/>
            <w:noWrap/>
            <w:vAlign w:val="center"/>
            <w:hideMark/>
          </w:tcPr>
          <w:p w14:paraId="092D8A59"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33211DA6"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187B2E51" w14:textId="5337FF10"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48AC9811" w14:textId="257FCD19"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20529853" w14:textId="20035B43" w:rsidR="006C3629" w:rsidRPr="006C3629" w:rsidRDefault="006C3629" w:rsidP="006C3629">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1BAA5AF5" w14:textId="556DB2AA"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71702252" w14:textId="0756D7F6" w:rsidR="006C3629" w:rsidRPr="006C3629" w:rsidRDefault="006C3629" w:rsidP="006C3629">
            <w:pPr>
              <w:spacing w:after="0"/>
              <w:jc w:val="right"/>
              <w:rPr>
                <w:i/>
                <w:color w:val="000000"/>
                <w:sz w:val="20"/>
                <w:szCs w:val="20"/>
              </w:rPr>
            </w:pPr>
            <w:r w:rsidRPr="006C3629">
              <w:rPr>
                <w:i/>
                <w:color w:val="000000"/>
                <w:sz w:val="20"/>
                <w:szCs w:val="20"/>
              </w:rPr>
              <w:t>1.18</w:t>
            </w:r>
          </w:p>
        </w:tc>
      </w:tr>
      <w:tr w:rsidR="006C3629" w:rsidRPr="005362B1" w14:paraId="4BC194E0" w14:textId="77777777" w:rsidTr="006C3629">
        <w:trPr>
          <w:trHeight w:val="269"/>
        </w:trPr>
        <w:tc>
          <w:tcPr>
            <w:tcW w:w="3662" w:type="dxa"/>
            <w:tcBorders>
              <w:top w:val="nil"/>
              <w:left w:val="nil"/>
              <w:bottom w:val="nil"/>
              <w:right w:val="nil"/>
            </w:tcBorders>
            <w:shd w:val="clear" w:color="auto" w:fill="auto"/>
            <w:noWrap/>
            <w:vAlign w:val="center"/>
            <w:hideMark/>
          </w:tcPr>
          <w:p w14:paraId="6C1AFBEB" w14:textId="77777777" w:rsidR="006C3629" w:rsidRPr="005362B1" w:rsidRDefault="006C3629" w:rsidP="006C3629">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623F51E4"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32358AD8" w14:textId="23133124" w:rsidR="006C3629" w:rsidRPr="006C3629" w:rsidRDefault="006C3629" w:rsidP="006C3629">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4B1C5357" w14:textId="64E505DC"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8B60667" w14:textId="51454E44"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A205012" w14:textId="0CEDA44A"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64AC9449" w14:textId="6E7ECB70" w:rsidR="006C3629" w:rsidRPr="006C3629" w:rsidRDefault="006C3629" w:rsidP="006C3629">
            <w:pPr>
              <w:spacing w:after="0"/>
              <w:jc w:val="right"/>
              <w:rPr>
                <w:i/>
                <w:color w:val="000000"/>
                <w:sz w:val="20"/>
                <w:szCs w:val="20"/>
              </w:rPr>
            </w:pPr>
            <w:r w:rsidRPr="006C3629">
              <w:rPr>
                <w:i/>
                <w:color w:val="000000"/>
                <w:sz w:val="20"/>
                <w:szCs w:val="20"/>
              </w:rPr>
              <w:t>1.31</w:t>
            </w:r>
          </w:p>
        </w:tc>
      </w:tr>
      <w:tr w:rsidR="006C3629" w:rsidRPr="005362B1" w14:paraId="4C7104C5" w14:textId="77777777" w:rsidTr="006C3629">
        <w:trPr>
          <w:trHeight w:val="269"/>
        </w:trPr>
        <w:tc>
          <w:tcPr>
            <w:tcW w:w="3662" w:type="dxa"/>
            <w:tcBorders>
              <w:top w:val="nil"/>
              <w:left w:val="nil"/>
              <w:bottom w:val="nil"/>
              <w:right w:val="nil"/>
            </w:tcBorders>
            <w:shd w:val="clear" w:color="auto" w:fill="auto"/>
            <w:noWrap/>
            <w:vAlign w:val="center"/>
            <w:hideMark/>
          </w:tcPr>
          <w:p w14:paraId="5C7945D7" w14:textId="77777777" w:rsidR="006C3629" w:rsidRPr="005362B1" w:rsidRDefault="006C3629" w:rsidP="006C3629">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33793B99"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CF0250A" w14:textId="30B5E340" w:rsidR="006C3629" w:rsidRPr="006C3629" w:rsidRDefault="006C3629" w:rsidP="006C3629">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bottom"/>
            <w:hideMark/>
          </w:tcPr>
          <w:p w14:paraId="33C9BCE9" w14:textId="2C4C618E" w:rsidR="006C3629" w:rsidRPr="006C3629" w:rsidRDefault="006C3629" w:rsidP="006C3629">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bottom"/>
            <w:hideMark/>
          </w:tcPr>
          <w:p w14:paraId="5D610D09" w14:textId="0DE51C7A"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6F3DFCAA" w14:textId="025FE1B9"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38130343" w14:textId="7F0F0710" w:rsidR="006C3629" w:rsidRPr="006C3629" w:rsidRDefault="006C3629" w:rsidP="006C3629">
            <w:pPr>
              <w:spacing w:after="0"/>
              <w:rPr>
                <w:color w:val="000000"/>
              </w:rPr>
            </w:pPr>
            <w:r w:rsidRPr="006C3629">
              <w:rPr>
                <w:color w:val="000000"/>
              </w:rPr>
              <w:t>0.83</w:t>
            </w:r>
          </w:p>
        </w:tc>
      </w:tr>
      <w:tr w:rsidR="006C3629" w:rsidRPr="005362B1" w14:paraId="6BC4C2AD" w14:textId="77777777" w:rsidTr="006C3629">
        <w:trPr>
          <w:trHeight w:val="269"/>
        </w:trPr>
        <w:tc>
          <w:tcPr>
            <w:tcW w:w="3662" w:type="dxa"/>
            <w:tcBorders>
              <w:top w:val="nil"/>
              <w:left w:val="nil"/>
              <w:bottom w:val="nil"/>
              <w:right w:val="nil"/>
            </w:tcBorders>
            <w:shd w:val="clear" w:color="auto" w:fill="auto"/>
            <w:noWrap/>
            <w:vAlign w:val="center"/>
            <w:hideMark/>
          </w:tcPr>
          <w:p w14:paraId="26D0D4D5"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3481ABFF" w14:textId="77777777" w:rsidR="006C3629" w:rsidRPr="005362B1" w:rsidRDefault="006C3629" w:rsidP="006C3629">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DB02D73" w14:textId="4C877AC9" w:rsidR="006C3629" w:rsidRPr="006C3629" w:rsidRDefault="006C3629" w:rsidP="006C3629">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ACC907D" w14:textId="7DE21661"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34CFBAB1" w14:textId="3757F33A" w:rsidR="006C3629" w:rsidRPr="006C3629" w:rsidRDefault="006C3629" w:rsidP="006C3629">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2039E362" w14:textId="52921939"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7D4DA3A" w14:textId="7811D435" w:rsidR="006C3629" w:rsidRPr="006C3629" w:rsidRDefault="006C3629" w:rsidP="006C3629">
            <w:pPr>
              <w:spacing w:after="0"/>
              <w:jc w:val="right"/>
              <w:rPr>
                <w:i/>
                <w:color w:val="000000"/>
                <w:sz w:val="20"/>
                <w:szCs w:val="20"/>
              </w:rPr>
            </w:pPr>
            <w:r w:rsidRPr="006C3629">
              <w:rPr>
                <w:i/>
                <w:color w:val="000000"/>
                <w:sz w:val="20"/>
                <w:szCs w:val="20"/>
              </w:rPr>
              <w:t>0.6</w:t>
            </w:r>
          </w:p>
        </w:tc>
      </w:tr>
      <w:tr w:rsidR="006C3629" w:rsidRPr="005362B1" w14:paraId="2F974C88" w14:textId="77777777" w:rsidTr="006C3629">
        <w:trPr>
          <w:trHeight w:val="269"/>
        </w:trPr>
        <w:tc>
          <w:tcPr>
            <w:tcW w:w="3662" w:type="dxa"/>
            <w:tcBorders>
              <w:top w:val="nil"/>
              <w:left w:val="nil"/>
              <w:bottom w:val="nil"/>
              <w:right w:val="nil"/>
            </w:tcBorders>
            <w:shd w:val="clear" w:color="auto" w:fill="auto"/>
            <w:noWrap/>
            <w:vAlign w:val="center"/>
            <w:hideMark/>
          </w:tcPr>
          <w:p w14:paraId="766D5E5B"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5CC9BE78" w14:textId="77777777" w:rsidR="006C3629" w:rsidRPr="005362B1" w:rsidRDefault="006C3629" w:rsidP="006C3629">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429CF3B6" w14:textId="28934039" w:rsidR="006C3629" w:rsidRPr="006C3629" w:rsidRDefault="006C3629" w:rsidP="006C3629">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1A3E5919" w14:textId="6BE236FA"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4ECCE99" w14:textId="7600ECF8"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BBEBE76" w14:textId="535E1327"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9DB0E0" w14:textId="4D19540B" w:rsidR="006C3629" w:rsidRPr="006C3629" w:rsidRDefault="006C3629" w:rsidP="006C3629">
            <w:pPr>
              <w:spacing w:after="0"/>
              <w:jc w:val="right"/>
              <w:rPr>
                <w:i/>
                <w:color w:val="000000"/>
                <w:sz w:val="20"/>
                <w:szCs w:val="20"/>
              </w:rPr>
            </w:pPr>
            <w:r w:rsidRPr="006C3629">
              <w:rPr>
                <w:i/>
                <w:color w:val="000000"/>
                <w:sz w:val="20"/>
                <w:szCs w:val="20"/>
              </w:rPr>
              <w:t>0.66</w:t>
            </w:r>
          </w:p>
        </w:tc>
      </w:tr>
      <w:tr w:rsidR="006C3629" w:rsidRPr="005362B1" w14:paraId="25BD6D6C" w14:textId="77777777" w:rsidTr="006C3629">
        <w:trPr>
          <w:trHeight w:val="269"/>
        </w:trPr>
        <w:tc>
          <w:tcPr>
            <w:tcW w:w="3662" w:type="dxa"/>
            <w:tcBorders>
              <w:top w:val="nil"/>
              <w:left w:val="nil"/>
              <w:right w:val="nil"/>
            </w:tcBorders>
            <w:shd w:val="clear" w:color="auto" w:fill="auto"/>
            <w:noWrap/>
            <w:vAlign w:val="center"/>
            <w:hideMark/>
          </w:tcPr>
          <w:p w14:paraId="5A5FB800"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522B37D" w14:textId="77777777" w:rsidR="006C3629" w:rsidRPr="005362B1" w:rsidRDefault="006C3629" w:rsidP="006C3629">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3F4C93EF" w14:textId="013737A1"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77D40346" w14:textId="3060C554"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1B8E9143" w14:textId="1E02C42B"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4767827E" w14:textId="24762B4D" w:rsidR="006C3629" w:rsidRPr="006C3629" w:rsidRDefault="006C3629" w:rsidP="006C3629">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6905FCBA" w14:textId="0204DC7C" w:rsidR="006C3629" w:rsidRPr="006C3629" w:rsidRDefault="006C3629" w:rsidP="006C3629">
            <w:pPr>
              <w:spacing w:after="0"/>
              <w:jc w:val="right"/>
              <w:rPr>
                <w:i/>
                <w:color w:val="000000"/>
                <w:sz w:val="20"/>
                <w:szCs w:val="20"/>
              </w:rPr>
            </w:pPr>
            <w:r w:rsidRPr="006C3629">
              <w:rPr>
                <w:i/>
                <w:color w:val="000000"/>
                <w:sz w:val="20"/>
                <w:szCs w:val="20"/>
              </w:rPr>
              <w:t>0.48</w:t>
            </w:r>
          </w:p>
        </w:tc>
      </w:tr>
      <w:tr w:rsidR="006C3629" w:rsidRPr="005362B1" w14:paraId="55EB3ED0"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6F1B99C1"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10E672EF"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73D3EB00" w14:textId="69FD8F44" w:rsidR="006C3629" w:rsidRPr="006C3629" w:rsidRDefault="006C3629" w:rsidP="006C3629">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23EB5756" w14:textId="7D7E82CE"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16824D4B" w14:textId="6A383CDD"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1FDC01ED" w14:textId="7CE24777"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5642A61B" w14:textId="1D00DFB6" w:rsidR="006C3629" w:rsidRPr="006C3629" w:rsidRDefault="006C3629" w:rsidP="006C3629">
            <w:pPr>
              <w:spacing w:after="0"/>
              <w:jc w:val="right"/>
              <w:rPr>
                <w:i/>
                <w:color w:val="000000"/>
                <w:sz w:val="20"/>
                <w:szCs w:val="20"/>
              </w:rPr>
            </w:pPr>
            <w:r w:rsidRPr="006C3629">
              <w:rPr>
                <w:i/>
                <w:color w:val="000000"/>
                <w:sz w:val="20"/>
                <w:szCs w:val="20"/>
              </w:rPr>
              <w:t>1.28</w:t>
            </w:r>
          </w:p>
        </w:tc>
      </w:tr>
    </w:tbl>
    <w:p w14:paraId="3CD585B5" w14:textId="77777777" w:rsidR="0088536F" w:rsidRPr="005362B1" w:rsidRDefault="0088536F" w:rsidP="0088536F"/>
    <w:p w14:paraId="667749EB" w14:textId="77777777" w:rsidR="0088536F" w:rsidRPr="005362B1" w:rsidRDefault="0088536F" w:rsidP="0088536F">
      <w:pPr>
        <w:spacing w:line="259" w:lineRule="auto"/>
      </w:pPr>
      <w:r w:rsidRPr="005362B1">
        <w:br w:type="page"/>
      </w:r>
    </w:p>
    <w:p w14:paraId="095B9C0F" w14:textId="77777777" w:rsidR="0088536F" w:rsidRPr="005362B1" w:rsidRDefault="0088536F" w:rsidP="0088536F">
      <w:pPr>
        <w:pStyle w:val="Heading5"/>
      </w:pPr>
      <w:r w:rsidRPr="005362B1">
        <w:lastRenderedPageBreak/>
        <w:t>Table 2.</w:t>
      </w:r>
      <w:r w:rsidRPr="005362B1">
        <w:rPr>
          <w:noProof/>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88536F" w:rsidRPr="005362B1" w14:paraId="6A13CA78"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1A7E9D34" w14:textId="77777777" w:rsidR="0088536F" w:rsidRPr="005362B1" w:rsidRDefault="0088536F" w:rsidP="00D9550E">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06619EBF" w14:textId="77777777" w:rsidR="0088536F" w:rsidRPr="005362B1" w:rsidRDefault="0088536F" w:rsidP="00D9550E">
            <w:pPr>
              <w:spacing w:after="0"/>
              <w:jc w:val="center"/>
              <w:rPr>
                <w:color w:val="000000"/>
              </w:rPr>
            </w:pPr>
            <w:r w:rsidRPr="005362B1">
              <w:rPr>
                <w:color w:val="000000"/>
              </w:rPr>
              <w:t>Number</w:t>
            </w:r>
          </w:p>
        </w:tc>
      </w:tr>
      <w:tr w:rsidR="0088536F" w:rsidRPr="005362B1" w14:paraId="12311F92"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144B4992" w14:textId="77777777" w:rsidR="0088536F" w:rsidRPr="005362B1" w:rsidRDefault="0088536F" w:rsidP="00D9550E">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27520FB3" w14:textId="77777777" w:rsidR="0088536F" w:rsidRPr="005362B1" w:rsidRDefault="0088536F" w:rsidP="00D9550E">
            <w:pPr>
              <w:spacing w:after="0"/>
              <w:jc w:val="center"/>
              <w:rPr>
                <w:i/>
                <w:color w:val="000000"/>
              </w:rPr>
            </w:pPr>
            <w:r w:rsidRPr="005362B1">
              <w:rPr>
                <w:i/>
                <w:color w:val="000000"/>
              </w:rPr>
              <w:t>--</w:t>
            </w:r>
          </w:p>
        </w:tc>
      </w:tr>
      <w:tr w:rsidR="0088536F" w:rsidRPr="005362B1" w14:paraId="30D10A21" w14:textId="77777777" w:rsidTr="00D9550E">
        <w:trPr>
          <w:trHeight w:val="287"/>
        </w:trPr>
        <w:tc>
          <w:tcPr>
            <w:tcW w:w="4356" w:type="dxa"/>
            <w:tcBorders>
              <w:top w:val="nil"/>
              <w:left w:val="nil"/>
              <w:bottom w:val="nil"/>
              <w:right w:val="nil"/>
            </w:tcBorders>
            <w:shd w:val="clear" w:color="auto" w:fill="auto"/>
            <w:noWrap/>
            <w:vAlign w:val="center"/>
            <w:hideMark/>
          </w:tcPr>
          <w:p w14:paraId="0194D9D7" w14:textId="77777777" w:rsidR="0088536F" w:rsidRPr="005362B1" w:rsidRDefault="0088536F" w:rsidP="00D9550E">
            <w:pPr>
              <w:spacing w:after="0"/>
              <w:jc w:val="right"/>
              <w:rPr>
                <w:color w:val="000000"/>
              </w:rPr>
            </w:pPr>
            <w:r w:rsidRPr="005362B1">
              <w:rPr>
                <w:color w:val="000000"/>
              </w:rPr>
              <w:t>Early Init Devs</w:t>
            </w:r>
          </w:p>
        </w:tc>
        <w:tc>
          <w:tcPr>
            <w:tcW w:w="1461" w:type="dxa"/>
            <w:tcBorders>
              <w:top w:val="nil"/>
              <w:left w:val="nil"/>
              <w:bottom w:val="nil"/>
              <w:right w:val="nil"/>
            </w:tcBorders>
            <w:shd w:val="clear" w:color="auto" w:fill="auto"/>
            <w:noWrap/>
            <w:vAlign w:val="center"/>
            <w:hideMark/>
          </w:tcPr>
          <w:p w14:paraId="4675D09E" w14:textId="77777777" w:rsidR="0088536F" w:rsidRPr="005362B1" w:rsidRDefault="0088536F" w:rsidP="00D9550E">
            <w:pPr>
              <w:spacing w:after="0"/>
              <w:jc w:val="center"/>
              <w:rPr>
                <w:color w:val="000000"/>
              </w:rPr>
            </w:pPr>
            <w:r w:rsidRPr="005362B1">
              <w:rPr>
                <w:color w:val="000000"/>
              </w:rPr>
              <w:t>10</w:t>
            </w:r>
          </w:p>
        </w:tc>
      </w:tr>
      <w:tr w:rsidR="0088536F" w:rsidRPr="005362B1" w14:paraId="4E9BCD94" w14:textId="77777777" w:rsidTr="00D9550E">
        <w:trPr>
          <w:trHeight w:val="287"/>
        </w:trPr>
        <w:tc>
          <w:tcPr>
            <w:tcW w:w="4356" w:type="dxa"/>
            <w:tcBorders>
              <w:top w:val="nil"/>
              <w:left w:val="nil"/>
              <w:bottom w:val="nil"/>
              <w:right w:val="nil"/>
            </w:tcBorders>
            <w:shd w:val="clear" w:color="auto" w:fill="auto"/>
            <w:noWrap/>
            <w:vAlign w:val="center"/>
            <w:hideMark/>
          </w:tcPr>
          <w:p w14:paraId="5E7E52ED" w14:textId="77777777" w:rsidR="0088536F" w:rsidRPr="005362B1" w:rsidRDefault="0088536F" w:rsidP="00D9550E">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2F403E1E" w14:textId="77777777" w:rsidR="0088536F" w:rsidRPr="005362B1" w:rsidRDefault="0088536F" w:rsidP="00D9550E">
            <w:pPr>
              <w:spacing w:after="0"/>
              <w:jc w:val="center"/>
              <w:rPr>
                <w:color w:val="000000"/>
              </w:rPr>
            </w:pPr>
            <w:r w:rsidRPr="005362B1">
              <w:rPr>
                <w:color w:val="000000"/>
              </w:rPr>
              <w:t>1</w:t>
            </w:r>
          </w:p>
        </w:tc>
      </w:tr>
      <w:tr w:rsidR="0088536F" w:rsidRPr="005362B1" w14:paraId="23BF7EDC" w14:textId="77777777" w:rsidTr="00D9550E">
        <w:trPr>
          <w:trHeight w:val="287"/>
        </w:trPr>
        <w:tc>
          <w:tcPr>
            <w:tcW w:w="4356" w:type="dxa"/>
            <w:tcBorders>
              <w:top w:val="nil"/>
              <w:left w:val="nil"/>
              <w:bottom w:val="nil"/>
              <w:right w:val="nil"/>
            </w:tcBorders>
            <w:shd w:val="clear" w:color="auto" w:fill="auto"/>
            <w:noWrap/>
            <w:vAlign w:val="center"/>
            <w:hideMark/>
          </w:tcPr>
          <w:p w14:paraId="4A2A87F3" w14:textId="77777777" w:rsidR="0088536F" w:rsidRPr="005362B1" w:rsidRDefault="0088536F" w:rsidP="00D9550E">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5CAE3F4E" w14:textId="77777777" w:rsidR="0088536F" w:rsidRPr="005362B1" w:rsidRDefault="0088536F" w:rsidP="00D9550E">
            <w:pPr>
              <w:spacing w:after="0"/>
              <w:jc w:val="center"/>
              <w:rPr>
                <w:color w:val="000000"/>
              </w:rPr>
            </w:pPr>
            <w:r w:rsidRPr="005362B1">
              <w:rPr>
                <w:color w:val="000000"/>
              </w:rPr>
              <w:t>47</w:t>
            </w:r>
          </w:p>
        </w:tc>
      </w:tr>
      <w:tr w:rsidR="0088536F" w:rsidRPr="005362B1" w14:paraId="38A67555" w14:textId="77777777" w:rsidTr="00D9550E">
        <w:trPr>
          <w:trHeight w:val="287"/>
        </w:trPr>
        <w:tc>
          <w:tcPr>
            <w:tcW w:w="4356" w:type="dxa"/>
            <w:tcBorders>
              <w:top w:val="nil"/>
              <w:left w:val="nil"/>
              <w:bottom w:val="nil"/>
              <w:right w:val="nil"/>
            </w:tcBorders>
            <w:shd w:val="clear" w:color="auto" w:fill="auto"/>
            <w:noWrap/>
            <w:vAlign w:val="center"/>
            <w:hideMark/>
          </w:tcPr>
          <w:p w14:paraId="04728A81" w14:textId="77777777" w:rsidR="0088536F" w:rsidRPr="005362B1" w:rsidRDefault="0088536F" w:rsidP="00D9550E">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9381C67" w14:textId="77777777" w:rsidR="0088536F" w:rsidRPr="005362B1" w:rsidRDefault="0088536F" w:rsidP="00D9550E">
            <w:pPr>
              <w:spacing w:after="0"/>
              <w:jc w:val="center"/>
              <w:rPr>
                <w:color w:val="000000"/>
              </w:rPr>
            </w:pPr>
            <w:r w:rsidRPr="005362B1">
              <w:rPr>
                <w:color w:val="000000"/>
              </w:rPr>
              <w:t>1</w:t>
            </w:r>
          </w:p>
        </w:tc>
      </w:tr>
      <w:tr w:rsidR="0088536F" w:rsidRPr="005362B1" w14:paraId="3DBB6618" w14:textId="77777777" w:rsidTr="00D9550E">
        <w:trPr>
          <w:trHeight w:val="287"/>
        </w:trPr>
        <w:tc>
          <w:tcPr>
            <w:tcW w:w="4356" w:type="dxa"/>
            <w:tcBorders>
              <w:top w:val="nil"/>
              <w:left w:val="nil"/>
              <w:bottom w:val="nil"/>
              <w:right w:val="nil"/>
            </w:tcBorders>
            <w:shd w:val="clear" w:color="auto" w:fill="auto"/>
            <w:noWrap/>
            <w:vAlign w:val="center"/>
            <w:hideMark/>
          </w:tcPr>
          <w:p w14:paraId="64F01684" w14:textId="77777777" w:rsidR="0088536F" w:rsidRPr="005362B1" w:rsidRDefault="0088536F" w:rsidP="00D9550E">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699CC195" w14:textId="77777777" w:rsidR="0088536F" w:rsidRPr="005362B1" w:rsidRDefault="0088536F" w:rsidP="00D9550E">
            <w:pPr>
              <w:spacing w:after="0"/>
              <w:jc w:val="center"/>
              <w:rPr>
                <w:color w:val="000000"/>
              </w:rPr>
            </w:pPr>
            <w:r w:rsidRPr="005362B1">
              <w:rPr>
                <w:color w:val="000000"/>
              </w:rPr>
              <w:t>1</w:t>
            </w:r>
          </w:p>
        </w:tc>
      </w:tr>
      <w:tr w:rsidR="0088536F" w:rsidRPr="005362B1" w14:paraId="71B8DBD8" w14:textId="77777777" w:rsidTr="00D9550E">
        <w:trPr>
          <w:trHeight w:val="287"/>
        </w:trPr>
        <w:tc>
          <w:tcPr>
            <w:tcW w:w="4356" w:type="dxa"/>
            <w:tcBorders>
              <w:top w:val="nil"/>
              <w:left w:val="nil"/>
              <w:bottom w:val="nil"/>
              <w:right w:val="nil"/>
            </w:tcBorders>
            <w:shd w:val="clear" w:color="auto" w:fill="auto"/>
            <w:noWrap/>
            <w:vAlign w:val="center"/>
            <w:hideMark/>
          </w:tcPr>
          <w:p w14:paraId="59486EF3" w14:textId="77777777" w:rsidR="0088536F" w:rsidRPr="005362B1" w:rsidRDefault="0088536F" w:rsidP="00D9550E">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4AD53E03" w14:textId="77777777" w:rsidR="0088536F" w:rsidRPr="005362B1" w:rsidRDefault="0088536F" w:rsidP="00D9550E">
            <w:pPr>
              <w:spacing w:after="0"/>
              <w:jc w:val="center"/>
              <w:rPr>
                <w:i/>
                <w:color w:val="000000"/>
              </w:rPr>
            </w:pPr>
            <w:r w:rsidRPr="005362B1">
              <w:rPr>
                <w:i/>
                <w:color w:val="000000"/>
              </w:rPr>
              <w:t>--</w:t>
            </w:r>
          </w:p>
        </w:tc>
      </w:tr>
      <w:tr w:rsidR="0088536F" w:rsidRPr="005362B1" w14:paraId="7E39723F" w14:textId="77777777" w:rsidTr="00D9550E">
        <w:trPr>
          <w:trHeight w:val="287"/>
        </w:trPr>
        <w:tc>
          <w:tcPr>
            <w:tcW w:w="4356" w:type="dxa"/>
            <w:tcBorders>
              <w:top w:val="nil"/>
              <w:left w:val="nil"/>
              <w:bottom w:val="nil"/>
              <w:right w:val="nil"/>
            </w:tcBorders>
            <w:shd w:val="clear" w:color="auto" w:fill="auto"/>
            <w:noWrap/>
            <w:vAlign w:val="center"/>
            <w:hideMark/>
          </w:tcPr>
          <w:p w14:paraId="5BD6D6BE" w14:textId="77777777" w:rsidR="0088536F" w:rsidRPr="005362B1" w:rsidRDefault="0088536F" w:rsidP="00D9550E">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5BF918CE" w14:textId="77777777" w:rsidR="0088536F" w:rsidRPr="005362B1" w:rsidRDefault="0088536F" w:rsidP="00D9550E">
            <w:pPr>
              <w:spacing w:after="0"/>
              <w:jc w:val="center"/>
              <w:rPr>
                <w:color w:val="000000"/>
              </w:rPr>
            </w:pPr>
            <w:r w:rsidRPr="005362B1">
              <w:rPr>
                <w:color w:val="000000"/>
              </w:rPr>
              <w:t>5</w:t>
            </w:r>
          </w:p>
        </w:tc>
      </w:tr>
      <w:tr w:rsidR="0088536F" w:rsidRPr="005362B1" w14:paraId="6D300B2E" w14:textId="77777777" w:rsidTr="00D9550E">
        <w:trPr>
          <w:trHeight w:val="287"/>
        </w:trPr>
        <w:tc>
          <w:tcPr>
            <w:tcW w:w="4356" w:type="dxa"/>
            <w:tcBorders>
              <w:top w:val="nil"/>
              <w:left w:val="nil"/>
              <w:bottom w:val="nil"/>
              <w:right w:val="nil"/>
            </w:tcBorders>
            <w:shd w:val="clear" w:color="auto" w:fill="auto"/>
            <w:noWrap/>
            <w:vAlign w:val="center"/>
          </w:tcPr>
          <w:p w14:paraId="7CE0CBCD" w14:textId="77777777" w:rsidR="0088536F" w:rsidRPr="005362B1" w:rsidRDefault="0088536F" w:rsidP="00D9550E">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56F76D7C" w14:textId="77777777" w:rsidR="0088536F" w:rsidRPr="005362B1" w:rsidRDefault="0088536F" w:rsidP="00D9550E">
            <w:pPr>
              <w:spacing w:after="0"/>
              <w:jc w:val="center"/>
              <w:rPr>
                <w:color w:val="000000"/>
              </w:rPr>
            </w:pPr>
            <w:r w:rsidRPr="005362B1">
              <w:rPr>
                <w:color w:val="000000"/>
              </w:rPr>
              <w:t>2</w:t>
            </w:r>
          </w:p>
        </w:tc>
      </w:tr>
      <w:tr w:rsidR="0088536F" w:rsidRPr="005362B1" w14:paraId="338343B3" w14:textId="77777777" w:rsidTr="00D9550E">
        <w:trPr>
          <w:trHeight w:val="287"/>
        </w:trPr>
        <w:tc>
          <w:tcPr>
            <w:tcW w:w="4356" w:type="dxa"/>
            <w:tcBorders>
              <w:top w:val="nil"/>
              <w:left w:val="nil"/>
              <w:bottom w:val="nil"/>
              <w:right w:val="nil"/>
            </w:tcBorders>
            <w:shd w:val="clear" w:color="auto" w:fill="auto"/>
            <w:noWrap/>
            <w:vAlign w:val="center"/>
          </w:tcPr>
          <w:p w14:paraId="6729DB72" w14:textId="77777777" w:rsidR="0088536F" w:rsidRPr="005362B1" w:rsidRDefault="0088536F" w:rsidP="00D9550E">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4BD48871" w14:textId="77777777" w:rsidR="0088536F" w:rsidRPr="005362B1" w:rsidRDefault="0088536F" w:rsidP="00D9550E">
            <w:pPr>
              <w:spacing w:after="0"/>
              <w:jc w:val="center"/>
              <w:rPr>
                <w:i/>
                <w:color w:val="000000"/>
              </w:rPr>
            </w:pPr>
            <w:r w:rsidRPr="005362B1">
              <w:rPr>
                <w:i/>
                <w:color w:val="000000"/>
              </w:rPr>
              <w:t>--</w:t>
            </w:r>
          </w:p>
        </w:tc>
      </w:tr>
      <w:tr w:rsidR="0088536F" w:rsidRPr="005362B1" w14:paraId="0DADF2F3" w14:textId="77777777" w:rsidTr="00D9550E">
        <w:trPr>
          <w:trHeight w:val="287"/>
        </w:trPr>
        <w:tc>
          <w:tcPr>
            <w:tcW w:w="4356" w:type="dxa"/>
            <w:tcBorders>
              <w:top w:val="nil"/>
              <w:left w:val="nil"/>
              <w:bottom w:val="nil"/>
              <w:right w:val="nil"/>
            </w:tcBorders>
            <w:shd w:val="clear" w:color="auto" w:fill="auto"/>
            <w:noWrap/>
            <w:vAlign w:val="center"/>
          </w:tcPr>
          <w:p w14:paraId="4DC8EC0A" w14:textId="77777777" w:rsidR="0088536F" w:rsidRPr="005362B1" w:rsidRDefault="0088536F" w:rsidP="00D9550E">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30141672" w14:textId="77777777" w:rsidR="0088536F" w:rsidRPr="005362B1" w:rsidRDefault="0088536F" w:rsidP="00D9550E">
            <w:pPr>
              <w:spacing w:after="0"/>
              <w:jc w:val="center"/>
              <w:rPr>
                <w:color w:val="000000"/>
              </w:rPr>
            </w:pPr>
            <w:r w:rsidRPr="005362B1">
              <w:rPr>
                <w:color w:val="000000"/>
              </w:rPr>
              <w:t>1</w:t>
            </w:r>
          </w:p>
        </w:tc>
      </w:tr>
      <w:tr w:rsidR="0088536F" w:rsidRPr="005362B1" w14:paraId="0F287549" w14:textId="77777777" w:rsidTr="00D9550E">
        <w:trPr>
          <w:trHeight w:val="287"/>
        </w:trPr>
        <w:tc>
          <w:tcPr>
            <w:tcW w:w="4356" w:type="dxa"/>
            <w:tcBorders>
              <w:top w:val="nil"/>
              <w:left w:val="nil"/>
              <w:bottom w:val="nil"/>
              <w:right w:val="nil"/>
            </w:tcBorders>
            <w:shd w:val="clear" w:color="auto" w:fill="auto"/>
            <w:noWrap/>
            <w:vAlign w:val="center"/>
            <w:hideMark/>
          </w:tcPr>
          <w:p w14:paraId="654E1E74" w14:textId="77777777" w:rsidR="0088536F" w:rsidRPr="005362B1" w:rsidRDefault="0088536F" w:rsidP="00D9550E">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00F3419B" w14:textId="77777777" w:rsidR="0088536F" w:rsidRPr="005362B1" w:rsidRDefault="0088536F" w:rsidP="00D9550E">
            <w:pPr>
              <w:spacing w:after="0"/>
              <w:jc w:val="center"/>
              <w:rPr>
                <w:color w:val="000000"/>
              </w:rPr>
            </w:pPr>
            <w:r w:rsidRPr="005362B1">
              <w:rPr>
                <w:color w:val="000000"/>
              </w:rPr>
              <w:t>2</w:t>
            </w:r>
          </w:p>
        </w:tc>
      </w:tr>
      <w:tr w:rsidR="0088536F" w:rsidRPr="005362B1" w14:paraId="6D3B4B7A" w14:textId="77777777" w:rsidTr="00D9550E">
        <w:trPr>
          <w:trHeight w:val="287"/>
        </w:trPr>
        <w:tc>
          <w:tcPr>
            <w:tcW w:w="4356" w:type="dxa"/>
            <w:tcBorders>
              <w:top w:val="nil"/>
              <w:left w:val="nil"/>
              <w:bottom w:val="nil"/>
              <w:right w:val="nil"/>
            </w:tcBorders>
            <w:shd w:val="clear" w:color="auto" w:fill="auto"/>
            <w:noWrap/>
            <w:vAlign w:val="center"/>
            <w:hideMark/>
          </w:tcPr>
          <w:p w14:paraId="1E2817D0" w14:textId="77777777" w:rsidR="0088536F" w:rsidRPr="005362B1" w:rsidRDefault="0088536F" w:rsidP="00D9550E">
            <w:pPr>
              <w:spacing w:after="0"/>
              <w:jc w:val="right"/>
              <w:rPr>
                <w:color w:val="000000"/>
              </w:rPr>
            </w:pPr>
            <w:r w:rsidRPr="005362B1">
              <w:rPr>
                <w:color w:val="000000"/>
              </w:rPr>
              <w:t>Trawl survey selex</w:t>
            </w:r>
          </w:p>
        </w:tc>
        <w:tc>
          <w:tcPr>
            <w:tcW w:w="1461" w:type="dxa"/>
            <w:tcBorders>
              <w:top w:val="nil"/>
              <w:left w:val="nil"/>
              <w:bottom w:val="nil"/>
              <w:right w:val="nil"/>
            </w:tcBorders>
            <w:shd w:val="clear" w:color="auto" w:fill="auto"/>
            <w:noWrap/>
            <w:vAlign w:val="center"/>
            <w:hideMark/>
          </w:tcPr>
          <w:p w14:paraId="03263E93" w14:textId="77777777" w:rsidR="0088536F" w:rsidRPr="005362B1" w:rsidRDefault="0088536F" w:rsidP="00D9550E">
            <w:pPr>
              <w:spacing w:after="0"/>
              <w:jc w:val="center"/>
              <w:rPr>
                <w:color w:val="000000"/>
              </w:rPr>
            </w:pPr>
            <w:r w:rsidRPr="005362B1">
              <w:rPr>
                <w:color w:val="000000"/>
              </w:rPr>
              <w:t>16</w:t>
            </w:r>
          </w:p>
        </w:tc>
      </w:tr>
      <w:tr w:rsidR="0088536F" w:rsidRPr="005362B1" w14:paraId="5E9D64CA" w14:textId="77777777" w:rsidTr="00D9550E">
        <w:trPr>
          <w:trHeight w:val="287"/>
        </w:trPr>
        <w:tc>
          <w:tcPr>
            <w:tcW w:w="4356" w:type="dxa"/>
            <w:tcBorders>
              <w:top w:val="nil"/>
              <w:left w:val="nil"/>
              <w:bottom w:val="nil"/>
              <w:right w:val="nil"/>
            </w:tcBorders>
            <w:shd w:val="clear" w:color="auto" w:fill="auto"/>
            <w:noWrap/>
            <w:vAlign w:val="center"/>
            <w:hideMark/>
          </w:tcPr>
          <w:p w14:paraId="16CB871E" w14:textId="77777777" w:rsidR="0088536F" w:rsidRPr="005362B1" w:rsidRDefault="0088536F" w:rsidP="00D9550E">
            <w:pPr>
              <w:spacing w:after="0"/>
              <w:jc w:val="right"/>
              <w:rPr>
                <w:color w:val="000000"/>
              </w:rPr>
            </w:pPr>
            <w:r w:rsidRPr="005362B1">
              <w:rPr>
                <w:color w:val="000000"/>
              </w:rPr>
              <w:t>Longline survey selex</w:t>
            </w:r>
          </w:p>
        </w:tc>
        <w:tc>
          <w:tcPr>
            <w:tcW w:w="1461" w:type="dxa"/>
            <w:tcBorders>
              <w:top w:val="nil"/>
              <w:left w:val="nil"/>
              <w:bottom w:val="nil"/>
              <w:right w:val="nil"/>
            </w:tcBorders>
            <w:shd w:val="clear" w:color="auto" w:fill="auto"/>
            <w:noWrap/>
            <w:vAlign w:val="center"/>
            <w:hideMark/>
          </w:tcPr>
          <w:p w14:paraId="190B392E" w14:textId="77777777" w:rsidR="0088536F" w:rsidRPr="005362B1" w:rsidRDefault="0088536F" w:rsidP="00D9550E">
            <w:pPr>
              <w:spacing w:after="0"/>
              <w:jc w:val="center"/>
              <w:rPr>
                <w:color w:val="000000"/>
              </w:rPr>
            </w:pPr>
            <w:r w:rsidRPr="005362B1">
              <w:rPr>
                <w:color w:val="000000"/>
              </w:rPr>
              <w:t>5</w:t>
            </w:r>
          </w:p>
        </w:tc>
      </w:tr>
      <w:tr w:rsidR="0088536F" w:rsidRPr="005362B1" w14:paraId="0103ED6A" w14:textId="77777777" w:rsidTr="00D9550E">
        <w:trPr>
          <w:trHeight w:val="287"/>
        </w:trPr>
        <w:tc>
          <w:tcPr>
            <w:tcW w:w="4356" w:type="dxa"/>
            <w:tcBorders>
              <w:top w:val="nil"/>
              <w:left w:val="nil"/>
              <w:bottom w:val="nil"/>
              <w:right w:val="nil"/>
            </w:tcBorders>
            <w:shd w:val="clear" w:color="auto" w:fill="auto"/>
            <w:noWrap/>
            <w:vAlign w:val="center"/>
            <w:hideMark/>
          </w:tcPr>
          <w:p w14:paraId="5730735F" w14:textId="77777777" w:rsidR="0088536F" w:rsidRPr="005362B1" w:rsidRDefault="0088536F" w:rsidP="00D9550E">
            <w:pPr>
              <w:spacing w:after="0"/>
              <w:jc w:val="right"/>
              <w:rPr>
                <w:color w:val="000000"/>
              </w:rPr>
            </w:pPr>
            <w:r w:rsidRPr="005362B1">
              <w:rPr>
                <w:color w:val="000000"/>
              </w:rPr>
              <w:t>Trawl fishery selex</w:t>
            </w:r>
          </w:p>
        </w:tc>
        <w:tc>
          <w:tcPr>
            <w:tcW w:w="1461" w:type="dxa"/>
            <w:tcBorders>
              <w:top w:val="nil"/>
              <w:left w:val="nil"/>
              <w:bottom w:val="nil"/>
              <w:right w:val="nil"/>
            </w:tcBorders>
            <w:shd w:val="clear" w:color="auto" w:fill="auto"/>
            <w:noWrap/>
            <w:vAlign w:val="center"/>
            <w:hideMark/>
          </w:tcPr>
          <w:p w14:paraId="78C6E31E" w14:textId="77777777" w:rsidR="0088536F" w:rsidRPr="005362B1" w:rsidRDefault="0088536F" w:rsidP="00D9550E">
            <w:pPr>
              <w:spacing w:after="0"/>
              <w:jc w:val="center"/>
              <w:rPr>
                <w:color w:val="000000"/>
              </w:rPr>
            </w:pPr>
            <w:r w:rsidRPr="005362B1">
              <w:rPr>
                <w:color w:val="000000"/>
              </w:rPr>
              <w:t>19</w:t>
            </w:r>
          </w:p>
        </w:tc>
      </w:tr>
      <w:tr w:rsidR="0088536F" w:rsidRPr="005362B1" w14:paraId="72A577FA" w14:textId="77777777" w:rsidTr="00D9550E">
        <w:trPr>
          <w:trHeight w:val="287"/>
        </w:trPr>
        <w:tc>
          <w:tcPr>
            <w:tcW w:w="4356" w:type="dxa"/>
            <w:tcBorders>
              <w:top w:val="nil"/>
              <w:left w:val="nil"/>
              <w:bottom w:val="nil"/>
              <w:right w:val="nil"/>
            </w:tcBorders>
            <w:shd w:val="clear" w:color="auto" w:fill="auto"/>
            <w:noWrap/>
            <w:vAlign w:val="center"/>
            <w:hideMark/>
          </w:tcPr>
          <w:p w14:paraId="0EB7A432" w14:textId="77777777" w:rsidR="0088536F" w:rsidRPr="005362B1" w:rsidRDefault="0088536F" w:rsidP="00D9550E">
            <w:pPr>
              <w:spacing w:after="0"/>
              <w:jc w:val="right"/>
              <w:rPr>
                <w:color w:val="000000"/>
              </w:rPr>
            </w:pPr>
            <w:r w:rsidRPr="005362B1">
              <w:rPr>
                <w:color w:val="000000"/>
              </w:rPr>
              <w:t>Trawl fishery selex devs</w:t>
            </w:r>
          </w:p>
        </w:tc>
        <w:tc>
          <w:tcPr>
            <w:tcW w:w="1461" w:type="dxa"/>
            <w:tcBorders>
              <w:top w:val="nil"/>
              <w:left w:val="nil"/>
              <w:bottom w:val="nil"/>
              <w:right w:val="nil"/>
            </w:tcBorders>
            <w:shd w:val="clear" w:color="auto" w:fill="auto"/>
            <w:noWrap/>
            <w:vAlign w:val="center"/>
            <w:hideMark/>
          </w:tcPr>
          <w:p w14:paraId="3622DDD8" w14:textId="77777777" w:rsidR="0088536F" w:rsidRPr="005362B1" w:rsidRDefault="0088536F" w:rsidP="00D9550E">
            <w:pPr>
              <w:spacing w:after="0"/>
              <w:jc w:val="center"/>
              <w:rPr>
                <w:color w:val="000000"/>
              </w:rPr>
            </w:pPr>
            <w:r w:rsidRPr="005362B1">
              <w:rPr>
                <w:color w:val="000000"/>
              </w:rPr>
              <w:t>39</w:t>
            </w:r>
          </w:p>
        </w:tc>
      </w:tr>
      <w:tr w:rsidR="0088536F" w:rsidRPr="005362B1" w14:paraId="0511ADD9" w14:textId="77777777" w:rsidTr="00D9550E">
        <w:trPr>
          <w:trHeight w:val="287"/>
        </w:trPr>
        <w:tc>
          <w:tcPr>
            <w:tcW w:w="4356" w:type="dxa"/>
            <w:tcBorders>
              <w:top w:val="nil"/>
              <w:left w:val="nil"/>
              <w:bottom w:val="nil"/>
              <w:right w:val="nil"/>
            </w:tcBorders>
            <w:shd w:val="clear" w:color="auto" w:fill="auto"/>
            <w:noWrap/>
            <w:vAlign w:val="center"/>
            <w:hideMark/>
          </w:tcPr>
          <w:p w14:paraId="50F8A582" w14:textId="77777777" w:rsidR="0088536F" w:rsidRPr="005362B1" w:rsidRDefault="0088536F" w:rsidP="00D9550E">
            <w:pPr>
              <w:spacing w:after="0"/>
              <w:jc w:val="right"/>
              <w:rPr>
                <w:color w:val="000000"/>
              </w:rPr>
            </w:pPr>
            <w:r w:rsidRPr="005362B1">
              <w:rPr>
                <w:color w:val="000000"/>
              </w:rPr>
              <w:t>Longline fishery selex</w:t>
            </w:r>
          </w:p>
        </w:tc>
        <w:tc>
          <w:tcPr>
            <w:tcW w:w="1461" w:type="dxa"/>
            <w:tcBorders>
              <w:top w:val="nil"/>
              <w:left w:val="nil"/>
              <w:bottom w:val="nil"/>
              <w:right w:val="nil"/>
            </w:tcBorders>
            <w:shd w:val="clear" w:color="auto" w:fill="auto"/>
            <w:noWrap/>
            <w:vAlign w:val="center"/>
            <w:hideMark/>
          </w:tcPr>
          <w:p w14:paraId="6DF25772" w14:textId="77777777" w:rsidR="0088536F" w:rsidRPr="005362B1" w:rsidRDefault="0088536F" w:rsidP="00D9550E">
            <w:pPr>
              <w:spacing w:after="0"/>
              <w:jc w:val="center"/>
              <w:rPr>
                <w:color w:val="000000"/>
              </w:rPr>
            </w:pPr>
            <w:r w:rsidRPr="005362B1">
              <w:rPr>
                <w:color w:val="000000"/>
              </w:rPr>
              <w:t>15</w:t>
            </w:r>
          </w:p>
        </w:tc>
      </w:tr>
      <w:tr w:rsidR="0088536F" w:rsidRPr="005362B1" w14:paraId="1E405AF8" w14:textId="77777777" w:rsidTr="00D9550E">
        <w:trPr>
          <w:trHeight w:val="287"/>
        </w:trPr>
        <w:tc>
          <w:tcPr>
            <w:tcW w:w="4356" w:type="dxa"/>
            <w:tcBorders>
              <w:top w:val="nil"/>
              <w:left w:val="nil"/>
              <w:right w:val="nil"/>
            </w:tcBorders>
            <w:shd w:val="clear" w:color="auto" w:fill="auto"/>
            <w:noWrap/>
            <w:vAlign w:val="center"/>
            <w:hideMark/>
          </w:tcPr>
          <w:p w14:paraId="12471402" w14:textId="77777777" w:rsidR="0088536F" w:rsidRPr="005362B1" w:rsidRDefault="0088536F" w:rsidP="00D9550E">
            <w:pPr>
              <w:spacing w:after="0"/>
              <w:jc w:val="right"/>
              <w:rPr>
                <w:color w:val="000000"/>
              </w:rPr>
            </w:pPr>
            <w:r w:rsidRPr="005362B1">
              <w:rPr>
                <w:color w:val="000000"/>
              </w:rPr>
              <w:t>Longline fishery selex devs</w:t>
            </w:r>
          </w:p>
        </w:tc>
        <w:tc>
          <w:tcPr>
            <w:tcW w:w="1461" w:type="dxa"/>
            <w:tcBorders>
              <w:top w:val="nil"/>
              <w:left w:val="nil"/>
              <w:right w:val="nil"/>
            </w:tcBorders>
            <w:shd w:val="clear" w:color="auto" w:fill="auto"/>
            <w:noWrap/>
            <w:vAlign w:val="center"/>
            <w:hideMark/>
          </w:tcPr>
          <w:p w14:paraId="4BD750B7" w14:textId="77777777" w:rsidR="0088536F" w:rsidRPr="005362B1" w:rsidRDefault="0088536F" w:rsidP="00D9550E">
            <w:pPr>
              <w:spacing w:after="0"/>
              <w:jc w:val="center"/>
              <w:rPr>
                <w:color w:val="000000"/>
              </w:rPr>
            </w:pPr>
            <w:r w:rsidRPr="005362B1">
              <w:rPr>
                <w:color w:val="000000"/>
              </w:rPr>
              <w:t>24</w:t>
            </w:r>
          </w:p>
        </w:tc>
      </w:tr>
      <w:tr w:rsidR="0088536F" w:rsidRPr="005362B1" w14:paraId="7AF067C5"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25EE9172" w14:textId="77777777" w:rsidR="0088536F" w:rsidRPr="005362B1" w:rsidRDefault="0088536F" w:rsidP="00D9550E">
            <w:pPr>
              <w:spacing w:after="0"/>
              <w:jc w:val="right"/>
              <w:rPr>
                <w:color w:val="000000"/>
              </w:rPr>
            </w:pPr>
            <w:r w:rsidRPr="005362B1">
              <w:rPr>
                <w:color w:val="000000"/>
              </w:rPr>
              <w:t>Pot fishery selex</w:t>
            </w:r>
          </w:p>
        </w:tc>
        <w:tc>
          <w:tcPr>
            <w:tcW w:w="1461" w:type="dxa"/>
            <w:tcBorders>
              <w:top w:val="nil"/>
              <w:left w:val="nil"/>
              <w:bottom w:val="single" w:sz="4" w:space="0" w:color="auto"/>
              <w:right w:val="nil"/>
            </w:tcBorders>
            <w:shd w:val="clear" w:color="auto" w:fill="auto"/>
            <w:noWrap/>
            <w:vAlign w:val="center"/>
            <w:hideMark/>
          </w:tcPr>
          <w:p w14:paraId="4C4E827A" w14:textId="77777777" w:rsidR="0088536F" w:rsidRPr="005362B1" w:rsidRDefault="0088536F" w:rsidP="00D9550E">
            <w:pPr>
              <w:spacing w:after="0"/>
              <w:jc w:val="center"/>
              <w:rPr>
                <w:color w:val="000000"/>
              </w:rPr>
            </w:pPr>
            <w:r w:rsidRPr="005362B1">
              <w:rPr>
                <w:color w:val="000000"/>
              </w:rPr>
              <w:t>8</w:t>
            </w:r>
          </w:p>
        </w:tc>
      </w:tr>
      <w:tr w:rsidR="0088536F" w:rsidRPr="005362B1" w14:paraId="65E17FC6"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73C9EE85" w14:textId="77777777" w:rsidR="0088536F" w:rsidRPr="005362B1" w:rsidRDefault="0088536F" w:rsidP="00D9550E">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24D04B32" w14:textId="77777777" w:rsidR="0088536F" w:rsidRPr="005362B1" w:rsidRDefault="0088536F" w:rsidP="00D9550E">
            <w:pPr>
              <w:spacing w:after="0"/>
              <w:jc w:val="center"/>
              <w:rPr>
                <w:color w:val="000000"/>
              </w:rPr>
            </w:pPr>
            <w:r w:rsidRPr="005362B1">
              <w:rPr>
                <w:color w:val="000000"/>
              </w:rPr>
              <w:t>196</w:t>
            </w:r>
          </w:p>
        </w:tc>
      </w:tr>
    </w:tbl>
    <w:p w14:paraId="16EFBB21" w14:textId="77777777" w:rsidR="0088536F" w:rsidRPr="005362B1" w:rsidRDefault="0088536F" w:rsidP="0088536F">
      <w:pPr>
        <w:spacing w:line="259" w:lineRule="auto"/>
      </w:pPr>
      <w:r w:rsidRPr="005362B1">
        <w:br w:type="page"/>
      </w:r>
    </w:p>
    <w:p w14:paraId="05EA9F8F" w14:textId="77777777" w:rsidR="0088536F" w:rsidRPr="005362B1" w:rsidRDefault="0088536F" w:rsidP="0088536F">
      <w:pPr>
        <w:pStyle w:val="Heading5"/>
      </w:pPr>
      <w:r w:rsidRPr="006C3629">
        <w:lastRenderedPageBreak/>
        <w:t>Table 2.</w:t>
      </w:r>
      <w:r w:rsidRPr="006C3629">
        <w:rPr>
          <w:noProof/>
        </w:rPr>
        <w:t>13.</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88536F" w:rsidRPr="005362B1" w14:paraId="1DEFE777" w14:textId="77777777" w:rsidTr="006C3629">
        <w:trPr>
          <w:trHeight w:val="364"/>
        </w:trPr>
        <w:tc>
          <w:tcPr>
            <w:tcW w:w="5422" w:type="dxa"/>
            <w:tcBorders>
              <w:top w:val="nil"/>
              <w:left w:val="nil"/>
              <w:bottom w:val="single" w:sz="4" w:space="0" w:color="auto"/>
              <w:right w:val="nil"/>
            </w:tcBorders>
            <w:shd w:val="clear" w:color="auto" w:fill="auto"/>
            <w:noWrap/>
            <w:vAlign w:val="center"/>
            <w:hideMark/>
          </w:tcPr>
          <w:p w14:paraId="14F7D7C4" w14:textId="77777777" w:rsidR="0088536F" w:rsidRPr="005362B1" w:rsidRDefault="0088536F" w:rsidP="00D9550E">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031D3121" w14:textId="77777777" w:rsidR="0088536F" w:rsidRPr="005362B1" w:rsidRDefault="0088536F" w:rsidP="00D9550E">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11F277F0" w14:textId="77777777" w:rsidR="0088536F" w:rsidRPr="005362B1" w:rsidRDefault="0088536F" w:rsidP="00D9550E">
            <w:pPr>
              <w:spacing w:after="0"/>
              <w:jc w:val="center"/>
              <w:rPr>
                <w:color w:val="000000"/>
              </w:rPr>
            </w:pPr>
            <w:r w:rsidRPr="005362B1">
              <w:rPr>
                <w:color w:val="000000"/>
              </w:rPr>
              <w:t>SD</w:t>
            </w:r>
          </w:p>
        </w:tc>
      </w:tr>
      <w:tr w:rsidR="006C3629" w:rsidRPr="005362B1" w14:paraId="246E93AB" w14:textId="77777777" w:rsidTr="006C3629">
        <w:trPr>
          <w:trHeight w:val="346"/>
        </w:trPr>
        <w:tc>
          <w:tcPr>
            <w:tcW w:w="5422" w:type="dxa"/>
            <w:tcBorders>
              <w:top w:val="nil"/>
              <w:left w:val="nil"/>
              <w:bottom w:val="nil"/>
              <w:right w:val="nil"/>
            </w:tcBorders>
            <w:shd w:val="clear" w:color="auto" w:fill="auto"/>
            <w:noWrap/>
            <w:vAlign w:val="bottom"/>
            <w:hideMark/>
          </w:tcPr>
          <w:p w14:paraId="178F9055" w14:textId="15D0ED25" w:rsidR="006C3629" w:rsidRPr="006C3629" w:rsidRDefault="006C3629" w:rsidP="006C3629">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79A0C705" w14:textId="5D20D4D6"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28000939" w14:textId="311BE533" w:rsidR="006C3629" w:rsidRPr="006C3629" w:rsidRDefault="006C3629" w:rsidP="006C3629">
            <w:pPr>
              <w:spacing w:after="0"/>
              <w:jc w:val="center"/>
              <w:rPr>
                <w:color w:val="000000"/>
              </w:rPr>
            </w:pPr>
            <w:r w:rsidRPr="006C3629">
              <w:rPr>
                <w:color w:val="000000"/>
              </w:rPr>
              <w:t>--</w:t>
            </w:r>
          </w:p>
        </w:tc>
      </w:tr>
      <w:tr w:rsidR="006C3629" w:rsidRPr="005362B1" w14:paraId="6CEE663F" w14:textId="77777777" w:rsidTr="006C3629">
        <w:trPr>
          <w:trHeight w:val="346"/>
        </w:trPr>
        <w:tc>
          <w:tcPr>
            <w:tcW w:w="5422" w:type="dxa"/>
            <w:tcBorders>
              <w:top w:val="nil"/>
              <w:left w:val="nil"/>
              <w:bottom w:val="nil"/>
              <w:right w:val="nil"/>
            </w:tcBorders>
            <w:shd w:val="clear" w:color="auto" w:fill="auto"/>
            <w:noWrap/>
            <w:vAlign w:val="bottom"/>
            <w:hideMark/>
          </w:tcPr>
          <w:p w14:paraId="4123D74B" w14:textId="7EF35269" w:rsidR="006C3629" w:rsidRPr="006C3629" w:rsidRDefault="006C3629" w:rsidP="006C3629">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17073FBA" w14:textId="371075C4" w:rsidR="006C3629" w:rsidRPr="006C3629" w:rsidRDefault="006C3629" w:rsidP="006C3629">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C247021" w14:textId="6B5327BA" w:rsidR="006C3629" w:rsidRPr="006C3629" w:rsidRDefault="006C3629" w:rsidP="006C3629">
            <w:pPr>
              <w:spacing w:after="0"/>
              <w:jc w:val="center"/>
              <w:rPr>
                <w:color w:val="000000"/>
              </w:rPr>
            </w:pPr>
            <w:r w:rsidRPr="006C3629">
              <w:rPr>
                <w:color w:val="000000"/>
              </w:rPr>
              <w:t>0.314</w:t>
            </w:r>
          </w:p>
        </w:tc>
      </w:tr>
      <w:tr w:rsidR="006C3629" w:rsidRPr="005362B1" w14:paraId="2EF43C4A" w14:textId="77777777" w:rsidTr="006C3629">
        <w:trPr>
          <w:trHeight w:val="346"/>
        </w:trPr>
        <w:tc>
          <w:tcPr>
            <w:tcW w:w="5422" w:type="dxa"/>
            <w:tcBorders>
              <w:top w:val="nil"/>
              <w:left w:val="nil"/>
              <w:bottom w:val="nil"/>
              <w:right w:val="nil"/>
            </w:tcBorders>
            <w:shd w:val="clear" w:color="auto" w:fill="auto"/>
            <w:noWrap/>
            <w:vAlign w:val="bottom"/>
            <w:hideMark/>
          </w:tcPr>
          <w:p w14:paraId="10D56AF0" w14:textId="479D28DB" w:rsidR="006C3629" w:rsidRPr="006C3629" w:rsidRDefault="006C3629" w:rsidP="006C3629">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67429F7" w14:textId="5C7D10A7" w:rsidR="006C3629" w:rsidRPr="006C3629" w:rsidRDefault="006C3629" w:rsidP="006C3629">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117ACC17" w14:textId="7ED00718" w:rsidR="006C3629" w:rsidRPr="006C3629" w:rsidRDefault="006C3629" w:rsidP="006C3629">
            <w:pPr>
              <w:spacing w:after="0"/>
              <w:jc w:val="center"/>
              <w:rPr>
                <w:color w:val="000000"/>
              </w:rPr>
            </w:pPr>
            <w:r w:rsidRPr="006C3629">
              <w:rPr>
                <w:color w:val="000000"/>
              </w:rPr>
              <w:t>0.015</w:t>
            </w:r>
          </w:p>
        </w:tc>
      </w:tr>
      <w:tr w:rsidR="006C3629" w:rsidRPr="005362B1" w14:paraId="6EDC7F6F" w14:textId="77777777" w:rsidTr="006C3629">
        <w:trPr>
          <w:trHeight w:val="346"/>
        </w:trPr>
        <w:tc>
          <w:tcPr>
            <w:tcW w:w="5422" w:type="dxa"/>
            <w:tcBorders>
              <w:top w:val="nil"/>
              <w:left w:val="nil"/>
              <w:bottom w:val="nil"/>
              <w:right w:val="nil"/>
            </w:tcBorders>
            <w:shd w:val="clear" w:color="auto" w:fill="auto"/>
            <w:noWrap/>
            <w:vAlign w:val="bottom"/>
            <w:hideMark/>
          </w:tcPr>
          <w:p w14:paraId="6AB9A39E" w14:textId="48029291" w:rsidR="006C3629" w:rsidRPr="006C3629" w:rsidRDefault="006C3629" w:rsidP="006C3629">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6EC6E233" w14:textId="7451F853" w:rsidR="006C3629" w:rsidRPr="006C3629" w:rsidRDefault="006C3629" w:rsidP="006C3629">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5EE0BDC1" w14:textId="17949D9A" w:rsidR="006C3629" w:rsidRPr="006C3629" w:rsidRDefault="006C3629" w:rsidP="006C3629">
            <w:pPr>
              <w:spacing w:after="0"/>
              <w:jc w:val="center"/>
              <w:rPr>
                <w:color w:val="000000"/>
              </w:rPr>
            </w:pPr>
            <w:r w:rsidRPr="006C3629">
              <w:rPr>
                <w:color w:val="000000"/>
              </w:rPr>
              <w:t>0.002</w:t>
            </w:r>
          </w:p>
        </w:tc>
      </w:tr>
      <w:tr w:rsidR="006C3629" w:rsidRPr="005362B1" w14:paraId="1A34F904" w14:textId="77777777" w:rsidTr="006C3629">
        <w:trPr>
          <w:trHeight w:val="346"/>
        </w:trPr>
        <w:tc>
          <w:tcPr>
            <w:tcW w:w="5422" w:type="dxa"/>
            <w:tcBorders>
              <w:top w:val="nil"/>
              <w:left w:val="nil"/>
              <w:bottom w:val="nil"/>
              <w:right w:val="nil"/>
            </w:tcBorders>
            <w:shd w:val="clear" w:color="auto" w:fill="auto"/>
            <w:noWrap/>
            <w:vAlign w:val="bottom"/>
            <w:hideMark/>
          </w:tcPr>
          <w:p w14:paraId="1C11BBDD" w14:textId="28498DDC" w:rsidR="006C3629" w:rsidRPr="006C3629" w:rsidRDefault="006C3629" w:rsidP="006C3629">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6F60CE8C" w14:textId="68F894A8" w:rsidR="006C3629" w:rsidRPr="006C3629" w:rsidRDefault="006C3629" w:rsidP="006C3629">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6FE0B2B7" w14:textId="7DAB0CA2" w:rsidR="006C3629" w:rsidRPr="006C3629" w:rsidRDefault="006C3629" w:rsidP="006C3629">
            <w:pPr>
              <w:spacing w:after="0"/>
              <w:jc w:val="center"/>
              <w:rPr>
                <w:color w:val="000000"/>
              </w:rPr>
            </w:pPr>
            <w:r w:rsidRPr="006C3629">
              <w:rPr>
                <w:color w:val="000000"/>
              </w:rPr>
              <w:t>0.187</w:t>
            </w:r>
          </w:p>
        </w:tc>
      </w:tr>
      <w:tr w:rsidR="006C3629" w:rsidRPr="005362B1" w14:paraId="39B12664" w14:textId="77777777" w:rsidTr="006C3629">
        <w:trPr>
          <w:trHeight w:val="346"/>
        </w:trPr>
        <w:tc>
          <w:tcPr>
            <w:tcW w:w="5422" w:type="dxa"/>
            <w:tcBorders>
              <w:top w:val="nil"/>
              <w:left w:val="nil"/>
              <w:bottom w:val="nil"/>
              <w:right w:val="nil"/>
            </w:tcBorders>
            <w:shd w:val="clear" w:color="auto" w:fill="auto"/>
            <w:noWrap/>
            <w:vAlign w:val="bottom"/>
            <w:hideMark/>
          </w:tcPr>
          <w:p w14:paraId="7D41BC88" w14:textId="63F0A86D" w:rsidR="006C3629" w:rsidRPr="006C3629" w:rsidRDefault="006C3629" w:rsidP="006C3629">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5DEAA271" w14:textId="464BAE3F" w:rsidR="006C3629" w:rsidRPr="006C3629" w:rsidRDefault="006C3629" w:rsidP="006C3629">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D66BEC4" w14:textId="24950BF1" w:rsidR="006C3629" w:rsidRPr="006C3629" w:rsidRDefault="006C3629" w:rsidP="006C3629">
            <w:pPr>
              <w:spacing w:after="0"/>
              <w:jc w:val="center"/>
              <w:rPr>
                <w:color w:val="000000"/>
              </w:rPr>
            </w:pPr>
            <w:r w:rsidRPr="006C3629">
              <w:rPr>
                <w:color w:val="000000"/>
              </w:rPr>
              <w:t>0.345</w:t>
            </w:r>
          </w:p>
        </w:tc>
      </w:tr>
      <w:tr w:rsidR="006C3629" w:rsidRPr="005362B1" w14:paraId="74916B47" w14:textId="77777777" w:rsidTr="006C3629">
        <w:trPr>
          <w:trHeight w:val="346"/>
        </w:trPr>
        <w:tc>
          <w:tcPr>
            <w:tcW w:w="5422" w:type="dxa"/>
            <w:tcBorders>
              <w:top w:val="nil"/>
              <w:left w:val="nil"/>
              <w:bottom w:val="nil"/>
              <w:right w:val="nil"/>
            </w:tcBorders>
            <w:shd w:val="clear" w:color="auto" w:fill="auto"/>
            <w:noWrap/>
            <w:vAlign w:val="bottom"/>
            <w:hideMark/>
          </w:tcPr>
          <w:p w14:paraId="5C1AA537" w14:textId="354FE78C" w:rsidR="006C3629" w:rsidRPr="006C3629" w:rsidRDefault="006C3629" w:rsidP="006C3629">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0541157C" w14:textId="2D70705E" w:rsidR="006C3629" w:rsidRPr="006C3629" w:rsidRDefault="006C3629" w:rsidP="006C3629">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1FC1B" w14:textId="2EBED483" w:rsidR="006C3629" w:rsidRPr="006C3629" w:rsidRDefault="006C3629" w:rsidP="006C3629">
            <w:pPr>
              <w:spacing w:after="0"/>
              <w:jc w:val="center"/>
              <w:rPr>
                <w:color w:val="000000"/>
              </w:rPr>
            </w:pPr>
            <w:r w:rsidRPr="006C3629">
              <w:rPr>
                <w:color w:val="000000"/>
              </w:rPr>
              <w:t>0.053</w:t>
            </w:r>
          </w:p>
        </w:tc>
      </w:tr>
      <w:tr w:rsidR="006C3629" w:rsidRPr="005362B1" w14:paraId="226AC8C0" w14:textId="77777777" w:rsidTr="006C3629">
        <w:trPr>
          <w:trHeight w:val="346"/>
        </w:trPr>
        <w:tc>
          <w:tcPr>
            <w:tcW w:w="5422" w:type="dxa"/>
            <w:tcBorders>
              <w:top w:val="nil"/>
              <w:left w:val="nil"/>
              <w:bottom w:val="nil"/>
              <w:right w:val="nil"/>
            </w:tcBorders>
            <w:shd w:val="clear" w:color="auto" w:fill="auto"/>
            <w:noWrap/>
            <w:vAlign w:val="bottom"/>
            <w:hideMark/>
          </w:tcPr>
          <w:p w14:paraId="09CD69F9" w14:textId="09455EFE" w:rsidR="006C3629" w:rsidRPr="006C3629" w:rsidRDefault="006C3629" w:rsidP="006C3629">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28672D95" w14:textId="24E7E23E" w:rsidR="006C3629" w:rsidRPr="006C3629" w:rsidRDefault="006C3629" w:rsidP="006C3629">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194C627B" w14:textId="0462B33B" w:rsidR="006C3629" w:rsidRPr="006C3629" w:rsidRDefault="006C3629" w:rsidP="006C3629">
            <w:pPr>
              <w:spacing w:after="0"/>
              <w:jc w:val="center"/>
              <w:rPr>
                <w:color w:val="000000"/>
              </w:rPr>
            </w:pPr>
            <w:r w:rsidRPr="006C3629">
              <w:rPr>
                <w:color w:val="000000"/>
              </w:rPr>
              <w:t>0.023</w:t>
            </w:r>
          </w:p>
        </w:tc>
      </w:tr>
      <w:tr w:rsidR="006C3629" w:rsidRPr="005362B1" w14:paraId="765CA108" w14:textId="77777777" w:rsidTr="006C3629">
        <w:trPr>
          <w:trHeight w:val="346"/>
        </w:trPr>
        <w:tc>
          <w:tcPr>
            <w:tcW w:w="5422" w:type="dxa"/>
            <w:tcBorders>
              <w:top w:val="nil"/>
              <w:left w:val="nil"/>
              <w:bottom w:val="nil"/>
              <w:right w:val="nil"/>
            </w:tcBorders>
            <w:shd w:val="clear" w:color="auto" w:fill="auto"/>
            <w:noWrap/>
            <w:vAlign w:val="bottom"/>
            <w:hideMark/>
          </w:tcPr>
          <w:p w14:paraId="75A42CD6" w14:textId="7FCB78D5" w:rsidR="006C3629" w:rsidRPr="006C3629" w:rsidRDefault="006C3629" w:rsidP="006C3629">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36590BB3" w14:textId="3AFD84E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122928B" w14:textId="721932D4" w:rsidR="006C3629" w:rsidRPr="006C3629" w:rsidRDefault="006C3629" w:rsidP="006C3629">
            <w:pPr>
              <w:spacing w:after="0"/>
              <w:jc w:val="center"/>
              <w:rPr>
                <w:color w:val="000000"/>
              </w:rPr>
            </w:pPr>
            <w:r w:rsidRPr="006C3629">
              <w:rPr>
                <w:color w:val="000000"/>
              </w:rPr>
              <w:t>--</w:t>
            </w:r>
          </w:p>
        </w:tc>
      </w:tr>
      <w:tr w:rsidR="006C3629" w:rsidRPr="005362B1" w14:paraId="36D22D31" w14:textId="77777777" w:rsidTr="006C3629">
        <w:trPr>
          <w:trHeight w:val="346"/>
        </w:trPr>
        <w:tc>
          <w:tcPr>
            <w:tcW w:w="5422" w:type="dxa"/>
            <w:tcBorders>
              <w:top w:val="nil"/>
              <w:left w:val="nil"/>
              <w:bottom w:val="nil"/>
              <w:right w:val="nil"/>
            </w:tcBorders>
            <w:shd w:val="clear" w:color="auto" w:fill="auto"/>
            <w:noWrap/>
            <w:vAlign w:val="bottom"/>
            <w:hideMark/>
          </w:tcPr>
          <w:p w14:paraId="5A9A9522" w14:textId="1974D545" w:rsidR="006C3629" w:rsidRPr="006C3629" w:rsidRDefault="006C3629" w:rsidP="006C3629">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77582279" w14:textId="06DEA656" w:rsidR="006C3629" w:rsidRPr="006C3629" w:rsidRDefault="006C3629" w:rsidP="006C3629">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0B2F7618" w14:textId="5ED41B7D" w:rsidR="006C3629" w:rsidRPr="006C3629" w:rsidRDefault="006C3629" w:rsidP="006C3629">
            <w:pPr>
              <w:spacing w:after="0"/>
              <w:jc w:val="center"/>
              <w:rPr>
                <w:color w:val="000000"/>
              </w:rPr>
            </w:pPr>
            <w:r w:rsidRPr="006C3629">
              <w:rPr>
                <w:color w:val="000000"/>
              </w:rPr>
              <w:t>0.213</w:t>
            </w:r>
          </w:p>
        </w:tc>
      </w:tr>
      <w:tr w:rsidR="006C3629" w:rsidRPr="005362B1" w14:paraId="09448648" w14:textId="77777777" w:rsidTr="006C3629">
        <w:trPr>
          <w:trHeight w:val="346"/>
        </w:trPr>
        <w:tc>
          <w:tcPr>
            <w:tcW w:w="5422" w:type="dxa"/>
            <w:tcBorders>
              <w:top w:val="nil"/>
              <w:left w:val="nil"/>
              <w:bottom w:val="nil"/>
              <w:right w:val="nil"/>
            </w:tcBorders>
            <w:shd w:val="clear" w:color="auto" w:fill="auto"/>
            <w:noWrap/>
            <w:vAlign w:val="bottom"/>
            <w:hideMark/>
          </w:tcPr>
          <w:p w14:paraId="381C8CAA" w14:textId="59C93E87" w:rsidR="006C3629" w:rsidRPr="006C3629" w:rsidRDefault="006C3629" w:rsidP="006C3629">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3A4D23C2" w14:textId="3739D080" w:rsidR="006C3629" w:rsidRPr="006C3629" w:rsidRDefault="006C3629" w:rsidP="006C3629">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3C61A6B0" w14:textId="723A2F44" w:rsidR="006C3629" w:rsidRPr="006C3629" w:rsidRDefault="006C3629" w:rsidP="006C3629">
            <w:pPr>
              <w:spacing w:after="0"/>
              <w:jc w:val="center"/>
              <w:rPr>
                <w:color w:val="000000"/>
              </w:rPr>
            </w:pPr>
            <w:r w:rsidRPr="006C3629">
              <w:rPr>
                <w:color w:val="000000"/>
              </w:rPr>
              <w:t>0.19</w:t>
            </w:r>
          </w:p>
        </w:tc>
      </w:tr>
      <w:tr w:rsidR="006C3629" w:rsidRPr="005362B1" w14:paraId="43B765C8" w14:textId="77777777" w:rsidTr="006C3629">
        <w:trPr>
          <w:trHeight w:val="346"/>
        </w:trPr>
        <w:tc>
          <w:tcPr>
            <w:tcW w:w="5422" w:type="dxa"/>
            <w:tcBorders>
              <w:top w:val="nil"/>
              <w:left w:val="nil"/>
              <w:bottom w:val="nil"/>
              <w:right w:val="nil"/>
            </w:tcBorders>
            <w:shd w:val="clear" w:color="auto" w:fill="auto"/>
            <w:noWrap/>
            <w:vAlign w:val="bottom"/>
            <w:hideMark/>
          </w:tcPr>
          <w:p w14:paraId="24E0318E" w14:textId="1726E397" w:rsidR="006C3629" w:rsidRPr="006C3629" w:rsidRDefault="006C3629" w:rsidP="006C3629">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47D9CD4E" w14:textId="744CFBA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09A6166F" w14:textId="7A657628" w:rsidR="006C3629" w:rsidRPr="006C3629" w:rsidRDefault="006C3629" w:rsidP="006C3629">
            <w:pPr>
              <w:spacing w:after="0"/>
              <w:jc w:val="center"/>
              <w:rPr>
                <w:color w:val="000000"/>
              </w:rPr>
            </w:pPr>
            <w:r w:rsidRPr="006C3629">
              <w:rPr>
                <w:color w:val="000000"/>
              </w:rPr>
              <w:t>--</w:t>
            </w:r>
          </w:p>
        </w:tc>
      </w:tr>
      <w:tr w:rsidR="006C3629" w:rsidRPr="005362B1" w14:paraId="7AA3FC7D" w14:textId="77777777" w:rsidTr="006C3629">
        <w:trPr>
          <w:trHeight w:val="364"/>
        </w:trPr>
        <w:tc>
          <w:tcPr>
            <w:tcW w:w="5422" w:type="dxa"/>
            <w:tcBorders>
              <w:top w:val="nil"/>
              <w:left w:val="nil"/>
              <w:bottom w:val="nil"/>
              <w:right w:val="nil"/>
            </w:tcBorders>
            <w:shd w:val="clear" w:color="auto" w:fill="auto"/>
            <w:noWrap/>
            <w:vAlign w:val="bottom"/>
            <w:hideMark/>
          </w:tcPr>
          <w:p w14:paraId="6DC8921B" w14:textId="4C77220B" w:rsidR="006C3629" w:rsidRPr="006C3629" w:rsidRDefault="006C3629" w:rsidP="006C3629">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4299F797" w14:textId="7339498A" w:rsidR="006C3629" w:rsidRPr="006C3629" w:rsidRDefault="006C3629" w:rsidP="006C3629">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27BC3758" w14:textId="2DEFB419" w:rsidR="006C3629" w:rsidRPr="006C3629" w:rsidRDefault="006C3629" w:rsidP="006C3629">
            <w:pPr>
              <w:spacing w:after="0"/>
              <w:jc w:val="center"/>
              <w:rPr>
                <w:color w:val="000000"/>
              </w:rPr>
            </w:pPr>
            <w:r w:rsidRPr="006C3629">
              <w:rPr>
                <w:color w:val="000000"/>
              </w:rPr>
              <w:t>0.125</w:t>
            </w:r>
          </w:p>
        </w:tc>
      </w:tr>
      <w:tr w:rsidR="006C3629" w:rsidRPr="005362B1" w14:paraId="36149B01" w14:textId="77777777" w:rsidTr="006C3629">
        <w:trPr>
          <w:trHeight w:val="346"/>
        </w:trPr>
        <w:tc>
          <w:tcPr>
            <w:tcW w:w="5422" w:type="dxa"/>
            <w:tcBorders>
              <w:top w:val="nil"/>
              <w:left w:val="nil"/>
              <w:right w:val="nil"/>
            </w:tcBorders>
            <w:shd w:val="clear" w:color="auto" w:fill="auto"/>
            <w:noWrap/>
            <w:vAlign w:val="bottom"/>
            <w:hideMark/>
          </w:tcPr>
          <w:p w14:paraId="001A393B" w14:textId="3C52B63C" w:rsidR="006C3629" w:rsidRPr="006C3629" w:rsidRDefault="006C3629" w:rsidP="006C3629">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09123C9E" w14:textId="65871451" w:rsidR="006C3629" w:rsidRPr="006C3629" w:rsidRDefault="006C3629" w:rsidP="006C3629">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1BAC2503" w14:textId="0B11DFC0" w:rsidR="006C3629" w:rsidRPr="006C3629" w:rsidRDefault="006C3629" w:rsidP="006C3629">
            <w:pPr>
              <w:spacing w:after="0"/>
              <w:jc w:val="center"/>
              <w:rPr>
                <w:color w:val="000000"/>
              </w:rPr>
            </w:pPr>
            <w:r w:rsidRPr="006C3629">
              <w:rPr>
                <w:color w:val="000000"/>
              </w:rPr>
              <w:t>0.108</w:t>
            </w:r>
          </w:p>
        </w:tc>
      </w:tr>
      <w:tr w:rsidR="006C3629" w:rsidRPr="005362B1" w14:paraId="3A5EBA1A" w14:textId="77777777" w:rsidTr="006C3629">
        <w:trPr>
          <w:trHeight w:val="346"/>
        </w:trPr>
        <w:tc>
          <w:tcPr>
            <w:tcW w:w="5422" w:type="dxa"/>
            <w:tcBorders>
              <w:top w:val="nil"/>
              <w:left w:val="nil"/>
              <w:bottom w:val="single" w:sz="4" w:space="0" w:color="auto"/>
              <w:right w:val="nil"/>
            </w:tcBorders>
            <w:shd w:val="clear" w:color="auto" w:fill="auto"/>
            <w:noWrap/>
            <w:vAlign w:val="bottom"/>
            <w:hideMark/>
          </w:tcPr>
          <w:p w14:paraId="4F8B456C" w14:textId="6590C5B0" w:rsidR="006C3629" w:rsidRPr="006C3629" w:rsidRDefault="006C3629" w:rsidP="006C3629">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2CF3307A" w14:textId="68ADE6ED" w:rsidR="006C3629" w:rsidRPr="006C3629" w:rsidRDefault="006C3629" w:rsidP="006C3629">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89795E9" w14:textId="581E99E4" w:rsidR="006C3629" w:rsidRPr="006C3629" w:rsidRDefault="006C3629" w:rsidP="006C3629">
            <w:pPr>
              <w:spacing w:after="0"/>
              <w:jc w:val="center"/>
              <w:rPr>
                <w:color w:val="000000"/>
              </w:rPr>
            </w:pPr>
            <w:r w:rsidRPr="006C3629">
              <w:rPr>
                <w:color w:val="000000"/>
              </w:rPr>
              <w:t>0.411</w:t>
            </w:r>
          </w:p>
        </w:tc>
      </w:tr>
    </w:tbl>
    <w:p w14:paraId="5F164299" w14:textId="77777777" w:rsidR="0088536F" w:rsidRPr="005362B1" w:rsidRDefault="0088536F" w:rsidP="0088536F">
      <w:pPr>
        <w:spacing w:line="259" w:lineRule="auto"/>
      </w:pPr>
      <w:r w:rsidRPr="005362B1">
        <w:br w:type="page"/>
      </w:r>
    </w:p>
    <w:p w14:paraId="7405C889" w14:textId="77777777" w:rsidR="0088536F" w:rsidRPr="005362B1" w:rsidRDefault="0088536F" w:rsidP="0088536F">
      <w:pPr>
        <w:pStyle w:val="Heading5"/>
      </w:pPr>
      <w:r w:rsidRPr="006C3629">
        <w:lastRenderedPageBreak/>
        <w:t>Table 2.</w:t>
      </w:r>
      <w:r w:rsidRPr="006C3629">
        <w:rPr>
          <w:noProof/>
        </w:rPr>
        <w:t>14.</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88536F" w:rsidRPr="005362B1" w14:paraId="18F6904C" w14:textId="77777777" w:rsidTr="00D9550E">
        <w:trPr>
          <w:trHeight w:val="116"/>
          <w:jc w:val="center"/>
        </w:trPr>
        <w:tc>
          <w:tcPr>
            <w:tcW w:w="0" w:type="auto"/>
            <w:tcBorders>
              <w:bottom w:val="single" w:sz="4" w:space="0" w:color="auto"/>
            </w:tcBorders>
            <w:shd w:val="clear" w:color="auto" w:fill="auto"/>
            <w:noWrap/>
            <w:vAlign w:val="center"/>
            <w:hideMark/>
          </w:tcPr>
          <w:p w14:paraId="1CEB319F" w14:textId="77777777" w:rsidR="0088536F" w:rsidRPr="005362B1" w:rsidRDefault="0088536F" w:rsidP="00D9550E">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05DB725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Previous Sp.Bio</w:t>
            </w:r>
          </w:p>
        </w:tc>
        <w:tc>
          <w:tcPr>
            <w:tcW w:w="1062" w:type="dxa"/>
            <w:tcBorders>
              <w:bottom w:val="single" w:sz="4" w:space="0" w:color="auto"/>
            </w:tcBorders>
            <w:shd w:val="clear" w:color="auto" w:fill="auto"/>
            <w:noWrap/>
            <w:vAlign w:val="center"/>
            <w:hideMark/>
          </w:tcPr>
          <w:p w14:paraId="4EBF05D8"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Previous SD[Sp.Bio]</w:t>
            </w:r>
          </w:p>
        </w:tc>
        <w:tc>
          <w:tcPr>
            <w:tcW w:w="846" w:type="dxa"/>
            <w:tcBorders>
              <w:bottom w:val="single" w:sz="4" w:space="0" w:color="auto"/>
            </w:tcBorders>
            <w:shd w:val="clear" w:color="auto" w:fill="auto"/>
            <w:vAlign w:val="center"/>
          </w:tcPr>
          <w:p w14:paraId="115001D1"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Previous Tot.Bio.</w:t>
            </w:r>
          </w:p>
        </w:tc>
        <w:tc>
          <w:tcPr>
            <w:tcW w:w="801" w:type="dxa"/>
            <w:tcBorders>
              <w:bottom w:val="single" w:sz="4" w:space="0" w:color="auto"/>
            </w:tcBorders>
            <w:shd w:val="clear" w:color="auto" w:fill="auto"/>
            <w:vAlign w:val="center"/>
          </w:tcPr>
          <w:p w14:paraId="45627A4E" w14:textId="77777777" w:rsidR="0088536F" w:rsidRPr="005362B1" w:rsidRDefault="0088536F" w:rsidP="00D9550E">
            <w:pPr>
              <w:spacing w:after="0"/>
              <w:jc w:val="center"/>
              <w:rPr>
                <w:b/>
                <w:sz w:val="18"/>
                <w:szCs w:val="18"/>
              </w:rPr>
            </w:pPr>
            <w:r w:rsidRPr="005362B1">
              <w:rPr>
                <w:color w:val="000000"/>
                <w:sz w:val="18"/>
                <w:szCs w:val="18"/>
              </w:rPr>
              <w:t>Current Sp.Bio</w:t>
            </w:r>
          </w:p>
        </w:tc>
        <w:tc>
          <w:tcPr>
            <w:tcW w:w="1062" w:type="dxa"/>
            <w:tcBorders>
              <w:bottom w:val="single" w:sz="4" w:space="0" w:color="auto"/>
            </w:tcBorders>
            <w:shd w:val="clear" w:color="auto" w:fill="auto"/>
            <w:vAlign w:val="center"/>
          </w:tcPr>
          <w:p w14:paraId="6DFAD1D5" w14:textId="77777777" w:rsidR="0088536F" w:rsidRPr="005362B1" w:rsidRDefault="0088536F" w:rsidP="00D9550E">
            <w:pPr>
              <w:spacing w:after="0"/>
              <w:jc w:val="center"/>
              <w:rPr>
                <w:b/>
                <w:sz w:val="18"/>
                <w:szCs w:val="18"/>
              </w:rPr>
            </w:pPr>
            <w:r w:rsidRPr="005362B1">
              <w:rPr>
                <w:color w:val="000000"/>
                <w:sz w:val="18"/>
                <w:szCs w:val="18"/>
              </w:rPr>
              <w:t>Current SD[Sp.Bio]</w:t>
            </w:r>
          </w:p>
        </w:tc>
        <w:tc>
          <w:tcPr>
            <w:tcW w:w="817" w:type="dxa"/>
            <w:tcBorders>
              <w:bottom w:val="single" w:sz="4" w:space="0" w:color="auto"/>
            </w:tcBorders>
            <w:shd w:val="clear" w:color="auto" w:fill="auto"/>
            <w:vAlign w:val="center"/>
          </w:tcPr>
          <w:p w14:paraId="4A50CDDE" w14:textId="77777777" w:rsidR="0088536F" w:rsidRPr="005362B1" w:rsidRDefault="0088536F" w:rsidP="00D9550E">
            <w:pPr>
              <w:spacing w:after="0"/>
              <w:jc w:val="center"/>
              <w:rPr>
                <w:b/>
                <w:sz w:val="18"/>
                <w:szCs w:val="18"/>
              </w:rPr>
            </w:pPr>
            <w:r w:rsidRPr="005362B1">
              <w:rPr>
                <w:color w:val="000000"/>
                <w:sz w:val="18"/>
                <w:szCs w:val="18"/>
              </w:rPr>
              <w:t>Current Tot.Bio.</w:t>
            </w:r>
          </w:p>
        </w:tc>
      </w:tr>
      <w:tr w:rsidR="006C3629" w:rsidRPr="005362B1" w14:paraId="5EDCA5A6" w14:textId="77777777" w:rsidTr="006C3629">
        <w:trPr>
          <w:cantSplit/>
          <w:trHeight w:val="197"/>
          <w:jc w:val="center"/>
        </w:trPr>
        <w:tc>
          <w:tcPr>
            <w:tcW w:w="0" w:type="auto"/>
            <w:tcBorders>
              <w:top w:val="single" w:sz="4" w:space="0" w:color="auto"/>
            </w:tcBorders>
            <w:shd w:val="clear" w:color="auto" w:fill="auto"/>
            <w:noWrap/>
            <w:vAlign w:val="center"/>
            <w:hideMark/>
          </w:tcPr>
          <w:p w14:paraId="460A747F" w14:textId="77777777" w:rsidR="006C3629" w:rsidRPr="005362B1" w:rsidRDefault="006C3629" w:rsidP="006C3629">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1A2411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74C0C5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2268835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bottom"/>
          </w:tcPr>
          <w:p w14:paraId="1E82E8C9" w14:textId="4E2FDA7D" w:rsidR="006C3629" w:rsidRPr="006C3629" w:rsidRDefault="006C3629" w:rsidP="006C3629">
            <w:pPr>
              <w:spacing w:after="0"/>
              <w:jc w:val="center"/>
              <w:rPr>
                <w:sz w:val="18"/>
                <w:szCs w:val="18"/>
              </w:rPr>
            </w:pPr>
            <w:r w:rsidRPr="006C3629">
              <w:rPr>
                <w:color w:val="000000"/>
                <w:sz w:val="18"/>
                <w:szCs w:val="18"/>
              </w:rPr>
              <w:t>82,030</w:t>
            </w:r>
          </w:p>
        </w:tc>
        <w:tc>
          <w:tcPr>
            <w:tcW w:w="1062" w:type="dxa"/>
            <w:tcBorders>
              <w:top w:val="single" w:sz="4" w:space="0" w:color="auto"/>
            </w:tcBorders>
            <w:shd w:val="clear" w:color="auto" w:fill="auto"/>
            <w:vAlign w:val="bottom"/>
          </w:tcPr>
          <w:p w14:paraId="1F29347F" w14:textId="025A1DA0" w:rsidR="006C3629" w:rsidRPr="006C3629" w:rsidRDefault="006C3629" w:rsidP="006C3629">
            <w:pPr>
              <w:spacing w:after="0"/>
              <w:jc w:val="center"/>
              <w:rPr>
                <w:sz w:val="18"/>
                <w:szCs w:val="18"/>
              </w:rPr>
            </w:pPr>
            <w:r w:rsidRPr="006C3629">
              <w:rPr>
                <w:color w:val="000000"/>
                <w:sz w:val="18"/>
                <w:szCs w:val="18"/>
              </w:rPr>
              <w:t>18,624</w:t>
            </w:r>
          </w:p>
        </w:tc>
        <w:tc>
          <w:tcPr>
            <w:tcW w:w="817" w:type="dxa"/>
            <w:tcBorders>
              <w:top w:val="single" w:sz="4" w:space="0" w:color="auto"/>
            </w:tcBorders>
            <w:vAlign w:val="bottom"/>
          </w:tcPr>
          <w:p w14:paraId="0ACFBEF0" w14:textId="6C90A0A5" w:rsidR="006C3629" w:rsidRPr="006C3629" w:rsidRDefault="006C3629" w:rsidP="006C3629">
            <w:pPr>
              <w:spacing w:after="0"/>
              <w:jc w:val="center"/>
              <w:rPr>
                <w:color w:val="000000" w:themeColor="text1"/>
                <w:sz w:val="18"/>
                <w:szCs w:val="18"/>
              </w:rPr>
            </w:pPr>
            <w:r w:rsidRPr="006C3629">
              <w:rPr>
                <w:color w:val="000000"/>
                <w:sz w:val="18"/>
                <w:szCs w:val="18"/>
              </w:rPr>
              <w:t>263,078</w:t>
            </w:r>
          </w:p>
        </w:tc>
      </w:tr>
      <w:tr w:rsidR="006C3629" w:rsidRPr="005362B1" w14:paraId="4FAD1ACC" w14:textId="77777777" w:rsidTr="006C3629">
        <w:trPr>
          <w:cantSplit/>
          <w:trHeight w:val="197"/>
          <w:jc w:val="center"/>
        </w:trPr>
        <w:tc>
          <w:tcPr>
            <w:tcW w:w="0" w:type="auto"/>
            <w:shd w:val="clear" w:color="auto" w:fill="auto"/>
            <w:noWrap/>
            <w:vAlign w:val="center"/>
          </w:tcPr>
          <w:p w14:paraId="51CBAE71" w14:textId="77777777" w:rsidR="006C3629" w:rsidRPr="005362B1" w:rsidRDefault="006C3629" w:rsidP="006C3629">
            <w:pPr>
              <w:spacing w:after="0"/>
              <w:jc w:val="center"/>
              <w:rPr>
                <w:sz w:val="18"/>
                <w:szCs w:val="18"/>
              </w:rPr>
            </w:pPr>
            <w:r w:rsidRPr="005362B1">
              <w:rPr>
                <w:color w:val="000000"/>
                <w:sz w:val="18"/>
                <w:szCs w:val="18"/>
              </w:rPr>
              <w:t>1978</w:t>
            </w:r>
          </w:p>
        </w:tc>
        <w:tc>
          <w:tcPr>
            <w:tcW w:w="846" w:type="dxa"/>
            <w:shd w:val="clear" w:color="auto" w:fill="auto"/>
            <w:vAlign w:val="center"/>
          </w:tcPr>
          <w:p w14:paraId="0DEFF6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49CD71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6979443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bottom"/>
          </w:tcPr>
          <w:p w14:paraId="6C3BEF23" w14:textId="6FFD49A4" w:rsidR="006C3629" w:rsidRPr="006C3629" w:rsidRDefault="006C3629" w:rsidP="006C3629">
            <w:pPr>
              <w:spacing w:after="0"/>
              <w:jc w:val="center"/>
              <w:rPr>
                <w:sz w:val="18"/>
                <w:szCs w:val="18"/>
              </w:rPr>
            </w:pPr>
            <w:r w:rsidRPr="006C3629">
              <w:rPr>
                <w:color w:val="000000"/>
                <w:sz w:val="18"/>
                <w:szCs w:val="18"/>
              </w:rPr>
              <w:t>93,526</w:t>
            </w:r>
          </w:p>
        </w:tc>
        <w:tc>
          <w:tcPr>
            <w:tcW w:w="1062" w:type="dxa"/>
            <w:shd w:val="clear" w:color="auto" w:fill="auto"/>
            <w:vAlign w:val="bottom"/>
          </w:tcPr>
          <w:p w14:paraId="52521224" w14:textId="6DD134B6" w:rsidR="006C3629" w:rsidRPr="006C3629" w:rsidRDefault="006C3629" w:rsidP="006C3629">
            <w:pPr>
              <w:spacing w:after="0"/>
              <w:jc w:val="center"/>
              <w:rPr>
                <w:sz w:val="18"/>
                <w:szCs w:val="18"/>
              </w:rPr>
            </w:pPr>
            <w:r w:rsidRPr="006C3629">
              <w:rPr>
                <w:color w:val="000000"/>
                <w:sz w:val="18"/>
                <w:szCs w:val="18"/>
              </w:rPr>
              <w:t>20,289</w:t>
            </w:r>
          </w:p>
        </w:tc>
        <w:tc>
          <w:tcPr>
            <w:tcW w:w="817" w:type="dxa"/>
            <w:vAlign w:val="bottom"/>
          </w:tcPr>
          <w:p w14:paraId="318ED5CE" w14:textId="68E19ED8" w:rsidR="006C3629" w:rsidRPr="006C3629" w:rsidRDefault="006C3629" w:rsidP="006C3629">
            <w:pPr>
              <w:spacing w:after="0"/>
              <w:jc w:val="center"/>
              <w:rPr>
                <w:color w:val="000000" w:themeColor="text1"/>
                <w:sz w:val="18"/>
                <w:szCs w:val="18"/>
              </w:rPr>
            </w:pPr>
            <w:r w:rsidRPr="006C3629">
              <w:rPr>
                <w:color w:val="000000"/>
                <w:sz w:val="18"/>
                <w:szCs w:val="18"/>
              </w:rPr>
              <w:t>274,934</w:t>
            </w:r>
          </w:p>
        </w:tc>
      </w:tr>
      <w:tr w:rsidR="006C3629" w:rsidRPr="005362B1" w14:paraId="536EC316" w14:textId="77777777" w:rsidTr="006C3629">
        <w:trPr>
          <w:cantSplit/>
          <w:trHeight w:val="197"/>
          <w:jc w:val="center"/>
        </w:trPr>
        <w:tc>
          <w:tcPr>
            <w:tcW w:w="0" w:type="auto"/>
            <w:shd w:val="clear" w:color="auto" w:fill="auto"/>
            <w:noWrap/>
            <w:vAlign w:val="center"/>
          </w:tcPr>
          <w:p w14:paraId="3EE9F194" w14:textId="77777777" w:rsidR="006C3629" w:rsidRPr="005362B1" w:rsidRDefault="006C3629" w:rsidP="006C3629">
            <w:pPr>
              <w:spacing w:after="0"/>
              <w:jc w:val="center"/>
              <w:rPr>
                <w:sz w:val="18"/>
                <w:szCs w:val="18"/>
              </w:rPr>
            </w:pPr>
            <w:r w:rsidRPr="005362B1">
              <w:rPr>
                <w:color w:val="000000"/>
                <w:sz w:val="18"/>
                <w:szCs w:val="18"/>
              </w:rPr>
              <w:t>1979</w:t>
            </w:r>
          </w:p>
        </w:tc>
        <w:tc>
          <w:tcPr>
            <w:tcW w:w="846" w:type="dxa"/>
            <w:shd w:val="clear" w:color="auto" w:fill="auto"/>
            <w:vAlign w:val="center"/>
          </w:tcPr>
          <w:p w14:paraId="2FE5A31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17AD970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79877E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bottom"/>
          </w:tcPr>
          <w:p w14:paraId="5E0BB1C3" w14:textId="03246EE0" w:rsidR="006C3629" w:rsidRPr="006C3629" w:rsidRDefault="006C3629" w:rsidP="006C3629">
            <w:pPr>
              <w:spacing w:after="0"/>
              <w:jc w:val="center"/>
              <w:rPr>
                <w:sz w:val="18"/>
                <w:szCs w:val="18"/>
              </w:rPr>
            </w:pPr>
            <w:r w:rsidRPr="006C3629">
              <w:rPr>
                <w:color w:val="000000"/>
                <w:sz w:val="18"/>
                <w:szCs w:val="18"/>
              </w:rPr>
              <w:t>91,392</w:t>
            </w:r>
          </w:p>
        </w:tc>
        <w:tc>
          <w:tcPr>
            <w:tcW w:w="1062" w:type="dxa"/>
            <w:shd w:val="clear" w:color="auto" w:fill="auto"/>
            <w:vAlign w:val="bottom"/>
          </w:tcPr>
          <w:p w14:paraId="01AF5C89" w14:textId="494BDEB4" w:rsidR="006C3629" w:rsidRPr="006C3629" w:rsidRDefault="006C3629" w:rsidP="006C3629">
            <w:pPr>
              <w:spacing w:after="0"/>
              <w:jc w:val="center"/>
              <w:rPr>
                <w:sz w:val="18"/>
                <w:szCs w:val="18"/>
              </w:rPr>
            </w:pPr>
            <w:r w:rsidRPr="006C3629">
              <w:rPr>
                <w:color w:val="000000"/>
                <w:sz w:val="18"/>
                <w:szCs w:val="18"/>
              </w:rPr>
              <w:t>19,576</w:t>
            </w:r>
          </w:p>
        </w:tc>
        <w:tc>
          <w:tcPr>
            <w:tcW w:w="817" w:type="dxa"/>
            <w:vAlign w:val="bottom"/>
          </w:tcPr>
          <w:p w14:paraId="3F7DAD51" w14:textId="14425381" w:rsidR="006C3629" w:rsidRPr="006C3629" w:rsidRDefault="006C3629" w:rsidP="006C3629">
            <w:pPr>
              <w:spacing w:after="0"/>
              <w:jc w:val="center"/>
              <w:rPr>
                <w:color w:val="000000" w:themeColor="text1"/>
                <w:sz w:val="18"/>
                <w:szCs w:val="18"/>
              </w:rPr>
            </w:pPr>
            <w:r w:rsidRPr="006C3629">
              <w:rPr>
                <w:color w:val="000000"/>
                <w:sz w:val="18"/>
                <w:szCs w:val="18"/>
              </w:rPr>
              <w:t>306,236</w:t>
            </w:r>
          </w:p>
        </w:tc>
      </w:tr>
      <w:tr w:rsidR="006C3629" w:rsidRPr="005362B1" w14:paraId="3A5CC21A" w14:textId="77777777" w:rsidTr="006C3629">
        <w:trPr>
          <w:cantSplit/>
          <w:trHeight w:val="210"/>
          <w:jc w:val="center"/>
        </w:trPr>
        <w:tc>
          <w:tcPr>
            <w:tcW w:w="0" w:type="auto"/>
            <w:shd w:val="clear" w:color="auto" w:fill="auto"/>
            <w:noWrap/>
            <w:vAlign w:val="center"/>
          </w:tcPr>
          <w:p w14:paraId="5B3EF87C" w14:textId="77777777" w:rsidR="006C3629" w:rsidRPr="005362B1" w:rsidRDefault="006C3629" w:rsidP="006C3629">
            <w:pPr>
              <w:spacing w:after="0"/>
              <w:jc w:val="center"/>
              <w:rPr>
                <w:sz w:val="18"/>
                <w:szCs w:val="18"/>
              </w:rPr>
            </w:pPr>
            <w:r w:rsidRPr="005362B1">
              <w:rPr>
                <w:color w:val="000000"/>
                <w:sz w:val="18"/>
                <w:szCs w:val="18"/>
              </w:rPr>
              <w:t>1980</w:t>
            </w:r>
          </w:p>
        </w:tc>
        <w:tc>
          <w:tcPr>
            <w:tcW w:w="846" w:type="dxa"/>
            <w:shd w:val="clear" w:color="auto" w:fill="auto"/>
            <w:vAlign w:val="center"/>
          </w:tcPr>
          <w:p w14:paraId="19CF90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4AE953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743367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bottom"/>
          </w:tcPr>
          <w:p w14:paraId="7329A030" w14:textId="044F6262" w:rsidR="006C3629" w:rsidRPr="006C3629" w:rsidRDefault="006C3629" w:rsidP="006C3629">
            <w:pPr>
              <w:spacing w:after="0"/>
              <w:jc w:val="center"/>
              <w:rPr>
                <w:sz w:val="18"/>
                <w:szCs w:val="18"/>
              </w:rPr>
            </w:pPr>
            <w:r w:rsidRPr="006C3629">
              <w:rPr>
                <w:color w:val="000000"/>
                <w:sz w:val="18"/>
                <w:szCs w:val="18"/>
              </w:rPr>
              <w:t>86,468</w:t>
            </w:r>
          </w:p>
        </w:tc>
        <w:tc>
          <w:tcPr>
            <w:tcW w:w="1062" w:type="dxa"/>
            <w:shd w:val="clear" w:color="auto" w:fill="auto"/>
            <w:vAlign w:val="bottom"/>
          </w:tcPr>
          <w:p w14:paraId="1EF349B3" w14:textId="20FDF2F5" w:rsidR="006C3629" w:rsidRPr="006C3629" w:rsidRDefault="006C3629" w:rsidP="006C3629">
            <w:pPr>
              <w:spacing w:after="0"/>
              <w:jc w:val="center"/>
              <w:rPr>
                <w:sz w:val="18"/>
                <w:szCs w:val="18"/>
              </w:rPr>
            </w:pPr>
            <w:r w:rsidRPr="006C3629">
              <w:rPr>
                <w:color w:val="000000"/>
                <w:sz w:val="18"/>
                <w:szCs w:val="18"/>
              </w:rPr>
              <w:t>18,181</w:t>
            </w:r>
          </w:p>
        </w:tc>
        <w:tc>
          <w:tcPr>
            <w:tcW w:w="817" w:type="dxa"/>
            <w:vAlign w:val="bottom"/>
          </w:tcPr>
          <w:p w14:paraId="765F2008" w14:textId="43EFB7F1" w:rsidR="006C3629" w:rsidRPr="006C3629" w:rsidRDefault="006C3629" w:rsidP="006C3629">
            <w:pPr>
              <w:spacing w:after="0"/>
              <w:jc w:val="center"/>
              <w:rPr>
                <w:color w:val="000000" w:themeColor="text1"/>
                <w:sz w:val="18"/>
                <w:szCs w:val="18"/>
              </w:rPr>
            </w:pPr>
            <w:r w:rsidRPr="006C3629">
              <w:rPr>
                <w:color w:val="000000"/>
                <w:sz w:val="18"/>
                <w:szCs w:val="18"/>
              </w:rPr>
              <w:t>367,433</w:t>
            </w:r>
          </w:p>
        </w:tc>
      </w:tr>
      <w:tr w:rsidR="006C3629" w:rsidRPr="005362B1" w14:paraId="298B1C2B" w14:textId="77777777" w:rsidTr="006C3629">
        <w:trPr>
          <w:cantSplit/>
          <w:trHeight w:val="197"/>
          <w:jc w:val="center"/>
        </w:trPr>
        <w:tc>
          <w:tcPr>
            <w:tcW w:w="0" w:type="auto"/>
            <w:shd w:val="clear" w:color="auto" w:fill="auto"/>
            <w:noWrap/>
            <w:vAlign w:val="center"/>
          </w:tcPr>
          <w:p w14:paraId="138F2834" w14:textId="77777777" w:rsidR="006C3629" w:rsidRPr="005362B1" w:rsidRDefault="006C3629" w:rsidP="006C3629">
            <w:pPr>
              <w:spacing w:after="0"/>
              <w:jc w:val="center"/>
              <w:rPr>
                <w:sz w:val="18"/>
                <w:szCs w:val="18"/>
              </w:rPr>
            </w:pPr>
            <w:r w:rsidRPr="005362B1">
              <w:rPr>
                <w:color w:val="000000"/>
                <w:sz w:val="18"/>
                <w:szCs w:val="18"/>
              </w:rPr>
              <w:t>1981</w:t>
            </w:r>
          </w:p>
        </w:tc>
        <w:tc>
          <w:tcPr>
            <w:tcW w:w="846" w:type="dxa"/>
            <w:shd w:val="clear" w:color="auto" w:fill="auto"/>
            <w:vAlign w:val="center"/>
          </w:tcPr>
          <w:p w14:paraId="760614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62541D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4FEDF3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bottom"/>
          </w:tcPr>
          <w:p w14:paraId="76B18208" w14:textId="19040D79" w:rsidR="006C3629" w:rsidRPr="006C3629" w:rsidRDefault="006C3629" w:rsidP="006C3629">
            <w:pPr>
              <w:spacing w:after="0"/>
              <w:jc w:val="center"/>
              <w:rPr>
                <w:sz w:val="18"/>
                <w:szCs w:val="18"/>
              </w:rPr>
            </w:pPr>
            <w:r w:rsidRPr="006C3629">
              <w:rPr>
                <w:color w:val="000000"/>
                <w:sz w:val="18"/>
                <w:szCs w:val="18"/>
              </w:rPr>
              <w:t>100,306</w:t>
            </w:r>
          </w:p>
        </w:tc>
        <w:tc>
          <w:tcPr>
            <w:tcW w:w="1062" w:type="dxa"/>
            <w:shd w:val="clear" w:color="auto" w:fill="auto"/>
            <w:vAlign w:val="bottom"/>
          </w:tcPr>
          <w:p w14:paraId="12D66CD0" w14:textId="5CAD95E5" w:rsidR="006C3629" w:rsidRPr="006C3629" w:rsidRDefault="006C3629" w:rsidP="006C3629">
            <w:pPr>
              <w:spacing w:after="0"/>
              <w:jc w:val="center"/>
              <w:rPr>
                <w:sz w:val="18"/>
                <w:szCs w:val="18"/>
              </w:rPr>
            </w:pPr>
            <w:r w:rsidRPr="006C3629">
              <w:rPr>
                <w:color w:val="000000"/>
                <w:sz w:val="18"/>
                <w:szCs w:val="18"/>
              </w:rPr>
              <w:t>21,344</w:t>
            </w:r>
          </w:p>
        </w:tc>
        <w:tc>
          <w:tcPr>
            <w:tcW w:w="817" w:type="dxa"/>
            <w:vAlign w:val="bottom"/>
          </w:tcPr>
          <w:p w14:paraId="47191D70" w14:textId="111FE91E" w:rsidR="006C3629" w:rsidRPr="006C3629" w:rsidRDefault="006C3629" w:rsidP="006C3629">
            <w:pPr>
              <w:spacing w:after="0"/>
              <w:jc w:val="center"/>
              <w:rPr>
                <w:color w:val="000000" w:themeColor="text1"/>
                <w:sz w:val="18"/>
                <w:szCs w:val="18"/>
              </w:rPr>
            </w:pPr>
            <w:r w:rsidRPr="006C3629">
              <w:rPr>
                <w:color w:val="000000"/>
                <w:sz w:val="18"/>
                <w:szCs w:val="18"/>
              </w:rPr>
              <w:t>404,096</w:t>
            </w:r>
          </w:p>
        </w:tc>
      </w:tr>
      <w:tr w:rsidR="006C3629" w:rsidRPr="005362B1" w14:paraId="6FBE4712" w14:textId="77777777" w:rsidTr="006C3629">
        <w:trPr>
          <w:cantSplit/>
          <w:trHeight w:val="197"/>
          <w:jc w:val="center"/>
        </w:trPr>
        <w:tc>
          <w:tcPr>
            <w:tcW w:w="0" w:type="auto"/>
            <w:shd w:val="clear" w:color="auto" w:fill="auto"/>
            <w:noWrap/>
            <w:vAlign w:val="center"/>
          </w:tcPr>
          <w:p w14:paraId="58C4663A" w14:textId="77777777" w:rsidR="006C3629" w:rsidRPr="005362B1" w:rsidRDefault="006C3629" w:rsidP="006C3629">
            <w:pPr>
              <w:spacing w:after="0"/>
              <w:jc w:val="center"/>
              <w:rPr>
                <w:sz w:val="18"/>
                <w:szCs w:val="18"/>
              </w:rPr>
            </w:pPr>
            <w:r w:rsidRPr="005362B1">
              <w:rPr>
                <w:color w:val="000000"/>
                <w:sz w:val="18"/>
                <w:szCs w:val="18"/>
              </w:rPr>
              <w:t>1982</w:t>
            </w:r>
          </w:p>
        </w:tc>
        <w:tc>
          <w:tcPr>
            <w:tcW w:w="846" w:type="dxa"/>
            <w:shd w:val="clear" w:color="auto" w:fill="auto"/>
            <w:vAlign w:val="center"/>
          </w:tcPr>
          <w:p w14:paraId="019299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700F53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1709B24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bottom"/>
          </w:tcPr>
          <w:p w14:paraId="6A08DCB4" w14:textId="564C4A5F" w:rsidR="006C3629" w:rsidRPr="006C3629" w:rsidRDefault="006C3629" w:rsidP="006C3629">
            <w:pPr>
              <w:spacing w:after="0"/>
              <w:jc w:val="center"/>
              <w:rPr>
                <w:sz w:val="18"/>
                <w:szCs w:val="18"/>
              </w:rPr>
            </w:pPr>
            <w:r w:rsidRPr="006C3629">
              <w:rPr>
                <w:color w:val="000000"/>
                <w:sz w:val="18"/>
                <w:szCs w:val="18"/>
              </w:rPr>
              <w:t>128,098</w:t>
            </w:r>
          </w:p>
        </w:tc>
        <w:tc>
          <w:tcPr>
            <w:tcW w:w="1062" w:type="dxa"/>
            <w:shd w:val="clear" w:color="auto" w:fill="auto"/>
            <w:vAlign w:val="bottom"/>
          </w:tcPr>
          <w:p w14:paraId="7107C4D9" w14:textId="47B6F896" w:rsidR="006C3629" w:rsidRPr="006C3629" w:rsidRDefault="006C3629" w:rsidP="006C3629">
            <w:pPr>
              <w:spacing w:after="0"/>
              <w:jc w:val="center"/>
              <w:rPr>
                <w:sz w:val="18"/>
                <w:szCs w:val="18"/>
              </w:rPr>
            </w:pPr>
            <w:r w:rsidRPr="006C3629">
              <w:rPr>
                <w:color w:val="000000"/>
                <w:sz w:val="18"/>
                <w:szCs w:val="18"/>
              </w:rPr>
              <w:t>27,305</w:t>
            </w:r>
          </w:p>
        </w:tc>
        <w:tc>
          <w:tcPr>
            <w:tcW w:w="817" w:type="dxa"/>
            <w:vAlign w:val="bottom"/>
          </w:tcPr>
          <w:p w14:paraId="5217A268" w14:textId="20EE4D24" w:rsidR="006C3629" w:rsidRPr="006C3629" w:rsidRDefault="006C3629" w:rsidP="006C3629">
            <w:pPr>
              <w:spacing w:after="0"/>
              <w:jc w:val="center"/>
              <w:rPr>
                <w:color w:val="000000" w:themeColor="text1"/>
                <w:sz w:val="18"/>
                <w:szCs w:val="18"/>
              </w:rPr>
            </w:pPr>
            <w:r w:rsidRPr="006C3629">
              <w:rPr>
                <w:color w:val="000000"/>
                <w:sz w:val="18"/>
                <w:szCs w:val="18"/>
              </w:rPr>
              <w:t>429,094</w:t>
            </w:r>
          </w:p>
        </w:tc>
      </w:tr>
      <w:tr w:rsidR="006C3629" w:rsidRPr="005362B1" w14:paraId="0B59A25B" w14:textId="77777777" w:rsidTr="006C3629">
        <w:trPr>
          <w:cantSplit/>
          <w:trHeight w:val="210"/>
          <w:jc w:val="center"/>
        </w:trPr>
        <w:tc>
          <w:tcPr>
            <w:tcW w:w="0" w:type="auto"/>
            <w:shd w:val="clear" w:color="auto" w:fill="auto"/>
            <w:noWrap/>
            <w:vAlign w:val="center"/>
          </w:tcPr>
          <w:p w14:paraId="71B96ED4" w14:textId="77777777" w:rsidR="006C3629" w:rsidRPr="005362B1" w:rsidRDefault="006C3629" w:rsidP="006C3629">
            <w:pPr>
              <w:spacing w:after="0"/>
              <w:jc w:val="center"/>
              <w:rPr>
                <w:sz w:val="18"/>
                <w:szCs w:val="18"/>
              </w:rPr>
            </w:pPr>
            <w:r w:rsidRPr="005362B1">
              <w:rPr>
                <w:color w:val="000000"/>
                <w:sz w:val="18"/>
                <w:szCs w:val="18"/>
              </w:rPr>
              <w:t>1983</w:t>
            </w:r>
          </w:p>
        </w:tc>
        <w:tc>
          <w:tcPr>
            <w:tcW w:w="846" w:type="dxa"/>
            <w:shd w:val="clear" w:color="auto" w:fill="auto"/>
            <w:vAlign w:val="center"/>
          </w:tcPr>
          <w:p w14:paraId="71DDAD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60533C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7453A7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bottom"/>
          </w:tcPr>
          <w:p w14:paraId="485D4825" w14:textId="5E017D34" w:rsidR="006C3629" w:rsidRPr="006C3629" w:rsidRDefault="006C3629" w:rsidP="006C3629">
            <w:pPr>
              <w:spacing w:after="0"/>
              <w:jc w:val="center"/>
              <w:rPr>
                <w:sz w:val="18"/>
                <w:szCs w:val="18"/>
              </w:rPr>
            </w:pPr>
            <w:r w:rsidRPr="006C3629">
              <w:rPr>
                <w:color w:val="000000"/>
                <w:sz w:val="18"/>
                <w:szCs w:val="18"/>
              </w:rPr>
              <w:t>138,760</w:t>
            </w:r>
          </w:p>
        </w:tc>
        <w:tc>
          <w:tcPr>
            <w:tcW w:w="1062" w:type="dxa"/>
            <w:shd w:val="clear" w:color="auto" w:fill="auto"/>
            <w:vAlign w:val="bottom"/>
          </w:tcPr>
          <w:p w14:paraId="3DA59DC4" w14:textId="30267192" w:rsidR="006C3629" w:rsidRPr="006C3629" w:rsidRDefault="006C3629" w:rsidP="006C3629">
            <w:pPr>
              <w:spacing w:after="0"/>
              <w:jc w:val="center"/>
              <w:rPr>
                <w:sz w:val="18"/>
                <w:szCs w:val="18"/>
              </w:rPr>
            </w:pPr>
            <w:r w:rsidRPr="006C3629">
              <w:rPr>
                <w:color w:val="000000"/>
                <w:sz w:val="18"/>
                <w:szCs w:val="18"/>
              </w:rPr>
              <w:t>29,352</w:t>
            </w:r>
          </w:p>
        </w:tc>
        <w:tc>
          <w:tcPr>
            <w:tcW w:w="817" w:type="dxa"/>
            <w:vAlign w:val="bottom"/>
          </w:tcPr>
          <w:p w14:paraId="15A23861" w14:textId="187A88A9" w:rsidR="006C3629" w:rsidRPr="006C3629" w:rsidRDefault="006C3629" w:rsidP="006C3629">
            <w:pPr>
              <w:spacing w:after="0"/>
              <w:jc w:val="center"/>
              <w:rPr>
                <w:color w:val="000000" w:themeColor="text1"/>
                <w:sz w:val="18"/>
                <w:szCs w:val="18"/>
              </w:rPr>
            </w:pPr>
            <w:r w:rsidRPr="006C3629">
              <w:rPr>
                <w:color w:val="000000"/>
                <w:sz w:val="18"/>
                <w:szCs w:val="18"/>
              </w:rPr>
              <w:t>464,679</w:t>
            </w:r>
          </w:p>
        </w:tc>
      </w:tr>
      <w:tr w:rsidR="006C3629" w:rsidRPr="005362B1" w14:paraId="558612B8" w14:textId="77777777" w:rsidTr="006C3629">
        <w:trPr>
          <w:cantSplit/>
          <w:trHeight w:val="197"/>
          <w:jc w:val="center"/>
        </w:trPr>
        <w:tc>
          <w:tcPr>
            <w:tcW w:w="0" w:type="auto"/>
            <w:shd w:val="clear" w:color="auto" w:fill="auto"/>
            <w:noWrap/>
            <w:vAlign w:val="center"/>
          </w:tcPr>
          <w:p w14:paraId="08B62A9E" w14:textId="77777777" w:rsidR="006C3629" w:rsidRPr="005362B1" w:rsidRDefault="006C3629" w:rsidP="006C3629">
            <w:pPr>
              <w:spacing w:after="0"/>
              <w:jc w:val="center"/>
              <w:rPr>
                <w:sz w:val="18"/>
                <w:szCs w:val="18"/>
              </w:rPr>
            </w:pPr>
            <w:r w:rsidRPr="005362B1">
              <w:rPr>
                <w:color w:val="000000"/>
                <w:sz w:val="18"/>
                <w:szCs w:val="18"/>
              </w:rPr>
              <w:t>1984</w:t>
            </w:r>
          </w:p>
        </w:tc>
        <w:tc>
          <w:tcPr>
            <w:tcW w:w="846" w:type="dxa"/>
            <w:shd w:val="clear" w:color="auto" w:fill="auto"/>
            <w:vAlign w:val="center"/>
          </w:tcPr>
          <w:p w14:paraId="4F8DB3A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0A3220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400576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bottom"/>
          </w:tcPr>
          <w:p w14:paraId="2C969765" w14:textId="45B85914" w:rsidR="006C3629" w:rsidRPr="006C3629" w:rsidRDefault="006C3629" w:rsidP="006C3629">
            <w:pPr>
              <w:spacing w:after="0"/>
              <w:jc w:val="center"/>
              <w:rPr>
                <w:sz w:val="18"/>
                <w:szCs w:val="18"/>
              </w:rPr>
            </w:pPr>
            <w:r w:rsidRPr="006C3629">
              <w:rPr>
                <w:color w:val="000000"/>
                <w:sz w:val="18"/>
                <w:szCs w:val="18"/>
              </w:rPr>
              <w:t>140,462</w:t>
            </w:r>
          </w:p>
        </w:tc>
        <w:tc>
          <w:tcPr>
            <w:tcW w:w="1062" w:type="dxa"/>
            <w:shd w:val="clear" w:color="auto" w:fill="auto"/>
            <w:vAlign w:val="bottom"/>
          </w:tcPr>
          <w:p w14:paraId="283ADA3B" w14:textId="06DDA61B" w:rsidR="006C3629" w:rsidRPr="006C3629" w:rsidRDefault="006C3629" w:rsidP="006C3629">
            <w:pPr>
              <w:spacing w:after="0"/>
              <w:jc w:val="center"/>
              <w:rPr>
                <w:sz w:val="18"/>
                <w:szCs w:val="18"/>
              </w:rPr>
            </w:pPr>
            <w:r w:rsidRPr="006C3629">
              <w:rPr>
                <w:color w:val="000000"/>
                <w:sz w:val="18"/>
                <w:szCs w:val="18"/>
              </w:rPr>
              <w:t>29,869</w:t>
            </w:r>
          </w:p>
        </w:tc>
        <w:tc>
          <w:tcPr>
            <w:tcW w:w="817" w:type="dxa"/>
            <w:vAlign w:val="bottom"/>
          </w:tcPr>
          <w:p w14:paraId="74D2C96B" w14:textId="50BD1CEE" w:rsidR="006C3629" w:rsidRPr="006C3629" w:rsidRDefault="006C3629" w:rsidP="006C3629">
            <w:pPr>
              <w:spacing w:after="0"/>
              <w:jc w:val="center"/>
              <w:rPr>
                <w:color w:val="000000" w:themeColor="text1"/>
                <w:sz w:val="18"/>
                <w:szCs w:val="18"/>
              </w:rPr>
            </w:pPr>
            <w:r w:rsidRPr="006C3629">
              <w:rPr>
                <w:color w:val="000000"/>
                <w:sz w:val="18"/>
                <w:szCs w:val="18"/>
              </w:rPr>
              <w:t>506,907</w:t>
            </w:r>
          </w:p>
        </w:tc>
      </w:tr>
      <w:tr w:rsidR="006C3629" w:rsidRPr="005362B1" w14:paraId="3D025AFC" w14:textId="77777777" w:rsidTr="006C3629">
        <w:trPr>
          <w:cantSplit/>
          <w:trHeight w:val="197"/>
          <w:jc w:val="center"/>
        </w:trPr>
        <w:tc>
          <w:tcPr>
            <w:tcW w:w="0" w:type="auto"/>
            <w:shd w:val="clear" w:color="auto" w:fill="auto"/>
            <w:noWrap/>
            <w:vAlign w:val="center"/>
          </w:tcPr>
          <w:p w14:paraId="1388F8A2" w14:textId="77777777" w:rsidR="006C3629" w:rsidRPr="005362B1" w:rsidRDefault="006C3629" w:rsidP="006C3629">
            <w:pPr>
              <w:spacing w:after="0"/>
              <w:jc w:val="center"/>
              <w:rPr>
                <w:sz w:val="18"/>
                <w:szCs w:val="18"/>
              </w:rPr>
            </w:pPr>
            <w:r w:rsidRPr="005362B1">
              <w:rPr>
                <w:color w:val="000000"/>
                <w:sz w:val="18"/>
                <w:szCs w:val="18"/>
              </w:rPr>
              <w:t>1985</w:t>
            </w:r>
          </w:p>
        </w:tc>
        <w:tc>
          <w:tcPr>
            <w:tcW w:w="846" w:type="dxa"/>
            <w:shd w:val="clear" w:color="auto" w:fill="auto"/>
            <w:vAlign w:val="center"/>
          </w:tcPr>
          <w:p w14:paraId="08B725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753530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148FEA4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bottom"/>
          </w:tcPr>
          <w:p w14:paraId="701BFC4F" w14:textId="149CE3DD" w:rsidR="006C3629" w:rsidRPr="006C3629" w:rsidRDefault="006C3629" w:rsidP="006C3629">
            <w:pPr>
              <w:spacing w:after="0"/>
              <w:jc w:val="center"/>
              <w:rPr>
                <w:sz w:val="18"/>
                <w:szCs w:val="18"/>
              </w:rPr>
            </w:pPr>
            <w:r w:rsidRPr="006C3629">
              <w:rPr>
                <w:color w:val="000000"/>
                <w:sz w:val="18"/>
                <w:szCs w:val="18"/>
              </w:rPr>
              <w:t>156,013</w:t>
            </w:r>
          </w:p>
        </w:tc>
        <w:tc>
          <w:tcPr>
            <w:tcW w:w="1062" w:type="dxa"/>
            <w:shd w:val="clear" w:color="auto" w:fill="auto"/>
            <w:vAlign w:val="bottom"/>
          </w:tcPr>
          <w:p w14:paraId="7CAB6452" w14:textId="27C287B5" w:rsidR="006C3629" w:rsidRPr="006C3629" w:rsidRDefault="006C3629" w:rsidP="006C3629">
            <w:pPr>
              <w:spacing w:after="0"/>
              <w:jc w:val="center"/>
              <w:rPr>
                <w:sz w:val="18"/>
                <w:szCs w:val="18"/>
              </w:rPr>
            </w:pPr>
            <w:r w:rsidRPr="006C3629">
              <w:rPr>
                <w:color w:val="000000"/>
                <w:sz w:val="18"/>
                <w:szCs w:val="18"/>
              </w:rPr>
              <w:t>31,122</w:t>
            </w:r>
          </w:p>
        </w:tc>
        <w:tc>
          <w:tcPr>
            <w:tcW w:w="817" w:type="dxa"/>
            <w:vAlign w:val="bottom"/>
          </w:tcPr>
          <w:p w14:paraId="5634A748" w14:textId="71B35EAE" w:rsidR="006C3629" w:rsidRPr="006C3629" w:rsidRDefault="006C3629" w:rsidP="006C3629">
            <w:pPr>
              <w:spacing w:after="0"/>
              <w:jc w:val="center"/>
              <w:rPr>
                <w:color w:val="000000" w:themeColor="text1"/>
                <w:sz w:val="18"/>
                <w:szCs w:val="18"/>
              </w:rPr>
            </w:pPr>
            <w:r w:rsidRPr="006C3629">
              <w:rPr>
                <w:color w:val="000000"/>
                <w:sz w:val="18"/>
                <w:szCs w:val="18"/>
              </w:rPr>
              <w:t>571,308</w:t>
            </w:r>
          </w:p>
        </w:tc>
      </w:tr>
      <w:tr w:rsidR="006C3629" w:rsidRPr="005362B1" w14:paraId="54288AA6" w14:textId="77777777" w:rsidTr="006C3629">
        <w:trPr>
          <w:cantSplit/>
          <w:trHeight w:val="210"/>
          <w:jc w:val="center"/>
        </w:trPr>
        <w:tc>
          <w:tcPr>
            <w:tcW w:w="0" w:type="auto"/>
            <w:shd w:val="clear" w:color="auto" w:fill="auto"/>
            <w:noWrap/>
            <w:vAlign w:val="center"/>
          </w:tcPr>
          <w:p w14:paraId="1E69499E" w14:textId="77777777" w:rsidR="006C3629" w:rsidRPr="005362B1" w:rsidRDefault="006C3629" w:rsidP="006C3629">
            <w:pPr>
              <w:spacing w:after="0"/>
              <w:jc w:val="center"/>
              <w:rPr>
                <w:sz w:val="18"/>
                <w:szCs w:val="18"/>
              </w:rPr>
            </w:pPr>
            <w:r w:rsidRPr="005362B1">
              <w:rPr>
                <w:color w:val="000000"/>
                <w:sz w:val="18"/>
                <w:szCs w:val="18"/>
              </w:rPr>
              <w:t>1986</w:t>
            </w:r>
          </w:p>
        </w:tc>
        <w:tc>
          <w:tcPr>
            <w:tcW w:w="846" w:type="dxa"/>
            <w:shd w:val="clear" w:color="auto" w:fill="auto"/>
            <w:vAlign w:val="center"/>
          </w:tcPr>
          <w:p w14:paraId="483A049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74CF1F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48E600E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bottom"/>
          </w:tcPr>
          <w:p w14:paraId="3ABE2C2F" w14:textId="159B5474" w:rsidR="006C3629" w:rsidRPr="006C3629" w:rsidRDefault="006C3629" w:rsidP="006C3629">
            <w:pPr>
              <w:spacing w:after="0"/>
              <w:jc w:val="center"/>
              <w:rPr>
                <w:sz w:val="18"/>
                <w:szCs w:val="18"/>
              </w:rPr>
            </w:pPr>
            <w:r w:rsidRPr="006C3629">
              <w:rPr>
                <w:color w:val="000000"/>
                <w:sz w:val="18"/>
                <w:szCs w:val="18"/>
              </w:rPr>
              <w:t>185,062</w:t>
            </w:r>
          </w:p>
        </w:tc>
        <w:tc>
          <w:tcPr>
            <w:tcW w:w="1062" w:type="dxa"/>
            <w:shd w:val="clear" w:color="auto" w:fill="auto"/>
            <w:vAlign w:val="bottom"/>
          </w:tcPr>
          <w:p w14:paraId="2CB1E7BC" w14:textId="3C70F0D6" w:rsidR="006C3629" w:rsidRPr="006C3629" w:rsidRDefault="006C3629" w:rsidP="006C3629">
            <w:pPr>
              <w:spacing w:after="0"/>
              <w:jc w:val="center"/>
              <w:rPr>
                <w:sz w:val="18"/>
                <w:szCs w:val="18"/>
              </w:rPr>
            </w:pPr>
            <w:r w:rsidRPr="006C3629">
              <w:rPr>
                <w:color w:val="000000"/>
                <w:sz w:val="18"/>
                <w:szCs w:val="18"/>
              </w:rPr>
              <w:t>32,452</w:t>
            </w:r>
          </w:p>
        </w:tc>
        <w:tc>
          <w:tcPr>
            <w:tcW w:w="817" w:type="dxa"/>
            <w:vAlign w:val="bottom"/>
          </w:tcPr>
          <w:p w14:paraId="4013D6E9" w14:textId="0CF097C3" w:rsidR="006C3629" w:rsidRPr="006C3629" w:rsidRDefault="006C3629" w:rsidP="006C3629">
            <w:pPr>
              <w:spacing w:after="0"/>
              <w:jc w:val="center"/>
              <w:rPr>
                <w:color w:val="000000" w:themeColor="text1"/>
                <w:sz w:val="18"/>
                <w:szCs w:val="18"/>
              </w:rPr>
            </w:pPr>
            <w:r w:rsidRPr="006C3629">
              <w:rPr>
                <w:color w:val="000000"/>
                <w:sz w:val="18"/>
                <w:szCs w:val="18"/>
              </w:rPr>
              <w:t>643,066</w:t>
            </w:r>
          </w:p>
        </w:tc>
      </w:tr>
      <w:tr w:rsidR="006C3629" w:rsidRPr="005362B1" w14:paraId="4A474C5F" w14:textId="77777777" w:rsidTr="006C3629">
        <w:trPr>
          <w:cantSplit/>
          <w:trHeight w:val="197"/>
          <w:jc w:val="center"/>
        </w:trPr>
        <w:tc>
          <w:tcPr>
            <w:tcW w:w="0" w:type="auto"/>
            <w:shd w:val="clear" w:color="auto" w:fill="auto"/>
            <w:noWrap/>
            <w:vAlign w:val="center"/>
          </w:tcPr>
          <w:p w14:paraId="325BF2A0" w14:textId="77777777" w:rsidR="006C3629" w:rsidRPr="005362B1" w:rsidRDefault="006C3629" w:rsidP="006C3629">
            <w:pPr>
              <w:spacing w:after="0"/>
              <w:jc w:val="center"/>
              <w:rPr>
                <w:sz w:val="18"/>
                <w:szCs w:val="18"/>
              </w:rPr>
            </w:pPr>
            <w:r w:rsidRPr="005362B1">
              <w:rPr>
                <w:color w:val="000000"/>
                <w:sz w:val="18"/>
                <w:szCs w:val="18"/>
              </w:rPr>
              <w:t>1987</w:t>
            </w:r>
          </w:p>
        </w:tc>
        <w:tc>
          <w:tcPr>
            <w:tcW w:w="846" w:type="dxa"/>
            <w:shd w:val="clear" w:color="auto" w:fill="auto"/>
            <w:vAlign w:val="center"/>
          </w:tcPr>
          <w:p w14:paraId="0C77A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649ACE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21E26D2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bottom"/>
          </w:tcPr>
          <w:p w14:paraId="06824E9B" w14:textId="2452B960" w:rsidR="006C3629" w:rsidRPr="006C3629" w:rsidRDefault="006C3629" w:rsidP="006C3629">
            <w:pPr>
              <w:spacing w:after="0"/>
              <w:jc w:val="center"/>
              <w:rPr>
                <w:sz w:val="18"/>
                <w:szCs w:val="18"/>
              </w:rPr>
            </w:pPr>
            <w:r w:rsidRPr="006C3629">
              <w:rPr>
                <w:color w:val="000000"/>
                <w:sz w:val="18"/>
                <w:szCs w:val="18"/>
              </w:rPr>
              <w:t>213,389</w:t>
            </w:r>
          </w:p>
        </w:tc>
        <w:tc>
          <w:tcPr>
            <w:tcW w:w="1062" w:type="dxa"/>
            <w:shd w:val="clear" w:color="auto" w:fill="auto"/>
            <w:vAlign w:val="bottom"/>
          </w:tcPr>
          <w:p w14:paraId="500E5731" w14:textId="1A0DB2BB" w:rsidR="006C3629" w:rsidRPr="006C3629" w:rsidRDefault="006C3629" w:rsidP="006C3629">
            <w:pPr>
              <w:spacing w:after="0"/>
              <w:jc w:val="center"/>
              <w:rPr>
                <w:sz w:val="18"/>
                <w:szCs w:val="18"/>
              </w:rPr>
            </w:pPr>
            <w:r w:rsidRPr="006C3629">
              <w:rPr>
                <w:color w:val="000000"/>
                <w:sz w:val="18"/>
                <w:szCs w:val="18"/>
              </w:rPr>
              <w:t>33,340</w:t>
            </w:r>
          </w:p>
        </w:tc>
        <w:tc>
          <w:tcPr>
            <w:tcW w:w="817" w:type="dxa"/>
            <w:vAlign w:val="bottom"/>
          </w:tcPr>
          <w:p w14:paraId="5133C632" w14:textId="62B98E20" w:rsidR="006C3629" w:rsidRPr="006C3629" w:rsidRDefault="006C3629" w:rsidP="006C3629">
            <w:pPr>
              <w:spacing w:after="0"/>
              <w:jc w:val="center"/>
              <w:rPr>
                <w:color w:val="000000" w:themeColor="text1"/>
                <w:sz w:val="18"/>
                <w:szCs w:val="18"/>
              </w:rPr>
            </w:pPr>
            <w:r w:rsidRPr="006C3629">
              <w:rPr>
                <w:color w:val="000000"/>
                <w:sz w:val="18"/>
                <w:szCs w:val="18"/>
              </w:rPr>
              <w:t>705,665</w:t>
            </w:r>
          </w:p>
        </w:tc>
      </w:tr>
      <w:tr w:rsidR="006C3629" w:rsidRPr="005362B1" w14:paraId="426659C2" w14:textId="77777777" w:rsidTr="006C3629">
        <w:trPr>
          <w:cantSplit/>
          <w:trHeight w:val="197"/>
          <w:jc w:val="center"/>
        </w:trPr>
        <w:tc>
          <w:tcPr>
            <w:tcW w:w="0" w:type="auto"/>
            <w:shd w:val="clear" w:color="auto" w:fill="auto"/>
            <w:noWrap/>
            <w:vAlign w:val="center"/>
          </w:tcPr>
          <w:p w14:paraId="2C49BB0B" w14:textId="77777777" w:rsidR="006C3629" w:rsidRPr="005362B1" w:rsidRDefault="006C3629" w:rsidP="006C3629">
            <w:pPr>
              <w:spacing w:after="0"/>
              <w:jc w:val="center"/>
              <w:rPr>
                <w:sz w:val="18"/>
                <w:szCs w:val="18"/>
              </w:rPr>
            </w:pPr>
            <w:r w:rsidRPr="005362B1">
              <w:rPr>
                <w:color w:val="000000"/>
                <w:sz w:val="18"/>
                <w:szCs w:val="18"/>
              </w:rPr>
              <w:t>1988</w:t>
            </w:r>
          </w:p>
        </w:tc>
        <w:tc>
          <w:tcPr>
            <w:tcW w:w="846" w:type="dxa"/>
            <w:shd w:val="clear" w:color="auto" w:fill="auto"/>
            <w:vAlign w:val="center"/>
          </w:tcPr>
          <w:p w14:paraId="2399695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4F6C02D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7DB65E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bottom"/>
          </w:tcPr>
          <w:p w14:paraId="5862B6FA" w14:textId="06B3A60E" w:rsidR="006C3629" w:rsidRPr="006C3629" w:rsidRDefault="006C3629" w:rsidP="006C3629">
            <w:pPr>
              <w:spacing w:after="0"/>
              <w:jc w:val="center"/>
              <w:rPr>
                <w:sz w:val="18"/>
                <w:szCs w:val="18"/>
              </w:rPr>
            </w:pPr>
            <w:r w:rsidRPr="006C3629">
              <w:rPr>
                <w:color w:val="000000"/>
                <w:sz w:val="18"/>
                <w:szCs w:val="18"/>
              </w:rPr>
              <w:t>228,887</w:t>
            </w:r>
          </w:p>
        </w:tc>
        <w:tc>
          <w:tcPr>
            <w:tcW w:w="1062" w:type="dxa"/>
            <w:shd w:val="clear" w:color="auto" w:fill="auto"/>
            <w:vAlign w:val="bottom"/>
          </w:tcPr>
          <w:p w14:paraId="5E127B8C" w14:textId="61CA47F2" w:rsidR="006C3629" w:rsidRPr="006C3629" w:rsidRDefault="006C3629" w:rsidP="006C3629">
            <w:pPr>
              <w:spacing w:after="0"/>
              <w:jc w:val="center"/>
              <w:rPr>
                <w:sz w:val="18"/>
                <w:szCs w:val="18"/>
              </w:rPr>
            </w:pPr>
            <w:r w:rsidRPr="006C3629">
              <w:rPr>
                <w:color w:val="000000"/>
                <w:sz w:val="18"/>
                <w:szCs w:val="18"/>
              </w:rPr>
              <w:t>32,111</w:t>
            </w:r>
          </w:p>
        </w:tc>
        <w:tc>
          <w:tcPr>
            <w:tcW w:w="817" w:type="dxa"/>
            <w:vAlign w:val="bottom"/>
          </w:tcPr>
          <w:p w14:paraId="061A84D4" w14:textId="6163198E" w:rsidR="006C3629" w:rsidRPr="006C3629" w:rsidRDefault="006C3629" w:rsidP="006C3629">
            <w:pPr>
              <w:spacing w:after="0"/>
              <w:jc w:val="center"/>
              <w:rPr>
                <w:color w:val="000000" w:themeColor="text1"/>
                <w:sz w:val="18"/>
                <w:szCs w:val="18"/>
              </w:rPr>
            </w:pPr>
            <w:r w:rsidRPr="006C3629">
              <w:rPr>
                <w:color w:val="000000"/>
                <w:sz w:val="18"/>
                <w:szCs w:val="18"/>
              </w:rPr>
              <w:t>733,973</w:t>
            </w:r>
          </w:p>
        </w:tc>
      </w:tr>
      <w:tr w:rsidR="006C3629" w:rsidRPr="005362B1" w14:paraId="137B2932" w14:textId="77777777" w:rsidTr="006C3629">
        <w:trPr>
          <w:cantSplit/>
          <w:trHeight w:val="210"/>
          <w:jc w:val="center"/>
        </w:trPr>
        <w:tc>
          <w:tcPr>
            <w:tcW w:w="0" w:type="auto"/>
            <w:shd w:val="clear" w:color="auto" w:fill="auto"/>
            <w:noWrap/>
            <w:vAlign w:val="center"/>
          </w:tcPr>
          <w:p w14:paraId="6B8E4FC6" w14:textId="77777777" w:rsidR="006C3629" w:rsidRPr="005362B1" w:rsidRDefault="006C3629" w:rsidP="006C3629">
            <w:pPr>
              <w:spacing w:after="0"/>
              <w:jc w:val="center"/>
              <w:rPr>
                <w:sz w:val="18"/>
                <w:szCs w:val="18"/>
              </w:rPr>
            </w:pPr>
            <w:r w:rsidRPr="005362B1">
              <w:rPr>
                <w:color w:val="000000"/>
                <w:sz w:val="18"/>
                <w:szCs w:val="18"/>
              </w:rPr>
              <w:t>1989</w:t>
            </w:r>
          </w:p>
        </w:tc>
        <w:tc>
          <w:tcPr>
            <w:tcW w:w="846" w:type="dxa"/>
            <w:shd w:val="clear" w:color="auto" w:fill="auto"/>
            <w:vAlign w:val="center"/>
          </w:tcPr>
          <w:p w14:paraId="4D9759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424377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314A21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bottom"/>
          </w:tcPr>
          <w:p w14:paraId="03E800F0" w14:textId="501CB4B7" w:rsidR="006C3629" w:rsidRPr="006C3629" w:rsidRDefault="006C3629" w:rsidP="006C3629">
            <w:pPr>
              <w:spacing w:after="0"/>
              <w:jc w:val="center"/>
              <w:rPr>
                <w:sz w:val="18"/>
                <w:szCs w:val="18"/>
              </w:rPr>
            </w:pPr>
            <w:r w:rsidRPr="006C3629">
              <w:rPr>
                <w:color w:val="000000"/>
                <w:sz w:val="18"/>
                <w:szCs w:val="18"/>
              </w:rPr>
              <w:t>243,403</w:t>
            </w:r>
          </w:p>
        </w:tc>
        <w:tc>
          <w:tcPr>
            <w:tcW w:w="1062" w:type="dxa"/>
            <w:shd w:val="clear" w:color="auto" w:fill="auto"/>
            <w:vAlign w:val="bottom"/>
          </w:tcPr>
          <w:p w14:paraId="7678AA23" w14:textId="57EA8DAF" w:rsidR="006C3629" w:rsidRPr="006C3629" w:rsidRDefault="006C3629" w:rsidP="006C3629">
            <w:pPr>
              <w:spacing w:after="0"/>
              <w:jc w:val="center"/>
              <w:rPr>
                <w:sz w:val="18"/>
                <w:szCs w:val="18"/>
              </w:rPr>
            </w:pPr>
            <w:r w:rsidRPr="006C3629">
              <w:rPr>
                <w:color w:val="000000"/>
                <w:sz w:val="18"/>
                <w:szCs w:val="18"/>
              </w:rPr>
              <w:t>30,496</w:t>
            </w:r>
          </w:p>
        </w:tc>
        <w:tc>
          <w:tcPr>
            <w:tcW w:w="817" w:type="dxa"/>
            <w:vAlign w:val="bottom"/>
          </w:tcPr>
          <w:p w14:paraId="0E23EE57" w14:textId="28B5D7F1" w:rsidR="006C3629" w:rsidRPr="006C3629" w:rsidRDefault="006C3629" w:rsidP="006C3629">
            <w:pPr>
              <w:spacing w:after="0"/>
              <w:jc w:val="center"/>
              <w:rPr>
                <w:color w:val="000000" w:themeColor="text1"/>
                <w:sz w:val="18"/>
                <w:szCs w:val="18"/>
              </w:rPr>
            </w:pPr>
            <w:r w:rsidRPr="006C3629">
              <w:rPr>
                <w:color w:val="000000"/>
                <w:sz w:val="18"/>
                <w:szCs w:val="18"/>
              </w:rPr>
              <w:t>738,995</w:t>
            </w:r>
          </w:p>
        </w:tc>
      </w:tr>
      <w:tr w:rsidR="006C3629" w:rsidRPr="005362B1" w14:paraId="276C624D" w14:textId="77777777" w:rsidTr="006C3629">
        <w:trPr>
          <w:cantSplit/>
          <w:trHeight w:val="197"/>
          <w:jc w:val="center"/>
        </w:trPr>
        <w:tc>
          <w:tcPr>
            <w:tcW w:w="0" w:type="auto"/>
            <w:shd w:val="clear" w:color="auto" w:fill="auto"/>
            <w:noWrap/>
            <w:vAlign w:val="center"/>
          </w:tcPr>
          <w:p w14:paraId="76E80F5E" w14:textId="77777777" w:rsidR="006C3629" w:rsidRPr="005362B1" w:rsidRDefault="006C3629" w:rsidP="006C3629">
            <w:pPr>
              <w:spacing w:after="0"/>
              <w:jc w:val="center"/>
              <w:rPr>
                <w:sz w:val="18"/>
                <w:szCs w:val="18"/>
              </w:rPr>
            </w:pPr>
            <w:r w:rsidRPr="005362B1">
              <w:rPr>
                <w:color w:val="000000"/>
                <w:sz w:val="18"/>
                <w:szCs w:val="18"/>
              </w:rPr>
              <w:t>1990</w:t>
            </w:r>
          </w:p>
        </w:tc>
        <w:tc>
          <w:tcPr>
            <w:tcW w:w="846" w:type="dxa"/>
            <w:shd w:val="clear" w:color="auto" w:fill="auto"/>
            <w:vAlign w:val="center"/>
          </w:tcPr>
          <w:p w14:paraId="3FA28FC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5A7348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13AA490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bottom"/>
          </w:tcPr>
          <w:p w14:paraId="06BF95B1" w14:textId="5CCEBD81" w:rsidR="006C3629" w:rsidRPr="006C3629" w:rsidRDefault="006C3629" w:rsidP="006C3629">
            <w:pPr>
              <w:spacing w:after="0"/>
              <w:jc w:val="center"/>
              <w:rPr>
                <w:sz w:val="18"/>
                <w:szCs w:val="18"/>
              </w:rPr>
            </w:pPr>
            <w:r w:rsidRPr="006C3629">
              <w:rPr>
                <w:color w:val="000000"/>
                <w:sz w:val="18"/>
                <w:szCs w:val="18"/>
              </w:rPr>
              <w:t>246,430</w:t>
            </w:r>
          </w:p>
        </w:tc>
        <w:tc>
          <w:tcPr>
            <w:tcW w:w="1062" w:type="dxa"/>
            <w:shd w:val="clear" w:color="auto" w:fill="auto"/>
            <w:vAlign w:val="bottom"/>
          </w:tcPr>
          <w:p w14:paraId="7EDE511B" w14:textId="4056DCC0" w:rsidR="006C3629" w:rsidRPr="006C3629" w:rsidRDefault="006C3629" w:rsidP="006C3629">
            <w:pPr>
              <w:spacing w:after="0"/>
              <w:jc w:val="center"/>
              <w:rPr>
                <w:sz w:val="18"/>
                <w:szCs w:val="18"/>
              </w:rPr>
            </w:pPr>
            <w:r w:rsidRPr="006C3629">
              <w:rPr>
                <w:color w:val="000000"/>
                <w:sz w:val="18"/>
                <w:szCs w:val="18"/>
              </w:rPr>
              <w:t>27,784</w:t>
            </w:r>
          </w:p>
        </w:tc>
        <w:tc>
          <w:tcPr>
            <w:tcW w:w="817" w:type="dxa"/>
            <w:vAlign w:val="bottom"/>
          </w:tcPr>
          <w:p w14:paraId="31DA86A6" w14:textId="70F0B7B7" w:rsidR="006C3629" w:rsidRPr="006C3629" w:rsidRDefault="006C3629" w:rsidP="006C3629">
            <w:pPr>
              <w:spacing w:after="0"/>
              <w:jc w:val="center"/>
              <w:rPr>
                <w:color w:val="000000" w:themeColor="text1"/>
                <w:sz w:val="18"/>
                <w:szCs w:val="18"/>
              </w:rPr>
            </w:pPr>
            <w:r w:rsidRPr="006C3629">
              <w:rPr>
                <w:color w:val="000000"/>
                <w:sz w:val="18"/>
                <w:szCs w:val="18"/>
              </w:rPr>
              <w:t>722,469</w:t>
            </w:r>
          </w:p>
        </w:tc>
      </w:tr>
      <w:tr w:rsidR="006C3629" w:rsidRPr="005362B1" w14:paraId="74A67776" w14:textId="77777777" w:rsidTr="006C3629">
        <w:trPr>
          <w:cantSplit/>
          <w:trHeight w:val="197"/>
          <w:jc w:val="center"/>
        </w:trPr>
        <w:tc>
          <w:tcPr>
            <w:tcW w:w="0" w:type="auto"/>
            <w:shd w:val="clear" w:color="auto" w:fill="auto"/>
            <w:noWrap/>
            <w:vAlign w:val="center"/>
          </w:tcPr>
          <w:p w14:paraId="0403EF34" w14:textId="77777777" w:rsidR="006C3629" w:rsidRPr="005362B1" w:rsidRDefault="006C3629" w:rsidP="006C3629">
            <w:pPr>
              <w:spacing w:after="0"/>
              <w:jc w:val="center"/>
              <w:rPr>
                <w:sz w:val="18"/>
                <w:szCs w:val="18"/>
              </w:rPr>
            </w:pPr>
            <w:r w:rsidRPr="005362B1">
              <w:rPr>
                <w:color w:val="000000"/>
                <w:sz w:val="18"/>
                <w:szCs w:val="18"/>
              </w:rPr>
              <w:t>1991</w:t>
            </w:r>
          </w:p>
        </w:tc>
        <w:tc>
          <w:tcPr>
            <w:tcW w:w="846" w:type="dxa"/>
            <w:shd w:val="clear" w:color="auto" w:fill="auto"/>
            <w:vAlign w:val="center"/>
          </w:tcPr>
          <w:p w14:paraId="25FC5F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5DE6BC8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77DA99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bottom"/>
          </w:tcPr>
          <w:p w14:paraId="1831288F" w14:textId="64BFA47E" w:rsidR="006C3629" w:rsidRPr="006C3629" w:rsidRDefault="006C3629" w:rsidP="006C3629">
            <w:pPr>
              <w:spacing w:after="0"/>
              <w:jc w:val="center"/>
              <w:rPr>
                <w:sz w:val="18"/>
                <w:szCs w:val="18"/>
              </w:rPr>
            </w:pPr>
            <w:r w:rsidRPr="006C3629">
              <w:rPr>
                <w:color w:val="000000"/>
                <w:sz w:val="18"/>
                <w:szCs w:val="18"/>
              </w:rPr>
              <w:t>227,089</w:t>
            </w:r>
          </w:p>
        </w:tc>
        <w:tc>
          <w:tcPr>
            <w:tcW w:w="1062" w:type="dxa"/>
            <w:shd w:val="clear" w:color="auto" w:fill="auto"/>
            <w:vAlign w:val="bottom"/>
          </w:tcPr>
          <w:p w14:paraId="30EDB7D0" w14:textId="1E5227B3" w:rsidR="006C3629" w:rsidRPr="006C3629" w:rsidRDefault="006C3629" w:rsidP="006C3629">
            <w:pPr>
              <w:spacing w:after="0"/>
              <w:jc w:val="center"/>
              <w:rPr>
                <w:sz w:val="18"/>
                <w:szCs w:val="18"/>
              </w:rPr>
            </w:pPr>
            <w:r w:rsidRPr="006C3629">
              <w:rPr>
                <w:color w:val="000000"/>
                <w:sz w:val="18"/>
                <w:szCs w:val="18"/>
              </w:rPr>
              <w:t>24,492</w:t>
            </w:r>
          </w:p>
        </w:tc>
        <w:tc>
          <w:tcPr>
            <w:tcW w:w="817" w:type="dxa"/>
            <w:vAlign w:val="bottom"/>
          </w:tcPr>
          <w:p w14:paraId="2AB17371" w14:textId="687427F3" w:rsidR="006C3629" w:rsidRPr="006C3629" w:rsidRDefault="006C3629" w:rsidP="006C3629">
            <w:pPr>
              <w:spacing w:after="0"/>
              <w:jc w:val="center"/>
              <w:rPr>
                <w:color w:val="000000" w:themeColor="text1"/>
                <w:sz w:val="18"/>
                <w:szCs w:val="18"/>
              </w:rPr>
            </w:pPr>
            <w:r w:rsidRPr="006C3629">
              <w:rPr>
                <w:color w:val="000000"/>
                <w:sz w:val="18"/>
                <w:szCs w:val="18"/>
              </w:rPr>
              <w:t>680,037</w:t>
            </w:r>
          </w:p>
        </w:tc>
      </w:tr>
      <w:tr w:rsidR="006C3629" w:rsidRPr="005362B1" w14:paraId="702B00B8" w14:textId="77777777" w:rsidTr="006C3629">
        <w:trPr>
          <w:cantSplit/>
          <w:trHeight w:val="210"/>
          <w:jc w:val="center"/>
        </w:trPr>
        <w:tc>
          <w:tcPr>
            <w:tcW w:w="0" w:type="auto"/>
            <w:shd w:val="clear" w:color="auto" w:fill="auto"/>
            <w:noWrap/>
            <w:vAlign w:val="center"/>
          </w:tcPr>
          <w:p w14:paraId="3141D9A9" w14:textId="77777777" w:rsidR="006C3629" w:rsidRPr="005362B1" w:rsidRDefault="006C3629" w:rsidP="006C3629">
            <w:pPr>
              <w:spacing w:after="0"/>
              <w:jc w:val="center"/>
              <w:rPr>
                <w:sz w:val="18"/>
                <w:szCs w:val="18"/>
              </w:rPr>
            </w:pPr>
            <w:r w:rsidRPr="005362B1">
              <w:rPr>
                <w:color w:val="000000"/>
                <w:sz w:val="18"/>
                <w:szCs w:val="18"/>
              </w:rPr>
              <w:t>1992</w:t>
            </w:r>
          </w:p>
        </w:tc>
        <w:tc>
          <w:tcPr>
            <w:tcW w:w="846" w:type="dxa"/>
            <w:shd w:val="clear" w:color="auto" w:fill="auto"/>
            <w:vAlign w:val="center"/>
          </w:tcPr>
          <w:p w14:paraId="464802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539608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3DE2418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bottom"/>
          </w:tcPr>
          <w:p w14:paraId="2BF96796" w14:textId="2D930F74" w:rsidR="006C3629" w:rsidRPr="006C3629" w:rsidRDefault="006C3629" w:rsidP="006C3629">
            <w:pPr>
              <w:spacing w:after="0"/>
              <w:jc w:val="center"/>
              <w:rPr>
                <w:sz w:val="18"/>
                <w:szCs w:val="18"/>
              </w:rPr>
            </w:pPr>
            <w:r w:rsidRPr="006C3629">
              <w:rPr>
                <w:color w:val="000000"/>
                <w:sz w:val="18"/>
                <w:szCs w:val="18"/>
              </w:rPr>
              <w:t>207,464</w:t>
            </w:r>
          </w:p>
        </w:tc>
        <w:tc>
          <w:tcPr>
            <w:tcW w:w="1062" w:type="dxa"/>
            <w:shd w:val="clear" w:color="auto" w:fill="auto"/>
            <w:vAlign w:val="bottom"/>
          </w:tcPr>
          <w:p w14:paraId="1A07A329" w14:textId="7BBC18E6" w:rsidR="006C3629" w:rsidRPr="006C3629" w:rsidRDefault="006C3629" w:rsidP="006C3629">
            <w:pPr>
              <w:spacing w:after="0"/>
              <w:jc w:val="center"/>
              <w:rPr>
                <w:sz w:val="18"/>
                <w:szCs w:val="18"/>
              </w:rPr>
            </w:pPr>
            <w:r w:rsidRPr="006C3629">
              <w:rPr>
                <w:color w:val="000000"/>
                <w:sz w:val="18"/>
                <w:szCs w:val="18"/>
              </w:rPr>
              <w:t>21,875</w:t>
            </w:r>
          </w:p>
        </w:tc>
        <w:tc>
          <w:tcPr>
            <w:tcW w:w="817" w:type="dxa"/>
            <w:vAlign w:val="bottom"/>
          </w:tcPr>
          <w:p w14:paraId="320B222E" w14:textId="71680F04" w:rsidR="006C3629" w:rsidRPr="006C3629" w:rsidRDefault="006C3629" w:rsidP="006C3629">
            <w:pPr>
              <w:spacing w:after="0"/>
              <w:jc w:val="center"/>
              <w:rPr>
                <w:color w:val="000000" w:themeColor="text1"/>
                <w:sz w:val="18"/>
                <w:szCs w:val="18"/>
              </w:rPr>
            </w:pPr>
            <w:r w:rsidRPr="006C3629">
              <w:rPr>
                <w:color w:val="000000"/>
                <w:sz w:val="18"/>
                <w:szCs w:val="18"/>
              </w:rPr>
              <w:t>646,435</w:t>
            </w:r>
          </w:p>
        </w:tc>
      </w:tr>
      <w:tr w:rsidR="006C3629" w:rsidRPr="005362B1" w14:paraId="31C80998" w14:textId="77777777" w:rsidTr="006C3629">
        <w:trPr>
          <w:cantSplit/>
          <w:trHeight w:val="197"/>
          <w:jc w:val="center"/>
        </w:trPr>
        <w:tc>
          <w:tcPr>
            <w:tcW w:w="0" w:type="auto"/>
            <w:shd w:val="clear" w:color="auto" w:fill="auto"/>
            <w:noWrap/>
            <w:vAlign w:val="center"/>
          </w:tcPr>
          <w:p w14:paraId="3CC79405" w14:textId="77777777" w:rsidR="006C3629" w:rsidRPr="005362B1" w:rsidRDefault="006C3629" w:rsidP="006C3629">
            <w:pPr>
              <w:spacing w:after="0"/>
              <w:jc w:val="center"/>
              <w:rPr>
                <w:sz w:val="18"/>
                <w:szCs w:val="18"/>
              </w:rPr>
            </w:pPr>
            <w:r w:rsidRPr="005362B1">
              <w:rPr>
                <w:color w:val="000000"/>
                <w:sz w:val="18"/>
                <w:szCs w:val="18"/>
              </w:rPr>
              <w:t>1993</w:t>
            </w:r>
          </w:p>
        </w:tc>
        <w:tc>
          <w:tcPr>
            <w:tcW w:w="846" w:type="dxa"/>
            <w:shd w:val="clear" w:color="auto" w:fill="auto"/>
            <w:vAlign w:val="center"/>
          </w:tcPr>
          <w:p w14:paraId="4F86635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719E3D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5EB88D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bottom"/>
          </w:tcPr>
          <w:p w14:paraId="69181F5D" w14:textId="02375EEC" w:rsidR="006C3629" w:rsidRPr="006C3629" w:rsidRDefault="006C3629" w:rsidP="006C3629">
            <w:pPr>
              <w:spacing w:after="0"/>
              <w:jc w:val="center"/>
              <w:rPr>
                <w:sz w:val="18"/>
                <w:szCs w:val="18"/>
              </w:rPr>
            </w:pPr>
            <w:r w:rsidRPr="006C3629">
              <w:rPr>
                <w:color w:val="000000"/>
                <w:sz w:val="18"/>
                <w:szCs w:val="18"/>
              </w:rPr>
              <w:t>190,501</w:t>
            </w:r>
          </w:p>
        </w:tc>
        <w:tc>
          <w:tcPr>
            <w:tcW w:w="1062" w:type="dxa"/>
            <w:shd w:val="clear" w:color="auto" w:fill="auto"/>
            <w:vAlign w:val="bottom"/>
          </w:tcPr>
          <w:p w14:paraId="5D782CC4" w14:textId="5BAE1E49" w:rsidR="006C3629" w:rsidRPr="006C3629" w:rsidRDefault="006C3629" w:rsidP="006C3629">
            <w:pPr>
              <w:spacing w:after="0"/>
              <w:jc w:val="center"/>
              <w:rPr>
                <w:sz w:val="18"/>
                <w:szCs w:val="18"/>
              </w:rPr>
            </w:pPr>
            <w:r w:rsidRPr="006C3629">
              <w:rPr>
                <w:color w:val="000000"/>
                <w:sz w:val="18"/>
                <w:szCs w:val="18"/>
              </w:rPr>
              <w:t>19,878</w:t>
            </w:r>
          </w:p>
        </w:tc>
        <w:tc>
          <w:tcPr>
            <w:tcW w:w="817" w:type="dxa"/>
            <w:vAlign w:val="bottom"/>
          </w:tcPr>
          <w:p w14:paraId="665A5050" w14:textId="659EFF32" w:rsidR="006C3629" w:rsidRPr="006C3629" w:rsidRDefault="006C3629" w:rsidP="006C3629">
            <w:pPr>
              <w:spacing w:after="0"/>
              <w:jc w:val="center"/>
              <w:rPr>
                <w:color w:val="000000" w:themeColor="text1"/>
                <w:sz w:val="18"/>
                <w:szCs w:val="18"/>
              </w:rPr>
            </w:pPr>
            <w:r w:rsidRPr="006C3629">
              <w:rPr>
                <w:color w:val="000000"/>
                <w:sz w:val="18"/>
                <w:szCs w:val="18"/>
              </w:rPr>
              <w:t>613,356</w:t>
            </w:r>
          </w:p>
        </w:tc>
      </w:tr>
      <w:tr w:rsidR="006C3629" w:rsidRPr="005362B1" w14:paraId="36E88019" w14:textId="77777777" w:rsidTr="006C3629">
        <w:trPr>
          <w:cantSplit/>
          <w:trHeight w:val="197"/>
          <w:jc w:val="center"/>
        </w:trPr>
        <w:tc>
          <w:tcPr>
            <w:tcW w:w="0" w:type="auto"/>
            <w:shd w:val="clear" w:color="auto" w:fill="auto"/>
            <w:noWrap/>
            <w:vAlign w:val="center"/>
          </w:tcPr>
          <w:p w14:paraId="6224E1B6" w14:textId="77777777" w:rsidR="006C3629" w:rsidRPr="005362B1" w:rsidRDefault="006C3629" w:rsidP="006C3629">
            <w:pPr>
              <w:spacing w:after="0"/>
              <w:jc w:val="center"/>
              <w:rPr>
                <w:sz w:val="18"/>
                <w:szCs w:val="18"/>
              </w:rPr>
            </w:pPr>
            <w:r w:rsidRPr="005362B1">
              <w:rPr>
                <w:color w:val="000000"/>
                <w:sz w:val="18"/>
                <w:szCs w:val="18"/>
              </w:rPr>
              <w:t>1994</w:t>
            </w:r>
          </w:p>
        </w:tc>
        <w:tc>
          <w:tcPr>
            <w:tcW w:w="846" w:type="dxa"/>
            <w:shd w:val="clear" w:color="auto" w:fill="auto"/>
            <w:vAlign w:val="center"/>
          </w:tcPr>
          <w:p w14:paraId="3BF3E69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16E343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27B4462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bottom"/>
          </w:tcPr>
          <w:p w14:paraId="49F35E8B" w14:textId="6435600D" w:rsidR="006C3629" w:rsidRPr="006C3629" w:rsidRDefault="006C3629" w:rsidP="006C3629">
            <w:pPr>
              <w:spacing w:after="0"/>
              <w:jc w:val="center"/>
              <w:rPr>
                <w:sz w:val="18"/>
                <w:szCs w:val="18"/>
              </w:rPr>
            </w:pPr>
            <w:r w:rsidRPr="006C3629">
              <w:rPr>
                <w:color w:val="000000"/>
                <w:sz w:val="18"/>
                <w:szCs w:val="18"/>
              </w:rPr>
              <w:t>191,073</w:t>
            </w:r>
          </w:p>
        </w:tc>
        <w:tc>
          <w:tcPr>
            <w:tcW w:w="1062" w:type="dxa"/>
            <w:shd w:val="clear" w:color="auto" w:fill="auto"/>
            <w:vAlign w:val="bottom"/>
          </w:tcPr>
          <w:p w14:paraId="187ECC52" w14:textId="58A6D591" w:rsidR="006C3629" w:rsidRPr="006C3629" w:rsidRDefault="006C3629" w:rsidP="006C3629">
            <w:pPr>
              <w:spacing w:after="0"/>
              <w:jc w:val="center"/>
              <w:rPr>
                <w:sz w:val="18"/>
                <w:szCs w:val="18"/>
              </w:rPr>
            </w:pPr>
            <w:r w:rsidRPr="006C3629">
              <w:rPr>
                <w:color w:val="000000"/>
                <w:sz w:val="18"/>
                <w:szCs w:val="18"/>
              </w:rPr>
              <w:t>18,675</w:t>
            </w:r>
          </w:p>
        </w:tc>
        <w:tc>
          <w:tcPr>
            <w:tcW w:w="817" w:type="dxa"/>
            <w:vAlign w:val="bottom"/>
          </w:tcPr>
          <w:p w14:paraId="537126C0" w14:textId="4DCEED9E" w:rsidR="006C3629" w:rsidRPr="006C3629" w:rsidRDefault="006C3629" w:rsidP="006C3629">
            <w:pPr>
              <w:spacing w:after="0"/>
              <w:jc w:val="center"/>
              <w:rPr>
                <w:color w:val="000000" w:themeColor="text1"/>
                <w:sz w:val="18"/>
                <w:szCs w:val="18"/>
              </w:rPr>
            </w:pPr>
            <w:r w:rsidRPr="006C3629">
              <w:rPr>
                <w:color w:val="000000"/>
                <w:sz w:val="18"/>
                <w:szCs w:val="18"/>
              </w:rPr>
              <w:t>593,657</w:t>
            </w:r>
          </w:p>
        </w:tc>
      </w:tr>
      <w:tr w:rsidR="006C3629" w:rsidRPr="005362B1" w14:paraId="76CFD073" w14:textId="77777777" w:rsidTr="006C3629">
        <w:trPr>
          <w:cantSplit/>
          <w:trHeight w:val="210"/>
          <w:jc w:val="center"/>
        </w:trPr>
        <w:tc>
          <w:tcPr>
            <w:tcW w:w="0" w:type="auto"/>
            <w:shd w:val="clear" w:color="auto" w:fill="auto"/>
            <w:noWrap/>
            <w:vAlign w:val="center"/>
          </w:tcPr>
          <w:p w14:paraId="10870B96" w14:textId="77777777" w:rsidR="006C3629" w:rsidRPr="005362B1" w:rsidRDefault="006C3629" w:rsidP="006C3629">
            <w:pPr>
              <w:spacing w:after="0"/>
              <w:jc w:val="center"/>
              <w:rPr>
                <w:sz w:val="18"/>
                <w:szCs w:val="18"/>
              </w:rPr>
            </w:pPr>
            <w:r w:rsidRPr="005362B1">
              <w:rPr>
                <w:color w:val="000000"/>
                <w:sz w:val="18"/>
                <w:szCs w:val="18"/>
              </w:rPr>
              <w:t>1995</w:t>
            </w:r>
          </w:p>
        </w:tc>
        <w:tc>
          <w:tcPr>
            <w:tcW w:w="846" w:type="dxa"/>
            <w:shd w:val="clear" w:color="auto" w:fill="auto"/>
            <w:vAlign w:val="center"/>
          </w:tcPr>
          <w:p w14:paraId="27D43E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146BB9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03BD54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bottom"/>
          </w:tcPr>
          <w:p w14:paraId="1150DBB1" w14:textId="16512DBE" w:rsidR="006C3629" w:rsidRPr="006C3629" w:rsidRDefault="006C3629" w:rsidP="006C3629">
            <w:pPr>
              <w:spacing w:after="0"/>
              <w:jc w:val="center"/>
              <w:rPr>
                <w:sz w:val="18"/>
                <w:szCs w:val="18"/>
              </w:rPr>
            </w:pPr>
            <w:r w:rsidRPr="006C3629">
              <w:rPr>
                <w:color w:val="000000"/>
                <w:sz w:val="18"/>
                <w:szCs w:val="18"/>
              </w:rPr>
              <w:t>193,714</w:t>
            </w:r>
          </w:p>
        </w:tc>
        <w:tc>
          <w:tcPr>
            <w:tcW w:w="1062" w:type="dxa"/>
            <w:shd w:val="clear" w:color="auto" w:fill="auto"/>
            <w:vAlign w:val="bottom"/>
          </w:tcPr>
          <w:p w14:paraId="6608D224" w14:textId="208623A7" w:rsidR="006C3629" w:rsidRPr="006C3629" w:rsidRDefault="006C3629" w:rsidP="006C3629">
            <w:pPr>
              <w:spacing w:after="0"/>
              <w:jc w:val="center"/>
              <w:rPr>
                <w:sz w:val="18"/>
                <w:szCs w:val="18"/>
              </w:rPr>
            </w:pPr>
            <w:r w:rsidRPr="006C3629">
              <w:rPr>
                <w:color w:val="000000"/>
                <w:sz w:val="18"/>
                <w:szCs w:val="18"/>
              </w:rPr>
              <w:t>17,173</w:t>
            </w:r>
          </w:p>
        </w:tc>
        <w:tc>
          <w:tcPr>
            <w:tcW w:w="817" w:type="dxa"/>
            <w:vAlign w:val="bottom"/>
          </w:tcPr>
          <w:p w14:paraId="7B729BCC" w14:textId="408E1E79" w:rsidR="006C3629" w:rsidRPr="006C3629" w:rsidRDefault="006C3629" w:rsidP="006C3629">
            <w:pPr>
              <w:spacing w:after="0"/>
              <w:jc w:val="center"/>
              <w:rPr>
                <w:color w:val="000000" w:themeColor="text1"/>
                <w:sz w:val="18"/>
                <w:szCs w:val="18"/>
              </w:rPr>
            </w:pPr>
            <w:r w:rsidRPr="006C3629">
              <w:rPr>
                <w:color w:val="000000"/>
                <w:sz w:val="18"/>
                <w:szCs w:val="18"/>
              </w:rPr>
              <w:t>562,274</w:t>
            </w:r>
          </w:p>
        </w:tc>
      </w:tr>
      <w:tr w:rsidR="006C3629" w:rsidRPr="005362B1" w14:paraId="3C8D696E" w14:textId="77777777" w:rsidTr="006C3629">
        <w:trPr>
          <w:cantSplit/>
          <w:trHeight w:val="197"/>
          <w:jc w:val="center"/>
        </w:trPr>
        <w:tc>
          <w:tcPr>
            <w:tcW w:w="0" w:type="auto"/>
            <w:shd w:val="clear" w:color="auto" w:fill="auto"/>
            <w:noWrap/>
            <w:vAlign w:val="center"/>
          </w:tcPr>
          <w:p w14:paraId="1D7CC8FC" w14:textId="77777777" w:rsidR="006C3629" w:rsidRPr="005362B1" w:rsidRDefault="006C3629" w:rsidP="006C3629">
            <w:pPr>
              <w:spacing w:after="0"/>
              <w:jc w:val="center"/>
              <w:rPr>
                <w:sz w:val="18"/>
                <w:szCs w:val="18"/>
              </w:rPr>
            </w:pPr>
            <w:r w:rsidRPr="005362B1">
              <w:rPr>
                <w:color w:val="000000"/>
                <w:sz w:val="18"/>
                <w:szCs w:val="18"/>
              </w:rPr>
              <w:t>1996</w:t>
            </w:r>
          </w:p>
        </w:tc>
        <w:tc>
          <w:tcPr>
            <w:tcW w:w="846" w:type="dxa"/>
            <w:shd w:val="clear" w:color="auto" w:fill="auto"/>
            <w:vAlign w:val="center"/>
          </w:tcPr>
          <w:p w14:paraId="5737331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BB058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373431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bottom"/>
          </w:tcPr>
          <w:p w14:paraId="68537D22" w14:textId="0E418B93" w:rsidR="006C3629" w:rsidRPr="006C3629" w:rsidRDefault="006C3629" w:rsidP="006C3629">
            <w:pPr>
              <w:spacing w:after="0"/>
              <w:jc w:val="center"/>
              <w:rPr>
                <w:sz w:val="18"/>
                <w:szCs w:val="18"/>
              </w:rPr>
            </w:pPr>
            <w:r w:rsidRPr="006C3629">
              <w:rPr>
                <w:color w:val="000000"/>
                <w:sz w:val="18"/>
                <w:szCs w:val="18"/>
              </w:rPr>
              <w:t>176,600</w:t>
            </w:r>
          </w:p>
        </w:tc>
        <w:tc>
          <w:tcPr>
            <w:tcW w:w="1062" w:type="dxa"/>
            <w:shd w:val="clear" w:color="auto" w:fill="auto"/>
            <w:vAlign w:val="bottom"/>
          </w:tcPr>
          <w:p w14:paraId="65F4635B" w14:textId="6A9F65D6" w:rsidR="006C3629" w:rsidRPr="006C3629" w:rsidRDefault="006C3629" w:rsidP="006C3629">
            <w:pPr>
              <w:spacing w:after="0"/>
              <w:jc w:val="center"/>
              <w:rPr>
                <w:sz w:val="18"/>
                <w:szCs w:val="18"/>
              </w:rPr>
            </w:pPr>
            <w:r w:rsidRPr="006C3629">
              <w:rPr>
                <w:color w:val="000000"/>
                <w:sz w:val="18"/>
                <w:szCs w:val="18"/>
              </w:rPr>
              <w:t>14,814</w:t>
            </w:r>
          </w:p>
        </w:tc>
        <w:tc>
          <w:tcPr>
            <w:tcW w:w="817" w:type="dxa"/>
            <w:vAlign w:val="bottom"/>
          </w:tcPr>
          <w:p w14:paraId="6B948A60" w14:textId="6860AB85" w:rsidR="006C3629" w:rsidRPr="006C3629" w:rsidRDefault="006C3629" w:rsidP="006C3629">
            <w:pPr>
              <w:spacing w:after="0"/>
              <w:jc w:val="center"/>
              <w:rPr>
                <w:color w:val="000000" w:themeColor="text1"/>
                <w:sz w:val="18"/>
                <w:szCs w:val="18"/>
              </w:rPr>
            </w:pPr>
            <w:r w:rsidRPr="006C3629">
              <w:rPr>
                <w:color w:val="000000"/>
                <w:sz w:val="18"/>
                <w:szCs w:val="18"/>
              </w:rPr>
              <w:t>500,923</w:t>
            </w:r>
          </w:p>
        </w:tc>
      </w:tr>
      <w:tr w:rsidR="006C3629" w:rsidRPr="005362B1" w14:paraId="13807474" w14:textId="77777777" w:rsidTr="006C3629">
        <w:trPr>
          <w:cantSplit/>
          <w:trHeight w:val="197"/>
          <w:jc w:val="center"/>
        </w:trPr>
        <w:tc>
          <w:tcPr>
            <w:tcW w:w="0" w:type="auto"/>
            <w:shd w:val="clear" w:color="auto" w:fill="auto"/>
            <w:noWrap/>
            <w:vAlign w:val="center"/>
          </w:tcPr>
          <w:p w14:paraId="181271D0" w14:textId="77777777" w:rsidR="006C3629" w:rsidRPr="005362B1" w:rsidRDefault="006C3629" w:rsidP="006C3629">
            <w:pPr>
              <w:spacing w:after="0"/>
              <w:jc w:val="center"/>
              <w:rPr>
                <w:sz w:val="18"/>
                <w:szCs w:val="18"/>
              </w:rPr>
            </w:pPr>
            <w:r w:rsidRPr="005362B1">
              <w:rPr>
                <w:color w:val="000000"/>
                <w:sz w:val="18"/>
                <w:szCs w:val="18"/>
              </w:rPr>
              <w:t>1997</w:t>
            </w:r>
          </w:p>
        </w:tc>
        <w:tc>
          <w:tcPr>
            <w:tcW w:w="846" w:type="dxa"/>
            <w:shd w:val="clear" w:color="auto" w:fill="auto"/>
            <w:vAlign w:val="center"/>
          </w:tcPr>
          <w:p w14:paraId="16A4EB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4FF1AD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05AB314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bottom"/>
          </w:tcPr>
          <w:p w14:paraId="138E16C9" w14:textId="3BEA7C2B" w:rsidR="006C3629" w:rsidRPr="006C3629" w:rsidRDefault="006C3629" w:rsidP="006C3629">
            <w:pPr>
              <w:spacing w:after="0"/>
              <w:jc w:val="center"/>
              <w:rPr>
                <w:sz w:val="18"/>
                <w:szCs w:val="18"/>
              </w:rPr>
            </w:pPr>
            <w:r w:rsidRPr="006C3629">
              <w:rPr>
                <w:color w:val="000000"/>
                <w:sz w:val="18"/>
                <w:szCs w:val="18"/>
              </w:rPr>
              <w:t>152,166</w:t>
            </w:r>
          </w:p>
        </w:tc>
        <w:tc>
          <w:tcPr>
            <w:tcW w:w="1062" w:type="dxa"/>
            <w:shd w:val="clear" w:color="auto" w:fill="auto"/>
            <w:vAlign w:val="bottom"/>
          </w:tcPr>
          <w:p w14:paraId="4D0CD404" w14:textId="7826FB5A" w:rsidR="006C3629" w:rsidRPr="006C3629" w:rsidRDefault="006C3629" w:rsidP="006C3629">
            <w:pPr>
              <w:spacing w:after="0"/>
              <w:jc w:val="center"/>
              <w:rPr>
                <w:sz w:val="18"/>
                <w:szCs w:val="18"/>
              </w:rPr>
            </w:pPr>
            <w:r w:rsidRPr="006C3629">
              <w:rPr>
                <w:color w:val="000000"/>
                <w:sz w:val="18"/>
                <w:szCs w:val="18"/>
              </w:rPr>
              <w:t>12,234</w:t>
            </w:r>
          </w:p>
        </w:tc>
        <w:tc>
          <w:tcPr>
            <w:tcW w:w="817" w:type="dxa"/>
            <w:vAlign w:val="bottom"/>
          </w:tcPr>
          <w:p w14:paraId="002E83BC" w14:textId="41C20F19" w:rsidR="006C3629" w:rsidRPr="006C3629" w:rsidRDefault="006C3629" w:rsidP="006C3629">
            <w:pPr>
              <w:spacing w:after="0"/>
              <w:jc w:val="center"/>
              <w:rPr>
                <w:color w:val="000000" w:themeColor="text1"/>
                <w:sz w:val="18"/>
                <w:szCs w:val="18"/>
              </w:rPr>
            </w:pPr>
            <w:r w:rsidRPr="006C3629">
              <w:rPr>
                <w:color w:val="000000"/>
                <w:sz w:val="18"/>
                <w:szCs w:val="18"/>
              </w:rPr>
              <w:t>448,772</w:t>
            </w:r>
          </w:p>
        </w:tc>
      </w:tr>
      <w:tr w:rsidR="006C3629" w:rsidRPr="005362B1" w14:paraId="6A8A116D" w14:textId="77777777" w:rsidTr="006C3629">
        <w:trPr>
          <w:cantSplit/>
          <w:trHeight w:val="210"/>
          <w:jc w:val="center"/>
        </w:trPr>
        <w:tc>
          <w:tcPr>
            <w:tcW w:w="0" w:type="auto"/>
            <w:shd w:val="clear" w:color="auto" w:fill="auto"/>
            <w:noWrap/>
            <w:vAlign w:val="center"/>
          </w:tcPr>
          <w:p w14:paraId="42003F9D" w14:textId="77777777" w:rsidR="006C3629" w:rsidRPr="005362B1" w:rsidRDefault="006C3629" w:rsidP="006C3629">
            <w:pPr>
              <w:spacing w:after="0"/>
              <w:jc w:val="center"/>
              <w:rPr>
                <w:sz w:val="18"/>
                <w:szCs w:val="18"/>
              </w:rPr>
            </w:pPr>
            <w:r w:rsidRPr="005362B1">
              <w:rPr>
                <w:color w:val="000000"/>
                <w:sz w:val="18"/>
                <w:szCs w:val="18"/>
              </w:rPr>
              <w:t>1998</w:t>
            </w:r>
          </w:p>
        </w:tc>
        <w:tc>
          <w:tcPr>
            <w:tcW w:w="846" w:type="dxa"/>
            <w:shd w:val="clear" w:color="auto" w:fill="auto"/>
            <w:vAlign w:val="center"/>
          </w:tcPr>
          <w:p w14:paraId="1E95381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5D95B66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538364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bottom"/>
          </w:tcPr>
          <w:p w14:paraId="72AFE58F" w14:textId="007FB428" w:rsidR="006C3629" w:rsidRPr="006C3629" w:rsidRDefault="006C3629" w:rsidP="006C3629">
            <w:pPr>
              <w:spacing w:after="0"/>
              <w:jc w:val="center"/>
              <w:rPr>
                <w:sz w:val="18"/>
                <w:szCs w:val="18"/>
              </w:rPr>
            </w:pPr>
            <w:r w:rsidRPr="006C3629">
              <w:rPr>
                <w:color w:val="000000"/>
                <w:sz w:val="18"/>
                <w:szCs w:val="18"/>
              </w:rPr>
              <w:t>125,266</w:t>
            </w:r>
          </w:p>
        </w:tc>
        <w:tc>
          <w:tcPr>
            <w:tcW w:w="1062" w:type="dxa"/>
            <w:shd w:val="clear" w:color="auto" w:fill="auto"/>
            <w:vAlign w:val="bottom"/>
          </w:tcPr>
          <w:p w14:paraId="6106A1D9" w14:textId="30777060" w:rsidR="006C3629" w:rsidRPr="006C3629" w:rsidRDefault="006C3629" w:rsidP="006C3629">
            <w:pPr>
              <w:spacing w:after="0"/>
              <w:jc w:val="center"/>
              <w:rPr>
                <w:sz w:val="18"/>
                <w:szCs w:val="18"/>
              </w:rPr>
            </w:pPr>
            <w:r w:rsidRPr="006C3629">
              <w:rPr>
                <w:color w:val="000000"/>
                <w:sz w:val="18"/>
                <w:szCs w:val="18"/>
              </w:rPr>
              <w:t>10,174</w:t>
            </w:r>
          </w:p>
        </w:tc>
        <w:tc>
          <w:tcPr>
            <w:tcW w:w="817" w:type="dxa"/>
            <w:vAlign w:val="bottom"/>
          </w:tcPr>
          <w:p w14:paraId="567BE842" w14:textId="466128B6" w:rsidR="006C3629" w:rsidRPr="006C3629" w:rsidRDefault="006C3629" w:rsidP="006C3629">
            <w:pPr>
              <w:spacing w:after="0"/>
              <w:jc w:val="center"/>
              <w:rPr>
                <w:color w:val="000000" w:themeColor="text1"/>
                <w:sz w:val="18"/>
                <w:szCs w:val="18"/>
              </w:rPr>
            </w:pPr>
            <w:r w:rsidRPr="006C3629">
              <w:rPr>
                <w:color w:val="000000"/>
                <w:sz w:val="18"/>
                <w:szCs w:val="18"/>
              </w:rPr>
              <w:t>401,629</w:t>
            </w:r>
          </w:p>
        </w:tc>
      </w:tr>
      <w:tr w:rsidR="006C3629" w:rsidRPr="005362B1" w14:paraId="78A8E787" w14:textId="77777777" w:rsidTr="006C3629">
        <w:trPr>
          <w:cantSplit/>
          <w:trHeight w:val="197"/>
          <w:jc w:val="center"/>
        </w:trPr>
        <w:tc>
          <w:tcPr>
            <w:tcW w:w="0" w:type="auto"/>
            <w:shd w:val="clear" w:color="auto" w:fill="auto"/>
            <w:noWrap/>
            <w:vAlign w:val="center"/>
            <w:hideMark/>
          </w:tcPr>
          <w:p w14:paraId="4DCB808D" w14:textId="77777777" w:rsidR="006C3629" w:rsidRPr="005362B1" w:rsidRDefault="006C3629" w:rsidP="006C3629">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130F880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55E230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615C8B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bottom"/>
          </w:tcPr>
          <w:p w14:paraId="366155FE" w14:textId="4040C9EC" w:rsidR="006C3629" w:rsidRPr="006C3629" w:rsidRDefault="006C3629" w:rsidP="006C3629">
            <w:pPr>
              <w:spacing w:after="0"/>
              <w:jc w:val="center"/>
              <w:rPr>
                <w:sz w:val="18"/>
                <w:szCs w:val="18"/>
              </w:rPr>
            </w:pPr>
            <w:r w:rsidRPr="006C3629">
              <w:rPr>
                <w:color w:val="000000"/>
                <w:sz w:val="18"/>
                <w:szCs w:val="18"/>
              </w:rPr>
              <w:t>109,867</w:t>
            </w:r>
          </w:p>
        </w:tc>
        <w:tc>
          <w:tcPr>
            <w:tcW w:w="1062" w:type="dxa"/>
            <w:shd w:val="clear" w:color="auto" w:fill="auto"/>
            <w:vAlign w:val="bottom"/>
          </w:tcPr>
          <w:p w14:paraId="4F2CC199" w14:textId="5F000882" w:rsidR="006C3629" w:rsidRPr="006C3629" w:rsidRDefault="006C3629" w:rsidP="006C3629">
            <w:pPr>
              <w:spacing w:after="0"/>
              <w:jc w:val="center"/>
              <w:rPr>
                <w:sz w:val="18"/>
                <w:szCs w:val="18"/>
              </w:rPr>
            </w:pPr>
            <w:r w:rsidRPr="006C3629">
              <w:rPr>
                <w:color w:val="000000"/>
                <w:sz w:val="18"/>
                <w:szCs w:val="18"/>
              </w:rPr>
              <w:t>9,138</w:t>
            </w:r>
          </w:p>
        </w:tc>
        <w:tc>
          <w:tcPr>
            <w:tcW w:w="817" w:type="dxa"/>
            <w:vAlign w:val="bottom"/>
          </w:tcPr>
          <w:p w14:paraId="030BD9A3" w14:textId="59C76AE9" w:rsidR="006C3629" w:rsidRPr="006C3629" w:rsidRDefault="006C3629" w:rsidP="006C3629">
            <w:pPr>
              <w:spacing w:after="0"/>
              <w:jc w:val="center"/>
              <w:rPr>
                <w:color w:val="000000" w:themeColor="text1"/>
                <w:sz w:val="18"/>
                <w:szCs w:val="18"/>
              </w:rPr>
            </w:pPr>
            <w:r w:rsidRPr="006C3629">
              <w:rPr>
                <w:color w:val="000000"/>
                <w:sz w:val="18"/>
                <w:szCs w:val="18"/>
              </w:rPr>
              <w:t>365,436</w:t>
            </w:r>
          </w:p>
        </w:tc>
      </w:tr>
      <w:tr w:rsidR="006C3629" w:rsidRPr="005362B1" w14:paraId="4952AEA7" w14:textId="77777777" w:rsidTr="006C3629">
        <w:trPr>
          <w:cantSplit/>
          <w:trHeight w:val="197"/>
          <w:jc w:val="center"/>
        </w:trPr>
        <w:tc>
          <w:tcPr>
            <w:tcW w:w="0" w:type="auto"/>
            <w:shd w:val="clear" w:color="auto" w:fill="auto"/>
            <w:noWrap/>
            <w:vAlign w:val="center"/>
            <w:hideMark/>
          </w:tcPr>
          <w:p w14:paraId="02C7116C" w14:textId="77777777" w:rsidR="006C3629" w:rsidRPr="005362B1" w:rsidRDefault="006C3629" w:rsidP="006C3629">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29F40B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126A92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1D712D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bottom"/>
          </w:tcPr>
          <w:p w14:paraId="19FAA719" w14:textId="63E960BA" w:rsidR="006C3629" w:rsidRPr="006C3629" w:rsidRDefault="006C3629" w:rsidP="006C3629">
            <w:pPr>
              <w:spacing w:after="0"/>
              <w:jc w:val="center"/>
              <w:rPr>
                <w:sz w:val="18"/>
                <w:szCs w:val="18"/>
              </w:rPr>
            </w:pPr>
            <w:r w:rsidRPr="006C3629">
              <w:rPr>
                <w:color w:val="000000"/>
                <w:sz w:val="18"/>
                <w:szCs w:val="18"/>
              </w:rPr>
              <w:t>96,878</w:t>
            </w:r>
          </w:p>
        </w:tc>
        <w:tc>
          <w:tcPr>
            <w:tcW w:w="1062" w:type="dxa"/>
            <w:shd w:val="clear" w:color="auto" w:fill="auto"/>
            <w:vAlign w:val="bottom"/>
          </w:tcPr>
          <w:p w14:paraId="3FE93C0E" w14:textId="671A6D88" w:rsidR="006C3629" w:rsidRPr="006C3629" w:rsidRDefault="006C3629" w:rsidP="006C3629">
            <w:pPr>
              <w:spacing w:after="0"/>
              <w:jc w:val="center"/>
              <w:rPr>
                <w:sz w:val="18"/>
                <w:szCs w:val="18"/>
              </w:rPr>
            </w:pPr>
            <w:r w:rsidRPr="006C3629">
              <w:rPr>
                <w:color w:val="000000"/>
                <w:sz w:val="18"/>
                <w:szCs w:val="18"/>
              </w:rPr>
              <w:t>8,662</w:t>
            </w:r>
          </w:p>
        </w:tc>
        <w:tc>
          <w:tcPr>
            <w:tcW w:w="817" w:type="dxa"/>
            <w:vAlign w:val="bottom"/>
          </w:tcPr>
          <w:p w14:paraId="71B1B3FC" w14:textId="32565631" w:rsidR="006C3629" w:rsidRPr="006C3629" w:rsidRDefault="006C3629" w:rsidP="006C3629">
            <w:pPr>
              <w:spacing w:after="0"/>
              <w:jc w:val="center"/>
              <w:rPr>
                <w:color w:val="000000" w:themeColor="text1"/>
                <w:sz w:val="18"/>
                <w:szCs w:val="18"/>
              </w:rPr>
            </w:pPr>
            <w:r w:rsidRPr="006C3629">
              <w:rPr>
                <w:color w:val="000000"/>
                <w:sz w:val="18"/>
                <w:szCs w:val="18"/>
              </w:rPr>
              <w:t>324,871</w:t>
            </w:r>
          </w:p>
        </w:tc>
      </w:tr>
      <w:tr w:rsidR="006C3629" w:rsidRPr="005362B1" w14:paraId="72D9A8FC" w14:textId="77777777" w:rsidTr="006C3629">
        <w:trPr>
          <w:cantSplit/>
          <w:trHeight w:val="210"/>
          <w:jc w:val="center"/>
        </w:trPr>
        <w:tc>
          <w:tcPr>
            <w:tcW w:w="0" w:type="auto"/>
            <w:shd w:val="clear" w:color="auto" w:fill="auto"/>
            <w:noWrap/>
            <w:vAlign w:val="center"/>
            <w:hideMark/>
          </w:tcPr>
          <w:p w14:paraId="040309EC" w14:textId="77777777" w:rsidR="006C3629" w:rsidRPr="005362B1" w:rsidRDefault="006C3629" w:rsidP="006C3629">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03A060A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3AA7B5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4EE39A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bottom"/>
          </w:tcPr>
          <w:p w14:paraId="0C9AA6D8" w14:textId="5CF4C4AA" w:rsidR="006C3629" w:rsidRPr="006C3629" w:rsidRDefault="006C3629" w:rsidP="006C3629">
            <w:pPr>
              <w:spacing w:after="0"/>
              <w:jc w:val="center"/>
              <w:rPr>
                <w:sz w:val="18"/>
                <w:szCs w:val="18"/>
              </w:rPr>
            </w:pPr>
            <w:r w:rsidRPr="006C3629">
              <w:rPr>
                <w:color w:val="000000"/>
                <w:sz w:val="18"/>
                <w:szCs w:val="18"/>
              </w:rPr>
              <w:t>88,328</w:t>
            </w:r>
          </w:p>
        </w:tc>
        <w:tc>
          <w:tcPr>
            <w:tcW w:w="1062" w:type="dxa"/>
            <w:shd w:val="clear" w:color="auto" w:fill="auto"/>
            <w:vAlign w:val="bottom"/>
          </w:tcPr>
          <w:p w14:paraId="23FF5B14" w14:textId="16FE7657" w:rsidR="006C3629" w:rsidRPr="006C3629" w:rsidRDefault="006C3629" w:rsidP="006C3629">
            <w:pPr>
              <w:spacing w:after="0"/>
              <w:jc w:val="center"/>
              <w:rPr>
                <w:sz w:val="18"/>
                <w:szCs w:val="18"/>
              </w:rPr>
            </w:pPr>
            <w:r w:rsidRPr="006C3629">
              <w:rPr>
                <w:color w:val="000000"/>
                <w:sz w:val="18"/>
                <w:szCs w:val="18"/>
              </w:rPr>
              <w:t>8,115</w:t>
            </w:r>
          </w:p>
        </w:tc>
        <w:tc>
          <w:tcPr>
            <w:tcW w:w="817" w:type="dxa"/>
            <w:vAlign w:val="bottom"/>
          </w:tcPr>
          <w:p w14:paraId="1655C0FF" w14:textId="3CEFA8D1" w:rsidR="006C3629" w:rsidRPr="006C3629" w:rsidRDefault="006C3629" w:rsidP="006C3629">
            <w:pPr>
              <w:spacing w:after="0"/>
              <w:jc w:val="center"/>
              <w:rPr>
                <w:color w:val="000000" w:themeColor="text1"/>
                <w:sz w:val="18"/>
                <w:szCs w:val="18"/>
              </w:rPr>
            </w:pPr>
            <w:r w:rsidRPr="006C3629">
              <w:rPr>
                <w:color w:val="000000"/>
                <w:sz w:val="18"/>
                <w:szCs w:val="18"/>
              </w:rPr>
              <w:t>306,187</w:t>
            </w:r>
          </w:p>
        </w:tc>
      </w:tr>
      <w:tr w:rsidR="006C3629" w:rsidRPr="005362B1" w14:paraId="35D69D19" w14:textId="77777777" w:rsidTr="006C3629">
        <w:trPr>
          <w:cantSplit/>
          <w:trHeight w:val="197"/>
          <w:jc w:val="center"/>
        </w:trPr>
        <w:tc>
          <w:tcPr>
            <w:tcW w:w="0" w:type="auto"/>
            <w:shd w:val="clear" w:color="auto" w:fill="auto"/>
            <w:noWrap/>
            <w:vAlign w:val="center"/>
            <w:hideMark/>
          </w:tcPr>
          <w:p w14:paraId="2334CE26" w14:textId="77777777" w:rsidR="006C3629" w:rsidRPr="005362B1" w:rsidRDefault="006C3629" w:rsidP="006C3629">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3BD5525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01C5630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0C73A6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bottom"/>
          </w:tcPr>
          <w:p w14:paraId="4BD02276" w14:textId="24E5193E" w:rsidR="006C3629" w:rsidRPr="006C3629" w:rsidRDefault="006C3629" w:rsidP="006C3629">
            <w:pPr>
              <w:spacing w:after="0"/>
              <w:jc w:val="center"/>
              <w:rPr>
                <w:sz w:val="18"/>
                <w:szCs w:val="18"/>
              </w:rPr>
            </w:pPr>
            <w:r w:rsidRPr="006C3629">
              <w:rPr>
                <w:color w:val="000000"/>
                <w:sz w:val="18"/>
                <w:szCs w:val="18"/>
              </w:rPr>
              <w:t>84,006</w:t>
            </w:r>
          </w:p>
        </w:tc>
        <w:tc>
          <w:tcPr>
            <w:tcW w:w="1062" w:type="dxa"/>
            <w:shd w:val="clear" w:color="auto" w:fill="auto"/>
            <w:vAlign w:val="bottom"/>
          </w:tcPr>
          <w:p w14:paraId="0AC6E120" w14:textId="7C1E8A1C" w:rsidR="006C3629" w:rsidRPr="006C3629" w:rsidRDefault="006C3629" w:rsidP="006C3629">
            <w:pPr>
              <w:spacing w:after="0"/>
              <w:jc w:val="center"/>
              <w:rPr>
                <w:sz w:val="18"/>
                <w:szCs w:val="18"/>
              </w:rPr>
            </w:pPr>
            <w:r w:rsidRPr="006C3629">
              <w:rPr>
                <w:color w:val="000000"/>
                <w:sz w:val="18"/>
                <w:szCs w:val="18"/>
              </w:rPr>
              <w:t>7,558</w:t>
            </w:r>
          </w:p>
        </w:tc>
        <w:tc>
          <w:tcPr>
            <w:tcW w:w="817" w:type="dxa"/>
            <w:vAlign w:val="bottom"/>
          </w:tcPr>
          <w:p w14:paraId="0AB75222" w14:textId="757463AB" w:rsidR="006C3629" w:rsidRPr="006C3629" w:rsidRDefault="006C3629" w:rsidP="006C3629">
            <w:pPr>
              <w:spacing w:after="0"/>
              <w:jc w:val="center"/>
              <w:rPr>
                <w:color w:val="000000" w:themeColor="text1"/>
                <w:sz w:val="18"/>
                <w:szCs w:val="18"/>
              </w:rPr>
            </w:pPr>
            <w:r w:rsidRPr="006C3629">
              <w:rPr>
                <w:color w:val="000000"/>
                <w:sz w:val="18"/>
                <w:szCs w:val="18"/>
              </w:rPr>
              <w:t>310,405</w:t>
            </w:r>
          </w:p>
        </w:tc>
      </w:tr>
      <w:tr w:rsidR="006C3629" w:rsidRPr="005362B1" w14:paraId="44975B08" w14:textId="77777777" w:rsidTr="006C3629">
        <w:trPr>
          <w:cantSplit/>
          <w:trHeight w:val="197"/>
          <w:jc w:val="center"/>
        </w:trPr>
        <w:tc>
          <w:tcPr>
            <w:tcW w:w="0" w:type="auto"/>
            <w:shd w:val="clear" w:color="auto" w:fill="auto"/>
            <w:noWrap/>
            <w:vAlign w:val="center"/>
            <w:hideMark/>
          </w:tcPr>
          <w:p w14:paraId="05558B26" w14:textId="77777777" w:rsidR="006C3629" w:rsidRPr="005362B1" w:rsidRDefault="006C3629" w:rsidP="006C3629">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3DC7D3B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36122C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723E879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bottom"/>
          </w:tcPr>
          <w:p w14:paraId="63E3B431" w14:textId="35040C37" w:rsidR="006C3629" w:rsidRPr="006C3629" w:rsidRDefault="006C3629" w:rsidP="006C3629">
            <w:pPr>
              <w:spacing w:after="0"/>
              <w:jc w:val="center"/>
              <w:rPr>
                <w:sz w:val="18"/>
                <w:szCs w:val="18"/>
              </w:rPr>
            </w:pPr>
            <w:r w:rsidRPr="006C3629">
              <w:rPr>
                <w:color w:val="000000"/>
                <w:sz w:val="18"/>
                <w:szCs w:val="18"/>
              </w:rPr>
              <w:t>82,664</w:t>
            </w:r>
          </w:p>
        </w:tc>
        <w:tc>
          <w:tcPr>
            <w:tcW w:w="1062" w:type="dxa"/>
            <w:shd w:val="clear" w:color="auto" w:fill="auto"/>
            <w:vAlign w:val="bottom"/>
          </w:tcPr>
          <w:p w14:paraId="3184B902" w14:textId="22F8C018" w:rsidR="006C3629" w:rsidRPr="006C3629" w:rsidRDefault="006C3629" w:rsidP="006C3629">
            <w:pPr>
              <w:spacing w:after="0"/>
              <w:jc w:val="center"/>
              <w:rPr>
                <w:sz w:val="18"/>
                <w:szCs w:val="18"/>
              </w:rPr>
            </w:pPr>
            <w:r w:rsidRPr="006C3629">
              <w:rPr>
                <w:color w:val="000000"/>
                <w:sz w:val="18"/>
                <w:szCs w:val="18"/>
              </w:rPr>
              <w:t>7,400</w:t>
            </w:r>
          </w:p>
        </w:tc>
        <w:tc>
          <w:tcPr>
            <w:tcW w:w="817" w:type="dxa"/>
            <w:vAlign w:val="bottom"/>
          </w:tcPr>
          <w:p w14:paraId="4BBA4935" w14:textId="398CC6D9" w:rsidR="006C3629" w:rsidRPr="006C3629" w:rsidRDefault="006C3629" w:rsidP="006C3629">
            <w:pPr>
              <w:spacing w:after="0"/>
              <w:jc w:val="center"/>
              <w:rPr>
                <w:color w:val="000000" w:themeColor="text1"/>
                <w:sz w:val="18"/>
                <w:szCs w:val="18"/>
              </w:rPr>
            </w:pPr>
            <w:r w:rsidRPr="006C3629">
              <w:rPr>
                <w:color w:val="000000"/>
                <w:sz w:val="18"/>
                <w:szCs w:val="18"/>
              </w:rPr>
              <w:t>311,203</w:t>
            </w:r>
          </w:p>
        </w:tc>
      </w:tr>
      <w:tr w:rsidR="006C3629" w:rsidRPr="005362B1" w14:paraId="2A81B4E9" w14:textId="77777777" w:rsidTr="006C3629">
        <w:trPr>
          <w:cantSplit/>
          <w:trHeight w:val="210"/>
          <w:jc w:val="center"/>
        </w:trPr>
        <w:tc>
          <w:tcPr>
            <w:tcW w:w="0" w:type="auto"/>
            <w:shd w:val="clear" w:color="auto" w:fill="auto"/>
            <w:noWrap/>
            <w:vAlign w:val="center"/>
            <w:hideMark/>
          </w:tcPr>
          <w:p w14:paraId="7D8C2781" w14:textId="77777777" w:rsidR="006C3629" w:rsidRPr="005362B1" w:rsidRDefault="006C3629" w:rsidP="006C3629">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04D48BC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690249B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17D40E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bottom"/>
          </w:tcPr>
          <w:p w14:paraId="3D2B4D74" w14:textId="0FD22292" w:rsidR="006C3629" w:rsidRPr="006C3629" w:rsidRDefault="006C3629" w:rsidP="006C3629">
            <w:pPr>
              <w:spacing w:after="0"/>
              <w:jc w:val="center"/>
              <w:rPr>
                <w:sz w:val="18"/>
                <w:szCs w:val="18"/>
              </w:rPr>
            </w:pPr>
            <w:r w:rsidRPr="006C3629">
              <w:rPr>
                <w:color w:val="000000"/>
                <w:sz w:val="18"/>
                <w:szCs w:val="18"/>
              </w:rPr>
              <w:t>88,050</w:t>
            </w:r>
          </w:p>
        </w:tc>
        <w:tc>
          <w:tcPr>
            <w:tcW w:w="1062" w:type="dxa"/>
            <w:shd w:val="clear" w:color="auto" w:fill="auto"/>
            <w:vAlign w:val="bottom"/>
          </w:tcPr>
          <w:p w14:paraId="41474158" w14:textId="07ECB68A" w:rsidR="006C3629" w:rsidRPr="006C3629" w:rsidRDefault="006C3629" w:rsidP="006C3629">
            <w:pPr>
              <w:spacing w:after="0"/>
              <w:jc w:val="center"/>
              <w:rPr>
                <w:sz w:val="18"/>
                <w:szCs w:val="18"/>
              </w:rPr>
            </w:pPr>
            <w:r w:rsidRPr="006C3629">
              <w:rPr>
                <w:color w:val="000000"/>
                <w:sz w:val="18"/>
                <w:szCs w:val="18"/>
              </w:rPr>
              <w:t>7,629</w:t>
            </w:r>
          </w:p>
        </w:tc>
        <w:tc>
          <w:tcPr>
            <w:tcW w:w="817" w:type="dxa"/>
            <w:vAlign w:val="bottom"/>
          </w:tcPr>
          <w:p w14:paraId="65A29D84" w14:textId="30BDCB84" w:rsidR="006C3629" w:rsidRPr="006C3629" w:rsidRDefault="006C3629" w:rsidP="006C3629">
            <w:pPr>
              <w:spacing w:after="0"/>
              <w:jc w:val="center"/>
              <w:rPr>
                <w:color w:val="000000" w:themeColor="text1"/>
                <w:sz w:val="18"/>
                <w:szCs w:val="18"/>
              </w:rPr>
            </w:pPr>
            <w:r w:rsidRPr="006C3629">
              <w:rPr>
                <w:color w:val="000000"/>
                <w:sz w:val="18"/>
                <w:szCs w:val="18"/>
              </w:rPr>
              <w:t>302,383</w:t>
            </w:r>
          </w:p>
        </w:tc>
      </w:tr>
      <w:tr w:rsidR="006C3629" w:rsidRPr="005362B1" w14:paraId="6A2FCC5F" w14:textId="77777777" w:rsidTr="006C3629">
        <w:trPr>
          <w:cantSplit/>
          <w:trHeight w:val="197"/>
          <w:jc w:val="center"/>
        </w:trPr>
        <w:tc>
          <w:tcPr>
            <w:tcW w:w="0" w:type="auto"/>
            <w:shd w:val="clear" w:color="auto" w:fill="auto"/>
            <w:noWrap/>
            <w:vAlign w:val="center"/>
            <w:hideMark/>
          </w:tcPr>
          <w:p w14:paraId="4D060DF5" w14:textId="77777777" w:rsidR="006C3629" w:rsidRPr="005362B1" w:rsidRDefault="006C3629" w:rsidP="006C3629">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7C525C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7EB374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4599FE5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bottom"/>
          </w:tcPr>
          <w:p w14:paraId="3FBE4F41" w14:textId="25CC690F" w:rsidR="006C3629" w:rsidRPr="006C3629" w:rsidRDefault="006C3629" w:rsidP="006C3629">
            <w:pPr>
              <w:spacing w:after="0"/>
              <w:jc w:val="center"/>
              <w:rPr>
                <w:sz w:val="18"/>
                <w:szCs w:val="18"/>
              </w:rPr>
            </w:pPr>
            <w:r w:rsidRPr="006C3629">
              <w:rPr>
                <w:color w:val="000000"/>
                <w:sz w:val="18"/>
                <w:szCs w:val="18"/>
              </w:rPr>
              <w:t>87,817</w:t>
            </w:r>
          </w:p>
        </w:tc>
        <w:tc>
          <w:tcPr>
            <w:tcW w:w="1062" w:type="dxa"/>
            <w:shd w:val="clear" w:color="auto" w:fill="auto"/>
            <w:vAlign w:val="bottom"/>
          </w:tcPr>
          <w:p w14:paraId="02F344B0" w14:textId="19538552" w:rsidR="006C3629" w:rsidRPr="006C3629" w:rsidRDefault="006C3629" w:rsidP="006C3629">
            <w:pPr>
              <w:spacing w:after="0"/>
              <w:jc w:val="center"/>
              <w:rPr>
                <w:sz w:val="18"/>
                <w:szCs w:val="18"/>
              </w:rPr>
            </w:pPr>
            <w:r w:rsidRPr="006C3629">
              <w:rPr>
                <w:color w:val="000000"/>
                <w:sz w:val="18"/>
                <w:szCs w:val="18"/>
              </w:rPr>
              <w:t>7,438</w:t>
            </w:r>
          </w:p>
        </w:tc>
        <w:tc>
          <w:tcPr>
            <w:tcW w:w="817" w:type="dxa"/>
            <w:vAlign w:val="bottom"/>
          </w:tcPr>
          <w:p w14:paraId="499EBFC5" w14:textId="6EE21F5B" w:rsidR="006C3629" w:rsidRPr="006C3629" w:rsidRDefault="006C3629" w:rsidP="006C3629">
            <w:pPr>
              <w:spacing w:after="0"/>
              <w:jc w:val="center"/>
              <w:rPr>
                <w:color w:val="000000" w:themeColor="text1"/>
                <w:sz w:val="18"/>
                <w:szCs w:val="18"/>
              </w:rPr>
            </w:pPr>
            <w:r w:rsidRPr="006C3629">
              <w:rPr>
                <w:color w:val="000000"/>
                <w:sz w:val="18"/>
                <w:szCs w:val="18"/>
              </w:rPr>
              <w:t>280,139</w:t>
            </w:r>
          </w:p>
        </w:tc>
      </w:tr>
      <w:tr w:rsidR="006C3629" w:rsidRPr="005362B1" w14:paraId="5C538A55" w14:textId="77777777" w:rsidTr="006C3629">
        <w:trPr>
          <w:cantSplit/>
          <w:trHeight w:val="197"/>
          <w:jc w:val="center"/>
        </w:trPr>
        <w:tc>
          <w:tcPr>
            <w:tcW w:w="0" w:type="auto"/>
            <w:shd w:val="clear" w:color="auto" w:fill="auto"/>
            <w:noWrap/>
            <w:vAlign w:val="center"/>
            <w:hideMark/>
          </w:tcPr>
          <w:p w14:paraId="46C04741" w14:textId="77777777" w:rsidR="006C3629" w:rsidRPr="005362B1" w:rsidRDefault="006C3629" w:rsidP="006C3629">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597A74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49CBEF0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2F9DEF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bottom"/>
          </w:tcPr>
          <w:p w14:paraId="590A581F" w14:textId="082CF80F" w:rsidR="006C3629" w:rsidRPr="006C3629" w:rsidRDefault="006C3629" w:rsidP="006C3629">
            <w:pPr>
              <w:spacing w:after="0"/>
              <w:jc w:val="center"/>
              <w:rPr>
                <w:sz w:val="18"/>
                <w:szCs w:val="18"/>
              </w:rPr>
            </w:pPr>
            <w:r w:rsidRPr="006C3629">
              <w:rPr>
                <w:color w:val="000000"/>
                <w:sz w:val="18"/>
                <w:szCs w:val="18"/>
              </w:rPr>
              <w:t>81,816</w:t>
            </w:r>
          </w:p>
        </w:tc>
        <w:tc>
          <w:tcPr>
            <w:tcW w:w="1062" w:type="dxa"/>
            <w:shd w:val="clear" w:color="auto" w:fill="auto"/>
            <w:vAlign w:val="bottom"/>
          </w:tcPr>
          <w:p w14:paraId="7CE39538" w14:textId="4CA386C5" w:rsidR="006C3629" w:rsidRPr="006C3629" w:rsidRDefault="006C3629" w:rsidP="006C3629">
            <w:pPr>
              <w:spacing w:after="0"/>
              <w:jc w:val="center"/>
              <w:rPr>
                <w:sz w:val="18"/>
                <w:szCs w:val="18"/>
              </w:rPr>
            </w:pPr>
            <w:r w:rsidRPr="006C3629">
              <w:rPr>
                <w:color w:val="000000"/>
                <w:sz w:val="18"/>
                <w:szCs w:val="18"/>
              </w:rPr>
              <w:t>6,620</w:t>
            </w:r>
          </w:p>
        </w:tc>
        <w:tc>
          <w:tcPr>
            <w:tcW w:w="817" w:type="dxa"/>
            <w:vAlign w:val="bottom"/>
          </w:tcPr>
          <w:p w14:paraId="41E07E21" w14:textId="268242B6" w:rsidR="006C3629" w:rsidRPr="006C3629" w:rsidRDefault="006C3629" w:rsidP="006C3629">
            <w:pPr>
              <w:spacing w:after="0"/>
              <w:jc w:val="center"/>
              <w:rPr>
                <w:color w:val="000000" w:themeColor="text1"/>
                <w:sz w:val="18"/>
                <w:szCs w:val="18"/>
              </w:rPr>
            </w:pPr>
            <w:r w:rsidRPr="006C3629">
              <w:rPr>
                <w:color w:val="000000"/>
                <w:sz w:val="18"/>
                <w:szCs w:val="18"/>
              </w:rPr>
              <w:t>264,404</w:t>
            </w:r>
          </w:p>
        </w:tc>
      </w:tr>
      <w:tr w:rsidR="006C3629" w:rsidRPr="005362B1" w14:paraId="5C0E96F8" w14:textId="77777777" w:rsidTr="006C3629">
        <w:trPr>
          <w:cantSplit/>
          <w:trHeight w:val="210"/>
          <w:jc w:val="center"/>
        </w:trPr>
        <w:tc>
          <w:tcPr>
            <w:tcW w:w="0" w:type="auto"/>
            <w:shd w:val="clear" w:color="auto" w:fill="auto"/>
            <w:noWrap/>
            <w:vAlign w:val="center"/>
            <w:hideMark/>
          </w:tcPr>
          <w:p w14:paraId="0BEED0A0" w14:textId="77777777" w:rsidR="006C3629" w:rsidRPr="005362B1" w:rsidRDefault="006C3629" w:rsidP="006C3629">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63C633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45A960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0DE687E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bottom"/>
          </w:tcPr>
          <w:p w14:paraId="5FF783A0" w14:textId="0E3CCD45" w:rsidR="006C3629" w:rsidRPr="006C3629" w:rsidRDefault="006C3629" w:rsidP="006C3629">
            <w:pPr>
              <w:spacing w:after="0"/>
              <w:jc w:val="center"/>
              <w:rPr>
                <w:sz w:val="18"/>
                <w:szCs w:val="18"/>
              </w:rPr>
            </w:pPr>
            <w:r w:rsidRPr="006C3629">
              <w:rPr>
                <w:color w:val="000000"/>
                <w:sz w:val="18"/>
                <w:szCs w:val="18"/>
              </w:rPr>
              <w:t>72,894</w:t>
            </w:r>
          </w:p>
        </w:tc>
        <w:tc>
          <w:tcPr>
            <w:tcW w:w="1062" w:type="dxa"/>
            <w:shd w:val="clear" w:color="auto" w:fill="auto"/>
            <w:vAlign w:val="bottom"/>
          </w:tcPr>
          <w:p w14:paraId="35817681" w14:textId="65149A82" w:rsidR="006C3629" w:rsidRPr="006C3629" w:rsidRDefault="006C3629" w:rsidP="006C3629">
            <w:pPr>
              <w:spacing w:after="0"/>
              <w:jc w:val="center"/>
              <w:rPr>
                <w:sz w:val="18"/>
                <w:szCs w:val="18"/>
              </w:rPr>
            </w:pPr>
            <w:r w:rsidRPr="006C3629">
              <w:rPr>
                <w:color w:val="000000"/>
                <w:sz w:val="18"/>
                <w:szCs w:val="18"/>
              </w:rPr>
              <w:t>5,786</w:t>
            </w:r>
          </w:p>
        </w:tc>
        <w:tc>
          <w:tcPr>
            <w:tcW w:w="817" w:type="dxa"/>
            <w:vAlign w:val="bottom"/>
          </w:tcPr>
          <w:p w14:paraId="42AC037C" w14:textId="3C705BA8" w:rsidR="006C3629" w:rsidRPr="006C3629" w:rsidRDefault="006C3629" w:rsidP="006C3629">
            <w:pPr>
              <w:spacing w:after="0"/>
              <w:jc w:val="center"/>
              <w:rPr>
                <w:color w:val="000000" w:themeColor="text1"/>
                <w:sz w:val="18"/>
                <w:szCs w:val="18"/>
              </w:rPr>
            </w:pPr>
            <w:r w:rsidRPr="006C3629">
              <w:rPr>
                <w:color w:val="000000"/>
                <w:sz w:val="18"/>
                <w:szCs w:val="18"/>
              </w:rPr>
              <w:t>261,734</w:t>
            </w:r>
          </w:p>
        </w:tc>
      </w:tr>
      <w:tr w:rsidR="006C3629" w:rsidRPr="005362B1" w14:paraId="2C58FDE0" w14:textId="77777777" w:rsidTr="006C3629">
        <w:trPr>
          <w:cantSplit/>
          <w:trHeight w:val="197"/>
          <w:jc w:val="center"/>
        </w:trPr>
        <w:tc>
          <w:tcPr>
            <w:tcW w:w="0" w:type="auto"/>
            <w:shd w:val="clear" w:color="auto" w:fill="auto"/>
            <w:noWrap/>
            <w:vAlign w:val="center"/>
            <w:hideMark/>
          </w:tcPr>
          <w:p w14:paraId="36C289A7" w14:textId="77777777" w:rsidR="006C3629" w:rsidRPr="005362B1" w:rsidRDefault="006C3629" w:rsidP="006C3629">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6027922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691F9F4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7D2DC22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bottom"/>
          </w:tcPr>
          <w:p w14:paraId="5F7E32D3" w14:textId="6976DB9D" w:rsidR="006C3629" w:rsidRPr="006C3629" w:rsidRDefault="006C3629" w:rsidP="006C3629">
            <w:pPr>
              <w:spacing w:after="0"/>
              <w:jc w:val="center"/>
              <w:rPr>
                <w:sz w:val="18"/>
                <w:szCs w:val="18"/>
              </w:rPr>
            </w:pPr>
            <w:r w:rsidRPr="006C3629">
              <w:rPr>
                <w:color w:val="000000"/>
                <w:sz w:val="18"/>
                <w:szCs w:val="18"/>
              </w:rPr>
              <w:t>65,126</w:t>
            </w:r>
          </w:p>
        </w:tc>
        <w:tc>
          <w:tcPr>
            <w:tcW w:w="1062" w:type="dxa"/>
            <w:shd w:val="clear" w:color="auto" w:fill="auto"/>
            <w:vAlign w:val="bottom"/>
          </w:tcPr>
          <w:p w14:paraId="0770AEC9" w14:textId="5232E433" w:rsidR="006C3629" w:rsidRPr="006C3629" w:rsidRDefault="006C3629" w:rsidP="006C3629">
            <w:pPr>
              <w:spacing w:after="0"/>
              <w:jc w:val="center"/>
              <w:rPr>
                <w:sz w:val="18"/>
                <w:szCs w:val="18"/>
              </w:rPr>
            </w:pPr>
            <w:r w:rsidRPr="006C3629">
              <w:rPr>
                <w:color w:val="000000"/>
                <w:sz w:val="18"/>
                <w:szCs w:val="18"/>
              </w:rPr>
              <w:t>5,343</w:t>
            </w:r>
          </w:p>
        </w:tc>
        <w:tc>
          <w:tcPr>
            <w:tcW w:w="817" w:type="dxa"/>
            <w:vAlign w:val="bottom"/>
          </w:tcPr>
          <w:p w14:paraId="08EDF83D" w14:textId="357B26F5" w:rsidR="006C3629" w:rsidRPr="006C3629" w:rsidRDefault="006C3629" w:rsidP="006C3629">
            <w:pPr>
              <w:spacing w:after="0"/>
              <w:jc w:val="center"/>
              <w:rPr>
                <w:color w:val="000000" w:themeColor="text1"/>
                <w:sz w:val="18"/>
                <w:szCs w:val="18"/>
              </w:rPr>
            </w:pPr>
            <w:r w:rsidRPr="006C3629">
              <w:rPr>
                <w:color w:val="000000"/>
                <w:sz w:val="18"/>
                <w:szCs w:val="18"/>
              </w:rPr>
              <w:t>282,345</w:t>
            </w:r>
          </w:p>
        </w:tc>
      </w:tr>
      <w:tr w:rsidR="006C3629" w:rsidRPr="005362B1" w14:paraId="462ED26E" w14:textId="77777777" w:rsidTr="006C3629">
        <w:trPr>
          <w:cantSplit/>
          <w:trHeight w:val="197"/>
          <w:jc w:val="center"/>
        </w:trPr>
        <w:tc>
          <w:tcPr>
            <w:tcW w:w="0" w:type="auto"/>
            <w:shd w:val="clear" w:color="auto" w:fill="auto"/>
            <w:noWrap/>
            <w:vAlign w:val="center"/>
            <w:hideMark/>
          </w:tcPr>
          <w:p w14:paraId="6D103950" w14:textId="77777777" w:rsidR="006C3629" w:rsidRPr="005362B1" w:rsidRDefault="006C3629" w:rsidP="006C3629">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2273A2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491DC8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169D3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bottom"/>
          </w:tcPr>
          <w:p w14:paraId="29A39506" w14:textId="1A199879" w:rsidR="006C3629" w:rsidRPr="006C3629" w:rsidRDefault="006C3629" w:rsidP="006C3629">
            <w:pPr>
              <w:spacing w:after="0"/>
              <w:jc w:val="center"/>
              <w:rPr>
                <w:sz w:val="18"/>
                <w:szCs w:val="18"/>
              </w:rPr>
            </w:pPr>
            <w:r w:rsidRPr="006C3629">
              <w:rPr>
                <w:color w:val="000000"/>
                <w:sz w:val="18"/>
                <w:szCs w:val="18"/>
              </w:rPr>
              <w:t>64,976</w:t>
            </w:r>
          </w:p>
        </w:tc>
        <w:tc>
          <w:tcPr>
            <w:tcW w:w="1062" w:type="dxa"/>
            <w:shd w:val="clear" w:color="auto" w:fill="auto"/>
            <w:vAlign w:val="bottom"/>
          </w:tcPr>
          <w:p w14:paraId="0398CCB8" w14:textId="53CC322B" w:rsidR="006C3629" w:rsidRPr="006C3629" w:rsidRDefault="006C3629" w:rsidP="006C3629">
            <w:pPr>
              <w:spacing w:after="0"/>
              <w:jc w:val="center"/>
              <w:rPr>
                <w:sz w:val="18"/>
                <w:szCs w:val="18"/>
              </w:rPr>
            </w:pPr>
            <w:r w:rsidRPr="006C3629">
              <w:rPr>
                <w:color w:val="000000"/>
                <w:sz w:val="18"/>
                <w:szCs w:val="18"/>
              </w:rPr>
              <w:t>5,702</w:t>
            </w:r>
          </w:p>
        </w:tc>
        <w:tc>
          <w:tcPr>
            <w:tcW w:w="817" w:type="dxa"/>
            <w:vAlign w:val="bottom"/>
          </w:tcPr>
          <w:p w14:paraId="17F2518A" w14:textId="2A23AEA9" w:rsidR="006C3629" w:rsidRPr="006C3629" w:rsidRDefault="006C3629" w:rsidP="006C3629">
            <w:pPr>
              <w:spacing w:after="0"/>
              <w:jc w:val="center"/>
              <w:rPr>
                <w:color w:val="000000" w:themeColor="text1"/>
                <w:sz w:val="18"/>
                <w:szCs w:val="18"/>
              </w:rPr>
            </w:pPr>
            <w:r w:rsidRPr="006C3629">
              <w:rPr>
                <w:color w:val="000000"/>
                <w:sz w:val="18"/>
                <w:szCs w:val="18"/>
              </w:rPr>
              <w:t>320,013</w:t>
            </w:r>
          </w:p>
        </w:tc>
      </w:tr>
      <w:tr w:rsidR="006C3629" w:rsidRPr="005362B1" w14:paraId="228C1C3A" w14:textId="77777777" w:rsidTr="006C3629">
        <w:trPr>
          <w:cantSplit/>
          <w:trHeight w:val="210"/>
          <w:jc w:val="center"/>
        </w:trPr>
        <w:tc>
          <w:tcPr>
            <w:tcW w:w="0" w:type="auto"/>
            <w:shd w:val="clear" w:color="auto" w:fill="auto"/>
            <w:noWrap/>
            <w:vAlign w:val="center"/>
            <w:hideMark/>
          </w:tcPr>
          <w:p w14:paraId="0D4BA1C0" w14:textId="77777777" w:rsidR="006C3629" w:rsidRPr="005362B1" w:rsidRDefault="006C3629" w:rsidP="006C3629">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298909C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09491E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5536A7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bottom"/>
          </w:tcPr>
          <w:p w14:paraId="2CD31FA8" w14:textId="5E1C7482" w:rsidR="006C3629" w:rsidRPr="006C3629" w:rsidRDefault="006C3629" w:rsidP="006C3629">
            <w:pPr>
              <w:spacing w:after="0"/>
              <w:jc w:val="center"/>
              <w:rPr>
                <w:sz w:val="18"/>
                <w:szCs w:val="18"/>
              </w:rPr>
            </w:pPr>
            <w:r w:rsidRPr="006C3629">
              <w:rPr>
                <w:color w:val="000000"/>
                <w:sz w:val="18"/>
                <w:szCs w:val="18"/>
              </w:rPr>
              <w:t>82,099</w:t>
            </w:r>
          </w:p>
        </w:tc>
        <w:tc>
          <w:tcPr>
            <w:tcW w:w="1062" w:type="dxa"/>
            <w:shd w:val="clear" w:color="auto" w:fill="auto"/>
            <w:vAlign w:val="bottom"/>
          </w:tcPr>
          <w:p w14:paraId="3A723D5C" w14:textId="35BA8397" w:rsidR="006C3629" w:rsidRPr="006C3629" w:rsidRDefault="006C3629" w:rsidP="006C3629">
            <w:pPr>
              <w:spacing w:after="0"/>
              <w:jc w:val="center"/>
              <w:rPr>
                <w:sz w:val="18"/>
                <w:szCs w:val="18"/>
              </w:rPr>
            </w:pPr>
            <w:r w:rsidRPr="006C3629">
              <w:rPr>
                <w:color w:val="000000"/>
                <w:sz w:val="18"/>
                <w:szCs w:val="18"/>
              </w:rPr>
              <w:t>7,028</w:t>
            </w:r>
          </w:p>
        </w:tc>
        <w:tc>
          <w:tcPr>
            <w:tcW w:w="817" w:type="dxa"/>
            <w:vAlign w:val="bottom"/>
          </w:tcPr>
          <w:p w14:paraId="4BA8B748" w14:textId="565AD8DC" w:rsidR="006C3629" w:rsidRPr="006C3629" w:rsidRDefault="006C3629" w:rsidP="006C3629">
            <w:pPr>
              <w:spacing w:after="0"/>
              <w:jc w:val="center"/>
              <w:rPr>
                <w:color w:val="000000" w:themeColor="text1"/>
                <w:sz w:val="18"/>
                <w:szCs w:val="18"/>
              </w:rPr>
            </w:pPr>
            <w:r w:rsidRPr="006C3629">
              <w:rPr>
                <w:color w:val="000000"/>
                <w:sz w:val="18"/>
                <w:szCs w:val="18"/>
              </w:rPr>
              <w:t>370,972</w:t>
            </w:r>
          </w:p>
        </w:tc>
      </w:tr>
      <w:tr w:rsidR="006C3629" w:rsidRPr="005362B1" w14:paraId="23C3B288" w14:textId="77777777" w:rsidTr="006C3629">
        <w:trPr>
          <w:cantSplit/>
          <w:trHeight w:val="197"/>
          <w:jc w:val="center"/>
        </w:trPr>
        <w:tc>
          <w:tcPr>
            <w:tcW w:w="0" w:type="auto"/>
            <w:shd w:val="clear" w:color="auto" w:fill="auto"/>
            <w:noWrap/>
            <w:vAlign w:val="center"/>
            <w:hideMark/>
          </w:tcPr>
          <w:p w14:paraId="74239317" w14:textId="77777777" w:rsidR="006C3629" w:rsidRPr="005362B1" w:rsidRDefault="006C3629" w:rsidP="006C3629">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13CED8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014677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0753153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bottom"/>
          </w:tcPr>
          <w:p w14:paraId="19623F8B" w14:textId="4D7B5CB4" w:rsidR="006C3629" w:rsidRPr="006C3629" w:rsidRDefault="006C3629" w:rsidP="006C3629">
            <w:pPr>
              <w:spacing w:after="0"/>
              <w:jc w:val="center"/>
              <w:rPr>
                <w:sz w:val="18"/>
                <w:szCs w:val="18"/>
              </w:rPr>
            </w:pPr>
            <w:r w:rsidRPr="006C3629">
              <w:rPr>
                <w:color w:val="000000"/>
                <w:sz w:val="18"/>
                <w:szCs w:val="18"/>
              </w:rPr>
              <w:t>94,676</w:t>
            </w:r>
          </w:p>
        </w:tc>
        <w:tc>
          <w:tcPr>
            <w:tcW w:w="1062" w:type="dxa"/>
            <w:shd w:val="clear" w:color="auto" w:fill="auto"/>
            <w:vAlign w:val="bottom"/>
          </w:tcPr>
          <w:p w14:paraId="692C84EF" w14:textId="6E560FB9" w:rsidR="006C3629" w:rsidRPr="006C3629" w:rsidRDefault="006C3629" w:rsidP="006C3629">
            <w:pPr>
              <w:spacing w:after="0"/>
              <w:jc w:val="center"/>
              <w:rPr>
                <w:sz w:val="18"/>
                <w:szCs w:val="18"/>
              </w:rPr>
            </w:pPr>
            <w:r w:rsidRPr="006C3629">
              <w:rPr>
                <w:color w:val="000000"/>
                <w:sz w:val="18"/>
                <w:szCs w:val="18"/>
              </w:rPr>
              <w:t>8,458</w:t>
            </w:r>
          </w:p>
        </w:tc>
        <w:tc>
          <w:tcPr>
            <w:tcW w:w="817" w:type="dxa"/>
            <w:vAlign w:val="bottom"/>
          </w:tcPr>
          <w:p w14:paraId="6BF4A751" w14:textId="5FFCCA26" w:rsidR="006C3629" w:rsidRPr="006C3629" w:rsidRDefault="006C3629" w:rsidP="006C3629">
            <w:pPr>
              <w:spacing w:after="0"/>
              <w:jc w:val="center"/>
              <w:rPr>
                <w:color w:val="000000" w:themeColor="text1"/>
                <w:sz w:val="18"/>
                <w:szCs w:val="18"/>
              </w:rPr>
            </w:pPr>
            <w:r w:rsidRPr="006C3629">
              <w:rPr>
                <w:color w:val="000000"/>
                <w:sz w:val="18"/>
                <w:szCs w:val="18"/>
              </w:rPr>
              <w:t>394,847</w:t>
            </w:r>
          </w:p>
        </w:tc>
      </w:tr>
      <w:tr w:rsidR="006C3629" w:rsidRPr="005362B1" w14:paraId="476BF17E" w14:textId="77777777" w:rsidTr="006C3629">
        <w:trPr>
          <w:cantSplit/>
          <w:trHeight w:val="197"/>
          <w:jc w:val="center"/>
        </w:trPr>
        <w:tc>
          <w:tcPr>
            <w:tcW w:w="0" w:type="auto"/>
            <w:shd w:val="clear" w:color="auto" w:fill="auto"/>
            <w:noWrap/>
            <w:vAlign w:val="center"/>
            <w:hideMark/>
          </w:tcPr>
          <w:p w14:paraId="25A4D8A9" w14:textId="77777777" w:rsidR="006C3629" w:rsidRPr="005362B1" w:rsidRDefault="006C3629" w:rsidP="006C3629">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401889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085790B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2574B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bottom"/>
          </w:tcPr>
          <w:p w14:paraId="0A027A25" w14:textId="6859CB01" w:rsidR="006C3629" w:rsidRPr="006C3629" w:rsidRDefault="006C3629" w:rsidP="006C3629">
            <w:pPr>
              <w:spacing w:after="0"/>
              <w:jc w:val="center"/>
              <w:rPr>
                <w:sz w:val="18"/>
                <w:szCs w:val="18"/>
              </w:rPr>
            </w:pPr>
            <w:r w:rsidRPr="006C3629">
              <w:rPr>
                <w:color w:val="000000"/>
                <w:sz w:val="18"/>
                <w:szCs w:val="18"/>
              </w:rPr>
              <w:t>103,497</w:t>
            </w:r>
          </w:p>
        </w:tc>
        <w:tc>
          <w:tcPr>
            <w:tcW w:w="1062" w:type="dxa"/>
            <w:shd w:val="clear" w:color="auto" w:fill="auto"/>
            <w:vAlign w:val="bottom"/>
          </w:tcPr>
          <w:p w14:paraId="1C148C0D" w14:textId="0F4ECFF9" w:rsidR="006C3629" w:rsidRPr="006C3629" w:rsidRDefault="006C3629" w:rsidP="006C3629">
            <w:pPr>
              <w:spacing w:after="0"/>
              <w:jc w:val="center"/>
              <w:rPr>
                <w:sz w:val="18"/>
                <w:szCs w:val="18"/>
              </w:rPr>
            </w:pPr>
            <w:r w:rsidRPr="006C3629">
              <w:rPr>
                <w:color w:val="000000"/>
                <w:sz w:val="18"/>
                <w:szCs w:val="18"/>
              </w:rPr>
              <w:t>9,906</w:t>
            </w:r>
          </w:p>
        </w:tc>
        <w:tc>
          <w:tcPr>
            <w:tcW w:w="817" w:type="dxa"/>
            <w:vAlign w:val="bottom"/>
          </w:tcPr>
          <w:p w14:paraId="5B4D8173" w14:textId="1021E23D" w:rsidR="006C3629" w:rsidRPr="006C3629" w:rsidRDefault="006C3629" w:rsidP="006C3629">
            <w:pPr>
              <w:spacing w:after="0"/>
              <w:jc w:val="center"/>
              <w:rPr>
                <w:color w:val="000000" w:themeColor="text1"/>
                <w:sz w:val="18"/>
                <w:szCs w:val="18"/>
              </w:rPr>
            </w:pPr>
            <w:r w:rsidRPr="006C3629">
              <w:rPr>
                <w:color w:val="000000"/>
                <w:sz w:val="18"/>
                <w:szCs w:val="18"/>
              </w:rPr>
              <w:t>399,102</w:t>
            </w:r>
          </w:p>
        </w:tc>
      </w:tr>
      <w:tr w:rsidR="006C3629" w:rsidRPr="005362B1" w14:paraId="69669CB6" w14:textId="77777777" w:rsidTr="006C3629">
        <w:trPr>
          <w:cantSplit/>
          <w:trHeight w:val="210"/>
          <w:jc w:val="center"/>
        </w:trPr>
        <w:tc>
          <w:tcPr>
            <w:tcW w:w="0" w:type="auto"/>
            <w:shd w:val="clear" w:color="auto" w:fill="auto"/>
            <w:noWrap/>
            <w:vAlign w:val="center"/>
            <w:hideMark/>
          </w:tcPr>
          <w:p w14:paraId="131C4B03" w14:textId="77777777" w:rsidR="006C3629" w:rsidRPr="005362B1" w:rsidRDefault="006C3629" w:rsidP="006C3629">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3F767C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3F95B5A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6D6655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bottom"/>
          </w:tcPr>
          <w:p w14:paraId="09DDADAF" w14:textId="7B9855B6" w:rsidR="006C3629" w:rsidRPr="006C3629" w:rsidRDefault="006C3629" w:rsidP="006C3629">
            <w:pPr>
              <w:spacing w:after="0"/>
              <w:jc w:val="center"/>
              <w:rPr>
                <w:sz w:val="18"/>
                <w:szCs w:val="18"/>
              </w:rPr>
            </w:pPr>
            <w:r w:rsidRPr="006C3629">
              <w:rPr>
                <w:color w:val="000000"/>
                <w:sz w:val="18"/>
                <w:szCs w:val="18"/>
              </w:rPr>
              <w:t>110,310</w:t>
            </w:r>
          </w:p>
        </w:tc>
        <w:tc>
          <w:tcPr>
            <w:tcW w:w="1062" w:type="dxa"/>
            <w:shd w:val="clear" w:color="auto" w:fill="auto"/>
            <w:vAlign w:val="bottom"/>
          </w:tcPr>
          <w:p w14:paraId="185CD770" w14:textId="60603C30" w:rsidR="006C3629" w:rsidRPr="006C3629" w:rsidRDefault="006C3629" w:rsidP="006C3629">
            <w:pPr>
              <w:spacing w:after="0"/>
              <w:jc w:val="center"/>
              <w:rPr>
                <w:sz w:val="18"/>
                <w:szCs w:val="18"/>
              </w:rPr>
            </w:pPr>
            <w:r w:rsidRPr="006C3629">
              <w:rPr>
                <w:color w:val="000000"/>
                <w:sz w:val="18"/>
                <w:szCs w:val="18"/>
              </w:rPr>
              <w:t>11,073</w:t>
            </w:r>
          </w:p>
        </w:tc>
        <w:tc>
          <w:tcPr>
            <w:tcW w:w="817" w:type="dxa"/>
            <w:vAlign w:val="bottom"/>
          </w:tcPr>
          <w:p w14:paraId="3CC19464" w14:textId="6A2C8A50" w:rsidR="006C3629" w:rsidRPr="006C3629" w:rsidRDefault="006C3629" w:rsidP="006C3629">
            <w:pPr>
              <w:spacing w:after="0"/>
              <w:jc w:val="center"/>
              <w:rPr>
                <w:color w:val="000000" w:themeColor="text1"/>
                <w:sz w:val="18"/>
                <w:szCs w:val="18"/>
              </w:rPr>
            </w:pPr>
            <w:r w:rsidRPr="006C3629">
              <w:rPr>
                <w:color w:val="000000"/>
                <w:sz w:val="18"/>
                <w:szCs w:val="18"/>
              </w:rPr>
              <w:t>414,288</w:t>
            </w:r>
          </w:p>
        </w:tc>
      </w:tr>
      <w:tr w:rsidR="006C3629" w:rsidRPr="005362B1" w14:paraId="53EF8698" w14:textId="77777777" w:rsidTr="006C3629">
        <w:trPr>
          <w:cantSplit/>
          <w:trHeight w:val="197"/>
          <w:jc w:val="center"/>
        </w:trPr>
        <w:tc>
          <w:tcPr>
            <w:tcW w:w="0" w:type="auto"/>
            <w:shd w:val="clear" w:color="auto" w:fill="auto"/>
            <w:noWrap/>
            <w:vAlign w:val="center"/>
            <w:hideMark/>
          </w:tcPr>
          <w:p w14:paraId="2096F0E6" w14:textId="77777777" w:rsidR="006C3629" w:rsidRPr="005362B1" w:rsidRDefault="006C3629" w:rsidP="006C3629">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59A467E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13337D5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395C13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bottom"/>
          </w:tcPr>
          <w:p w14:paraId="1C5F25A2" w14:textId="598B53CD" w:rsidR="006C3629" w:rsidRPr="006C3629" w:rsidRDefault="006C3629" w:rsidP="006C3629">
            <w:pPr>
              <w:spacing w:after="0"/>
              <w:jc w:val="center"/>
              <w:rPr>
                <w:sz w:val="18"/>
                <w:szCs w:val="18"/>
              </w:rPr>
            </w:pPr>
            <w:r w:rsidRPr="006C3629">
              <w:rPr>
                <w:color w:val="000000"/>
                <w:sz w:val="18"/>
                <w:szCs w:val="18"/>
              </w:rPr>
              <w:t>111,288</w:t>
            </w:r>
          </w:p>
        </w:tc>
        <w:tc>
          <w:tcPr>
            <w:tcW w:w="1062" w:type="dxa"/>
            <w:shd w:val="clear" w:color="auto" w:fill="auto"/>
            <w:vAlign w:val="bottom"/>
          </w:tcPr>
          <w:p w14:paraId="09338BB3" w14:textId="0C717F23" w:rsidR="006C3629" w:rsidRPr="006C3629" w:rsidRDefault="006C3629" w:rsidP="006C3629">
            <w:pPr>
              <w:spacing w:after="0"/>
              <w:jc w:val="center"/>
              <w:rPr>
                <w:sz w:val="18"/>
                <w:szCs w:val="18"/>
              </w:rPr>
            </w:pPr>
            <w:r w:rsidRPr="006C3629">
              <w:rPr>
                <w:color w:val="000000"/>
                <w:sz w:val="18"/>
                <w:szCs w:val="18"/>
              </w:rPr>
              <w:t>11,831</w:t>
            </w:r>
          </w:p>
        </w:tc>
        <w:tc>
          <w:tcPr>
            <w:tcW w:w="817" w:type="dxa"/>
            <w:vAlign w:val="bottom"/>
          </w:tcPr>
          <w:p w14:paraId="19830F52" w14:textId="6EC6038B" w:rsidR="006C3629" w:rsidRPr="006C3629" w:rsidRDefault="006C3629" w:rsidP="006C3629">
            <w:pPr>
              <w:spacing w:after="0"/>
              <w:jc w:val="center"/>
              <w:rPr>
                <w:color w:val="000000" w:themeColor="text1"/>
                <w:sz w:val="18"/>
                <w:szCs w:val="18"/>
              </w:rPr>
            </w:pPr>
            <w:r w:rsidRPr="006C3629">
              <w:rPr>
                <w:color w:val="000000"/>
                <w:sz w:val="18"/>
                <w:szCs w:val="18"/>
              </w:rPr>
              <w:t>463,262</w:t>
            </w:r>
          </w:p>
        </w:tc>
      </w:tr>
      <w:tr w:rsidR="006C3629" w:rsidRPr="005362B1" w14:paraId="6B62EDAE" w14:textId="77777777" w:rsidTr="006C3629">
        <w:trPr>
          <w:cantSplit/>
          <w:trHeight w:val="197"/>
          <w:jc w:val="center"/>
        </w:trPr>
        <w:tc>
          <w:tcPr>
            <w:tcW w:w="0" w:type="auto"/>
            <w:shd w:val="clear" w:color="auto" w:fill="auto"/>
            <w:noWrap/>
            <w:vAlign w:val="center"/>
            <w:hideMark/>
          </w:tcPr>
          <w:p w14:paraId="270B4BD6" w14:textId="77777777" w:rsidR="006C3629" w:rsidRPr="005362B1" w:rsidRDefault="006C3629" w:rsidP="006C3629">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776929A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1870E9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3EB506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bottom"/>
          </w:tcPr>
          <w:p w14:paraId="41C075D2" w14:textId="609F1A89" w:rsidR="006C3629" w:rsidRPr="006C3629" w:rsidRDefault="006C3629" w:rsidP="006C3629">
            <w:pPr>
              <w:spacing w:after="0"/>
              <w:jc w:val="center"/>
              <w:rPr>
                <w:sz w:val="18"/>
                <w:szCs w:val="18"/>
              </w:rPr>
            </w:pPr>
            <w:r w:rsidRPr="006C3629">
              <w:rPr>
                <w:color w:val="000000"/>
                <w:sz w:val="18"/>
                <w:szCs w:val="18"/>
              </w:rPr>
              <w:t>79,084</w:t>
            </w:r>
          </w:p>
        </w:tc>
        <w:tc>
          <w:tcPr>
            <w:tcW w:w="1062" w:type="dxa"/>
            <w:shd w:val="clear" w:color="auto" w:fill="auto"/>
            <w:vAlign w:val="bottom"/>
          </w:tcPr>
          <w:p w14:paraId="0F74C0B3" w14:textId="2437F44D" w:rsidR="006C3629" w:rsidRPr="006C3629" w:rsidRDefault="006C3629" w:rsidP="006C3629">
            <w:pPr>
              <w:spacing w:after="0"/>
              <w:jc w:val="center"/>
              <w:rPr>
                <w:sz w:val="18"/>
                <w:szCs w:val="18"/>
              </w:rPr>
            </w:pPr>
            <w:r w:rsidRPr="006C3629">
              <w:rPr>
                <w:color w:val="000000"/>
                <w:sz w:val="18"/>
                <w:szCs w:val="18"/>
              </w:rPr>
              <w:t>7,540</w:t>
            </w:r>
          </w:p>
        </w:tc>
        <w:tc>
          <w:tcPr>
            <w:tcW w:w="817" w:type="dxa"/>
            <w:vAlign w:val="bottom"/>
          </w:tcPr>
          <w:p w14:paraId="0D114A7A" w14:textId="5BA4758E" w:rsidR="006C3629" w:rsidRPr="006C3629" w:rsidRDefault="006C3629" w:rsidP="006C3629">
            <w:pPr>
              <w:spacing w:after="0"/>
              <w:jc w:val="center"/>
              <w:rPr>
                <w:color w:val="000000" w:themeColor="text1"/>
                <w:sz w:val="18"/>
                <w:szCs w:val="18"/>
              </w:rPr>
            </w:pPr>
            <w:r w:rsidRPr="006C3629">
              <w:rPr>
                <w:color w:val="000000"/>
                <w:sz w:val="18"/>
                <w:szCs w:val="18"/>
              </w:rPr>
              <w:t>362,383</w:t>
            </w:r>
          </w:p>
        </w:tc>
      </w:tr>
      <w:tr w:rsidR="006C3629" w:rsidRPr="005362B1" w14:paraId="62A1DDE8" w14:textId="77777777" w:rsidTr="006C3629">
        <w:trPr>
          <w:cantSplit/>
          <w:trHeight w:val="210"/>
          <w:jc w:val="center"/>
        </w:trPr>
        <w:tc>
          <w:tcPr>
            <w:tcW w:w="0" w:type="auto"/>
            <w:shd w:val="clear" w:color="auto" w:fill="auto"/>
            <w:noWrap/>
            <w:vAlign w:val="center"/>
            <w:hideMark/>
          </w:tcPr>
          <w:p w14:paraId="4D45115D" w14:textId="77777777" w:rsidR="006C3629" w:rsidRPr="005362B1" w:rsidRDefault="006C3629" w:rsidP="006C3629">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6DB7FF0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46BF1B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2C87A46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bottom"/>
          </w:tcPr>
          <w:p w14:paraId="6ABAE32D" w14:textId="31379DC7" w:rsidR="006C3629" w:rsidRPr="006C3629" w:rsidRDefault="006C3629" w:rsidP="006C3629">
            <w:pPr>
              <w:spacing w:after="0"/>
              <w:jc w:val="center"/>
              <w:rPr>
                <w:sz w:val="18"/>
                <w:szCs w:val="18"/>
              </w:rPr>
            </w:pPr>
            <w:r w:rsidRPr="006C3629">
              <w:rPr>
                <w:color w:val="000000"/>
                <w:sz w:val="18"/>
                <w:szCs w:val="18"/>
              </w:rPr>
              <w:t>62,598</w:t>
            </w:r>
          </w:p>
        </w:tc>
        <w:tc>
          <w:tcPr>
            <w:tcW w:w="1062" w:type="dxa"/>
            <w:shd w:val="clear" w:color="auto" w:fill="auto"/>
            <w:vAlign w:val="bottom"/>
          </w:tcPr>
          <w:p w14:paraId="1EAA146F" w14:textId="262F0535" w:rsidR="006C3629" w:rsidRPr="006C3629" w:rsidRDefault="006C3629" w:rsidP="006C3629">
            <w:pPr>
              <w:spacing w:after="0"/>
              <w:jc w:val="center"/>
              <w:rPr>
                <w:sz w:val="18"/>
                <w:szCs w:val="18"/>
              </w:rPr>
            </w:pPr>
            <w:r w:rsidRPr="006C3629">
              <w:rPr>
                <w:color w:val="000000"/>
                <w:sz w:val="18"/>
                <w:szCs w:val="18"/>
              </w:rPr>
              <w:t>5,599</w:t>
            </w:r>
          </w:p>
        </w:tc>
        <w:tc>
          <w:tcPr>
            <w:tcW w:w="817" w:type="dxa"/>
            <w:vAlign w:val="bottom"/>
          </w:tcPr>
          <w:p w14:paraId="7DDEAD0E" w14:textId="6F7F6E63" w:rsidR="006C3629" w:rsidRPr="006C3629" w:rsidRDefault="006C3629" w:rsidP="006C3629">
            <w:pPr>
              <w:spacing w:after="0"/>
              <w:jc w:val="center"/>
              <w:rPr>
                <w:color w:val="000000" w:themeColor="text1"/>
                <w:sz w:val="18"/>
                <w:szCs w:val="18"/>
              </w:rPr>
            </w:pPr>
            <w:r w:rsidRPr="006C3629">
              <w:rPr>
                <w:color w:val="000000"/>
                <w:sz w:val="18"/>
                <w:szCs w:val="18"/>
              </w:rPr>
              <w:t>255,983</w:t>
            </w:r>
          </w:p>
        </w:tc>
      </w:tr>
      <w:tr w:rsidR="006C3629" w:rsidRPr="005362B1" w14:paraId="45349EB1" w14:textId="77777777" w:rsidTr="006C3629">
        <w:trPr>
          <w:cantSplit/>
          <w:trHeight w:val="197"/>
          <w:jc w:val="center"/>
        </w:trPr>
        <w:tc>
          <w:tcPr>
            <w:tcW w:w="0" w:type="auto"/>
            <w:shd w:val="clear" w:color="auto" w:fill="auto"/>
            <w:noWrap/>
            <w:vAlign w:val="center"/>
            <w:hideMark/>
          </w:tcPr>
          <w:p w14:paraId="76CAF5CE" w14:textId="77777777" w:rsidR="006C3629" w:rsidRPr="005362B1" w:rsidRDefault="006C3629" w:rsidP="006C3629">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6344C8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60CFF9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25B41E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bottom"/>
          </w:tcPr>
          <w:p w14:paraId="0A0A301D" w14:textId="445D4037" w:rsidR="006C3629" w:rsidRPr="006C3629" w:rsidRDefault="006C3629" w:rsidP="006C3629">
            <w:pPr>
              <w:spacing w:after="0"/>
              <w:jc w:val="center"/>
              <w:rPr>
                <w:sz w:val="18"/>
                <w:szCs w:val="18"/>
              </w:rPr>
            </w:pPr>
            <w:r w:rsidRPr="006C3629">
              <w:rPr>
                <w:color w:val="000000"/>
                <w:sz w:val="18"/>
                <w:szCs w:val="18"/>
              </w:rPr>
              <w:t>48,276</w:t>
            </w:r>
          </w:p>
        </w:tc>
        <w:tc>
          <w:tcPr>
            <w:tcW w:w="1062" w:type="dxa"/>
            <w:shd w:val="clear" w:color="auto" w:fill="auto"/>
            <w:vAlign w:val="bottom"/>
          </w:tcPr>
          <w:p w14:paraId="43E48AC6" w14:textId="5B54A6D4" w:rsidR="006C3629" w:rsidRPr="006C3629" w:rsidRDefault="006C3629" w:rsidP="006C3629">
            <w:pPr>
              <w:spacing w:after="0"/>
              <w:jc w:val="center"/>
              <w:rPr>
                <w:sz w:val="18"/>
                <w:szCs w:val="18"/>
              </w:rPr>
            </w:pPr>
            <w:r w:rsidRPr="006C3629">
              <w:rPr>
                <w:color w:val="000000"/>
                <w:sz w:val="18"/>
                <w:szCs w:val="18"/>
              </w:rPr>
              <w:t>4,390</w:t>
            </w:r>
          </w:p>
        </w:tc>
        <w:tc>
          <w:tcPr>
            <w:tcW w:w="817" w:type="dxa"/>
            <w:vAlign w:val="bottom"/>
          </w:tcPr>
          <w:p w14:paraId="31AC9749" w14:textId="279F01F3" w:rsidR="006C3629" w:rsidRPr="006C3629" w:rsidRDefault="006C3629" w:rsidP="006C3629">
            <w:pPr>
              <w:spacing w:after="0"/>
              <w:jc w:val="center"/>
              <w:rPr>
                <w:color w:val="000000" w:themeColor="text1"/>
                <w:sz w:val="18"/>
                <w:szCs w:val="18"/>
              </w:rPr>
            </w:pPr>
            <w:r w:rsidRPr="006C3629">
              <w:rPr>
                <w:color w:val="000000"/>
                <w:sz w:val="18"/>
                <w:szCs w:val="18"/>
              </w:rPr>
              <w:t>161,564</w:t>
            </w:r>
          </w:p>
        </w:tc>
      </w:tr>
      <w:tr w:rsidR="006C3629" w:rsidRPr="005362B1" w14:paraId="76A2E92A" w14:textId="77777777" w:rsidTr="006C3629">
        <w:trPr>
          <w:cantSplit/>
          <w:trHeight w:val="197"/>
          <w:jc w:val="center"/>
        </w:trPr>
        <w:tc>
          <w:tcPr>
            <w:tcW w:w="0" w:type="auto"/>
            <w:shd w:val="clear" w:color="auto" w:fill="auto"/>
            <w:noWrap/>
            <w:vAlign w:val="center"/>
            <w:hideMark/>
          </w:tcPr>
          <w:p w14:paraId="0EB8B79B" w14:textId="77777777" w:rsidR="006C3629" w:rsidRPr="005362B1" w:rsidRDefault="006C3629" w:rsidP="006C3629">
            <w:pPr>
              <w:spacing w:after="0"/>
              <w:jc w:val="center"/>
              <w:rPr>
                <w:sz w:val="18"/>
                <w:szCs w:val="18"/>
              </w:rPr>
            </w:pPr>
            <w:r w:rsidRPr="005362B1">
              <w:rPr>
                <w:color w:val="000000"/>
                <w:sz w:val="18"/>
                <w:szCs w:val="18"/>
              </w:rPr>
              <w:t>2018</w:t>
            </w:r>
          </w:p>
        </w:tc>
        <w:tc>
          <w:tcPr>
            <w:tcW w:w="846" w:type="dxa"/>
            <w:shd w:val="clear" w:color="auto" w:fill="auto"/>
            <w:vAlign w:val="center"/>
          </w:tcPr>
          <w:p w14:paraId="5F687DD6"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46B074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7A6C72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bottom"/>
          </w:tcPr>
          <w:p w14:paraId="2D835881" w14:textId="064B5FA0" w:rsidR="006C3629" w:rsidRPr="006C3629" w:rsidRDefault="006C3629" w:rsidP="006C3629">
            <w:pPr>
              <w:spacing w:after="0"/>
              <w:jc w:val="center"/>
              <w:rPr>
                <w:b/>
                <w:sz w:val="18"/>
                <w:szCs w:val="18"/>
              </w:rPr>
            </w:pPr>
            <w:r w:rsidRPr="006C3629">
              <w:rPr>
                <w:color w:val="000000"/>
                <w:sz w:val="18"/>
                <w:szCs w:val="18"/>
              </w:rPr>
              <w:t>42,448</w:t>
            </w:r>
          </w:p>
        </w:tc>
        <w:tc>
          <w:tcPr>
            <w:tcW w:w="1062" w:type="dxa"/>
            <w:shd w:val="clear" w:color="auto" w:fill="auto"/>
            <w:vAlign w:val="bottom"/>
          </w:tcPr>
          <w:p w14:paraId="22E7208F" w14:textId="5DEE92B7" w:rsidR="006C3629" w:rsidRPr="006C3629" w:rsidRDefault="006C3629" w:rsidP="006C3629">
            <w:pPr>
              <w:spacing w:after="0"/>
              <w:jc w:val="center"/>
              <w:rPr>
                <w:sz w:val="18"/>
                <w:szCs w:val="18"/>
              </w:rPr>
            </w:pPr>
            <w:r w:rsidRPr="006C3629">
              <w:rPr>
                <w:color w:val="000000"/>
                <w:sz w:val="18"/>
                <w:szCs w:val="18"/>
              </w:rPr>
              <w:t>4,549</w:t>
            </w:r>
          </w:p>
        </w:tc>
        <w:tc>
          <w:tcPr>
            <w:tcW w:w="817" w:type="dxa"/>
            <w:vAlign w:val="bottom"/>
          </w:tcPr>
          <w:p w14:paraId="17D8E3AC" w14:textId="442200FC" w:rsidR="006C3629" w:rsidRPr="006C3629" w:rsidRDefault="006C3629" w:rsidP="006C3629">
            <w:pPr>
              <w:spacing w:after="0"/>
              <w:jc w:val="center"/>
              <w:rPr>
                <w:color w:val="000000" w:themeColor="text1"/>
                <w:sz w:val="18"/>
                <w:szCs w:val="18"/>
              </w:rPr>
            </w:pPr>
            <w:r w:rsidRPr="006C3629">
              <w:rPr>
                <w:color w:val="000000"/>
                <w:sz w:val="18"/>
                <w:szCs w:val="18"/>
              </w:rPr>
              <w:t>137,613</w:t>
            </w:r>
          </w:p>
        </w:tc>
      </w:tr>
      <w:tr w:rsidR="006C3629" w:rsidRPr="005362B1" w14:paraId="25C60479" w14:textId="77777777" w:rsidTr="006C3629">
        <w:trPr>
          <w:cantSplit/>
          <w:trHeight w:val="210"/>
          <w:jc w:val="center"/>
        </w:trPr>
        <w:tc>
          <w:tcPr>
            <w:tcW w:w="0" w:type="auto"/>
            <w:shd w:val="clear" w:color="auto" w:fill="auto"/>
            <w:noWrap/>
            <w:vAlign w:val="center"/>
          </w:tcPr>
          <w:p w14:paraId="62D7EC7D" w14:textId="77777777" w:rsidR="006C3629" w:rsidRPr="005362B1" w:rsidRDefault="006C3629" w:rsidP="006C3629">
            <w:pPr>
              <w:spacing w:after="0"/>
              <w:jc w:val="center"/>
              <w:rPr>
                <w:sz w:val="18"/>
                <w:szCs w:val="18"/>
              </w:rPr>
            </w:pPr>
            <w:r w:rsidRPr="005362B1">
              <w:rPr>
                <w:color w:val="000000"/>
                <w:sz w:val="18"/>
                <w:szCs w:val="18"/>
              </w:rPr>
              <w:t>2019</w:t>
            </w:r>
          </w:p>
        </w:tc>
        <w:tc>
          <w:tcPr>
            <w:tcW w:w="846" w:type="dxa"/>
            <w:shd w:val="clear" w:color="auto" w:fill="auto"/>
            <w:vAlign w:val="center"/>
          </w:tcPr>
          <w:p w14:paraId="1098578C"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3F634B0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5F4356F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bottom"/>
          </w:tcPr>
          <w:p w14:paraId="356B22E2" w14:textId="1A253DA1" w:rsidR="006C3629" w:rsidRPr="006C3629" w:rsidRDefault="006C3629" w:rsidP="006C3629">
            <w:pPr>
              <w:spacing w:after="0"/>
              <w:jc w:val="center"/>
              <w:rPr>
                <w:b/>
                <w:sz w:val="18"/>
                <w:szCs w:val="18"/>
              </w:rPr>
            </w:pPr>
            <w:r w:rsidRPr="006C3629">
              <w:rPr>
                <w:color w:val="000000"/>
                <w:sz w:val="18"/>
                <w:szCs w:val="18"/>
              </w:rPr>
              <w:t>41,786</w:t>
            </w:r>
          </w:p>
        </w:tc>
        <w:tc>
          <w:tcPr>
            <w:tcW w:w="1062" w:type="dxa"/>
            <w:shd w:val="clear" w:color="auto" w:fill="auto"/>
            <w:vAlign w:val="bottom"/>
          </w:tcPr>
          <w:p w14:paraId="6A260EF1" w14:textId="784CB456" w:rsidR="006C3629" w:rsidRPr="006C3629" w:rsidRDefault="006C3629" w:rsidP="006C3629">
            <w:pPr>
              <w:spacing w:after="0"/>
              <w:jc w:val="center"/>
              <w:rPr>
                <w:sz w:val="18"/>
                <w:szCs w:val="18"/>
              </w:rPr>
            </w:pPr>
            <w:r w:rsidRPr="006C3629">
              <w:rPr>
                <w:color w:val="000000"/>
                <w:sz w:val="18"/>
                <w:szCs w:val="18"/>
              </w:rPr>
              <w:t>4,293</w:t>
            </w:r>
          </w:p>
        </w:tc>
        <w:tc>
          <w:tcPr>
            <w:tcW w:w="817" w:type="dxa"/>
            <w:vAlign w:val="bottom"/>
          </w:tcPr>
          <w:p w14:paraId="51182165" w14:textId="2D20C90E" w:rsidR="006C3629" w:rsidRPr="006C3629" w:rsidRDefault="006C3629" w:rsidP="006C3629">
            <w:pPr>
              <w:spacing w:after="0"/>
              <w:jc w:val="center"/>
              <w:rPr>
                <w:color w:val="000000" w:themeColor="text1"/>
                <w:sz w:val="18"/>
                <w:szCs w:val="18"/>
              </w:rPr>
            </w:pPr>
            <w:r w:rsidRPr="006C3629">
              <w:rPr>
                <w:color w:val="000000"/>
                <w:sz w:val="18"/>
                <w:szCs w:val="18"/>
              </w:rPr>
              <w:t>146,791</w:t>
            </w:r>
          </w:p>
        </w:tc>
      </w:tr>
      <w:tr w:rsidR="006C3629" w:rsidRPr="005362B1" w14:paraId="575A8196" w14:textId="77777777" w:rsidTr="006C3629">
        <w:trPr>
          <w:cantSplit/>
          <w:trHeight w:val="197"/>
          <w:jc w:val="center"/>
        </w:trPr>
        <w:tc>
          <w:tcPr>
            <w:tcW w:w="0" w:type="auto"/>
            <w:shd w:val="clear" w:color="auto" w:fill="auto"/>
            <w:noWrap/>
            <w:vAlign w:val="center"/>
          </w:tcPr>
          <w:p w14:paraId="38A65533" w14:textId="77777777" w:rsidR="006C3629" w:rsidRPr="005362B1" w:rsidRDefault="006C3629" w:rsidP="006C3629">
            <w:pPr>
              <w:spacing w:after="0"/>
              <w:jc w:val="center"/>
              <w:rPr>
                <w:sz w:val="18"/>
                <w:szCs w:val="18"/>
              </w:rPr>
            </w:pPr>
            <w:r w:rsidRPr="005362B1">
              <w:rPr>
                <w:color w:val="000000"/>
                <w:sz w:val="18"/>
                <w:szCs w:val="18"/>
              </w:rPr>
              <w:t>2020</w:t>
            </w:r>
          </w:p>
        </w:tc>
        <w:tc>
          <w:tcPr>
            <w:tcW w:w="846" w:type="dxa"/>
            <w:shd w:val="clear" w:color="auto" w:fill="auto"/>
            <w:vAlign w:val="center"/>
          </w:tcPr>
          <w:p w14:paraId="601F44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2A9B18D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1B15929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bottom"/>
          </w:tcPr>
          <w:p w14:paraId="25A60041" w14:textId="4017C301" w:rsidR="006C3629" w:rsidRPr="006C3629" w:rsidDel="00496B0C" w:rsidRDefault="006C3629" w:rsidP="006C3629">
            <w:pPr>
              <w:spacing w:after="0"/>
              <w:jc w:val="center"/>
              <w:rPr>
                <w:b/>
                <w:sz w:val="18"/>
                <w:szCs w:val="18"/>
              </w:rPr>
            </w:pPr>
            <w:r w:rsidRPr="006C3629">
              <w:rPr>
                <w:color w:val="000000"/>
                <w:sz w:val="18"/>
                <w:szCs w:val="18"/>
              </w:rPr>
              <w:t>41,907</w:t>
            </w:r>
          </w:p>
        </w:tc>
        <w:tc>
          <w:tcPr>
            <w:tcW w:w="1062" w:type="dxa"/>
            <w:shd w:val="clear" w:color="auto" w:fill="auto"/>
            <w:vAlign w:val="bottom"/>
          </w:tcPr>
          <w:p w14:paraId="6C647D13" w14:textId="38330EA4" w:rsidR="006C3629" w:rsidRPr="006C3629" w:rsidDel="00496B0C" w:rsidRDefault="006C3629" w:rsidP="006C3629">
            <w:pPr>
              <w:spacing w:after="0"/>
              <w:jc w:val="center"/>
              <w:rPr>
                <w:sz w:val="18"/>
                <w:szCs w:val="18"/>
              </w:rPr>
            </w:pPr>
            <w:r w:rsidRPr="006C3629">
              <w:rPr>
                <w:color w:val="000000"/>
                <w:sz w:val="18"/>
                <w:szCs w:val="18"/>
              </w:rPr>
              <w:t>4,216</w:t>
            </w:r>
          </w:p>
        </w:tc>
        <w:tc>
          <w:tcPr>
            <w:tcW w:w="817" w:type="dxa"/>
            <w:vAlign w:val="bottom"/>
          </w:tcPr>
          <w:p w14:paraId="661F3C55" w14:textId="46DFAD9B" w:rsidR="006C3629" w:rsidRPr="006C3629" w:rsidDel="00496B0C" w:rsidRDefault="006C3629" w:rsidP="006C3629">
            <w:pPr>
              <w:spacing w:after="0"/>
              <w:jc w:val="center"/>
              <w:rPr>
                <w:color w:val="000000" w:themeColor="text1"/>
                <w:sz w:val="18"/>
                <w:szCs w:val="18"/>
              </w:rPr>
            </w:pPr>
            <w:r w:rsidRPr="006C3629">
              <w:rPr>
                <w:color w:val="000000"/>
                <w:sz w:val="18"/>
                <w:szCs w:val="18"/>
              </w:rPr>
              <w:t>159,919</w:t>
            </w:r>
          </w:p>
        </w:tc>
      </w:tr>
      <w:tr w:rsidR="006C3629" w:rsidRPr="005362B1" w14:paraId="623D88D0" w14:textId="77777777" w:rsidTr="006C3629">
        <w:trPr>
          <w:cantSplit/>
          <w:trHeight w:val="197"/>
          <w:jc w:val="center"/>
        </w:trPr>
        <w:tc>
          <w:tcPr>
            <w:tcW w:w="0" w:type="auto"/>
            <w:shd w:val="clear" w:color="auto" w:fill="auto"/>
            <w:noWrap/>
            <w:vAlign w:val="center"/>
          </w:tcPr>
          <w:p w14:paraId="462A493C" w14:textId="77777777" w:rsidR="006C3629" w:rsidRPr="005362B1" w:rsidRDefault="006C3629" w:rsidP="006C3629">
            <w:pPr>
              <w:spacing w:after="0"/>
              <w:jc w:val="center"/>
              <w:rPr>
                <w:sz w:val="18"/>
                <w:szCs w:val="18"/>
              </w:rPr>
            </w:pPr>
            <w:r w:rsidRPr="005362B1">
              <w:rPr>
                <w:color w:val="000000"/>
                <w:sz w:val="18"/>
                <w:szCs w:val="18"/>
              </w:rPr>
              <w:t>2021</w:t>
            </w:r>
          </w:p>
        </w:tc>
        <w:tc>
          <w:tcPr>
            <w:tcW w:w="846" w:type="dxa"/>
            <w:shd w:val="clear" w:color="auto" w:fill="auto"/>
            <w:vAlign w:val="center"/>
          </w:tcPr>
          <w:p w14:paraId="5F48524B"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7489FCB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CB18AF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bottom"/>
          </w:tcPr>
          <w:p w14:paraId="722C26E0" w14:textId="2F3568B1" w:rsidR="006C3629" w:rsidRPr="006C3629" w:rsidRDefault="006C3629" w:rsidP="006C3629">
            <w:pPr>
              <w:spacing w:after="0"/>
              <w:jc w:val="center"/>
              <w:rPr>
                <w:b/>
                <w:sz w:val="18"/>
                <w:szCs w:val="18"/>
              </w:rPr>
            </w:pPr>
            <w:r w:rsidRPr="006C3629">
              <w:rPr>
                <w:color w:val="000000"/>
                <w:sz w:val="18"/>
                <w:szCs w:val="18"/>
              </w:rPr>
              <w:t>50,256</w:t>
            </w:r>
          </w:p>
        </w:tc>
        <w:tc>
          <w:tcPr>
            <w:tcW w:w="1062" w:type="dxa"/>
            <w:shd w:val="clear" w:color="auto" w:fill="auto"/>
            <w:vAlign w:val="bottom"/>
          </w:tcPr>
          <w:p w14:paraId="22DC4BCC" w14:textId="64C47C5D" w:rsidR="006C3629" w:rsidRPr="006C3629" w:rsidDel="00496B0C" w:rsidRDefault="006C3629" w:rsidP="006C3629">
            <w:pPr>
              <w:spacing w:after="0"/>
              <w:jc w:val="center"/>
              <w:rPr>
                <w:sz w:val="18"/>
                <w:szCs w:val="18"/>
              </w:rPr>
            </w:pPr>
            <w:r w:rsidRPr="006C3629">
              <w:rPr>
                <w:color w:val="000000"/>
                <w:sz w:val="18"/>
                <w:szCs w:val="18"/>
              </w:rPr>
              <w:t>4,537</w:t>
            </w:r>
          </w:p>
        </w:tc>
        <w:tc>
          <w:tcPr>
            <w:tcW w:w="817" w:type="dxa"/>
            <w:vAlign w:val="bottom"/>
          </w:tcPr>
          <w:p w14:paraId="7854A4A7" w14:textId="22E865DF" w:rsidR="006C3629" w:rsidRPr="006C3629" w:rsidRDefault="006C3629" w:rsidP="006C3629">
            <w:pPr>
              <w:spacing w:after="0"/>
              <w:jc w:val="center"/>
              <w:rPr>
                <w:sz w:val="18"/>
                <w:szCs w:val="18"/>
              </w:rPr>
            </w:pPr>
            <w:r w:rsidRPr="006C3629">
              <w:rPr>
                <w:color w:val="000000"/>
                <w:sz w:val="18"/>
                <w:szCs w:val="18"/>
              </w:rPr>
              <w:t>178,117</w:t>
            </w:r>
          </w:p>
        </w:tc>
      </w:tr>
      <w:tr w:rsidR="006C3629" w:rsidRPr="005362B1" w14:paraId="4173DD0E" w14:textId="77777777" w:rsidTr="006C3629">
        <w:trPr>
          <w:cantSplit/>
          <w:trHeight w:val="210"/>
          <w:jc w:val="center"/>
        </w:trPr>
        <w:tc>
          <w:tcPr>
            <w:tcW w:w="0" w:type="auto"/>
            <w:shd w:val="clear" w:color="auto" w:fill="auto"/>
            <w:noWrap/>
            <w:vAlign w:val="center"/>
          </w:tcPr>
          <w:p w14:paraId="6DB66E00" w14:textId="77777777" w:rsidR="006C3629" w:rsidRPr="005362B1" w:rsidRDefault="006C3629" w:rsidP="006C3629">
            <w:pPr>
              <w:spacing w:after="0"/>
              <w:jc w:val="center"/>
              <w:rPr>
                <w:sz w:val="18"/>
                <w:szCs w:val="18"/>
              </w:rPr>
            </w:pPr>
            <w:r w:rsidRPr="005362B1">
              <w:rPr>
                <w:color w:val="000000"/>
                <w:sz w:val="18"/>
                <w:szCs w:val="18"/>
              </w:rPr>
              <w:t>2022</w:t>
            </w:r>
          </w:p>
        </w:tc>
        <w:tc>
          <w:tcPr>
            <w:tcW w:w="846" w:type="dxa"/>
            <w:shd w:val="clear" w:color="auto" w:fill="auto"/>
            <w:vAlign w:val="center"/>
          </w:tcPr>
          <w:p w14:paraId="0AA6D90F"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3DE1CD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1A8317FA"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bottom"/>
          </w:tcPr>
          <w:p w14:paraId="323B9F86" w14:textId="2D1FB4C2" w:rsidR="006C3629" w:rsidRPr="006C3629" w:rsidRDefault="006C3629" w:rsidP="006C3629">
            <w:pPr>
              <w:spacing w:after="0"/>
              <w:jc w:val="center"/>
              <w:rPr>
                <w:b/>
                <w:sz w:val="18"/>
                <w:szCs w:val="18"/>
              </w:rPr>
            </w:pPr>
            <w:r w:rsidRPr="006C3629">
              <w:rPr>
                <w:color w:val="000000"/>
                <w:sz w:val="18"/>
                <w:szCs w:val="18"/>
              </w:rPr>
              <w:t>55,452</w:t>
            </w:r>
          </w:p>
        </w:tc>
        <w:tc>
          <w:tcPr>
            <w:tcW w:w="1062" w:type="dxa"/>
            <w:shd w:val="clear" w:color="auto" w:fill="auto"/>
            <w:vAlign w:val="bottom"/>
          </w:tcPr>
          <w:p w14:paraId="34639905" w14:textId="5426E4F8" w:rsidR="006C3629" w:rsidRPr="006C3629" w:rsidDel="00496B0C" w:rsidRDefault="006C3629" w:rsidP="006C3629">
            <w:pPr>
              <w:spacing w:after="0"/>
              <w:jc w:val="center"/>
              <w:rPr>
                <w:sz w:val="18"/>
                <w:szCs w:val="18"/>
              </w:rPr>
            </w:pPr>
            <w:r w:rsidRPr="006C3629">
              <w:rPr>
                <w:color w:val="000000"/>
                <w:sz w:val="18"/>
                <w:szCs w:val="18"/>
              </w:rPr>
              <w:t>4,940</w:t>
            </w:r>
          </w:p>
        </w:tc>
        <w:tc>
          <w:tcPr>
            <w:tcW w:w="817" w:type="dxa"/>
            <w:vAlign w:val="bottom"/>
          </w:tcPr>
          <w:p w14:paraId="6BF21747" w14:textId="4CFB6562" w:rsidR="006C3629" w:rsidRPr="006C3629" w:rsidRDefault="006C3629" w:rsidP="006C3629">
            <w:pPr>
              <w:spacing w:after="0"/>
              <w:jc w:val="center"/>
              <w:rPr>
                <w:sz w:val="18"/>
                <w:szCs w:val="18"/>
              </w:rPr>
            </w:pPr>
            <w:r w:rsidRPr="006C3629">
              <w:rPr>
                <w:color w:val="000000"/>
                <w:sz w:val="18"/>
                <w:szCs w:val="18"/>
              </w:rPr>
              <w:t>180,403</w:t>
            </w:r>
          </w:p>
        </w:tc>
      </w:tr>
      <w:tr w:rsidR="006C3629" w:rsidRPr="005362B1" w14:paraId="7F29D997" w14:textId="77777777" w:rsidTr="006C3629">
        <w:trPr>
          <w:cantSplit/>
          <w:trHeight w:val="197"/>
          <w:jc w:val="center"/>
        </w:trPr>
        <w:tc>
          <w:tcPr>
            <w:tcW w:w="0" w:type="auto"/>
            <w:shd w:val="clear" w:color="auto" w:fill="auto"/>
            <w:noWrap/>
            <w:vAlign w:val="center"/>
          </w:tcPr>
          <w:p w14:paraId="14F4290C" w14:textId="77777777" w:rsidR="006C3629" w:rsidRPr="005362B1" w:rsidRDefault="006C3629" w:rsidP="006C3629">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75D765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6358568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4EFB9C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bottom"/>
          </w:tcPr>
          <w:p w14:paraId="25A47512" w14:textId="7386EEC4" w:rsidR="006C3629" w:rsidRPr="006C3629" w:rsidRDefault="006C3629" w:rsidP="006C3629">
            <w:pPr>
              <w:spacing w:after="0"/>
              <w:jc w:val="center"/>
              <w:rPr>
                <w:color w:val="000000"/>
                <w:sz w:val="18"/>
                <w:szCs w:val="18"/>
              </w:rPr>
            </w:pPr>
            <w:r w:rsidRPr="006C3629">
              <w:rPr>
                <w:color w:val="000000"/>
                <w:sz w:val="18"/>
                <w:szCs w:val="18"/>
              </w:rPr>
              <w:t>54,246</w:t>
            </w:r>
          </w:p>
        </w:tc>
        <w:tc>
          <w:tcPr>
            <w:tcW w:w="1062" w:type="dxa"/>
            <w:shd w:val="clear" w:color="auto" w:fill="auto"/>
            <w:vAlign w:val="bottom"/>
          </w:tcPr>
          <w:p w14:paraId="312C08E2" w14:textId="28F9C041" w:rsidR="006C3629" w:rsidRPr="006C3629" w:rsidRDefault="006C3629" w:rsidP="006C3629">
            <w:pPr>
              <w:spacing w:after="0"/>
              <w:jc w:val="center"/>
              <w:rPr>
                <w:color w:val="000000"/>
                <w:sz w:val="18"/>
                <w:szCs w:val="18"/>
              </w:rPr>
            </w:pPr>
            <w:r w:rsidRPr="006C3629">
              <w:rPr>
                <w:color w:val="000000"/>
                <w:sz w:val="18"/>
                <w:szCs w:val="18"/>
              </w:rPr>
              <w:t>5,070</w:t>
            </w:r>
          </w:p>
        </w:tc>
        <w:tc>
          <w:tcPr>
            <w:tcW w:w="817" w:type="dxa"/>
            <w:vAlign w:val="bottom"/>
          </w:tcPr>
          <w:p w14:paraId="015D9BAC" w14:textId="17871D80" w:rsidR="006C3629" w:rsidRPr="006C3629" w:rsidRDefault="006C3629" w:rsidP="006C3629">
            <w:pPr>
              <w:spacing w:after="0"/>
              <w:jc w:val="center"/>
              <w:rPr>
                <w:color w:val="000000"/>
                <w:sz w:val="18"/>
                <w:szCs w:val="18"/>
              </w:rPr>
            </w:pPr>
            <w:r w:rsidRPr="006C3629">
              <w:rPr>
                <w:color w:val="000000"/>
                <w:sz w:val="18"/>
                <w:szCs w:val="18"/>
              </w:rPr>
              <w:t>174,394</w:t>
            </w:r>
          </w:p>
        </w:tc>
      </w:tr>
      <w:tr w:rsidR="006C3629" w:rsidRPr="005362B1" w14:paraId="00782265" w14:textId="77777777" w:rsidTr="006C3629">
        <w:trPr>
          <w:cantSplit/>
          <w:trHeight w:val="197"/>
          <w:jc w:val="center"/>
        </w:trPr>
        <w:tc>
          <w:tcPr>
            <w:tcW w:w="0" w:type="auto"/>
            <w:shd w:val="clear" w:color="auto" w:fill="auto"/>
            <w:noWrap/>
            <w:vAlign w:val="center"/>
          </w:tcPr>
          <w:p w14:paraId="038D7A55" w14:textId="77777777" w:rsidR="006C3629" w:rsidRPr="005362B1" w:rsidRDefault="006C3629" w:rsidP="006C3629">
            <w:pPr>
              <w:spacing w:after="0"/>
              <w:jc w:val="center"/>
              <w:rPr>
                <w:sz w:val="18"/>
                <w:szCs w:val="18"/>
              </w:rPr>
            </w:pPr>
            <w:r w:rsidRPr="005362B1">
              <w:rPr>
                <w:color w:val="000000"/>
                <w:sz w:val="18"/>
                <w:szCs w:val="18"/>
              </w:rPr>
              <w:t>2024</w:t>
            </w:r>
          </w:p>
        </w:tc>
        <w:tc>
          <w:tcPr>
            <w:tcW w:w="846" w:type="dxa"/>
            <w:shd w:val="clear" w:color="auto" w:fill="auto"/>
            <w:vAlign w:val="center"/>
          </w:tcPr>
          <w:p w14:paraId="659AD349"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7FA8918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00E2D09E"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bottom"/>
          </w:tcPr>
          <w:p w14:paraId="1869ED48" w14:textId="121577AC" w:rsidR="006C3629" w:rsidRPr="006C3629" w:rsidRDefault="006C3629" w:rsidP="006C3629">
            <w:pPr>
              <w:spacing w:after="0"/>
              <w:jc w:val="center"/>
              <w:rPr>
                <w:color w:val="000000"/>
                <w:sz w:val="18"/>
                <w:szCs w:val="18"/>
              </w:rPr>
            </w:pPr>
            <w:r w:rsidRPr="006C3629">
              <w:rPr>
                <w:color w:val="000000"/>
                <w:sz w:val="18"/>
                <w:szCs w:val="18"/>
              </w:rPr>
              <w:t>52,034</w:t>
            </w:r>
          </w:p>
        </w:tc>
        <w:tc>
          <w:tcPr>
            <w:tcW w:w="1062" w:type="dxa"/>
            <w:shd w:val="clear" w:color="auto" w:fill="auto"/>
            <w:vAlign w:val="bottom"/>
          </w:tcPr>
          <w:p w14:paraId="32C09942" w14:textId="0186C22D" w:rsidR="006C3629" w:rsidRPr="006C3629" w:rsidRDefault="006C3629" w:rsidP="006C3629">
            <w:pPr>
              <w:spacing w:after="0"/>
              <w:jc w:val="center"/>
              <w:rPr>
                <w:color w:val="000000"/>
                <w:sz w:val="18"/>
                <w:szCs w:val="18"/>
              </w:rPr>
            </w:pPr>
            <w:r w:rsidRPr="006C3629">
              <w:rPr>
                <w:color w:val="000000"/>
                <w:sz w:val="18"/>
                <w:szCs w:val="18"/>
              </w:rPr>
              <w:t>5,160</w:t>
            </w:r>
          </w:p>
        </w:tc>
        <w:tc>
          <w:tcPr>
            <w:tcW w:w="817" w:type="dxa"/>
            <w:vAlign w:val="bottom"/>
          </w:tcPr>
          <w:p w14:paraId="21C43D80" w14:textId="3F7E4CAF" w:rsidR="006C3629" w:rsidRPr="006C3629" w:rsidRDefault="006C3629" w:rsidP="006C3629">
            <w:pPr>
              <w:spacing w:after="0"/>
              <w:jc w:val="center"/>
              <w:rPr>
                <w:color w:val="000000"/>
                <w:sz w:val="18"/>
                <w:szCs w:val="18"/>
              </w:rPr>
            </w:pPr>
            <w:r w:rsidRPr="006C3629">
              <w:rPr>
                <w:color w:val="000000"/>
                <w:sz w:val="18"/>
                <w:szCs w:val="18"/>
              </w:rPr>
              <w:t>174,445</w:t>
            </w:r>
          </w:p>
        </w:tc>
      </w:tr>
      <w:tr w:rsidR="006C3629" w:rsidRPr="005362B1" w14:paraId="406E3D9C" w14:textId="77777777" w:rsidTr="006C3629">
        <w:trPr>
          <w:cantSplit/>
          <w:trHeight w:val="80"/>
          <w:jc w:val="center"/>
        </w:trPr>
        <w:tc>
          <w:tcPr>
            <w:tcW w:w="0" w:type="auto"/>
            <w:tcBorders>
              <w:bottom w:val="single" w:sz="4" w:space="0" w:color="auto"/>
            </w:tcBorders>
            <w:shd w:val="clear" w:color="auto" w:fill="auto"/>
            <w:noWrap/>
            <w:vAlign w:val="center"/>
          </w:tcPr>
          <w:p w14:paraId="1BCC3215" w14:textId="77777777" w:rsidR="006C3629" w:rsidRPr="005362B1" w:rsidRDefault="006C3629" w:rsidP="006C3629">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03AA000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2BCEB5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340FFDC3"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bottom"/>
          </w:tcPr>
          <w:p w14:paraId="6486E0ED" w14:textId="0F84CCCF" w:rsidR="006C3629" w:rsidRPr="006C3629" w:rsidRDefault="006C3629" w:rsidP="006C3629">
            <w:pPr>
              <w:spacing w:after="0"/>
              <w:jc w:val="center"/>
              <w:rPr>
                <w:color w:val="000000"/>
                <w:sz w:val="18"/>
                <w:szCs w:val="18"/>
              </w:rPr>
            </w:pPr>
            <w:r w:rsidRPr="006C3629">
              <w:rPr>
                <w:color w:val="000000"/>
                <w:sz w:val="18"/>
                <w:szCs w:val="18"/>
              </w:rPr>
              <w:t>46,920</w:t>
            </w:r>
          </w:p>
        </w:tc>
        <w:tc>
          <w:tcPr>
            <w:tcW w:w="1062" w:type="dxa"/>
            <w:tcBorders>
              <w:bottom w:val="single" w:sz="4" w:space="0" w:color="auto"/>
            </w:tcBorders>
            <w:shd w:val="clear" w:color="auto" w:fill="auto"/>
            <w:vAlign w:val="bottom"/>
          </w:tcPr>
          <w:p w14:paraId="256FE20E" w14:textId="6497C9C3" w:rsidR="006C3629" w:rsidRPr="006C3629" w:rsidRDefault="006C3629" w:rsidP="006C3629">
            <w:pPr>
              <w:spacing w:after="0"/>
              <w:jc w:val="center"/>
              <w:rPr>
                <w:color w:val="000000"/>
                <w:sz w:val="18"/>
                <w:szCs w:val="18"/>
              </w:rPr>
            </w:pPr>
            <w:r w:rsidRPr="006C3629">
              <w:rPr>
                <w:color w:val="000000"/>
                <w:sz w:val="18"/>
                <w:szCs w:val="18"/>
              </w:rPr>
              <w:t>5,643</w:t>
            </w:r>
          </w:p>
        </w:tc>
        <w:tc>
          <w:tcPr>
            <w:tcW w:w="817" w:type="dxa"/>
            <w:tcBorders>
              <w:bottom w:val="single" w:sz="4" w:space="0" w:color="auto"/>
            </w:tcBorders>
            <w:vAlign w:val="bottom"/>
          </w:tcPr>
          <w:p w14:paraId="503FF386" w14:textId="39B8BF5E" w:rsidR="006C3629" w:rsidRPr="006C3629" w:rsidRDefault="006C3629" w:rsidP="006C3629">
            <w:pPr>
              <w:spacing w:after="0"/>
              <w:jc w:val="center"/>
              <w:rPr>
                <w:color w:val="000000"/>
                <w:sz w:val="18"/>
                <w:szCs w:val="18"/>
              </w:rPr>
            </w:pPr>
            <w:r w:rsidRPr="006C3629">
              <w:rPr>
                <w:color w:val="000000"/>
                <w:sz w:val="18"/>
                <w:szCs w:val="18"/>
              </w:rPr>
              <w:t>177,497</w:t>
            </w:r>
          </w:p>
        </w:tc>
      </w:tr>
    </w:tbl>
    <w:p w14:paraId="603E7305" w14:textId="77777777" w:rsidR="0088536F" w:rsidRPr="005362B1" w:rsidRDefault="0088536F" w:rsidP="0088536F">
      <w:pPr>
        <w:spacing w:line="259" w:lineRule="auto"/>
      </w:pPr>
      <w:r w:rsidRPr="005362B1">
        <w:br w:type="page"/>
      </w:r>
    </w:p>
    <w:p w14:paraId="56CF6F7D" w14:textId="77777777" w:rsidR="0088536F" w:rsidRPr="005362B1" w:rsidRDefault="0088536F" w:rsidP="0088536F">
      <w:pPr>
        <w:pStyle w:val="Heading5"/>
        <w:rPr>
          <w:rStyle w:val="Heading5Char"/>
        </w:rPr>
      </w:pPr>
      <w:r w:rsidRPr="006C3629">
        <w:lastRenderedPageBreak/>
        <w:t>Table 2.</w:t>
      </w:r>
      <w:r w:rsidRPr="006C3629">
        <w:rPr>
          <w:noProof/>
        </w:rPr>
        <w:t>15.</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536F" w:rsidRPr="005362B1" w14:paraId="713CE76F" w14:textId="77777777" w:rsidTr="00D9550E">
        <w:trPr>
          <w:jc w:val="center"/>
        </w:trPr>
        <w:tc>
          <w:tcPr>
            <w:tcW w:w="0" w:type="auto"/>
            <w:tcBorders>
              <w:top w:val="nil"/>
              <w:left w:val="nil"/>
              <w:bottom w:val="single" w:sz="4" w:space="0" w:color="auto"/>
              <w:right w:val="nil"/>
            </w:tcBorders>
            <w:shd w:val="clear" w:color="auto" w:fill="auto"/>
            <w:noWrap/>
            <w:vAlign w:val="center"/>
            <w:hideMark/>
          </w:tcPr>
          <w:p w14:paraId="6EF50518" w14:textId="77777777" w:rsidR="0088536F" w:rsidRPr="005362B1" w:rsidRDefault="0088536F" w:rsidP="00D9550E">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D15F22"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33B671B"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8EF42C9" w14:textId="77777777" w:rsidR="0088536F" w:rsidRPr="005362B1" w:rsidRDefault="0088536F" w:rsidP="00D9550E">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4DE1F9E7" w14:textId="77777777" w:rsidR="0088536F" w:rsidRPr="005362B1" w:rsidRDefault="0088536F" w:rsidP="00D9550E">
            <w:pPr>
              <w:spacing w:after="0"/>
              <w:jc w:val="center"/>
              <w:rPr>
                <w:b/>
                <w:bCs/>
                <w:sz w:val="18"/>
                <w:szCs w:val="18"/>
              </w:rPr>
            </w:pPr>
            <w:r w:rsidRPr="005362B1">
              <w:rPr>
                <w:color w:val="000000"/>
                <w:sz w:val="18"/>
                <w:szCs w:val="18"/>
              </w:rPr>
              <w:t>Current SD[Rec]</w:t>
            </w:r>
          </w:p>
        </w:tc>
      </w:tr>
      <w:tr w:rsidR="006C3629" w:rsidRPr="005362B1" w14:paraId="37D03377" w14:textId="77777777" w:rsidTr="006C3629">
        <w:trPr>
          <w:jc w:val="center"/>
        </w:trPr>
        <w:tc>
          <w:tcPr>
            <w:tcW w:w="0" w:type="auto"/>
            <w:tcBorders>
              <w:top w:val="nil"/>
              <w:left w:val="nil"/>
              <w:bottom w:val="nil"/>
              <w:right w:val="nil"/>
            </w:tcBorders>
            <w:shd w:val="clear" w:color="auto" w:fill="E5B8B7" w:themeFill="accent2" w:themeFillTint="66"/>
            <w:noWrap/>
            <w:vAlign w:val="center"/>
            <w:hideMark/>
          </w:tcPr>
          <w:p w14:paraId="48878955" w14:textId="77777777" w:rsidR="006C3629" w:rsidRPr="005362B1" w:rsidRDefault="006C3629" w:rsidP="006C3629">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12AC4D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7140CD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573E55C6" w14:textId="5219838D"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0D6D5E88" w14:textId="0AE3DBED" w:rsidR="006C3629" w:rsidRPr="006C3629" w:rsidRDefault="006C3629" w:rsidP="006C3629">
            <w:pPr>
              <w:spacing w:after="0"/>
              <w:jc w:val="center"/>
              <w:rPr>
                <w:color w:val="000000"/>
                <w:sz w:val="18"/>
                <w:szCs w:val="18"/>
              </w:rPr>
            </w:pPr>
            <w:r w:rsidRPr="006C3629">
              <w:rPr>
                <w:color w:val="000000"/>
                <w:sz w:val="18"/>
                <w:szCs w:val="18"/>
              </w:rPr>
              <w:t>0.36</w:t>
            </w:r>
          </w:p>
        </w:tc>
      </w:tr>
      <w:tr w:rsidR="006C3629" w:rsidRPr="005362B1" w14:paraId="65641906" w14:textId="77777777" w:rsidTr="006C3629">
        <w:trPr>
          <w:jc w:val="center"/>
        </w:trPr>
        <w:tc>
          <w:tcPr>
            <w:tcW w:w="0" w:type="auto"/>
            <w:tcBorders>
              <w:top w:val="nil"/>
              <w:left w:val="nil"/>
              <w:bottom w:val="nil"/>
              <w:right w:val="nil"/>
            </w:tcBorders>
            <w:shd w:val="clear" w:color="auto" w:fill="auto"/>
            <w:noWrap/>
            <w:vAlign w:val="center"/>
            <w:hideMark/>
          </w:tcPr>
          <w:p w14:paraId="49532E94" w14:textId="77777777" w:rsidR="006C3629" w:rsidRPr="005362B1" w:rsidRDefault="006C3629" w:rsidP="006C3629">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172EAF2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7501EDF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61205AC" w14:textId="50860EA2" w:rsidR="006C3629" w:rsidRPr="006C3629" w:rsidRDefault="006C3629" w:rsidP="006C3629">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5C70907E" w14:textId="1C2C2ACC" w:rsidR="006C3629" w:rsidRPr="006C3629" w:rsidRDefault="006C3629" w:rsidP="006C3629">
            <w:pPr>
              <w:spacing w:after="0"/>
              <w:jc w:val="center"/>
              <w:rPr>
                <w:color w:val="000000"/>
                <w:sz w:val="18"/>
                <w:szCs w:val="18"/>
              </w:rPr>
            </w:pPr>
            <w:r w:rsidRPr="006C3629">
              <w:rPr>
                <w:color w:val="000000"/>
                <w:sz w:val="18"/>
                <w:szCs w:val="18"/>
              </w:rPr>
              <w:t>0.14</w:t>
            </w:r>
          </w:p>
        </w:tc>
      </w:tr>
      <w:tr w:rsidR="006C3629" w:rsidRPr="005362B1" w14:paraId="101B163B" w14:textId="77777777" w:rsidTr="006C3629">
        <w:trPr>
          <w:jc w:val="center"/>
        </w:trPr>
        <w:tc>
          <w:tcPr>
            <w:tcW w:w="0" w:type="auto"/>
            <w:tcBorders>
              <w:top w:val="nil"/>
              <w:left w:val="nil"/>
              <w:bottom w:val="nil"/>
              <w:right w:val="nil"/>
            </w:tcBorders>
            <w:shd w:val="clear" w:color="auto" w:fill="auto"/>
            <w:noWrap/>
            <w:vAlign w:val="center"/>
            <w:hideMark/>
          </w:tcPr>
          <w:p w14:paraId="4C20E08F" w14:textId="77777777" w:rsidR="006C3629" w:rsidRPr="005362B1" w:rsidRDefault="006C3629" w:rsidP="006C3629">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24539E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36F731F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44448BED" w14:textId="77692469" w:rsidR="006C3629" w:rsidRPr="006C3629" w:rsidRDefault="006C3629" w:rsidP="006C3629">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4B8C99C" w14:textId="72327F14"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6214B769" w14:textId="77777777" w:rsidTr="006C3629">
        <w:trPr>
          <w:jc w:val="center"/>
        </w:trPr>
        <w:tc>
          <w:tcPr>
            <w:tcW w:w="0" w:type="auto"/>
            <w:tcBorders>
              <w:top w:val="nil"/>
              <w:left w:val="nil"/>
              <w:bottom w:val="nil"/>
              <w:right w:val="nil"/>
            </w:tcBorders>
            <w:shd w:val="clear" w:color="auto" w:fill="auto"/>
            <w:noWrap/>
            <w:vAlign w:val="center"/>
            <w:hideMark/>
          </w:tcPr>
          <w:p w14:paraId="7A307D84" w14:textId="77777777" w:rsidR="006C3629" w:rsidRPr="005362B1" w:rsidRDefault="006C3629" w:rsidP="006C3629">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14C37F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540C31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72D71112" w14:textId="00625C3E" w:rsidR="006C3629" w:rsidRPr="006C3629" w:rsidRDefault="006C3629" w:rsidP="006C3629">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3FB6C79D" w14:textId="42DC0B15" w:rsidR="006C3629" w:rsidRPr="006C3629" w:rsidRDefault="006C3629" w:rsidP="006C3629">
            <w:pPr>
              <w:spacing w:after="0"/>
              <w:jc w:val="center"/>
              <w:rPr>
                <w:color w:val="000000"/>
                <w:sz w:val="18"/>
                <w:szCs w:val="18"/>
              </w:rPr>
            </w:pPr>
            <w:r w:rsidRPr="006C3629">
              <w:rPr>
                <w:color w:val="000000"/>
                <w:sz w:val="18"/>
                <w:szCs w:val="18"/>
              </w:rPr>
              <w:t>0.21</w:t>
            </w:r>
          </w:p>
        </w:tc>
      </w:tr>
      <w:tr w:rsidR="006C3629" w:rsidRPr="005362B1" w14:paraId="615968E8" w14:textId="77777777" w:rsidTr="006C3629">
        <w:trPr>
          <w:jc w:val="center"/>
        </w:trPr>
        <w:tc>
          <w:tcPr>
            <w:tcW w:w="0" w:type="auto"/>
            <w:tcBorders>
              <w:top w:val="nil"/>
              <w:left w:val="nil"/>
              <w:bottom w:val="nil"/>
              <w:right w:val="nil"/>
            </w:tcBorders>
            <w:shd w:val="clear" w:color="auto" w:fill="auto"/>
            <w:noWrap/>
            <w:vAlign w:val="center"/>
            <w:hideMark/>
          </w:tcPr>
          <w:p w14:paraId="4FCD2E21" w14:textId="77777777" w:rsidR="006C3629" w:rsidRPr="005362B1" w:rsidRDefault="006C3629" w:rsidP="006C3629">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0D6F92E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0C63D6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6D1D4F65" w14:textId="768F8011" w:rsidR="006C3629" w:rsidRPr="006C3629" w:rsidRDefault="006C3629" w:rsidP="006C3629">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187BD2F9" w14:textId="4489F005" w:rsidR="006C3629" w:rsidRPr="006C3629" w:rsidRDefault="006C3629" w:rsidP="006C3629">
            <w:pPr>
              <w:spacing w:after="0"/>
              <w:jc w:val="center"/>
              <w:rPr>
                <w:color w:val="000000"/>
                <w:sz w:val="18"/>
                <w:szCs w:val="18"/>
              </w:rPr>
            </w:pPr>
            <w:r w:rsidRPr="006C3629">
              <w:rPr>
                <w:color w:val="000000"/>
                <w:sz w:val="18"/>
                <w:szCs w:val="18"/>
              </w:rPr>
              <w:t>0.23</w:t>
            </w:r>
          </w:p>
        </w:tc>
      </w:tr>
      <w:tr w:rsidR="006C3629" w:rsidRPr="005362B1" w14:paraId="43370C57" w14:textId="77777777" w:rsidTr="006C3629">
        <w:trPr>
          <w:jc w:val="center"/>
        </w:trPr>
        <w:tc>
          <w:tcPr>
            <w:tcW w:w="0" w:type="auto"/>
            <w:tcBorders>
              <w:top w:val="nil"/>
              <w:left w:val="nil"/>
              <w:bottom w:val="nil"/>
              <w:right w:val="nil"/>
            </w:tcBorders>
            <w:shd w:val="clear" w:color="auto" w:fill="auto"/>
            <w:noWrap/>
            <w:vAlign w:val="center"/>
            <w:hideMark/>
          </w:tcPr>
          <w:p w14:paraId="3E1A6CF0" w14:textId="77777777" w:rsidR="006C3629" w:rsidRPr="005362B1" w:rsidRDefault="006C3629" w:rsidP="006C3629">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16D2192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151C424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7826F4A7" w14:textId="2AC87E04" w:rsidR="006C3629" w:rsidRPr="006C3629" w:rsidRDefault="006C3629" w:rsidP="006C3629">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0984B597" w14:textId="0844F48C"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1CF81B04" w14:textId="77777777" w:rsidTr="006C3629">
        <w:trPr>
          <w:jc w:val="center"/>
        </w:trPr>
        <w:tc>
          <w:tcPr>
            <w:tcW w:w="0" w:type="auto"/>
            <w:tcBorders>
              <w:top w:val="nil"/>
              <w:left w:val="nil"/>
              <w:bottom w:val="nil"/>
              <w:right w:val="nil"/>
            </w:tcBorders>
            <w:shd w:val="clear" w:color="auto" w:fill="auto"/>
            <w:noWrap/>
            <w:vAlign w:val="center"/>
            <w:hideMark/>
          </w:tcPr>
          <w:p w14:paraId="31E13F12" w14:textId="77777777" w:rsidR="006C3629" w:rsidRPr="005362B1" w:rsidRDefault="006C3629" w:rsidP="006C3629">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293D6A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343475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5B9CF7D0" w14:textId="6A9F25D3" w:rsidR="006C3629" w:rsidRPr="006C3629" w:rsidRDefault="006C3629" w:rsidP="006C3629">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2FDBC3ED" w14:textId="6536CE9D"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034A3857" w14:textId="77777777" w:rsidTr="006C3629">
        <w:trPr>
          <w:jc w:val="center"/>
        </w:trPr>
        <w:tc>
          <w:tcPr>
            <w:tcW w:w="0" w:type="auto"/>
            <w:tcBorders>
              <w:top w:val="nil"/>
              <w:left w:val="nil"/>
              <w:bottom w:val="nil"/>
              <w:right w:val="nil"/>
            </w:tcBorders>
            <w:shd w:val="clear" w:color="auto" w:fill="auto"/>
            <w:noWrap/>
            <w:vAlign w:val="center"/>
            <w:hideMark/>
          </w:tcPr>
          <w:p w14:paraId="7531199A" w14:textId="77777777" w:rsidR="006C3629" w:rsidRPr="005362B1" w:rsidRDefault="006C3629" w:rsidP="006C3629">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77B02F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D0D5E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4E3E0E9" w14:textId="0285CA37" w:rsidR="006C3629" w:rsidRPr="006C3629" w:rsidRDefault="006C3629" w:rsidP="006C3629">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75381352" w14:textId="07373AF3"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593F051F" w14:textId="77777777" w:rsidTr="006C3629">
        <w:trPr>
          <w:jc w:val="center"/>
        </w:trPr>
        <w:tc>
          <w:tcPr>
            <w:tcW w:w="0" w:type="auto"/>
            <w:tcBorders>
              <w:top w:val="nil"/>
              <w:left w:val="nil"/>
              <w:bottom w:val="nil"/>
              <w:right w:val="nil"/>
            </w:tcBorders>
            <w:shd w:val="clear" w:color="auto" w:fill="auto"/>
            <w:noWrap/>
            <w:vAlign w:val="center"/>
            <w:hideMark/>
          </w:tcPr>
          <w:p w14:paraId="51600558" w14:textId="77777777" w:rsidR="006C3629" w:rsidRPr="005362B1" w:rsidRDefault="006C3629" w:rsidP="006C3629">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6BB9F37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57BDD5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28ADBAE1" w14:textId="7E131E8C" w:rsidR="006C3629" w:rsidRPr="006C3629" w:rsidRDefault="006C3629" w:rsidP="006C3629">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2BE70888" w14:textId="7CEBFEE7" w:rsidR="006C3629" w:rsidRPr="006C3629" w:rsidRDefault="006C3629" w:rsidP="006C3629">
            <w:pPr>
              <w:spacing w:after="0"/>
              <w:jc w:val="center"/>
              <w:rPr>
                <w:color w:val="000000"/>
                <w:sz w:val="18"/>
                <w:szCs w:val="18"/>
              </w:rPr>
            </w:pPr>
            <w:r w:rsidRPr="006C3629">
              <w:rPr>
                <w:color w:val="000000"/>
                <w:sz w:val="18"/>
                <w:szCs w:val="18"/>
              </w:rPr>
              <w:t>0.25</w:t>
            </w:r>
          </w:p>
        </w:tc>
      </w:tr>
      <w:tr w:rsidR="006C3629" w:rsidRPr="005362B1" w14:paraId="6CC5EB4E" w14:textId="77777777" w:rsidTr="006C3629">
        <w:trPr>
          <w:jc w:val="center"/>
        </w:trPr>
        <w:tc>
          <w:tcPr>
            <w:tcW w:w="0" w:type="auto"/>
            <w:tcBorders>
              <w:top w:val="nil"/>
              <w:left w:val="nil"/>
              <w:bottom w:val="nil"/>
              <w:right w:val="nil"/>
            </w:tcBorders>
            <w:shd w:val="clear" w:color="auto" w:fill="auto"/>
            <w:noWrap/>
            <w:vAlign w:val="center"/>
            <w:hideMark/>
          </w:tcPr>
          <w:p w14:paraId="61B46D8C" w14:textId="77777777" w:rsidR="006C3629" w:rsidRPr="005362B1" w:rsidRDefault="006C3629" w:rsidP="006C3629">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1DB74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3B093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ADC3BCB" w14:textId="5D467ABB" w:rsidR="006C3629" w:rsidRPr="006C3629" w:rsidRDefault="006C3629" w:rsidP="006C3629">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1DEEC9F1" w14:textId="5687D373"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588733A0" w14:textId="77777777" w:rsidTr="006C3629">
        <w:trPr>
          <w:jc w:val="center"/>
        </w:trPr>
        <w:tc>
          <w:tcPr>
            <w:tcW w:w="0" w:type="auto"/>
            <w:tcBorders>
              <w:top w:val="nil"/>
              <w:left w:val="nil"/>
              <w:bottom w:val="nil"/>
              <w:right w:val="nil"/>
            </w:tcBorders>
            <w:shd w:val="clear" w:color="auto" w:fill="auto"/>
            <w:noWrap/>
            <w:vAlign w:val="center"/>
            <w:hideMark/>
          </w:tcPr>
          <w:p w14:paraId="7FE0F77C" w14:textId="77777777" w:rsidR="006C3629" w:rsidRPr="005362B1" w:rsidRDefault="006C3629" w:rsidP="006C3629">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4833C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69B39B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A537BF0" w14:textId="14FCD8A3"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FC66114" w14:textId="48EB89C4"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00F0DDBE" w14:textId="77777777" w:rsidTr="006C3629">
        <w:trPr>
          <w:jc w:val="center"/>
        </w:trPr>
        <w:tc>
          <w:tcPr>
            <w:tcW w:w="0" w:type="auto"/>
            <w:tcBorders>
              <w:top w:val="nil"/>
              <w:left w:val="nil"/>
              <w:bottom w:val="nil"/>
              <w:right w:val="nil"/>
            </w:tcBorders>
            <w:shd w:val="clear" w:color="auto" w:fill="auto"/>
            <w:noWrap/>
            <w:vAlign w:val="center"/>
            <w:hideMark/>
          </w:tcPr>
          <w:p w14:paraId="55D46886" w14:textId="77777777" w:rsidR="006C3629" w:rsidRPr="005362B1" w:rsidRDefault="006C3629" w:rsidP="006C3629">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50BACF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29CA32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4CEDAF20" w14:textId="18F788CB"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5643923" w14:textId="3368D861"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70E62388" w14:textId="77777777" w:rsidTr="006C3629">
        <w:trPr>
          <w:jc w:val="center"/>
        </w:trPr>
        <w:tc>
          <w:tcPr>
            <w:tcW w:w="0" w:type="auto"/>
            <w:tcBorders>
              <w:top w:val="nil"/>
              <w:left w:val="nil"/>
              <w:bottom w:val="nil"/>
              <w:right w:val="nil"/>
            </w:tcBorders>
            <w:shd w:val="clear" w:color="auto" w:fill="auto"/>
            <w:noWrap/>
            <w:vAlign w:val="center"/>
            <w:hideMark/>
          </w:tcPr>
          <w:p w14:paraId="33777653" w14:textId="77777777" w:rsidR="006C3629" w:rsidRPr="005362B1" w:rsidRDefault="006C3629" w:rsidP="006C3629">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9031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7E5E6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9CF357B" w14:textId="6ECC7EF9" w:rsidR="006C3629" w:rsidRPr="006C3629" w:rsidRDefault="006C3629" w:rsidP="006C3629">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0D437B84" w14:textId="6C8EF266"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39B92D84" w14:textId="77777777" w:rsidTr="006C3629">
        <w:trPr>
          <w:jc w:val="center"/>
        </w:trPr>
        <w:tc>
          <w:tcPr>
            <w:tcW w:w="0" w:type="auto"/>
            <w:tcBorders>
              <w:top w:val="nil"/>
              <w:left w:val="nil"/>
              <w:bottom w:val="nil"/>
              <w:right w:val="nil"/>
            </w:tcBorders>
            <w:shd w:val="clear" w:color="auto" w:fill="auto"/>
            <w:noWrap/>
            <w:vAlign w:val="center"/>
            <w:hideMark/>
          </w:tcPr>
          <w:p w14:paraId="47EE1B88" w14:textId="77777777" w:rsidR="006C3629" w:rsidRPr="005362B1" w:rsidRDefault="006C3629" w:rsidP="006C3629">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14A305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4D14EC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36CEA256" w14:textId="793626DD" w:rsidR="006C3629" w:rsidRPr="006C3629" w:rsidRDefault="006C3629" w:rsidP="006C3629">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303699DB" w14:textId="4FE10C05"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67CE0B48" w14:textId="77777777" w:rsidTr="006C3629">
        <w:trPr>
          <w:jc w:val="center"/>
        </w:trPr>
        <w:tc>
          <w:tcPr>
            <w:tcW w:w="0" w:type="auto"/>
            <w:tcBorders>
              <w:top w:val="nil"/>
              <w:left w:val="nil"/>
              <w:bottom w:val="nil"/>
              <w:right w:val="nil"/>
            </w:tcBorders>
            <w:shd w:val="clear" w:color="auto" w:fill="auto"/>
            <w:noWrap/>
            <w:vAlign w:val="center"/>
            <w:hideMark/>
          </w:tcPr>
          <w:p w14:paraId="1013FB52" w14:textId="77777777" w:rsidR="006C3629" w:rsidRPr="005362B1" w:rsidRDefault="006C3629" w:rsidP="006C3629">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699D2E8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4E0E3A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12E6EAFD" w14:textId="46C80F47" w:rsidR="006C3629" w:rsidRPr="006C3629" w:rsidRDefault="006C3629" w:rsidP="006C3629">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3FD19F03" w14:textId="685F11A1"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5B836CE9" w14:textId="77777777" w:rsidTr="006C3629">
        <w:trPr>
          <w:jc w:val="center"/>
        </w:trPr>
        <w:tc>
          <w:tcPr>
            <w:tcW w:w="0" w:type="auto"/>
            <w:tcBorders>
              <w:top w:val="nil"/>
              <w:left w:val="nil"/>
              <w:bottom w:val="nil"/>
              <w:right w:val="nil"/>
            </w:tcBorders>
            <w:shd w:val="clear" w:color="auto" w:fill="auto"/>
            <w:noWrap/>
            <w:vAlign w:val="center"/>
            <w:hideMark/>
          </w:tcPr>
          <w:p w14:paraId="6693B726" w14:textId="77777777" w:rsidR="006C3629" w:rsidRPr="005362B1" w:rsidRDefault="006C3629" w:rsidP="006C3629">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4BE61F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56540E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71C3E91F" w14:textId="4B6FF2A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03D34825" w14:textId="07E7F56D"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11DA118E" w14:textId="77777777" w:rsidTr="006C3629">
        <w:trPr>
          <w:jc w:val="center"/>
        </w:trPr>
        <w:tc>
          <w:tcPr>
            <w:tcW w:w="0" w:type="auto"/>
            <w:tcBorders>
              <w:top w:val="nil"/>
              <w:left w:val="nil"/>
              <w:bottom w:val="nil"/>
              <w:right w:val="nil"/>
            </w:tcBorders>
            <w:shd w:val="clear" w:color="auto" w:fill="auto"/>
            <w:noWrap/>
            <w:vAlign w:val="center"/>
            <w:hideMark/>
          </w:tcPr>
          <w:p w14:paraId="5BF60CB2" w14:textId="77777777" w:rsidR="006C3629" w:rsidRPr="005362B1" w:rsidRDefault="006C3629" w:rsidP="006C3629">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0951F1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27AFE66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22272F13" w14:textId="02F27817"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5445B914" w14:textId="2DE863E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0EA23045" w14:textId="77777777" w:rsidTr="006C3629">
        <w:trPr>
          <w:jc w:val="center"/>
        </w:trPr>
        <w:tc>
          <w:tcPr>
            <w:tcW w:w="0" w:type="auto"/>
            <w:tcBorders>
              <w:top w:val="nil"/>
              <w:left w:val="nil"/>
              <w:bottom w:val="nil"/>
              <w:right w:val="nil"/>
            </w:tcBorders>
            <w:shd w:val="clear" w:color="auto" w:fill="auto"/>
            <w:noWrap/>
            <w:vAlign w:val="center"/>
            <w:hideMark/>
          </w:tcPr>
          <w:p w14:paraId="75E02D87" w14:textId="77777777" w:rsidR="006C3629" w:rsidRPr="005362B1" w:rsidRDefault="006C3629" w:rsidP="006C3629">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343F960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66C0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78D04295" w14:textId="256D7238" w:rsidR="006C3629" w:rsidRPr="006C3629" w:rsidRDefault="006C3629" w:rsidP="006C3629">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974796" w14:textId="5648EE0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01E4290C" w14:textId="77777777" w:rsidTr="006C3629">
        <w:trPr>
          <w:jc w:val="center"/>
        </w:trPr>
        <w:tc>
          <w:tcPr>
            <w:tcW w:w="0" w:type="auto"/>
            <w:tcBorders>
              <w:top w:val="nil"/>
              <w:left w:val="nil"/>
              <w:bottom w:val="nil"/>
              <w:right w:val="nil"/>
            </w:tcBorders>
            <w:shd w:val="clear" w:color="auto" w:fill="auto"/>
            <w:noWrap/>
            <w:vAlign w:val="center"/>
            <w:hideMark/>
          </w:tcPr>
          <w:p w14:paraId="7F227452" w14:textId="77777777" w:rsidR="006C3629" w:rsidRPr="005362B1" w:rsidRDefault="006C3629" w:rsidP="006C3629">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67D562E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0400E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46C175B" w14:textId="54B06DA9"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31C8DD72" w14:textId="34C8FBA9"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29A9055C" w14:textId="77777777" w:rsidTr="006C3629">
        <w:trPr>
          <w:jc w:val="center"/>
        </w:trPr>
        <w:tc>
          <w:tcPr>
            <w:tcW w:w="0" w:type="auto"/>
            <w:tcBorders>
              <w:top w:val="nil"/>
              <w:left w:val="nil"/>
              <w:right w:val="nil"/>
            </w:tcBorders>
            <w:shd w:val="clear" w:color="auto" w:fill="auto"/>
            <w:noWrap/>
            <w:vAlign w:val="center"/>
            <w:hideMark/>
          </w:tcPr>
          <w:p w14:paraId="2907618A" w14:textId="77777777" w:rsidR="006C3629" w:rsidRPr="005362B1" w:rsidRDefault="006C3629" w:rsidP="006C3629">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1B35BD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77A49AB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0D01329" w14:textId="37C75D9D" w:rsidR="006C3629" w:rsidRPr="006C3629" w:rsidRDefault="006C3629" w:rsidP="006C3629">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497BB3AE" w14:textId="3816333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7F35CDE0" w14:textId="77777777" w:rsidTr="006C3629">
        <w:trPr>
          <w:jc w:val="center"/>
        </w:trPr>
        <w:tc>
          <w:tcPr>
            <w:tcW w:w="0" w:type="auto"/>
            <w:tcBorders>
              <w:left w:val="nil"/>
              <w:right w:val="nil"/>
            </w:tcBorders>
            <w:shd w:val="clear" w:color="auto" w:fill="auto"/>
            <w:noWrap/>
            <w:vAlign w:val="center"/>
          </w:tcPr>
          <w:p w14:paraId="543F75FC" w14:textId="77777777" w:rsidR="006C3629" w:rsidRPr="005362B1" w:rsidRDefault="006C3629" w:rsidP="006C3629">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219E1D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49CCCF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51530D92" w14:textId="34CF6941"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7A3C87E1" w14:textId="370AEEA1"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A88929C" w14:textId="77777777" w:rsidTr="006C3629">
        <w:trPr>
          <w:jc w:val="center"/>
        </w:trPr>
        <w:tc>
          <w:tcPr>
            <w:tcW w:w="0" w:type="auto"/>
            <w:tcBorders>
              <w:left w:val="nil"/>
              <w:right w:val="nil"/>
            </w:tcBorders>
            <w:shd w:val="clear" w:color="auto" w:fill="auto"/>
            <w:noWrap/>
            <w:vAlign w:val="center"/>
          </w:tcPr>
          <w:p w14:paraId="4E28166A" w14:textId="77777777" w:rsidR="006C3629" w:rsidRPr="005362B1" w:rsidRDefault="006C3629" w:rsidP="006C3629">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72F0CD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1AF859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4494FA6B" w14:textId="4F372077" w:rsidR="006C3629" w:rsidRPr="006C3629" w:rsidRDefault="006C3629" w:rsidP="006C3629">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2257BA08" w14:textId="474E0043"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6ACBF3A8" w14:textId="77777777" w:rsidTr="006C3629">
        <w:trPr>
          <w:jc w:val="center"/>
        </w:trPr>
        <w:tc>
          <w:tcPr>
            <w:tcW w:w="0" w:type="auto"/>
            <w:tcBorders>
              <w:left w:val="nil"/>
              <w:right w:val="nil"/>
            </w:tcBorders>
            <w:shd w:val="clear" w:color="auto" w:fill="auto"/>
            <w:noWrap/>
            <w:vAlign w:val="center"/>
          </w:tcPr>
          <w:p w14:paraId="046D2C03" w14:textId="77777777" w:rsidR="006C3629" w:rsidRPr="005362B1" w:rsidRDefault="006C3629" w:rsidP="006C3629">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6B3E318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4BFFCC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2F547801" w14:textId="6D65E8C1" w:rsidR="006C3629" w:rsidRPr="006C3629" w:rsidRDefault="006C3629" w:rsidP="006C3629">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568C98BA" w14:textId="6BFD154A"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1DE7022" w14:textId="77777777" w:rsidTr="006C3629">
        <w:trPr>
          <w:jc w:val="center"/>
        </w:trPr>
        <w:tc>
          <w:tcPr>
            <w:tcW w:w="0" w:type="auto"/>
            <w:tcBorders>
              <w:left w:val="nil"/>
              <w:right w:val="nil"/>
            </w:tcBorders>
            <w:shd w:val="clear" w:color="auto" w:fill="auto"/>
            <w:noWrap/>
            <w:vAlign w:val="center"/>
          </w:tcPr>
          <w:p w14:paraId="2D4F56F0" w14:textId="77777777" w:rsidR="006C3629" w:rsidRPr="005362B1" w:rsidRDefault="006C3629" w:rsidP="006C3629">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57C706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93F60B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F6EE17D" w14:textId="5326391A" w:rsidR="006C3629" w:rsidRPr="006C3629" w:rsidRDefault="006C3629" w:rsidP="006C3629">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3BCD6668" w14:textId="746848A5"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DA540D7" w14:textId="77777777" w:rsidTr="006C3629">
        <w:trPr>
          <w:jc w:val="center"/>
        </w:trPr>
        <w:tc>
          <w:tcPr>
            <w:tcW w:w="0" w:type="auto"/>
            <w:tcBorders>
              <w:left w:val="nil"/>
              <w:right w:val="nil"/>
            </w:tcBorders>
            <w:shd w:val="clear" w:color="auto" w:fill="auto"/>
            <w:noWrap/>
            <w:vAlign w:val="center"/>
          </w:tcPr>
          <w:p w14:paraId="5D80A5B6" w14:textId="77777777" w:rsidR="006C3629" w:rsidRPr="005362B1" w:rsidRDefault="006C3629" w:rsidP="006C3629">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2B621D6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6E0E83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DCC6816" w14:textId="2C99751F"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5C1FA1E" w14:textId="20FBFB76"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170E9C29" w14:textId="77777777" w:rsidTr="006C3629">
        <w:trPr>
          <w:jc w:val="center"/>
        </w:trPr>
        <w:tc>
          <w:tcPr>
            <w:tcW w:w="0" w:type="auto"/>
            <w:tcBorders>
              <w:left w:val="nil"/>
              <w:right w:val="nil"/>
            </w:tcBorders>
            <w:shd w:val="clear" w:color="auto" w:fill="auto"/>
            <w:noWrap/>
            <w:vAlign w:val="center"/>
          </w:tcPr>
          <w:p w14:paraId="27B5602F" w14:textId="77777777" w:rsidR="006C3629" w:rsidRPr="005362B1" w:rsidRDefault="006C3629" w:rsidP="006C3629">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7437AA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68225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9D66BEE" w14:textId="2BD68322" w:rsidR="006C3629" w:rsidRPr="006C3629" w:rsidRDefault="006C3629" w:rsidP="006C3629">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51F74B3F" w14:textId="1E61943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47B84168" w14:textId="77777777" w:rsidTr="006C3629">
        <w:trPr>
          <w:jc w:val="center"/>
        </w:trPr>
        <w:tc>
          <w:tcPr>
            <w:tcW w:w="0" w:type="auto"/>
            <w:tcBorders>
              <w:left w:val="nil"/>
              <w:right w:val="nil"/>
            </w:tcBorders>
            <w:shd w:val="clear" w:color="auto" w:fill="auto"/>
            <w:noWrap/>
            <w:vAlign w:val="center"/>
          </w:tcPr>
          <w:p w14:paraId="2689966E" w14:textId="77777777" w:rsidR="006C3629" w:rsidRPr="005362B1" w:rsidRDefault="006C3629" w:rsidP="006C3629">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075CC3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0CB24E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2F6B8A53" w14:textId="02EAB65A"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BA6592F" w14:textId="35E1A2B1"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617EB62" w14:textId="77777777" w:rsidTr="006C3629">
        <w:trPr>
          <w:jc w:val="center"/>
        </w:trPr>
        <w:tc>
          <w:tcPr>
            <w:tcW w:w="0" w:type="auto"/>
            <w:tcBorders>
              <w:left w:val="nil"/>
              <w:right w:val="nil"/>
            </w:tcBorders>
            <w:shd w:val="clear" w:color="auto" w:fill="auto"/>
            <w:noWrap/>
            <w:vAlign w:val="center"/>
          </w:tcPr>
          <w:p w14:paraId="02B20AC0" w14:textId="77777777" w:rsidR="006C3629" w:rsidRPr="005362B1" w:rsidRDefault="006C3629" w:rsidP="006C3629">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35324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7B281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1CF4A3" w14:textId="0EA78EB6"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1FE1D793" w14:textId="0DB61AE5"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A3DB2BE" w14:textId="77777777" w:rsidTr="006C3629">
        <w:trPr>
          <w:jc w:val="center"/>
        </w:trPr>
        <w:tc>
          <w:tcPr>
            <w:tcW w:w="0" w:type="auto"/>
            <w:tcBorders>
              <w:left w:val="nil"/>
              <w:right w:val="nil"/>
            </w:tcBorders>
            <w:shd w:val="clear" w:color="auto" w:fill="auto"/>
            <w:noWrap/>
            <w:vAlign w:val="center"/>
          </w:tcPr>
          <w:p w14:paraId="4EADE54B" w14:textId="77777777" w:rsidR="006C3629" w:rsidRPr="005362B1" w:rsidRDefault="006C3629" w:rsidP="006C3629">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00424E2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0ABD1B3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13C8E54C" w14:textId="1394720D"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1D1142D5" w14:textId="23603394"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75996FB7" w14:textId="77777777" w:rsidTr="006C3629">
        <w:trPr>
          <w:jc w:val="center"/>
        </w:trPr>
        <w:tc>
          <w:tcPr>
            <w:tcW w:w="0" w:type="auto"/>
            <w:tcBorders>
              <w:left w:val="nil"/>
              <w:right w:val="nil"/>
            </w:tcBorders>
            <w:shd w:val="clear" w:color="auto" w:fill="auto"/>
            <w:noWrap/>
            <w:vAlign w:val="center"/>
          </w:tcPr>
          <w:p w14:paraId="6BFEFE8C" w14:textId="77777777" w:rsidR="006C3629" w:rsidRPr="005362B1" w:rsidRDefault="006C3629" w:rsidP="006C3629">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307829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0CCA1E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0F36B46" w14:textId="005381CC" w:rsidR="006C3629" w:rsidRPr="006C3629" w:rsidRDefault="006C3629" w:rsidP="006C3629">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5567439B" w14:textId="0F480AC0"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1C2DFFC0" w14:textId="77777777" w:rsidTr="006C3629">
        <w:trPr>
          <w:jc w:val="center"/>
        </w:trPr>
        <w:tc>
          <w:tcPr>
            <w:tcW w:w="0" w:type="auto"/>
            <w:tcBorders>
              <w:left w:val="nil"/>
              <w:right w:val="nil"/>
            </w:tcBorders>
            <w:shd w:val="clear" w:color="auto" w:fill="auto"/>
            <w:noWrap/>
            <w:vAlign w:val="center"/>
          </w:tcPr>
          <w:p w14:paraId="1A5FBA97" w14:textId="77777777" w:rsidR="006C3629" w:rsidRPr="005362B1" w:rsidRDefault="006C3629" w:rsidP="006C3629">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6585F7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5F65FF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670ACE1E" w14:textId="49726AAF"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249250AF" w14:textId="015CB0F9"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6C9A3405" w14:textId="77777777" w:rsidTr="006C3629">
        <w:trPr>
          <w:jc w:val="center"/>
        </w:trPr>
        <w:tc>
          <w:tcPr>
            <w:tcW w:w="0" w:type="auto"/>
            <w:tcBorders>
              <w:left w:val="nil"/>
              <w:right w:val="nil"/>
            </w:tcBorders>
            <w:shd w:val="clear" w:color="auto" w:fill="auto"/>
            <w:noWrap/>
            <w:vAlign w:val="center"/>
          </w:tcPr>
          <w:p w14:paraId="2BB928BE" w14:textId="77777777" w:rsidR="006C3629" w:rsidRPr="005362B1" w:rsidRDefault="006C3629" w:rsidP="006C3629">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795CB9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75379C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716E6A98" w14:textId="37FFAF72" w:rsidR="006C3629" w:rsidRPr="006C3629" w:rsidRDefault="006C3629" w:rsidP="006C3629">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33FC2EBF" w14:textId="34B41A28" w:rsidR="006C3629" w:rsidRPr="006C3629" w:rsidRDefault="006C3629" w:rsidP="006C3629">
            <w:pPr>
              <w:spacing w:after="0"/>
              <w:jc w:val="center"/>
              <w:rPr>
                <w:color w:val="000000"/>
                <w:sz w:val="18"/>
                <w:szCs w:val="18"/>
              </w:rPr>
            </w:pPr>
            <w:r w:rsidRPr="006C3629">
              <w:rPr>
                <w:color w:val="000000"/>
                <w:sz w:val="18"/>
                <w:szCs w:val="18"/>
              </w:rPr>
              <w:t>0.15</w:t>
            </w:r>
          </w:p>
        </w:tc>
      </w:tr>
      <w:tr w:rsidR="006C3629" w:rsidRPr="005362B1" w14:paraId="2420CDBD" w14:textId="77777777" w:rsidTr="006C3629">
        <w:trPr>
          <w:jc w:val="center"/>
        </w:trPr>
        <w:tc>
          <w:tcPr>
            <w:tcW w:w="0" w:type="auto"/>
            <w:tcBorders>
              <w:left w:val="nil"/>
              <w:right w:val="nil"/>
            </w:tcBorders>
            <w:shd w:val="clear" w:color="auto" w:fill="auto"/>
            <w:noWrap/>
            <w:vAlign w:val="center"/>
          </w:tcPr>
          <w:p w14:paraId="72CA8D76" w14:textId="77777777" w:rsidR="006C3629" w:rsidRPr="005362B1" w:rsidRDefault="006C3629" w:rsidP="006C3629">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5FA1EC9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61FD448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4C3ABE51" w14:textId="7848369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04A40A03" w14:textId="4ADBBB2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41E93910" w14:textId="77777777" w:rsidTr="006C3629">
        <w:trPr>
          <w:jc w:val="center"/>
        </w:trPr>
        <w:tc>
          <w:tcPr>
            <w:tcW w:w="0" w:type="auto"/>
            <w:tcBorders>
              <w:left w:val="nil"/>
              <w:right w:val="nil"/>
            </w:tcBorders>
            <w:shd w:val="clear" w:color="auto" w:fill="auto"/>
            <w:noWrap/>
            <w:vAlign w:val="center"/>
          </w:tcPr>
          <w:p w14:paraId="19818B6D" w14:textId="77777777" w:rsidR="006C3629" w:rsidRPr="005362B1" w:rsidRDefault="006C3629" w:rsidP="006C3629">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19CE9E2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26970C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4708A" w14:textId="63EBADD5" w:rsidR="006C3629" w:rsidRPr="006C3629" w:rsidRDefault="006C3629" w:rsidP="006C3629">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0A1E27CA" w14:textId="28CD1450"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09F6B472" w14:textId="77777777" w:rsidTr="006C3629">
        <w:trPr>
          <w:jc w:val="center"/>
        </w:trPr>
        <w:tc>
          <w:tcPr>
            <w:tcW w:w="0" w:type="auto"/>
            <w:tcBorders>
              <w:left w:val="nil"/>
              <w:right w:val="nil"/>
            </w:tcBorders>
            <w:shd w:val="clear" w:color="auto" w:fill="auto"/>
            <w:noWrap/>
            <w:vAlign w:val="center"/>
          </w:tcPr>
          <w:p w14:paraId="2B3EFBFF" w14:textId="77777777" w:rsidR="006C3629" w:rsidRPr="005362B1" w:rsidRDefault="006C3629" w:rsidP="006C3629">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2A562F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76F784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1A662EBC" w14:textId="7FD040F1" w:rsidR="006C3629" w:rsidRPr="006C3629" w:rsidRDefault="006C3629" w:rsidP="006C3629">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5D1BAE33" w14:textId="1CE9CB47"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2F61C595" w14:textId="77777777" w:rsidTr="006C3629">
        <w:trPr>
          <w:jc w:val="center"/>
        </w:trPr>
        <w:tc>
          <w:tcPr>
            <w:tcW w:w="0" w:type="auto"/>
            <w:tcBorders>
              <w:left w:val="nil"/>
              <w:right w:val="nil"/>
            </w:tcBorders>
            <w:shd w:val="clear" w:color="auto" w:fill="E5DFEC" w:themeFill="accent4" w:themeFillTint="33"/>
            <w:noWrap/>
            <w:vAlign w:val="center"/>
          </w:tcPr>
          <w:p w14:paraId="58752BB1" w14:textId="77777777" w:rsidR="006C3629" w:rsidRPr="005362B1" w:rsidRDefault="006C3629" w:rsidP="006C3629">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2219FA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59AE81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16B038D0" w14:textId="3004830C"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01803AF0" w14:textId="5D810AE9"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206AE245" w14:textId="77777777" w:rsidTr="006C3629">
        <w:trPr>
          <w:jc w:val="center"/>
        </w:trPr>
        <w:tc>
          <w:tcPr>
            <w:tcW w:w="0" w:type="auto"/>
            <w:tcBorders>
              <w:left w:val="nil"/>
              <w:right w:val="nil"/>
            </w:tcBorders>
            <w:shd w:val="clear" w:color="auto" w:fill="auto"/>
            <w:noWrap/>
            <w:vAlign w:val="center"/>
          </w:tcPr>
          <w:p w14:paraId="54E5A80A" w14:textId="77777777" w:rsidR="006C3629" w:rsidRPr="005362B1" w:rsidRDefault="006C3629" w:rsidP="006C3629">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096C74D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20CB3F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3042E6AE" w14:textId="38F96110" w:rsidR="006C3629" w:rsidRPr="006C3629" w:rsidRDefault="006C3629" w:rsidP="006C3629">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11987270" w14:textId="687FBAD7"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3CE37A30" w14:textId="77777777" w:rsidTr="006C3629">
        <w:trPr>
          <w:jc w:val="center"/>
        </w:trPr>
        <w:tc>
          <w:tcPr>
            <w:tcW w:w="0" w:type="auto"/>
            <w:tcBorders>
              <w:left w:val="nil"/>
              <w:right w:val="nil"/>
            </w:tcBorders>
            <w:shd w:val="clear" w:color="auto" w:fill="auto"/>
            <w:noWrap/>
            <w:vAlign w:val="center"/>
          </w:tcPr>
          <w:p w14:paraId="3F7731A8" w14:textId="77777777" w:rsidR="006C3629" w:rsidRPr="005362B1" w:rsidRDefault="006C3629" w:rsidP="006C3629">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5AB8C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D323F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95DCD" w14:textId="4D999F94" w:rsidR="006C3629" w:rsidRPr="006C3629" w:rsidRDefault="006C3629" w:rsidP="006C3629">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47204AD4" w14:textId="266385E4"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224CBFE3" w14:textId="77777777" w:rsidTr="006C3629">
        <w:trPr>
          <w:jc w:val="center"/>
        </w:trPr>
        <w:tc>
          <w:tcPr>
            <w:tcW w:w="0" w:type="auto"/>
            <w:tcBorders>
              <w:left w:val="nil"/>
              <w:right w:val="nil"/>
            </w:tcBorders>
            <w:shd w:val="clear" w:color="auto" w:fill="auto"/>
            <w:noWrap/>
            <w:vAlign w:val="center"/>
          </w:tcPr>
          <w:p w14:paraId="7DD34EBD" w14:textId="77777777" w:rsidR="006C3629" w:rsidRPr="005362B1" w:rsidRDefault="006C3629" w:rsidP="006C3629">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2E8097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1642F5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21DDBEA7" w14:textId="4C5B677C"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2E7D114" w14:textId="68BF5F7F"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75336435" w14:textId="77777777" w:rsidTr="006C3629">
        <w:trPr>
          <w:jc w:val="center"/>
        </w:trPr>
        <w:tc>
          <w:tcPr>
            <w:tcW w:w="0" w:type="auto"/>
            <w:tcBorders>
              <w:left w:val="nil"/>
              <w:right w:val="nil"/>
            </w:tcBorders>
            <w:shd w:val="clear" w:color="auto" w:fill="auto"/>
            <w:noWrap/>
            <w:vAlign w:val="center"/>
          </w:tcPr>
          <w:p w14:paraId="756A3636" w14:textId="77777777" w:rsidR="006C3629" w:rsidRPr="005362B1" w:rsidRDefault="006C3629" w:rsidP="006C3629">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06AEB2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76F531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776D3DB" w14:textId="1B690749"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64AA52B2" w14:textId="3FBEE5B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67360055" w14:textId="77777777" w:rsidTr="006C3629">
        <w:trPr>
          <w:jc w:val="center"/>
        </w:trPr>
        <w:tc>
          <w:tcPr>
            <w:tcW w:w="0" w:type="auto"/>
            <w:tcBorders>
              <w:left w:val="nil"/>
              <w:right w:val="nil"/>
            </w:tcBorders>
            <w:shd w:val="clear" w:color="auto" w:fill="auto"/>
            <w:noWrap/>
            <w:vAlign w:val="center"/>
          </w:tcPr>
          <w:p w14:paraId="4F983486" w14:textId="77777777" w:rsidR="006C3629" w:rsidRPr="005362B1" w:rsidRDefault="006C3629" w:rsidP="006C3629">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1D23C8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00CEDB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AC09AF4" w14:textId="6A22E51B"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054507" w14:textId="66D7634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4F64BBBB" w14:textId="77777777" w:rsidTr="006C3629">
        <w:trPr>
          <w:jc w:val="center"/>
        </w:trPr>
        <w:tc>
          <w:tcPr>
            <w:tcW w:w="0" w:type="auto"/>
            <w:tcBorders>
              <w:left w:val="nil"/>
              <w:right w:val="nil"/>
            </w:tcBorders>
            <w:shd w:val="clear" w:color="auto" w:fill="auto"/>
            <w:noWrap/>
            <w:vAlign w:val="center"/>
          </w:tcPr>
          <w:p w14:paraId="1DB7BCDC" w14:textId="77777777" w:rsidR="006C3629" w:rsidRPr="005362B1" w:rsidRDefault="006C3629" w:rsidP="006C3629">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2CD500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028845B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40E66467" w14:textId="349410B7"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61A699BC" w14:textId="791E3141"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4C2421ED" w14:textId="77777777" w:rsidTr="006C3629">
        <w:trPr>
          <w:jc w:val="center"/>
        </w:trPr>
        <w:tc>
          <w:tcPr>
            <w:tcW w:w="0" w:type="auto"/>
            <w:tcBorders>
              <w:left w:val="nil"/>
              <w:right w:val="nil"/>
            </w:tcBorders>
            <w:shd w:val="clear" w:color="auto" w:fill="auto"/>
            <w:noWrap/>
            <w:vAlign w:val="center"/>
          </w:tcPr>
          <w:p w14:paraId="6682C721" w14:textId="77777777" w:rsidR="006C3629" w:rsidRPr="005362B1" w:rsidRDefault="006C3629" w:rsidP="006C3629">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421E20C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18DCE37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6D1000C8" w14:textId="42F415F8" w:rsidR="006C3629" w:rsidRPr="006C3629" w:rsidRDefault="006C3629" w:rsidP="006C3629">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19FAF8B6" w14:textId="57412A06"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7D4AC1A1" w14:textId="77777777" w:rsidTr="006C3629">
        <w:trPr>
          <w:jc w:val="center"/>
        </w:trPr>
        <w:tc>
          <w:tcPr>
            <w:tcW w:w="0" w:type="auto"/>
            <w:tcBorders>
              <w:left w:val="nil"/>
              <w:right w:val="nil"/>
            </w:tcBorders>
            <w:shd w:val="clear" w:color="auto" w:fill="auto"/>
            <w:noWrap/>
            <w:vAlign w:val="center"/>
          </w:tcPr>
          <w:p w14:paraId="213669B3" w14:textId="77777777" w:rsidR="006C3629" w:rsidRPr="005362B1" w:rsidRDefault="006C3629" w:rsidP="006C3629">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3F81C1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6FE49F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0D23A3C" w14:textId="6EEBDDA6" w:rsidR="006C3629" w:rsidRPr="006C3629" w:rsidRDefault="006C3629" w:rsidP="006C3629">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0C10D868" w14:textId="30969357"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12781FD6" w14:textId="77777777" w:rsidTr="006C3629">
        <w:trPr>
          <w:jc w:val="center"/>
        </w:trPr>
        <w:tc>
          <w:tcPr>
            <w:tcW w:w="0" w:type="auto"/>
            <w:tcBorders>
              <w:left w:val="nil"/>
              <w:right w:val="nil"/>
            </w:tcBorders>
            <w:shd w:val="clear" w:color="auto" w:fill="auto"/>
            <w:noWrap/>
            <w:vAlign w:val="center"/>
          </w:tcPr>
          <w:p w14:paraId="37F33201" w14:textId="77777777" w:rsidR="006C3629" w:rsidRPr="005362B1" w:rsidRDefault="006C3629" w:rsidP="006C3629">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07D2153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218502C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06C84252" w14:textId="484E30B7" w:rsidR="006C3629" w:rsidRPr="006C3629" w:rsidRDefault="006C3629" w:rsidP="006C3629">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4BA4F5D7" w14:textId="43D243D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6A9C9C98" w14:textId="77777777" w:rsidTr="006C3629">
        <w:trPr>
          <w:jc w:val="center"/>
        </w:trPr>
        <w:tc>
          <w:tcPr>
            <w:tcW w:w="0" w:type="auto"/>
            <w:tcBorders>
              <w:left w:val="nil"/>
              <w:right w:val="nil"/>
            </w:tcBorders>
            <w:shd w:val="clear" w:color="auto" w:fill="auto"/>
            <w:noWrap/>
            <w:vAlign w:val="center"/>
          </w:tcPr>
          <w:p w14:paraId="256A0958" w14:textId="77777777" w:rsidR="006C3629" w:rsidRPr="005362B1" w:rsidRDefault="006C3629" w:rsidP="006C3629">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6FF53C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2E0E8D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7F4BD7BB" w14:textId="466D0CEF"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1BA02AF4" w14:textId="77A9EC7E"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3FBAF84" w14:textId="77777777" w:rsidTr="006C3629">
        <w:trPr>
          <w:jc w:val="center"/>
        </w:trPr>
        <w:tc>
          <w:tcPr>
            <w:tcW w:w="0" w:type="auto"/>
            <w:tcBorders>
              <w:left w:val="nil"/>
              <w:right w:val="nil"/>
            </w:tcBorders>
            <w:shd w:val="clear" w:color="auto" w:fill="auto"/>
            <w:noWrap/>
            <w:vAlign w:val="center"/>
          </w:tcPr>
          <w:p w14:paraId="153057C7" w14:textId="77777777" w:rsidR="006C3629" w:rsidRPr="005362B1" w:rsidRDefault="006C3629" w:rsidP="006C3629">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7AA417A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42B47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0B5041E4" w14:textId="2E3D8146" w:rsidR="006C3629" w:rsidRPr="006C3629" w:rsidRDefault="006C3629" w:rsidP="006C3629">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20FC8EB6" w14:textId="5CE984EC"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0E8F4FE4" w14:textId="77777777" w:rsidTr="006C3629">
        <w:trPr>
          <w:jc w:val="center"/>
        </w:trPr>
        <w:tc>
          <w:tcPr>
            <w:tcW w:w="0" w:type="auto"/>
            <w:tcBorders>
              <w:left w:val="nil"/>
              <w:bottom w:val="single" w:sz="4" w:space="0" w:color="auto"/>
              <w:right w:val="nil"/>
            </w:tcBorders>
            <w:shd w:val="clear" w:color="auto" w:fill="auto"/>
            <w:noWrap/>
            <w:vAlign w:val="center"/>
          </w:tcPr>
          <w:p w14:paraId="398914CC" w14:textId="77777777" w:rsidR="006C3629" w:rsidRPr="005362B1" w:rsidRDefault="006C3629" w:rsidP="006C3629">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5AEFB8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398B3F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2E2114FC" w14:textId="7A0D9307" w:rsidR="006C3629" w:rsidRPr="006C3629" w:rsidRDefault="006C3629" w:rsidP="006C3629">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462EDADE" w14:textId="0B132562" w:rsidR="006C3629" w:rsidRPr="006C3629" w:rsidRDefault="006C3629" w:rsidP="006C3629">
            <w:pPr>
              <w:spacing w:after="0"/>
              <w:jc w:val="center"/>
              <w:rPr>
                <w:sz w:val="18"/>
                <w:szCs w:val="18"/>
              </w:rPr>
            </w:pPr>
            <w:r w:rsidRPr="006C3629">
              <w:rPr>
                <w:color w:val="000000"/>
                <w:sz w:val="18"/>
                <w:szCs w:val="18"/>
              </w:rPr>
              <w:t>0.24</w:t>
            </w:r>
          </w:p>
        </w:tc>
      </w:tr>
      <w:tr w:rsidR="0088536F" w:rsidRPr="005362B1" w14:paraId="1D82735F" w14:textId="77777777" w:rsidTr="00D9550E">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2AF89E1E" w14:textId="77777777" w:rsidR="0088536F" w:rsidRPr="005362B1" w:rsidRDefault="0088536F" w:rsidP="00D9550E">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D6B8E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2E7FF46C" w14:textId="77777777" w:rsidR="0088536F" w:rsidRPr="005362B1" w:rsidRDefault="0088536F" w:rsidP="00D9550E">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DD094CB" w14:textId="77777777" w:rsidR="0088536F" w:rsidRPr="005362B1" w:rsidRDefault="0088536F" w:rsidP="00D9550E">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45E92D7A" w14:textId="77777777" w:rsidR="0088536F" w:rsidRPr="005362B1" w:rsidRDefault="0088536F" w:rsidP="00D9550E">
            <w:pPr>
              <w:spacing w:after="0"/>
              <w:jc w:val="center"/>
              <w:rPr>
                <w:sz w:val="18"/>
                <w:szCs w:val="18"/>
              </w:rPr>
            </w:pPr>
          </w:p>
        </w:tc>
      </w:tr>
    </w:tbl>
    <w:p w14:paraId="3090B304" w14:textId="77777777" w:rsidR="0088536F" w:rsidRPr="005362B1" w:rsidRDefault="0088536F" w:rsidP="0088536F">
      <w:pPr>
        <w:spacing w:line="259" w:lineRule="auto"/>
      </w:pPr>
      <w:r w:rsidRPr="005362B1">
        <w:br w:type="page"/>
      </w:r>
    </w:p>
    <w:p w14:paraId="3A308070" w14:textId="77777777" w:rsidR="0088536F" w:rsidRPr="005362B1" w:rsidRDefault="0088536F" w:rsidP="0088536F">
      <w:pPr>
        <w:pStyle w:val="Heading5"/>
      </w:pPr>
      <w:r w:rsidRPr="008C745D">
        <w:lastRenderedPageBreak/>
        <w:t>Table 2.</w:t>
      </w:r>
      <w:r w:rsidRPr="008C745D">
        <w:rPr>
          <w:noProof/>
        </w:rPr>
        <w:t>16.</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536F" w:rsidRPr="005362B1" w14:paraId="1F0E18A9" w14:textId="77777777" w:rsidTr="00D9550E">
        <w:trPr>
          <w:trHeight w:val="217"/>
        </w:trPr>
        <w:tc>
          <w:tcPr>
            <w:tcW w:w="1485" w:type="dxa"/>
            <w:tcBorders>
              <w:top w:val="nil"/>
              <w:left w:val="nil"/>
              <w:bottom w:val="single" w:sz="4" w:space="0" w:color="auto"/>
              <w:right w:val="nil"/>
            </w:tcBorders>
            <w:shd w:val="clear" w:color="auto" w:fill="auto"/>
            <w:noWrap/>
            <w:vAlign w:val="center"/>
            <w:hideMark/>
          </w:tcPr>
          <w:p w14:paraId="71BC164F"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7B0DBCB" w14:textId="77777777" w:rsidR="0088536F" w:rsidRPr="005362B1" w:rsidRDefault="0088536F" w:rsidP="00D9550E">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6ECE7C5" w14:textId="77777777" w:rsidR="0088536F" w:rsidRPr="005362B1" w:rsidRDefault="0088536F" w:rsidP="00D9550E">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39842F0F" w14:textId="77777777" w:rsidR="0088536F" w:rsidRPr="005362B1" w:rsidRDefault="0088536F" w:rsidP="00D9550E">
            <w:pPr>
              <w:spacing w:after="0"/>
              <w:jc w:val="center"/>
              <w:rPr>
                <w:color w:val="000000"/>
                <w:sz w:val="18"/>
                <w:szCs w:val="18"/>
              </w:rPr>
            </w:pPr>
            <w:r w:rsidRPr="005362B1">
              <w:rPr>
                <w:color w:val="000000"/>
                <w:sz w:val="18"/>
                <w:szCs w:val="18"/>
              </w:rPr>
              <w:t>Total Exploitation</w:t>
            </w:r>
          </w:p>
        </w:tc>
      </w:tr>
      <w:tr w:rsidR="008C745D" w:rsidRPr="005362B1" w14:paraId="3FEB3DEA" w14:textId="77777777" w:rsidTr="008C745D">
        <w:trPr>
          <w:trHeight w:val="217"/>
        </w:trPr>
        <w:tc>
          <w:tcPr>
            <w:tcW w:w="1485" w:type="dxa"/>
            <w:tcBorders>
              <w:top w:val="single" w:sz="4" w:space="0" w:color="auto"/>
              <w:left w:val="nil"/>
              <w:bottom w:val="nil"/>
              <w:right w:val="nil"/>
            </w:tcBorders>
            <w:shd w:val="clear" w:color="auto" w:fill="auto"/>
            <w:noWrap/>
            <w:vAlign w:val="center"/>
            <w:hideMark/>
          </w:tcPr>
          <w:p w14:paraId="7AD4C66F" w14:textId="6C5CAB45" w:rsidR="008C745D" w:rsidRPr="008C745D" w:rsidRDefault="008C745D" w:rsidP="008C745D">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FCD959F" w14:textId="7E0140DC" w:rsidR="008C745D" w:rsidRPr="008C745D" w:rsidRDefault="008C745D" w:rsidP="008C745D">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1CF1D3FF" w14:textId="6A20462A" w:rsidR="008C745D" w:rsidRPr="008C745D" w:rsidRDefault="008C745D" w:rsidP="008C745D">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045EB24F" w14:textId="2BF1FBF3" w:rsidR="008C745D" w:rsidRPr="008C745D" w:rsidRDefault="008C745D" w:rsidP="008C745D">
            <w:pPr>
              <w:spacing w:after="0"/>
              <w:jc w:val="center"/>
              <w:rPr>
                <w:color w:val="000000"/>
                <w:sz w:val="18"/>
                <w:szCs w:val="18"/>
              </w:rPr>
            </w:pPr>
            <w:r w:rsidRPr="008C745D">
              <w:rPr>
                <w:color w:val="000000"/>
                <w:sz w:val="18"/>
                <w:szCs w:val="18"/>
              </w:rPr>
              <w:t>0.009</w:t>
            </w:r>
          </w:p>
        </w:tc>
      </w:tr>
      <w:tr w:rsidR="008C745D" w:rsidRPr="005362B1" w14:paraId="6BF6083E" w14:textId="77777777" w:rsidTr="008C745D">
        <w:trPr>
          <w:trHeight w:val="217"/>
        </w:trPr>
        <w:tc>
          <w:tcPr>
            <w:tcW w:w="1485" w:type="dxa"/>
            <w:tcBorders>
              <w:top w:val="nil"/>
              <w:left w:val="nil"/>
              <w:bottom w:val="nil"/>
              <w:right w:val="nil"/>
            </w:tcBorders>
            <w:shd w:val="clear" w:color="auto" w:fill="auto"/>
            <w:noWrap/>
            <w:vAlign w:val="center"/>
            <w:hideMark/>
          </w:tcPr>
          <w:p w14:paraId="3EB32335" w14:textId="37C0DE8E" w:rsidR="008C745D" w:rsidRPr="008C745D" w:rsidRDefault="008C745D" w:rsidP="008C745D">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795A82FD" w14:textId="5287003C" w:rsidR="008C745D" w:rsidRPr="008C745D" w:rsidRDefault="008C745D" w:rsidP="008C745D">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206022D7" w14:textId="2A673293" w:rsidR="008C745D" w:rsidRPr="008C745D" w:rsidRDefault="008C745D" w:rsidP="008C745D">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2325608F" w14:textId="6941076C" w:rsidR="008C745D" w:rsidRPr="008C745D" w:rsidRDefault="008C745D" w:rsidP="008C745D">
            <w:pPr>
              <w:spacing w:after="0"/>
              <w:jc w:val="center"/>
              <w:rPr>
                <w:color w:val="000000"/>
                <w:sz w:val="18"/>
                <w:szCs w:val="18"/>
              </w:rPr>
            </w:pPr>
            <w:r w:rsidRPr="008C745D">
              <w:rPr>
                <w:color w:val="000000"/>
                <w:sz w:val="18"/>
                <w:szCs w:val="18"/>
              </w:rPr>
              <w:t>0.044</w:t>
            </w:r>
          </w:p>
        </w:tc>
      </w:tr>
      <w:tr w:rsidR="008C745D" w:rsidRPr="005362B1" w14:paraId="5DE36B9A" w14:textId="77777777" w:rsidTr="008C745D">
        <w:trPr>
          <w:trHeight w:val="217"/>
        </w:trPr>
        <w:tc>
          <w:tcPr>
            <w:tcW w:w="1485" w:type="dxa"/>
            <w:tcBorders>
              <w:top w:val="nil"/>
              <w:left w:val="nil"/>
              <w:bottom w:val="nil"/>
              <w:right w:val="nil"/>
            </w:tcBorders>
            <w:shd w:val="clear" w:color="auto" w:fill="auto"/>
            <w:noWrap/>
            <w:vAlign w:val="center"/>
            <w:hideMark/>
          </w:tcPr>
          <w:p w14:paraId="58A71880" w14:textId="2758BE78" w:rsidR="008C745D" w:rsidRPr="008C745D" w:rsidRDefault="008C745D" w:rsidP="008C745D">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1D63C895" w14:textId="2E504325" w:rsidR="008C745D" w:rsidRPr="008C745D" w:rsidRDefault="008C745D" w:rsidP="008C745D">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1812CD0E" w14:textId="430CD832" w:rsidR="008C745D" w:rsidRPr="008C745D" w:rsidRDefault="008C745D" w:rsidP="008C745D">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4514C28" w14:textId="3FFFFD2C" w:rsidR="008C745D" w:rsidRPr="008C745D" w:rsidRDefault="008C745D" w:rsidP="008C745D">
            <w:pPr>
              <w:spacing w:after="0"/>
              <w:jc w:val="center"/>
              <w:rPr>
                <w:color w:val="000000"/>
                <w:sz w:val="18"/>
                <w:szCs w:val="18"/>
              </w:rPr>
            </w:pPr>
            <w:r w:rsidRPr="008C745D">
              <w:rPr>
                <w:color w:val="000000"/>
                <w:sz w:val="18"/>
                <w:szCs w:val="18"/>
              </w:rPr>
              <w:t>0.049</w:t>
            </w:r>
          </w:p>
        </w:tc>
      </w:tr>
      <w:tr w:rsidR="008C745D" w:rsidRPr="005362B1" w14:paraId="7339E0E6" w14:textId="77777777" w:rsidTr="008C745D">
        <w:trPr>
          <w:trHeight w:val="217"/>
        </w:trPr>
        <w:tc>
          <w:tcPr>
            <w:tcW w:w="1485" w:type="dxa"/>
            <w:tcBorders>
              <w:top w:val="nil"/>
              <w:left w:val="nil"/>
              <w:bottom w:val="nil"/>
              <w:right w:val="nil"/>
            </w:tcBorders>
            <w:shd w:val="clear" w:color="auto" w:fill="auto"/>
            <w:noWrap/>
            <w:vAlign w:val="center"/>
            <w:hideMark/>
          </w:tcPr>
          <w:p w14:paraId="78A3E150" w14:textId="549564A7" w:rsidR="008C745D" w:rsidRPr="008C745D" w:rsidRDefault="008C745D" w:rsidP="008C745D">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207A942" w14:textId="66CF3612" w:rsidR="008C745D" w:rsidRPr="008C745D" w:rsidRDefault="008C745D" w:rsidP="008C745D">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3AF511BC" w14:textId="3DBC6108"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6B61B15" w14:textId="70F59188" w:rsidR="008C745D" w:rsidRPr="008C745D" w:rsidRDefault="008C745D" w:rsidP="008C745D">
            <w:pPr>
              <w:spacing w:after="0"/>
              <w:jc w:val="center"/>
              <w:rPr>
                <w:color w:val="000000"/>
                <w:sz w:val="18"/>
                <w:szCs w:val="18"/>
              </w:rPr>
            </w:pPr>
            <w:r w:rsidRPr="008C745D">
              <w:rPr>
                <w:color w:val="000000"/>
                <w:sz w:val="18"/>
                <w:szCs w:val="18"/>
              </w:rPr>
              <w:t>0.096</w:t>
            </w:r>
          </w:p>
        </w:tc>
      </w:tr>
      <w:tr w:rsidR="008C745D" w:rsidRPr="005362B1" w14:paraId="5D548515" w14:textId="77777777" w:rsidTr="008C745D">
        <w:trPr>
          <w:trHeight w:val="217"/>
        </w:trPr>
        <w:tc>
          <w:tcPr>
            <w:tcW w:w="1485" w:type="dxa"/>
            <w:tcBorders>
              <w:top w:val="nil"/>
              <w:left w:val="nil"/>
              <w:bottom w:val="nil"/>
              <w:right w:val="nil"/>
            </w:tcBorders>
            <w:shd w:val="clear" w:color="auto" w:fill="auto"/>
            <w:noWrap/>
            <w:vAlign w:val="center"/>
            <w:hideMark/>
          </w:tcPr>
          <w:p w14:paraId="0E75C374" w14:textId="1219BB60" w:rsidR="008C745D" w:rsidRPr="008C745D" w:rsidRDefault="008C745D" w:rsidP="008C745D">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56D80232" w14:textId="364F5EA6" w:rsidR="008C745D" w:rsidRPr="008C745D" w:rsidRDefault="008C745D" w:rsidP="008C745D">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37D915D3" w14:textId="6F02F80B"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1E271B71" w14:textId="7A588BA9" w:rsidR="008C745D" w:rsidRPr="008C745D" w:rsidRDefault="008C745D" w:rsidP="008C745D">
            <w:pPr>
              <w:spacing w:after="0"/>
              <w:jc w:val="center"/>
              <w:rPr>
                <w:color w:val="000000"/>
                <w:sz w:val="18"/>
                <w:szCs w:val="18"/>
              </w:rPr>
            </w:pPr>
            <w:r w:rsidRPr="008C745D">
              <w:rPr>
                <w:color w:val="000000"/>
                <w:sz w:val="18"/>
                <w:szCs w:val="18"/>
              </w:rPr>
              <w:t>0.089</w:t>
            </w:r>
          </w:p>
        </w:tc>
      </w:tr>
      <w:tr w:rsidR="008C745D" w:rsidRPr="005362B1" w14:paraId="08EC6992" w14:textId="77777777" w:rsidTr="008C745D">
        <w:trPr>
          <w:trHeight w:val="217"/>
        </w:trPr>
        <w:tc>
          <w:tcPr>
            <w:tcW w:w="1485" w:type="dxa"/>
            <w:tcBorders>
              <w:top w:val="nil"/>
              <w:left w:val="nil"/>
              <w:bottom w:val="nil"/>
              <w:right w:val="nil"/>
            </w:tcBorders>
            <w:shd w:val="clear" w:color="auto" w:fill="auto"/>
            <w:noWrap/>
            <w:vAlign w:val="center"/>
            <w:hideMark/>
          </w:tcPr>
          <w:p w14:paraId="0E8257F7" w14:textId="4824D055" w:rsidR="008C745D" w:rsidRPr="008C745D" w:rsidRDefault="008C745D" w:rsidP="008C745D">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39755055" w14:textId="40606756" w:rsidR="008C745D" w:rsidRPr="008C745D" w:rsidRDefault="008C745D" w:rsidP="008C745D">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6497B028" w14:textId="57D44C8C"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2A4DE239" w14:textId="6413D969" w:rsidR="008C745D" w:rsidRPr="008C745D" w:rsidRDefault="008C745D" w:rsidP="008C745D">
            <w:pPr>
              <w:spacing w:after="0"/>
              <w:jc w:val="center"/>
              <w:rPr>
                <w:color w:val="000000"/>
                <w:sz w:val="18"/>
                <w:szCs w:val="18"/>
              </w:rPr>
            </w:pPr>
            <w:r w:rsidRPr="008C745D">
              <w:rPr>
                <w:color w:val="000000"/>
                <w:sz w:val="18"/>
                <w:szCs w:val="18"/>
              </w:rPr>
              <w:t>0.069</w:t>
            </w:r>
          </w:p>
        </w:tc>
      </w:tr>
      <w:tr w:rsidR="008C745D" w:rsidRPr="005362B1" w14:paraId="1AD40893" w14:textId="77777777" w:rsidTr="008C745D">
        <w:trPr>
          <w:trHeight w:val="217"/>
        </w:trPr>
        <w:tc>
          <w:tcPr>
            <w:tcW w:w="1485" w:type="dxa"/>
            <w:tcBorders>
              <w:top w:val="nil"/>
              <w:left w:val="nil"/>
              <w:bottom w:val="nil"/>
              <w:right w:val="nil"/>
            </w:tcBorders>
            <w:shd w:val="clear" w:color="auto" w:fill="auto"/>
            <w:noWrap/>
            <w:vAlign w:val="center"/>
            <w:hideMark/>
          </w:tcPr>
          <w:p w14:paraId="709AB6BD" w14:textId="565761E1" w:rsidR="008C745D" w:rsidRPr="008C745D" w:rsidRDefault="008C745D" w:rsidP="008C745D">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7A617368" w14:textId="124FE3FB" w:rsidR="008C745D" w:rsidRPr="008C745D" w:rsidRDefault="008C745D" w:rsidP="008C745D">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07955BA3" w14:textId="2F6C0FBC"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07E943A0" w14:textId="448B7C98" w:rsidR="008C745D" w:rsidRPr="008C745D" w:rsidRDefault="008C745D" w:rsidP="008C745D">
            <w:pPr>
              <w:spacing w:after="0"/>
              <w:jc w:val="center"/>
              <w:rPr>
                <w:color w:val="000000"/>
                <w:sz w:val="18"/>
                <w:szCs w:val="18"/>
              </w:rPr>
            </w:pPr>
            <w:r w:rsidRPr="008C745D">
              <w:rPr>
                <w:color w:val="000000"/>
                <w:sz w:val="18"/>
                <w:szCs w:val="18"/>
              </w:rPr>
              <w:t>0.079</w:t>
            </w:r>
          </w:p>
        </w:tc>
      </w:tr>
      <w:tr w:rsidR="008C745D" w:rsidRPr="005362B1" w14:paraId="1EDD299E" w14:textId="77777777" w:rsidTr="008C745D">
        <w:trPr>
          <w:trHeight w:val="217"/>
        </w:trPr>
        <w:tc>
          <w:tcPr>
            <w:tcW w:w="1485" w:type="dxa"/>
            <w:tcBorders>
              <w:top w:val="nil"/>
              <w:left w:val="nil"/>
              <w:bottom w:val="nil"/>
              <w:right w:val="nil"/>
            </w:tcBorders>
            <w:shd w:val="clear" w:color="auto" w:fill="auto"/>
            <w:noWrap/>
            <w:vAlign w:val="center"/>
            <w:hideMark/>
          </w:tcPr>
          <w:p w14:paraId="5359B2C3" w14:textId="0F253F13" w:rsidR="008C745D" w:rsidRPr="008C745D" w:rsidRDefault="008C745D" w:rsidP="008C745D">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32BC7FF" w14:textId="2589940C" w:rsidR="008C745D" w:rsidRPr="008C745D" w:rsidRDefault="008C745D" w:rsidP="008C745D">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31A43D5B" w14:textId="1079D90D"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4D29CFC" w14:textId="697D9317"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0D08C968" w14:textId="77777777" w:rsidTr="008C745D">
        <w:trPr>
          <w:trHeight w:val="217"/>
        </w:trPr>
        <w:tc>
          <w:tcPr>
            <w:tcW w:w="1485" w:type="dxa"/>
            <w:tcBorders>
              <w:top w:val="nil"/>
              <w:left w:val="nil"/>
              <w:bottom w:val="nil"/>
              <w:right w:val="nil"/>
            </w:tcBorders>
            <w:shd w:val="clear" w:color="auto" w:fill="auto"/>
            <w:noWrap/>
            <w:vAlign w:val="center"/>
            <w:hideMark/>
          </w:tcPr>
          <w:p w14:paraId="25926379" w14:textId="16DC57FD" w:rsidR="008C745D" w:rsidRPr="008C745D" w:rsidRDefault="008C745D" w:rsidP="008C745D">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7BFEE0F6" w14:textId="06C60E20" w:rsidR="008C745D" w:rsidRPr="008C745D" w:rsidRDefault="008C745D" w:rsidP="008C745D">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7C092C8F" w14:textId="053996D4"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6FF5912" w14:textId="1B8D9723" w:rsidR="008C745D" w:rsidRPr="008C745D" w:rsidRDefault="008C745D" w:rsidP="008C745D">
            <w:pPr>
              <w:spacing w:after="0"/>
              <w:jc w:val="center"/>
              <w:rPr>
                <w:color w:val="000000"/>
                <w:sz w:val="18"/>
                <w:szCs w:val="18"/>
              </w:rPr>
            </w:pPr>
            <w:r w:rsidRPr="008C745D">
              <w:rPr>
                <w:color w:val="000000"/>
                <w:sz w:val="18"/>
                <w:szCs w:val="18"/>
              </w:rPr>
              <w:t>0.025</w:t>
            </w:r>
          </w:p>
        </w:tc>
      </w:tr>
      <w:tr w:rsidR="008C745D" w:rsidRPr="005362B1" w14:paraId="453235BF" w14:textId="77777777" w:rsidTr="008C745D">
        <w:trPr>
          <w:trHeight w:val="217"/>
        </w:trPr>
        <w:tc>
          <w:tcPr>
            <w:tcW w:w="1485" w:type="dxa"/>
            <w:tcBorders>
              <w:top w:val="nil"/>
              <w:left w:val="nil"/>
              <w:bottom w:val="nil"/>
              <w:right w:val="nil"/>
            </w:tcBorders>
            <w:shd w:val="clear" w:color="auto" w:fill="auto"/>
            <w:noWrap/>
            <w:vAlign w:val="center"/>
            <w:hideMark/>
          </w:tcPr>
          <w:p w14:paraId="2523414C" w14:textId="7247B323" w:rsidR="008C745D" w:rsidRPr="008C745D" w:rsidRDefault="008C745D" w:rsidP="008C745D">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548CC205" w14:textId="5A942FD8" w:rsidR="008C745D" w:rsidRPr="008C745D" w:rsidRDefault="008C745D" w:rsidP="008C745D">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36FC299C" w14:textId="4820F904"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2D51FD1" w14:textId="2F2449A8" w:rsidR="008C745D" w:rsidRPr="008C745D" w:rsidRDefault="008C745D" w:rsidP="008C745D">
            <w:pPr>
              <w:spacing w:after="0"/>
              <w:jc w:val="center"/>
              <w:rPr>
                <w:color w:val="000000"/>
                <w:sz w:val="18"/>
                <w:szCs w:val="18"/>
              </w:rPr>
            </w:pPr>
            <w:r w:rsidRPr="008C745D">
              <w:rPr>
                <w:color w:val="000000"/>
                <w:sz w:val="18"/>
                <w:szCs w:val="18"/>
              </w:rPr>
              <w:t>0.039</w:t>
            </w:r>
          </w:p>
        </w:tc>
      </w:tr>
      <w:tr w:rsidR="008C745D" w:rsidRPr="005362B1" w14:paraId="4023BAE8" w14:textId="77777777" w:rsidTr="008C745D">
        <w:trPr>
          <w:trHeight w:val="217"/>
        </w:trPr>
        <w:tc>
          <w:tcPr>
            <w:tcW w:w="1485" w:type="dxa"/>
            <w:tcBorders>
              <w:top w:val="nil"/>
              <w:left w:val="nil"/>
              <w:bottom w:val="nil"/>
              <w:right w:val="nil"/>
            </w:tcBorders>
            <w:shd w:val="clear" w:color="auto" w:fill="auto"/>
            <w:noWrap/>
            <w:vAlign w:val="center"/>
            <w:hideMark/>
          </w:tcPr>
          <w:p w14:paraId="3244A94C" w14:textId="5CB5B030" w:rsidR="008C745D" w:rsidRPr="008C745D" w:rsidRDefault="008C745D" w:rsidP="008C745D">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0F1F88FA" w14:textId="2C0DFCA2" w:rsidR="008C745D" w:rsidRPr="008C745D" w:rsidRDefault="008C745D" w:rsidP="008C745D">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47D6936B" w14:textId="67DB1A70"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DE25D58" w14:textId="103B38EC"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2D9AC37D" w14:textId="77777777" w:rsidTr="008C745D">
        <w:trPr>
          <w:trHeight w:val="217"/>
        </w:trPr>
        <w:tc>
          <w:tcPr>
            <w:tcW w:w="1485" w:type="dxa"/>
            <w:tcBorders>
              <w:top w:val="nil"/>
              <w:left w:val="nil"/>
              <w:bottom w:val="nil"/>
              <w:right w:val="nil"/>
            </w:tcBorders>
            <w:shd w:val="clear" w:color="auto" w:fill="auto"/>
            <w:noWrap/>
            <w:vAlign w:val="center"/>
            <w:hideMark/>
          </w:tcPr>
          <w:p w14:paraId="35C62A21" w14:textId="5E2FBF8B" w:rsidR="008C745D" w:rsidRPr="008C745D" w:rsidRDefault="008C745D" w:rsidP="008C745D">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0E4AF148" w14:textId="2EEE30C6" w:rsidR="008C745D" w:rsidRPr="008C745D" w:rsidRDefault="008C745D" w:rsidP="008C745D">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6C1720F5" w14:textId="4705CF5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4E5853FC" w14:textId="3CAA9113" w:rsidR="008C745D" w:rsidRPr="008C745D" w:rsidRDefault="008C745D" w:rsidP="008C745D">
            <w:pPr>
              <w:spacing w:after="0"/>
              <w:jc w:val="center"/>
              <w:rPr>
                <w:color w:val="000000"/>
                <w:sz w:val="18"/>
                <w:szCs w:val="18"/>
              </w:rPr>
            </w:pPr>
            <w:r w:rsidRPr="008C745D">
              <w:rPr>
                <w:color w:val="000000"/>
                <w:sz w:val="18"/>
                <w:szCs w:val="18"/>
              </w:rPr>
              <w:t>0.046</w:t>
            </w:r>
          </w:p>
        </w:tc>
      </w:tr>
      <w:tr w:rsidR="008C745D" w:rsidRPr="005362B1" w14:paraId="775B55DA" w14:textId="77777777" w:rsidTr="008C745D">
        <w:trPr>
          <w:trHeight w:val="217"/>
        </w:trPr>
        <w:tc>
          <w:tcPr>
            <w:tcW w:w="1485" w:type="dxa"/>
            <w:tcBorders>
              <w:top w:val="nil"/>
              <w:left w:val="nil"/>
              <w:bottom w:val="nil"/>
              <w:right w:val="nil"/>
            </w:tcBorders>
            <w:shd w:val="clear" w:color="auto" w:fill="auto"/>
            <w:noWrap/>
            <w:vAlign w:val="center"/>
            <w:hideMark/>
          </w:tcPr>
          <w:p w14:paraId="254A5D31" w14:textId="7F64CEAB" w:rsidR="008C745D" w:rsidRPr="008C745D" w:rsidRDefault="008C745D" w:rsidP="008C745D">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30E5DEEB" w14:textId="5A50868D" w:rsidR="008C745D" w:rsidRPr="008C745D" w:rsidRDefault="008C745D" w:rsidP="008C745D">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7DA5A719" w14:textId="587A34DA" w:rsidR="008C745D" w:rsidRPr="008C745D" w:rsidRDefault="008C745D" w:rsidP="008C745D">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57086018" w14:textId="3C6984E0" w:rsidR="008C745D" w:rsidRPr="008C745D" w:rsidRDefault="008C745D" w:rsidP="008C745D">
            <w:pPr>
              <w:spacing w:after="0"/>
              <w:jc w:val="center"/>
              <w:rPr>
                <w:color w:val="000000"/>
                <w:sz w:val="18"/>
                <w:szCs w:val="18"/>
              </w:rPr>
            </w:pPr>
            <w:r w:rsidRPr="008C745D">
              <w:rPr>
                <w:color w:val="000000"/>
                <w:sz w:val="18"/>
                <w:szCs w:val="18"/>
              </w:rPr>
              <w:t>0.059</w:t>
            </w:r>
          </w:p>
        </w:tc>
      </w:tr>
      <w:tr w:rsidR="008C745D" w:rsidRPr="005362B1" w14:paraId="51E687AE" w14:textId="77777777" w:rsidTr="008C745D">
        <w:trPr>
          <w:trHeight w:val="217"/>
        </w:trPr>
        <w:tc>
          <w:tcPr>
            <w:tcW w:w="1485" w:type="dxa"/>
            <w:tcBorders>
              <w:top w:val="nil"/>
              <w:left w:val="nil"/>
              <w:bottom w:val="nil"/>
              <w:right w:val="nil"/>
            </w:tcBorders>
            <w:shd w:val="clear" w:color="auto" w:fill="auto"/>
            <w:noWrap/>
            <w:vAlign w:val="center"/>
            <w:hideMark/>
          </w:tcPr>
          <w:p w14:paraId="05F983EF" w14:textId="315FA44C" w:rsidR="008C745D" w:rsidRPr="008C745D" w:rsidRDefault="008C745D" w:rsidP="008C745D">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5047257D" w14:textId="4884D62E" w:rsidR="008C745D" w:rsidRPr="008C745D" w:rsidRDefault="008C745D" w:rsidP="008C745D">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5476190E" w14:textId="0E58818A"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1AC1676" w14:textId="47DCF062" w:rsidR="008C745D" w:rsidRPr="008C745D" w:rsidRDefault="008C745D" w:rsidP="008C745D">
            <w:pPr>
              <w:spacing w:after="0"/>
              <w:jc w:val="center"/>
              <w:rPr>
                <w:color w:val="000000"/>
                <w:sz w:val="18"/>
                <w:szCs w:val="18"/>
              </w:rPr>
            </w:pPr>
            <w:r w:rsidRPr="008C745D">
              <w:rPr>
                <w:color w:val="000000"/>
                <w:sz w:val="18"/>
                <w:szCs w:val="18"/>
              </w:rPr>
              <w:t>0.1</w:t>
            </w:r>
          </w:p>
        </w:tc>
      </w:tr>
      <w:tr w:rsidR="008C745D" w:rsidRPr="005362B1" w14:paraId="2BEDDC3A" w14:textId="77777777" w:rsidTr="008C745D">
        <w:trPr>
          <w:trHeight w:val="217"/>
        </w:trPr>
        <w:tc>
          <w:tcPr>
            <w:tcW w:w="1485" w:type="dxa"/>
            <w:tcBorders>
              <w:top w:val="nil"/>
              <w:left w:val="nil"/>
              <w:bottom w:val="nil"/>
              <w:right w:val="nil"/>
            </w:tcBorders>
            <w:shd w:val="clear" w:color="auto" w:fill="auto"/>
            <w:noWrap/>
            <w:vAlign w:val="center"/>
            <w:hideMark/>
          </w:tcPr>
          <w:p w14:paraId="13EFFDBF" w14:textId="22F2032D" w:rsidR="008C745D" w:rsidRPr="008C745D" w:rsidRDefault="008C745D" w:rsidP="008C745D">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78E65290" w14:textId="2E29A4B9" w:rsidR="008C745D" w:rsidRPr="008C745D" w:rsidRDefault="008C745D" w:rsidP="008C745D">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36FA57C6" w14:textId="57106CC8" w:rsidR="008C745D" w:rsidRPr="008C745D" w:rsidRDefault="008C745D" w:rsidP="008C745D">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3D060B57" w14:textId="651348F4" w:rsidR="008C745D" w:rsidRPr="008C745D" w:rsidRDefault="008C745D" w:rsidP="008C745D">
            <w:pPr>
              <w:spacing w:after="0"/>
              <w:jc w:val="center"/>
              <w:rPr>
                <w:color w:val="000000"/>
                <w:sz w:val="18"/>
                <w:szCs w:val="18"/>
              </w:rPr>
            </w:pPr>
            <w:r w:rsidRPr="008C745D">
              <w:rPr>
                <w:color w:val="000000"/>
                <w:sz w:val="18"/>
                <w:szCs w:val="18"/>
              </w:rPr>
              <w:t>0.112</w:t>
            </w:r>
          </w:p>
        </w:tc>
      </w:tr>
      <w:tr w:rsidR="008C745D" w:rsidRPr="005362B1" w14:paraId="1D369F50" w14:textId="77777777" w:rsidTr="008C745D">
        <w:trPr>
          <w:trHeight w:val="217"/>
        </w:trPr>
        <w:tc>
          <w:tcPr>
            <w:tcW w:w="1485" w:type="dxa"/>
            <w:tcBorders>
              <w:top w:val="nil"/>
              <w:left w:val="nil"/>
              <w:bottom w:val="nil"/>
              <w:right w:val="nil"/>
            </w:tcBorders>
            <w:shd w:val="clear" w:color="auto" w:fill="auto"/>
            <w:noWrap/>
            <w:vAlign w:val="center"/>
            <w:hideMark/>
          </w:tcPr>
          <w:p w14:paraId="5F266BD2" w14:textId="23CC56D4" w:rsidR="008C745D" w:rsidRPr="008C745D" w:rsidRDefault="008C745D" w:rsidP="008C745D">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60032D74" w14:textId="396E7E9F" w:rsidR="008C745D" w:rsidRPr="008C745D" w:rsidRDefault="008C745D" w:rsidP="008C745D">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74F3B6FF" w14:textId="149E3B9F"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4C03824" w14:textId="6CC57616"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6B319D16" w14:textId="77777777" w:rsidTr="008C745D">
        <w:trPr>
          <w:trHeight w:val="217"/>
        </w:trPr>
        <w:tc>
          <w:tcPr>
            <w:tcW w:w="1485" w:type="dxa"/>
            <w:tcBorders>
              <w:top w:val="nil"/>
              <w:left w:val="nil"/>
              <w:bottom w:val="nil"/>
              <w:right w:val="nil"/>
            </w:tcBorders>
            <w:shd w:val="clear" w:color="auto" w:fill="auto"/>
            <w:noWrap/>
            <w:vAlign w:val="center"/>
            <w:hideMark/>
          </w:tcPr>
          <w:p w14:paraId="538A788F" w14:textId="104DC182" w:rsidR="008C745D" w:rsidRPr="008C745D" w:rsidRDefault="008C745D" w:rsidP="008C745D">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023FDE25" w14:textId="6E811DB8" w:rsidR="008C745D" w:rsidRPr="008C745D" w:rsidRDefault="008C745D" w:rsidP="008C745D">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6739DCE6" w14:textId="3378B75F"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31DC4AE2" w14:textId="09C1EAC3" w:rsidR="008C745D" w:rsidRPr="008C745D" w:rsidRDefault="008C745D" w:rsidP="008C745D">
            <w:pPr>
              <w:spacing w:after="0"/>
              <w:jc w:val="center"/>
              <w:rPr>
                <w:color w:val="000000"/>
                <w:sz w:val="18"/>
                <w:szCs w:val="18"/>
              </w:rPr>
            </w:pPr>
            <w:r w:rsidRPr="008C745D">
              <w:rPr>
                <w:color w:val="000000"/>
                <w:sz w:val="18"/>
                <w:szCs w:val="18"/>
              </w:rPr>
              <w:t>0.092</w:t>
            </w:r>
          </w:p>
        </w:tc>
      </w:tr>
      <w:tr w:rsidR="008C745D" w:rsidRPr="005362B1" w14:paraId="3AE96F30" w14:textId="77777777" w:rsidTr="008C745D">
        <w:trPr>
          <w:trHeight w:val="217"/>
        </w:trPr>
        <w:tc>
          <w:tcPr>
            <w:tcW w:w="1485" w:type="dxa"/>
            <w:tcBorders>
              <w:top w:val="nil"/>
              <w:left w:val="nil"/>
              <w:bottom w:val="nil"/>
              <w:right w:val="nil"/>
            </w:tcBorders>
            <w:shd w:val="clear" w:color="auto" w:fill="auto"/>
            <w:noWrap/>
            <w:vAlign w:val="center"/>
            <w:hideMark/>
          </w:tcPr>
          <w:p w14:paraId="69643ECA" w14:textId="1A0E1A3B" w:rsidR="008C745D" w:rsidRPr="008C745D" w:rsidRDefault="008C745D" w:rsidP="008C745D">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45C9B781" w14:textId="6BF96354" w:rsidR="008C745D" w:rsidRPr="008C745D" w:rsidRDefault="008C745D" w:rsidP="008C745D">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6691ADD2" w14:textId="7D64CE37" w:rsidR="008C745D" w:rsidRPr="008C745D" w:rsidRDefault="008C745D" w:rsidP="008C745D">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7DC648F2" w14:textId="28B45DFF" w:rsidR="008C745D" w:rsidRPr="008C745D" w:rsidRDefault="008C745D" w:rsidP="008C745D">
            <w:pPr>
              <w:spacing w:after="0"/>
              <w:jc w:val="center"/>
              <w:rPr>
                <w:color w:val="000000"/>
                <w:sz w:val="18"/>
                <w:szCs w:val="18"/>
              </w:rPr>
            </w:pPr>
            <w:r w:rsidRPr="008C745D">
              <w:rPr>
                <w:color w:val="000000"/>
                <w:sz w:val="18"/>
                <w:szCs w:val="18"/>
              </w:rPr>
              <w:t>0.08</w:t>
            </w:r>
          </w:p>
        </w:tc>
      </w:tr>
      <w:tr w:rsidR="008C745D" w:rsidRPr="005362B1" w14:paraId="059FCBF2" w14:textId="77777777" w:rsidTr="008C745D">
        <w:trPr>
          <w:trHeight w:val="217"/>
        </w:trPr>
        <w:tc>
          <w:tcPr>
            <w:tcW w:w="1485" w:type="dxa"/>
            <w:tcBorders>
              <w:top w:val="nil"/>
              <w:left w:val="nil"/>
              <w:bottom w:val="nil"/>
              <w:right w:val="nil"/>
            </w:tcBorders>
            <w:shd w:val="clear" w:color="auto" w:fill="auto"/>
            <w:noWrap/>
            <w:vAlign w:val="center"/>
            <w:hideMark/>
          </w:tcPr>
          <w:p w14:paraId="285B6745" w14:textId="0F91AEAE" w:rsidR="008C745D" w:rsidRPr="008C745D" w:rsidRDefault="008C745D" w:rsidP="008C745D">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55958BF2" w14:textId="543C094E" w:rsidR="008C745D" w:rsidRPr="008C745D" w:rsidRDefault="008C745D" w:rsidP="008C745D">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6526A07F" w14:textId="44F6DADF"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15E82352" w14:textId="651C2C40" w:rsidR="008C745D" w:rsidRPr="008C745D" w:rsidRDefault="008C745D" w:rsidP="008C745D">
            <w:pPr>
              <w:spacing w:after="0"/>
              <w:jc w:val="center"/>
              <w:rPr>
                <w:color w:val="000000"/>
                <w:sz w:val="18"/>
                <w:szCs w:val="18"/>
              </w:rPr>
            </w:pPr>
            <w:r w:rsidRPr="008C745D">
              <w:rPr>
                <w:color w:val="000000"/>
                <w:sz w:val="18"/>
                <w:szCs w:val="18"/>
              </w:rPr>
              <w:t>0.123</w:t>
            </w:r>
          </w:p>
        </w:tc>
      </w:tr>
      <w:tr w:rsidR="008C745D" w:rsidRPr="005362B1" w14:paraId="030A5E66" w14:textId="77777777" w:rsidTr="008C745D">
        <w:trPr>
          <w:trHeight w:val="217"/>
        </w:trPr>
        <w:tc>
          <w:tcPr>
            <w:tcW w:w="1485" w:type="dxa"/>
            <w:tcBorders>
              <w:top w:val="nil"/>
              <w:left w:val="nil"/>
              <w:bottom w:val="nil"/>
              <w:right w:val="nil"/>
            </w:tcBorders>
            <w:shd w:val="clear" w:color="auto" w:fill="auto"/>
            <w:noWrap/>
            <w:vAlign w:val="center"/>
            <w:hideMark/>
          </w:tcPr>
          <w:p w14:paraId="5E5FBD82" w14:textId="4F7A44C5" w:rsidR="008C745D" w:rsidRPr="008C745D" w:rsidRDefault="008C745D" w:rsidP="008C745D">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19F5FFB7" w14:textId="2C4C9D41" w:rsidR="008C745D" w:rsidRPr="008C745D" w:rsidRDefault="008C745D" w:rsidP="008C745D">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0D5FE102" w14:textId="46158799"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3247AED1" w14:textId="6DA80ED7" w:rsidR="008C745D" w:rsidRPr="008C745D" w:rsidRDefault="008C745D" w:rsidP="008C745D">
            <w:pPr>
              <w:spacing w:after="0"/>
              <w:jc w:val="center"/>
              <w:rPr>
                <w:color w:val="000000"/>
                <w:sz w:val="18"/>
                <w:szCs w:val="18"/>
              </w:rPr>
            </w:pPr>
            <w:r w:rsidRPr="008C745D">
              <w:rPr>
                <w:color w:val="000000"/>
                <w:sz w:val="18"/>
                <w:szCs w:val="18"/>
              </w:rPr>
              <w:t>0.136</w:t>
            </w:r>
          </w:p>
        </w:tc>
      </w:tr>
      <w:tr w:rsidR="008C745D" w:rsidRPr="005362B1" w14:paraId="0973A11B" w14:textId="77777777" w:rsidTr="008C745D">
        <w:trPr>
          <w:trHeight w:val="217"/>
        </w:trPr>
        <w:tc>
          <w:tcPr>
            <w:tcW w:w="1485" w:type="dxa"/>
            <w:tcBorders>
              <w:top w:val="nil"/>
              <w:left w:val="nil"/>
              <w:bottom w:val="nil"/>
              <w:right w:val="nil"/>
            </w:tcBorders>
            <w:shd w:val="clear" w:color="auto" w:fill="auto"/>
            <w:noWrap/>
            <w:vAlign w:val="center"/>
            <w:hideMark/>
          </w:tcPr>
          <w:p w14:paraId="3FD413B2" w14:textId="4C44B3DC" w:rsidR="008C745D" w:rsidRPr="008C745D" w:rsidRDefault="008C745D" w:rsidP="008C745D">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460466B0" w14:textId="6F5C9D77" w:rsidR="008C745D" w:rsidRPr="008C745D" w:rsidRDefault="008C745D" w:rsidP="008C745D">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31E4424F" w14:textId="7A671E64" w:rsidR="008C745D" w:rsidRPr="008C745D" w:rsidRDefault="008C745D" w:rsidP="008C745D">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CD09868" w14:textId="39CD6D5C" w:rsidR="008C745D" w:rsidRPr="008C745D" w:rsidRDefault="008C745D" w:rsidP="008C745D">
            <w:pPr>
              <w:spacing w:after="0"/>
              <w:jc w:val="center"/>
              <w:rPr>
                <w:color w:val="000000"/>
                <w:sz w:val="18"/>
                <w:szCs w:val="18"/>
              </w:rPr>
            </w:pPr>
            <w:r w:rsidRPr="008C745D">
              <w:rPr>
                <w:color w:val="000000"/>
                <w:sz w:val="18"/>
                <w:szCs w:val="18"/>
              </w:rPr>
              <w:t>0.172</w:t>
            </w:r>
          </w:p>
        </w:tc>
      </w:tr>
      <w:tr w:rsidR="008C745D" w:rsidRPr="005362B1" w14:paraId="3ED82A58" w14:textId="77777777" w:rsidTr="008C745D">
        <w:trPr>
          <w:trHeight w:val="217"/>
        </w:trPr>
        <w:tc>
          <w:tcPr>
            <w:tcW w:w="1485" w:type="dxa"/>
            <w:tcBorders>
              <w:top w:val="nil"/>
              <w:left w:val="nil"/>
              <w:bottom w:val="nil"/>
              <w:right w:val="nil"/>
            </w:tcBorders>
            <w:shd w:val="clear" w:color="auto" w:fill="auto"/>
            <w:noWrap/>
            <w:vAlign w:val="center"/>
            <w:hideMark/>
          </w:tcPr>
          <w:p w14:paraId="33F83BB0" w14:textId="439D6BD6" w:rsidR="008C745D" w:rsidRPr="008C745D" w:rsidRDefault="008C745D" w:rsidP="008C745D">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55168F3A" w14:textId="4775F8BE" w:rsidR="008C745D" w:rsidRPr="008C745D" w:rsidRDefault="008C745D" w:rsidP="008C745D">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D817810" w14:textId="576D8DF2" w:rsidR="008C745D" w:rsidRPr="008C745D" w:rsidRDefault="008C745D" w:rsidP="008C745D">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4AE7EF67" w14:textId="0334B035"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6223B884" w14:textId="77777777" w:rsidTr="008C745D">
        <w:trPr>
          <w:trHeight w:val="217"/>
        </w:trPr>
        <w:tc>
          <w:tcPr>
            <w:tcW w:w="1485" w:type="dxa"/>
            <w:tcBorders>
              <w:top w:val="nil"/>
              <w:left w:val="nil"/>
              <w:bottom w:val="nil"/>
              <w:right w:val="nil"/>
            </w:tcBorders>
            <w:shd w:val="clear" w:color="auto" w:fill="auto"/>
            <w:noWrap/>
            <w:vAlign w:val="center"/>
            <w:hideMark/>
          </w:tcPr>
          <w:p w14:paraId="05DD4957" w14:textId="3B1549B4" w:rsidR="008C745D" w:rsidRPr="008C745D" w:rsidRDefault="008C745D" w:rsidP="008C745D">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15533A24" w14:textId="752F8D72" w:rsidR="008C745D" w:rsidRPr="008C745D" w:rsidRDefault="008C745D" w:rsidP="008C745D">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4EA3F03" w14:textId="3AAAABA6"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98017F4" w14:textId="35D61B4C" w:rsidR="008C745D" w:rsidRPr="008C745D" w:rsidRDefault="008C745D" w:rsidP="008C745D">
            <w:pPr>
              <w:spacing w:after="0"/>
              <w:jc w:val="center"/>
              <w:rPr>
                <w:color w:val="000000"/>
                <w:sz w:val="18"/>
                <w:szCs w:val="18"/>
              </w:rPr>
            </w:pPr>
            <w:r w:rsidRPr="008C745D">
              <w:rPr>
                <w:color w:val="000000"/>
                <w:sz w:val="18"/>
                <w:szCs w:val="18"/>
              </w:rPr>
              <w:t>0.226</w:t>
            </w:r>
          </w:p>
        </w:tc>
      </w:tr>
      <w:tr w:rsidR="008C745D" w:rsidRPr="005362B1" w14:paraId="04FEE511" w14:textId="77777777" w:rsidTr="008C745D">
        <w:trPr>
          <w:trHeight w:val="217"/>
        </w:trPr>
        <w:tc>
          <w:tcPr>
            <w:tcW w:w="1485" w:type="dxa"/>
            <w:tcBorders>
              <w:top w:val="nil"/>
              <w:left w:val="nil"/>
              <w:bottom w:val="nil"/>
              <w:right w:val="nil"/>
            </w:tcBorders>
            <w:shd w:val="clear" w:color="auto" w:fill="auto"/>
            <w:noWrap/>
            <w:vAlign w:val="center"/>
            <w:hideMark/>
          </w:tcPr>
          <w:p w14:paraId="0F6A87BB" w14:textId="05CE22EE" w:rsidR="008C745D" w:rsidRPr="008C745D" w:rsidRDefault="008C745D" w:rsidP="008C745D">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04E5DA5E" w14:textId="466379C6" w:rsidR="008C745D" w:rsidRPr="008C745D" w:rsidRDefault="008C745D" w:rsidP="008C745D">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00F6FBEE" w14:textId="428AC31B"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1E2B7A48" w14:textId="1D2EA0A3" w:rsidR="008C745D" w:rsidRPr="008C745D" w:rsidRDefault="008C745D" w:rsidP="008C745D">
            <w:pPr>
              <w:spacing w:after="0"/>
              <w:jc w:val="center"/>
              <w:rPr>
                <w:color w:val="000000"/>
                <w:sz w:val="18"/>
                <w:szCs w:val="18"/>
              </w:rPr>
            </w:pPr>
            <w:r w:rsidRPr="008C745D">
              <w:rPr>
                <w:color w:val="000000"/>
                <w:sz w:val="18"/>
                <w:szCs w:val="18"/>
              </w:rPr>
              <w:t>0.205</w:t>
            </w:r>
          </w:p>
        </w:tc>
      </w:tr>
      <w:tr w:rsidR="008C745D" w:rsidRPr="005362B1" w14:paraId="72AC3D4F" w14:textId="77777777" w:rsidTr="008C745D">
        <w:trPr>
          <w:trHeight w:val="217"/>
        </w:trPr>
        <w:tc>
          <w:tcPr>
            <w:tcW w:w="1485" w:type="dxa"/>
            <w:tcBorders>
              <w:top w:val="nil"/>
              <w:left w:val="nil"/>
              <w:bottom w:val="nil"/>
              <w:right w:val="nil"/>
            </w:tcBorders>
            <w:shd w:val="clear" w:color="auto" w:fill="auto"/>
            <w:noWrap/>
            <w:vAlign w:val="center"/>
            <w:hideMark/>
          </w:tcPr>
          <w:p w14:paraId="41A6720A" w14:textId="3497A480" w:rsidR="008C745D" w:rsidRPr="008C745D" w:rsidRDefault="008C745D" w:rsidP="008C745D">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2971B5F3" w14:textId="536977C2" w:rsidR="008C745D" w:rsidRPr="008C745D" w:rsidRDefault="008C745D" w:rsidP="008C745D">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A5DF203" w14:textId="5694D9A1" w:rsidR="008C745D" w:rsidRPr="008C745D" w:rsidRDefault="008C745D" w:rsidP="008C745D">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511A228C" w14:textId="3E43F252" w:rsidR="008C745D" w:rsidRPr="008C745D" w:rsidRDefault="008C745D" w:rsidP="008C745D">
            <w:pPr>
              <w:spacing w:after="0"/>
              <w:jc w:val="center"/>
              <w:rPr>
                <w:color w:val="000000"/>
                <w:sz w:val="18"/>
                <w:szCs w:val="18"/>
              </w:rPr>
            </w:pPr>
            <w:r w:rsidRPr="008C745D">
              <w:rPr>
                <w:color w:val="000000"/>
                <w:sz w:val="18"/>
                <w:szCs w:val="18"/>
              </w:rPr>
              <w:t>0.168</w:t>
            </w:r>
          </w:p>
        </w:tc>
      </w:tr>
      <w:tr w:rsidR="008C745D" w:rsidRPr="005362B1" w14:paraId="52E9EBC1" w14:textId="77777777" w:rsidTr="008C745D">
        <w:trPr>
          <w:trHeight w:val="217"/>
        </w:trPr>
        <w:tc>
          <w:tcPr>
            <w:tcW w:w="1485" w:type="dxa"/>
            <w:tcBorders>
              <w:top w:val="nil"/>
              <w:left w:val="nil"/>
              <w:bottom w:val="nil"/>
              <w:right w:val="nil"/>
            </w:tcBorders>
            <w:shd w:val="clear" w:color="auto" w:fill="auto"/>
            <w:noWrap/>
            <w:vAlign w:val="center"/>
            <w:hideMark/>
          </w:tcPr>
          <w:p w14:paraId="54B8E17B" w14:textId="49BAE851" w:rsidR="008C745D" w:rsidRPr="008C745D" w:rsidRDefault="008C745D" w:rsidP="008C745D">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53AF072C" w14:textId="1F992C35" w:rsidR="008C745D" w:rsidRPr="008C745D" w:rsidRDefault="008C745D" w:rsidP="008C745D">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7CB2F481" w14:textId="3E468EFF"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85AEAAD" w14:textId="00C2D6ED" w:rsidR="008C745D" w:rsidRPr="008C745D" w:rsidRDefault="008C745D" w:rsidP="008C745D">
            <w:pPr>
              <w:spacing w:after="0"/>
              <w:jc w:val="center"/>
              <w:rPr>
                <w:color w:val="000000"/>
                <w:sz w:val="18"/>
                <w:szCs w:val="18"/>
              </w:rPr>
            </w:pPr>
            <w:r w:rsidRPr="008C745D">
              <w:rPr>
                <w:color w:val="000000"/>
                <w:sz w:val="18"/>
                <w:szCs w:val="18"/>
              </w:rPr>
              <w:t>0.176</w:t>
            </w:r>
          </w:p>
        </w:tc>
      </w:tr>
      <w:tr w:rsidR="008C745D" w:rsidRPr="005362B1" w14:paraId="24EBFB4F" w14:textId="77777777" w:rsidTr="008C745D">
        <w:trPr>
          <w:trHeight w:val="217"/>
        </w:trPr>
        <w:tc>
          <w:tcPr>
            <w:tcW w:w="1485" w:type="dxa"/>
            <w:tcBorders>
              <w:top w:val="nil"/>
              <w:left w:val="nil"/>
              <w:bottom w:val="nil"/>
              <w:right w:val="nil"/>
            </w:tcBorders>
            <w:shd w:val="clear" w:color="auto" w:fill="auto"/>
            <w:noWrap/>
            <w:vAlign w:val="center"/>
            <w:hideMark/>
          </w:tcPr>
          <w:p w14:paraId="73061D28" w14:textId="3DAF26C0" w:rsidR="008C745D" w:rsidRPr="008C745D" w:rsidRDefault="008C745D" w:rsidP="008C745D">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4C9983C3" w14:textId="3D5DF7D0" w:rsidR="008C745D" w:rsidRPr="008C745D" w:rsidRDefault="008C745D" w:rsidP="008C745D">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3860AFF9" w14:textId="5B169449" w:rsidR="008C745D" w:rsidRPr="008C745D" w:rsidRDefault="008C745D" w:rsidP="008C745D">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704BBF04" w14:textId="18C179B0" w:rsidR="008C745D" w:rsidRPr="008C745D" w:rsidRDefault="008C745D" w:rsidP="008C745D">
            <w:pPr>
              <w:spacing w:after="0"/>
              <w:jc w:val="center"/>
              <w:rPr>
                <w:color w:val="000000"/>
                <w:sz w:val="18"/>
                <w:szCs w:val="18"/>
              </w:rPr>
            </w:pPr>
            <w:r w:rsidRPr="008C745D">
              <w:rPr>
                <w:color w:val="000000"/>
                <w:sz w:val="18"/>
                <w:szCs w:val="18"/>
              </w:rPr>
              <w:t>0.169</w:t>
            </w:r>
          </w:p>
        </w:tc>
      </w:tr>
      <w:tr w:rsidR="008C745D" w:rsidRPr="005362B1" w14:paraId="2B005F97" w14:textId="77777777" w:rsidTr="008C745D">
        <w:trPr>
          <w:trHeight w:val="217"/>
        </w:trPr>
        <w:tc>
          <w:tcPr>
            <w:tcW w:w="1485" w:type="dxa"/>
            <w:tcBorders>
              <w:top w:val="nil"/>
              <w:left w:val="nil"/>
              <w:bottom w:val="nil"/>
              <w:right w:val="nil"/>
            </w:tcBorders>
            <w:shd w:val="clear" w:color="auto" w:fill="auto"/>
            <w:noWrap/>
            <w:vAlign w:val="center"/>
            <w:hideMark/>
          </w:tcPr>
          <w:p w14:paraId="0C14CD1C" w14:textId="557F9819" w:rsidR="008C745D" w:rsidRPr="008C745D" w:rsidRDefault="008C745D" w:rsidP="008C745D">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150D629F" w14:textId="23479E3F" w:rsidR="008C745D" w:rsidRPr="008C745D" w:rsidRDefault="008C745D" w:rsidP="008C745D">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D8D311F" w14:textId="307E8209" w:rsidR="008C745D" w:rsidRPr="008C745D" w:rsidRDefault="008C745D" w:rsidP="008C745D">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6CA2576A" w14:textId="00FD09A7" w:rsidR="008C745D" w:rsidRPr="008C745D" w:rsidRDefault="008C745D" w:rsidP="008C745D">
            <w:pPr>
              <w:spacing w:after="0"/>
              <w:jc w:val="center"/>
              <w:rPr>
                <w:color w:val="000000"/>
                <w:sz w:val="18"/>
                <w:szCs w:val="18"/>
              </w:rPr>
            </w:pPr>
            <w:r w:rsidRPr="008C745D">
              <w:rPr>
                <w:color w:val="000000"/>
                <w:sz w:val="18"/>
                <w:szCs w:val="18"/>
              </w:rPr>
              <w:t>0.187</w:t>
            </w:r>
          </w:p>
        </w:tc>
      </w:tr>
      <w:tr w:rsidR="008C745D" w:rsidRPr="005362B1" w14:paraId="06E1C5A1" w14:textId="77777777" w:rsidTr="008C745D">
        <w:trPr>
          <w:trHeight w:val="217"/>
        </w:trPr>
        <w:tc>
          <w:tcPr>
            <w:tcW w:w="1485" w:type="dxa"/>
            <w:tcBorders>
              <w:top w:val="nil"/>
              <w:left w:val="nil"/>
              <w:bottom w:val="nil"/>
              <w:right w:val="nil"/>
            </w:tcBorders>
            <w:shd w:val="clear" w:color="auto" w:fill="auto"/>
            <w:noWrap/>
            <w:vAlign w:val="center"/>
            <w:hideMark/>
          </w:tcPr>
          <w:p w14:paraId="485FF4DA" w14:textId="5C894772" w:rsidR="008C745D" w:rsidRPr="008C745D" w:rsidRDefault="008C745D" w:rsidP="008C745D">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4413699" w14:textId="625BED7F" w:rsidR="008C745D" w:rsidRPr="008C745D" w:rsidRDefault="008C745D" w:rsidP="008C745D">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4D85888" w14:textId="1F8095E5"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2AC94827" w14:textId="4E2CFBBC" w:rsidR="008C745D" w:rsidRPr="008C745D" w:rsidRDefault="008C745D" w:rsidP="008C745D">
            <w:pPr>
              <w:spacing w:after="0"/>
              <w:jc w:val="center"/>
              <w:rPr>
                <w:color w:val="000000"/>
                <w:sz w:val="18"/>
                <w:szCs w:val="18"/>
              </w:rPr>
            </w:pPr>
            <w:r w:rsidRPr="008C745D">
              <w:rPr>
                <w:color w:val="000000"/>
                <w:sz w:val="18"/>
                <w:szCs w:val="18"/>
              </w:rPr>
              <w:t>0.17</w:t>
            </w:r>
          </w:p>
        </w:tc>
      </w:tr>
      <w:tr w:rsidR="008C745D" w:rsidRPr="005362B1" w14:paraId="5B41414E" w14:textId="77777777" w:rsidTr="008C745D">
        <w:trPr>
          <w:trHeight w:val="217"/>
        </w:trPr>
        <w:tc>
          <w:tcPr>
            <w:tcW w:w="1485" w:type="dxa"/>
            <w:tcBorders>
              <w:top w:val="nil"/>
              <w:left w:val="nil"/>
              <w:bottom w:val="nil"/>
              <w:right w:val="nil"/>
            </w:tcBorders>
            <w:shd w:val="clear" w:color="auto" w:fill="auto"/>
            <w:noWrap/>
            <w:vAlign w:val="center"/>
            <w:hideMark/>
          </w:tcPr>
          <w:p w14:paraId="1E677394" w14:textId="6EA22D2C" w:rsidR="008C745D" w:rsidRPr="008C745D" w:rsidRDefault="008C745D" w:rsidP="008C745D">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01C9B030" w14:textId="04CC5623" w:rsidR="008C745D" w:rsidRPr="008C745D" w:rsidRDefault="008C745D" w:rsidP="008C745D">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3178D67D" w14:textId="65167219"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C943F8" w14:textId="6A8A501D"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0AC2901A" w14:textId="77777777" w:rsidTr="008C745D">
        <w:trPr>
          <w:trHeight w:val="217"/>
        </w:trPr>
        <w:tc>
          <w:tcPr>
            <w:tcW w:w="1485" w:type="dxa"/>
            <w:tcBorders>
              <w:top w:val="nil"/>
              <w:left w:val="nil"/>
              <w:bottom w:val="nil"/>
              <w:right w:val="nil"/>
            </w:tcBorders>
            <w:shd w:val="clear" w:color="auto" w:fill="auto"/>
            <w:noWrap/>
            <w:vAlign w:val="center"/>
            <w:hideMark/>
          </w:tcPr>
          <w:p w14:paraId="717340B9" w14:textId="73BC7408" w:rsidR="008C745D" w:rsidRPr="008C745D" w:rsidRDefault="008C745D" w:rsidP="008C745D">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6D86EEEB" w14:textId="1735C132" w:rsidR="008C745D" w:rsidRPr="008C745D" w:rsidRDefault="008C745D" w:rsidP="008C745D">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C8894FF" w14:textId="59784F7B"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EC8DC91" w14:textId="1E306742" w:rsidR="008C745D" w:rsidRPr="008C745D" w:rsidRDefault="008C745D" w:rsidP="008C745D">
            <w:pPr>
              <w:spacing w:after="0"/>
              <w:jc w:val="center"/>
              <w:rPr>
                <w:color w:val="000000"/>
                <w:sz w:val="18"/>
                <w:szCs w:val="18"/>
              </w:rPr>
            </w:pPr>
            <w:r w:rsidRPr="008C745D">
              <w:rPr>
                <w:color w:val="000000"/>
                <w:sz w:val="18"/>
                <w:szCs w:val="18"/>
              </w:rPr>
              <w:t>0.2</w:t>
            </w:r>
          </w:p>
        </w:tc>
      </w:tr>
      <w:tr w:rsidR="008C745D" w:rsidRPr="005362B1" w14:paraId="5A9C3BBF" w14:textId="77777777" w:rsidTr="008C745D">
        <w:trPr>
          <w:trHeight w:val="217"/>
        </w:trPr>
        <w:tc>
          <w:tcPr>
            <w:tcW w:w="1485" w:type="dxa"/>
            <w:tcBorders>
              <w:top w:val="nil"/>
              <w:left w:val="nil"/>
              <w:bottom w:val="nil"/>
              <w:right w:val="nil"/>
            </w:tcBorders>
            <w:shd w:val="clear" w:color="auto" w:fill="auto"/>
            <w:noWrap/>
            <w:vAlign w:val="center"/>
            <w:hideMark/>
          </w:tcPr>
          <w:p w14:paraId="651EFEB9" w14:textId="1766DB31" w:rsidR="008C745D" w:rsidRPr="008C745D" w:rsidRDefault="008C745D" w:rsidP="008C745D">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11EF1C5" w14:textId="226F0511" w:rsidR="008C745D" w:rsidRPr="008C745D" w:rsidRDefault="008C745D" w:rsidP="008C745D">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4B2E085A" w14:textId="70470CEC" w:rsidR="008C745D" w:rsidRPr="008C745D" w:rsidRDefault="008C745D" w:rsidP="008C745D">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40035337" w14:textId="34B171ED" w:rsidR="008C745D" w:rsidRPr="008C745D" w:rsidRDefault="008C745D" w:rsidP="008C745D">
            <w:pPr>
              <w:spacing w:after="0"/>
              <w:jc w:val="center"/>
              <w:rPr>
                <w:color w:val="000000"/>
                <w:sz w:val="18"/>
                <w:szCs w:val="18"/>
              </w:rPr>
            </w:pPr>
            <w:r w:rsidRPr="008C745D">
              <w:rPr>
                <w:color w:val="000000"/>
                <w:sz w:val="18"/>
                <w:szCs w:val="18"/>
              </w:rPr>
              <w:t>0.209</w:t>
            </w:r>
          </w:p>
        </w:tc>
      </w:tr>
      <w:tr w:rsidR="008C745D" w:rsidRPr="005362B1" w14:paraId="6A7F9E41" w14:textId="77777777" w:rsidTr="008C745D">
        <w:trPr>
          <w:trHeight w:val="217"/>
        </w:trPr>
        <w:tc>
          <w:tcPr>
            <w:tcW w:w="1485" w:type="dxa"/>
            <w:tcBorders>
              <w:top w:val="nil"/>
              <w:left w:val="nil"/>
              <w:bottom w:val="nil"/>
              <w:right w:val="nil"/>
            </w:tcBorders>
            <w:shd w:val="clear" w:color="auto" w:fill="auto"/>
            <w:noWrap/>
            <w:vAlign w:val="center"/>
            <w:hideMark/>
          </w:tcPr>
          <w:p w14:paraId="36ACF544" w14:textId="549AB589" w:rsidR="008C745D" w:rsidRPr="008C745D" w:rsidRDefault="008C745D" w:rsidP="008C745D">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2449F43E" w14:textId="1D476F61" w:rsidR="008C745D" w:rsidRPr="008C745D" w:rsidRDefault="008C745D" w:rsidP="008C745D">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42BAD63" w14:textId="0990F612" w:rsidR="008C745D" w:rsidRPr="008C745D" w:rsidRDefault="008C745D" w:rsidP="008C745D">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5AA79803" w14:textId="4BA01A78"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79D123B7" w14:textId="77777777" w:rsidTr="008C745D">
        <w:trPr>
          <w:trHeight w:val="217"/>
        </w:trPr>
        <w:tc>
          <w:tcPr>
            <w:tcW w:w="1485" w:type="dxa"/>
            <w:tcBorders>
              <w:top w:val="nil"/>
              <w:left w:val="nil"/>
              <w:bottom w:val="nil"/>
              <w:right w:val="nil"/>
            </w:tcBorders>
            <w:shd w:val="clear" w:color="auto" w:fill="auto"/>
            <w:noWrap/>
            <w:vAlign w:val="center"/>
            <w:hideMark/>
          </w:tcPr>
          <w:p w14:paraId="3CE7046C" w14:textId="038776FB" w:rsidR="008C745D" w:rsidRPr="008C745D" w:rsidRDefault="008C745D" w:rsidP="008C745D">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05A170CA" w14:textId="47A9C557" w:rsidR="008C745D" w:rsidRPr="008C745D" w:rsidRDefault="008C745D" w:rsidP="008C745D">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1D70A8C9" w14:textId="60A38EB5" w:rsidR="008C745D" w:rsidRPr="008C745D" w:rsidRDefault="008C745D" w:rsidP="008C745D">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0607F1BA" w14:textId="79D9CC25" w:rsidR="008C745D" w:rsidRPr="008C745D" w:rsidRDefault="008C745D" w:rsidP="008C745D">
            <w:pPr>
              <w:spacing w:after="0"/>
              <w:jc w:val="center"/>
              <w:rPr>
                <w:color w:val="000000"/>
                <w:sz w:val="18"/>
                <w:szCs w:val="18"/>
              </w:rPr>
            </w:pPr>
            <w:r w:rsidRPr="008C745D">
              <w:rPr>
                <w:color w:val="000000"/>
                <w:sz w:val="18"/>
                <w:szCs w:val="18"/>
              </w:rPr>
              <w:t>0.212</w:t>
            </w:r>
          </w:p>
        </w:tc>
      </w:tr>
      <w:tr w:rsidR="008C745D" w:rsidRPr="005362B1" w14:paraId="6A868EBB" w14:textId="77777777" w:rsidTr="008C745D">
        <w:trPr>
          <w:trHeight w:val="217"/>
        </w:trPr>
        <w:tc>
          <w:tcPr>
            <w:tcW w:w="1485" w:type="dxa"/>
            <w:tcBorders>
              <w:top w:val="nil"/>
              <w:left w:val="nil"/>
              <w:bottom w:val="nil"/>
              <w:right w:val="nil"/>
            </w:tcBorders>
            <w:shd w:val="clear" w:color="auto" w:fill="auto"/>
            <w:noWrap/>
            <w:vAlign w:val="center"/>
            <w:hideMark/>
          </w:tcPr>
          <w:p w14:paraId="675417B1" w14:textId="5E4C293D" w:rsidR="008C745D" w:rsidRPr="008C745D" w:rsidRDefault="008C745D" w:rsidP="008C745D">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201DD704" w14:textId="10CC68CE" w:rsidR="008C745D" w:rsidRPr="008C745D" w:rsidRDefault="008C745D" w:rsidP="008C745D">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33CE75A4" w14:textId="236B5A66" w:rsidR="008C745D" w:rsidRPr="008C745D" w:rsidRDefault="008C745D" w:rsidP="008C745D">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1283EF78" w14:textId="5699D919" w:rsidR="008C745D" w:rsidRPr="008C745D" w:rsidRDefault="008C745D" w:rsidP="008C745D">
            <w:pPr>
              <w:spacing w:after="0"/>
              <w:jc w:val="center"/>
              <w:rPr>
                <w:color w:val="000000"/>
                <w:sz w:val="18"/>
                <w:szCs w:val="18"/>
              </w:rPr>
            </w:pPr>
            <w:r w:rsidRPr="008C745D">
              <w:rPr>
                <w:color w:val="000000"/>
                <w:sz w:val="18"/>
                <w:szCs w:val="18"/>
              </w:rPr>
              <w:t>0.216</w:t>
            </w:r>
          </w:p>
        </w:tc>
      </w:tr>
      <w:tr w:rsidR="008C745D" w:rsidRPr="005362B1" w14:paraId="0928A2BB" w14:textId="77777777" w:rsidTr="008C745D">
        <w:trPr>
          <w:trHeight w:val="217"/>
        </w:trPr>
        <w:tc>
          <w:tcPr>
            <w:tcW w:w="1485" w:type="dxa"/>
            <w:tcBorders>
              <w:top w:val="nil"/>
              <w:left w:val="nil"/>
              <w:bottom w:val="nil"/>
              <w:right w:val="nil"/>
            </w:tcBorders>
            <w:shd w:val="clear" w:color="auto" w:fill="auto"/>
            <w:noWrap/>
            <w:vAlign w:val="center"/>
            <w:hideMark/>
          </w:tcPr>
          <w:p w14:paraId="471E885B" w14:textId="628E1F7B" w:rsidR="008C745D" w:rsidRPr="008C745D" w:rsidRDefault="008C745D" w:rsidP="008C745D">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7961DE87" w14:textId="0CF75F34" w:rsidR="008C745D" w:rsidRPr="008C745D" w:rsidRDefault="008C745D" w:rsidP="008C745D">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3AA2C838" w14:textId="2E551C89"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1E7EAD5" w14:textId="04C91FAE" w:rsidR="008C745D" w:rsidRPr="008C745D" w:rsidRDefault="008C745D" w:rsidP="008C745D">
            <w:pPr>
              <w:spacing w:after="0"/>
              <w:jc w:val="center"/>
              <w:rPr>
                <w:color w:val="000000"/>
                <w:sz w:val="18"/>
                <w:szCs w:val="18"/>
              </w:rPr>
            </w:pPr>
            <w:r w:rsidRPr="008C745D">
              <w:rPr>
                <w:color w:val="000000"/>
                <w:sz w:val="18"/>
                <w:szCs w:val="18"/>
              </w:rPr>
              <w:t>0.195</w:t>
            </w:r>
          </w:p>
        </w:tc>
      </w:tr>
      <w:tr w:rsidR="008C745D" w:rsidRPr="005362B1" w14:paraId="0C7D1059" w14:textId="77777777" w:rsidTr="008C745D">
        <w:trPr>
          <w:trHeight w:val="217"/>
        </w:trPr>
        <w:tc>
          <w:tcPr>
            <w:tcW w:w="1485" w:type="dxa"/>
            <w:tcBorders>
              <w:top w:val="nil"/>
              <w:left w:val="nil"/>
              <w:bottom w:val="nil"/>
              <w:right w:val="nil"/>
            </w:tcBorders>
            <w:shd w:val="clear" w:color="auto" w:fill="auto"/>
            <w:noWrap/>
            <w:vAlign w:val="center"/>
            <w:hideMark/>
          </w:tcPr>
          <w:p w14:paraId="76F79FFF" w14:textId="18ED60DB" w:rsidR="008C745D" w:rsidRPr="008C745D" w:rsidRDefault="008C745D" w:rsidP="008C745D">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14C1DF18" w14:textId="32A7DD10" w:rsidR="008C745D" w:rsidRPr="008C745D" w:rsidRDefault="008C745D" w:rsidP="008C745D">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6C984D18" w14:textId="47673E37"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9D28675" w14:textId="1CF5DFE5"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38F4B679" w14:textId="77777777" w:rsidTr="008C745D">
        <w:trPr>
          <w:trHeight w:val="217"/>
        </w:trPr>
        <w:tc>
          <w:tcPr>
            <w:tcW w:w="1485" w:type="dxa"/>
            <w:tcBorders>
              <w:top w:val="nil"/>
              <w:left w:val="nil"/>
              <w:bottom w:val="nil"/>
              <w:right w:val="nil"/>
            </w:tcBorders>
            <w:shd w:val="clear" w:color="auto" w:fill="auto"/>
            <w:noWrap/>
            <w:vAlign w:val="center"/>
            <w:hideMark/>
          </w:tcPr>
          <w:p w14:paraId="34E8D1A4" w14:textId="1DB50C6D" w:rsidR="008C745D" w:rsidRPr="008C745D" w:rsidRDefault="008C745D" w:rsidP="008C745D">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62BF59F7" w14:textId="39A025C6" w:rsidR="008C745D" w:rsidRPr="008C745D" w:rsidRDefault="008C745D" w:rsidP="008C745D">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61EB4D51" w14:textId="60236152" w:rsidR="008C745D" w:rsidRPr="008C745D" w:rsidRDefault="008C745D" w:rsidP="008C745D">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1B020E8B" w14:textId="2A6C34AD" w:rsidR="008C745D" w:rsidRPr="008C745D" w:rsidRDefault="008C745D" w:rsidP="008C745D">
            <w:pPr>
              <w:spacing w:after="0"/>
              <w:jc w:val="center"/>
              <w:rPr>
                <w:color w:val="000000"/>
                <w:sz w:val="18"/>
                <w:szCs w:val="18"/>
              </w:rPr>
            </w:pPr>
            <w:r w:rsidRPr="008C745D">
              <w:rPr>
                <w:color w:val="000000"/>
                <w:sz w:val="18"/>
                <w:szCs w:val="18"/>
              </w:rPr>
              <w:t>0.183</w:t>
            </w:r>
          </w:p>
        </w:tc>
      </w:tr>
      <w:tr w:rsidR="008C745D" w:rsidRPr="005362B1" w14:paraId="4EB286EE" w14:textId="77777777" w:rsidTr="008C745D">
        <w:trPr>
          <w:trHeight w:val="217"/>
        </w:trPr>
        <w:tc>
          <w:tcPr>
            <w:tcW w:w="1485" w:type="dxa"/>
            <w:tcBorders>
              <w:top w:val="nil"/>
              <w:left w:val="nil"/>
              <w:bottom w:val="nil"/>
              <w:right w:val="nil"/>
            </w:tcBorders>
            <w:shd w:val="clear" w:color="auto" w:fill="auto"/>
            <w:noWrap/>
            <w:vAlign w:val="center"/>
            <w:hideMark/>
          </w:tcPr>
          <w:p w14:paraId="1F0920D7" w14:textId="341454FA" w:rsidR="008C745D" w:rsidRPr="008C745D" w:rsidRDefault="008C745D" w:rsidP="008C745D">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3C3DACA0" w14:textId="04923CBA" w:rsidR="008C745D" w:rsidRPr="008C745D" w:rsidRDefault="008C745D" w:rsidP="008C745D">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5144BC5" w14:textId="518CCC14" w:rsidR="008C745D" w:rsidRPr="008C745D" w:rsidRDefault="008C745D" w:rsidP="008C745D">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16AB8FA6" w14:textId="7B8F37AE" w:rsidR="008C745D" w:rsidRPr="008C745D" w:rsidRDefault="008C745D" w:rsidP="008C745D">
            <w:pPr>
              <w:spacing w:after="0"/>
              <w:jc w:val="center"/>
              <w:rPr>
                <w:color w:val="000000"/>
                <w:sz w:val="18"/>
                <w:szCs w:val="18"/>
              </w:rPr>
            </w:pPr>
            <w:r w:rsidRPr="008C745D">
              <w:rPr>
                <w:color w:val="000000"/>
                <w:sz w:val="18"/>
                <w:szCs w:val="18"/>
              </w:rPr>
              <w:t>0.219</w:t>
            </w:r>
          </w:p>
        </w:tc>
      </w:tr>
      <w:tr w:rsidR="008C745D" w:rsidRPr="005362B1" w14:paraId="485A21F9" w14:textId="77777777" w:rsidTr="008C745D">
        <w:trPr>
          <w:trHeight w:val="217"/>
        </w:trPr>
        <w:tc>
          <w:tcPr>
            <w:tcW w:w="1485" w:type="dxa"/>
            <w:tcBorders>
              <w:top w:val="nil"/>
              <w:left w:val="nil"/>
              <w:bottom w:val="nil"/>
              <w:right w:val="nil"/>
            </w:tcBorders>
            <w:shd w:val="clear" w:color="auto" w:fill="auto"/>
            <w:noWrap/>
            <w:vAlign w:val="center"/>
            <w:hideMark/>
          </w:tcPr>
          <w:p w14:paraId="31EF3812" w14:textId="0BCF1A09" w:rsidR="008C745D" w:rsidRPr="008C745D" w:rsidRDefault="008C745D" w:rsidP="008C745D">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4146DBB0" w14:textId="186E84D4" w:rsidR="008C745D" w:rsidRPr="008C745D" w:rsidRDefault="008C745D" w:rsidP="008C745D">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5666BDE9" w14:textId="556819EB" w:rsidR="008C745D" w:rsidRPr="008C745D" w:rsidRDefault="008C745D" w:rsidP="008C745D">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3E907EB8" w14:textId="323869A3" w:rsidR="008C745D" w:rsidRPr="008C745D" w:rsidRDefault="008C745D" w:rsidP="008C745D">
            <w:pPr>
              <w:spacing w:after="0"/>
              <w:jc w:val="center"/>
              <w:rPr>
                <w:color w:val="000000"/>
                <w:sz w:val="18"/>
                <w:szCs w:val="18"/>
              </w:rPr>
            </w:pPr>
            <w:r w:rsidRPr="008C745D">
              <w:rPr>
                <w:color w:val="000000"/>
                <w:sz w:val="18"/>
                <w:szCs w:val="18"/>
              </w:rPr>
              <w:t>0.25</w:t>
            </w:r>
          </w:p>
        </w:tc>
      </w:tr>
      <w:tr w:rsidR="008C745D" w:rsidRPr="005362B1" w14:paraId="66F31CE1" w14:textId="77777777" w:rsidTr="008C745D">
        <w:trPr>
          <w:trHeight w:val="217"/>
        </w:trPr>
        <w:tc>
          <w:tcPr>
            <w:tcW w:w="1485" w:type="dxa"/>
            <w:tcBorders>
              <w:top w:val="nil"/>
              <w:left w:val="nil"/>
              <w:bottom w:val="nil"/>
              <w:right w:val="nil"/>
            </w:tcBorders>
            <w:shd w:val="clear" w:color="auto" w:fill="auto"/>
            <w:noWrap/>
            <w:vAlign w:val="center"/>
            <w:hideMark/>
          </w:tcPr>
          <w:p w14:paraId="44D63216" w14:textId="6B57C23B" w:rsidR="008C745D" w:rsidRPr="008C745D" w:rsidRDefault="008C745D" w:rsidP="008C745D">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684C4DA8" w14:textId="7BB03EF8" w:rsidR="008C745D" w:rsidRPr="008C745D" w:rsidRDefault="008C745D" w:rsidP="008C745D">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24C13CD" w14:textId="685E6BD7" w:rsidR="008C745D" w:rsidRPr="008C745D" w:rsidRDefault="008C745D" w:rsidP="008C745D">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4BA07D48" w14:textId="28AFD4A5" w:rsidR="008C745D" w:rsidRPr="008C745D" w:rsidRDefault="008C745D" w:rsidP="008C745D">
            <w:pPr>
              <w:spacing w:after="0"/>
              <w:jc w:val="center"/>
              <w:rPr>
                <w:color w:val="000000"/>
                <w:sz w:val="18"/>
                <w:szCs w:val="18"/>
              </w:rPr>
            </w:pPr>
            <w:r w:rsidRPr="008C745D">
              <w:rPr>
                <w:color w:val="000000"/>
                <w:sz w:val="18"/>
                <w:szCs w:val="18"/>
              </w:rPr>
              <w:t>0.302</w:t>
            </w:r>
          </w:p>
        </w:tc>
      </w:tr>
      <w:tr w:rsidR="008C745D" w:rsidRPr="005362B1" w14:paraId="32EBA93F" w14:textId="77777777" w:rsidTr="008C745D">
        <w:trPr>
          <w:trHeight w:val="217"/>
        </w:trPr>
        <w:tc>
          <w:tcPr>
            <w:tcW w:w="1485" w:type="dxa"/>
            <w:tcBorders>
              <w:top w:val="nil"/>
              <w:left w:val="nil"/>
              <w:bottom w:val="nil"/>
              <w:right w:val="nil"/>
            </w:tcBorders>
            <w:shd w:val="clear" w:color="auto" w:fill="auto"/>
            <w:noWrap/>
            <w:vAlign w:val="center"/>
            <w:hideMark/>
          </w:tcPr>
          <w:p w14:paraId="17A7C8E5" w14:textId="78B90AE3" w:rsidR="008C745D" w:rsidRPr="008C745D" w:rsidRDefault="008C745D" w:rsidP="008C745D">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1AD2B4E9" w14:textId="4F3ED9BC" w:rsidR="008C745D" w:rsidRPr="008C745D" w:rsidRDefault="008C745D" w:rsidP="008C745D">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20731F92" w14:textId="1370B627" w:rsidR="008C745D" w:rsidRPr="008C745D" w:rsidRDefault="008C745D" w:rsidP="008C745D">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7B8EDE1B" w14:textId="74C5B798" w:rsidR="008C745D" w:rsidRPr="008C745D" w:rsidRDefault="008C745D" w:rsidP="008C745D">
            <w:pPr>
              <w:spacing w:after="0"/>
              <w:jc w:val="center"/>
              <w:rPr>
                <w:color w:val="000000"/>
                <w:sz w:val="18"/>
                <w:szCs w:val="18"/>
              </w:rPr>
            </w:pPr>
            <w:r w:rsidRPr="008C745D">
              <w:rPr>
                <w:color w:val="000000"/>
                <w:sz w:val="18"/>
                <w:szCs w:val="18"/>
              </w:rPr>
              <w:t>0.11</w:t>
            </w:r>
          </w:p>
        </w:tc>
      </w:tr>
      <w:tr w:rsidR="008C745D" w:rsidRPr="005362B1" w14:paraId="4FD91077" w14:textId="77777777" w:rsidTr="008C745D">
        <w:trPr>
          <w:trHeight w:val="217"/>
        </w:trPr>
        <w:tc>
          <w:tcPr>
            <w:tcW w:w="1485" w:type="dxa"/>
            <w:tcBorders>
              <w:top w:val="nil"/>
              <w:left w:val="nil"/>
              <w:bottom w:val="nil"/>
              <w:right w:val="nil"/>
            </w:tcBorders>
            <w:shd w:val="clear" w:color="auto" w:fill="auto"/>
            <w:noWrap/>
            <w:vAlign w:val="center"/>
            <w:hideMark/>
          </w:tcPr>
          <w:p w14:paraId="15C89E0C" w14:textId="75C788F2" w:rsidR="008C745D" w:rsidRPr="008C745D" w:rsidRDefault="008C745D" w:rsidP="008C745D">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4C63E2C3" w14:textId="0BD07BDB" w:rsidR="008C745D" w:rsidRPr="008C745D" w:rsidRDefault="008C745D" w:rsidP="008C745D">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2EFF39B8" w14:textId="325F4B3D"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10560A62" w14:textId="108A8AB6" w:rsidR="008C745D" w:rsidRPr="008C745D" w:rsidRDefault="008C745D" w:rsidP="008C745D">
            <w:pPr>
              <w:spacing w:after="0"/>
              <w:jc w:val="center"/>
              <w:rPr>
                <w:color w:val="000000"/>
                <w:sz w:val="18"/>
                <w:szCs w:val="18"/>
              </w:rPr>
            </w:pPr>
            <w:r w:rsidRPr="008C745D">
              <w:rPr>
                <w:color w:val="000000"/>
                <w:sz w:val="18"/>
                <w:szCs w:val="18"/>
              </w:rPr>
              <w:t>0.107</w:t>
            </w:r>
          </w:p>
        </w:tc>
      </w:tr>
      <w:tr w:rsidR="008C745D" w:rsidRPr="005362B1" w14:paraId="2D50124D" w14:textId="77777777" w:rsidTr="008C745D">
        <w:trPr>
          <w:trHeight w:val="217"/>
        </w:trPr>
        <w:tc>
          <w:tcPr>
            <w:tcW w:w="1485" w:type="dxa"/>
            <w:tcBorders>
              <w:top w:val="nil"/>
              <w:left w:val="nil"/>
              <w:bottom w:val="nil"/>
              <w:right w:val="nil"/>
            </w:tcBorders>
            <w:shd w:val="clear" w:color="auto" w:fill="auto"/>
            <w:noWrap/>
            <w:vAlign w:val="center"/>
            <w:hideMark/>
          </w:tcPr>
          <w:p w14:paraId="55598E47" w14:textId="240D9376" w:rsidR="008C745D" w:rsidRPr="008C745D" w:rsidRDefault="008C745D" w:rsidP="008C745D">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67B42CF5" w14:textId="78F6059A" w:rsidR="008C745D" w:rsidRPr="008C745D" w:rsidRDefault="008C745D" w:rsidP="008C745D">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062D93D1" w14:textId="28BE6C0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1D8C601E" w14:textId="15C17C9E" w:rsidR="008C745D" w:rsidRPr="008C745D" w:rsidRDefault="008C745D" w:rsidP="008C745D">
            <w:pPr>
              <w:spacing w:after="0"/>
              <w:jc w:val="center"/>
              <w:rPr>
                <w:color w:val="000000"/>
                <w:sz w:val="18"/>
                <w:szCs w:val="18"/>
              </w:rPr>
            </w:pPr>
            <w:r w:rsidRPr="008C745D">
              <w:rPr>
                <w:color w:val="000000"/>
                <w:sz w:val="18"/>
                <w:szCs w:val="18"/>
              </w:rPr>
              <w:t>0.043</w:t>
            </w:r>
          </w:p>
        </w:tc>
      </w:tr>
      <w:tr w:rsidR="008C745D" w:rsidRPr="005362B1" w14:paraId="32D534F9" w14:textId="77777777" w:rsidTr="008C745D">
        <w:trPr>
          <w:trHeight w:val="217"/>
        </w:trPr>
        <w:tc>
          <w:tcPr>
            <w:tcW w:w="1485" w:type="dxa"/>
            <w:tcBorders>
              <w:top w:val="nil"/>
              <w:left w:val="nil"/>
              <w:bottom w:val="nil"/>
              <w:right w:val="nil"/>
            </w:tcBorders>
            <w:shd w:val="clear" w:color="auto" w:fill="auto"/>
            <w:noWrap/>
            <w:vAlign w:val="center"/>
            <w:hideMark/>
          </w:tcPr>
          <w:p w14:paraId="73DADEAC" w14:textId="52771861" w:rsidR="008C745D" w:rsidRPr="008C745D" w:rsidRDefault="008C745D" w:rsidP="008C745D">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2E9D705C" w14:textId="182E089B" w:rsidR="008C745D" w:rsidRPr="008C745D" w:rsidRDefault="008C745D" w:rsidP="008C745D">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68EC4745" w14:textId="3D836568"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4B7717B4" w14:textId="546F33CA" w:rsidR="008C745D" w:rsidRPr="008C745D" w:rsidRDefault="008C745D" w:rsidP="008C745D">
            <w:pPr>
              <w:spacing w:after="0"/>
              <w:jc w:val="center"/>
              <w:rPr>
                <w:color w:val="000000"/>
                <w:sz w:val="18"/>
                <w:szCs w:val="18"/>
              </w:rPr>
            </w:pPr>
            <w:r w:rsidRPr="008C745D">
              <w:rPr>
                <w:color w:val="000000"/>
                <w:sz w:val="18"/>
                <w:szCs w:val="18"/>
              </w:rPr>
              <w:t>0.108</w:t>
            </w:r>
          </w:p>
        </w:tc>
      </w:tr>
      <w:tr w:rsidR="008C745D" w:rsidRPr="005362B1" w14:paraId="55B89B34" w14:textId="77777777" w:rsidTr="008C745D">
        <w:trPr>
          <w:trHeight w:val="217"/>
        </w:trPr>
        <w:tc>
          <w:tcPr>
            <w:tcW w:w="1485" w:type="dxa"/>
            <w:tcBorders>
              <w:top w:val="nil"/>
              <w:left w:val="nil"/>
              <w:right w:val="nil"/>
            </w:tcBorders>
            <w:shd w:val="clear" w:color="auto" w:fill="auto"/>
            <w:noWrap/>
            <w:vAlign w:val="center"/>
            <w:hideMark/>
          </w:tcPr>
          <w:p w14:paraId="385E1378" w14:textId="50D13012" w:rsidR="008C745D" w:rsidRPr="008C745D" w:rsidRDefault="008C745D" w:rsidP="008C745D">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0C1DA25C" w14:textId="719439CA" w:rsidR="008C745D" w:rsidRPr="008C745D" w:rsidRDefault="008C745D" w:rsidP="008C745D">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67EA6D00" w14:textId="06AC33F8" w:rsidR="008C745D" w:rsidRPr="008C745D" w:rsidRDefault="008C745D" w:rsidP="008C745D">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27648114" w14:textId="5028185B" w:rsidR="008C745D" w:rsidRPr="008C745D" w:rsidRDefault="008C745D" w:rsidP="008C745D">
            <w:pPr>
              <w:spacing w:after="0"/>
              <w:jc w:val="center"/>
              <w:rPr>
                <w:color w:val="000000"/>
                <w:sz w:val="18"/>
                <w:szCs w:val="18"/>
              </w:rPr>
            </w:pPr>
            <w:r w:rsidRPr="008C745D">
              <w:rPr>
                <w:color w:val="000000"/>
                <w:sz w:val="18"/>
                <w:szCs w:val="18"/>
              </w:rPr>
              <w:t>0.144</w:t>
            </w:r>
          </w:p>
        </w:tc>
      </w:tr>
      <w:tr w:rsidR="008C745D" w:rsidRPr="005362B1" w14:paraId="790A8C96" w14:textId="77777777" w:rsidTr="008C745D">
        <w:trPr>
          <w:trHeight w:val="217"/>
        </w:trPr>
        <w:tc>
          <w:tcPr>
            <w:tcW w:w="1485" w:type="dxa"/>
            <w:tcBorders>
              <w:top w:val="nil"/>
              <w:left w:val="nil"/>
              <w:bottom w:val="nil"/>
              <w:right w:val="nil"/>
            </w:tcBorders>
            <w:shd w:val="clear" w:color="auto" w:fill="auto"/>
            <w:noWrap/>
            <w:vAlign w:val="center"/>
            <w:hideMark/>
          </w:tcPr>
          <w:p w14:paraId="262709E9" w14:textId="53C808F5" w:rsidR="008C745D" w:rsidRPr="008C745D" w:rsidRDefault="008C745D" w:rsidP="008C745D">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42B3F853" w14:textId="48114AC9" w:rsidR="008C745D" w:rsidRPr="008C745D" w:rsidRDefault="008C745D" w:rsidP="008C745D">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0D4A6956" w14:textId="678775D8"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AB7D245" w14:textId="4B23C8BC"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583AB305" w14:textId="77777777" w:rsidTr="008C745D">
        <w:trPr>
          <w:trHeight w:val="217"/>
        </w:trPr>
        <w:tc>
          <w:tcPr>
            <w:tcW w:w="1485" w:type="dxa"/>
            <w:tcBorders>
              <w:top w:val="nil"/>
              <w:left w:val="nil"/>
              <w:bottom w:val="single" w:sz="4" w:space="0" w:color="auto"/>
              <w:right w:val="nil"/>
            </w:tcBorders>
            <w:shd w:val="clear" w:color="auto" w:fill="auto"/>
            <w:noWrap/>
            <w:vAlign w:val="center"/>
            <w:hideMark/>
          </w:tcPr>
          <w:p w14:paraId="24C04982" w14:textId="332714AC" w:rsidR="008C745D" w:rsidRPr="008C745D" w:rsidRDefault="008C745D" w:rsidP="008C745D">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7FD0D32B" w14:textId="1F23E611" w:rsidR="008C745D" w:rsidRPr="008C745D" w:rsidRDefault="008C745D" w:rsidP="008C745D">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09421BC0" w14:textId="415D8D76" w:rsidR="008C745D" w:rsidRPr="008C745D" w:rsidRDefault="008C745D" w:rsidP="008C745D">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482F436E" w14:textId="12A31DF3" w:rsidR="008C745D" w:rsidRPr="008C745D" w:rsidRDefault="008C745D" w:rsidP="008C745D">
            <w:pPr>
              <w:spacing w:after="0"/>
              <w:jc w:val="center"/>
              <w:rPr>
                <w:color w:val="000000"/>
                <w:sz w:val="18"/>
                <w:szCs w:val="18"/>
              </w:rPr>
            </w:pPr>
            <w:r w:rsidRPr="008C745D">
              <w:rPr>
                <w:color w:val="000000"/>
                <w:sz w:val="18"/>
                <w:szCs w:val="18"/>
              </w:rPr>
              <w:t>0.185</w:t>
            </w:r>
          </w:p>
        </w:tc>
      </w:tr>
    </w:tbl>
    <w:p w14:paraId="5EF29B69" w14:textId="77777777" w:rsidR="0088536F" w:rsidRPr="005362B1" w:rsidRDefault="0088536F" w:rsidP="0088536F">
      <w:pPr>
        <w:spacing w:line="259" w:lineRule="auto"/>
      </w:pPr>
      <w:r w:rsidRPr="005362B1">
        <w:br w:type="page"/>
      </w:r>
    </w:p>
    <w:p w14:paraId="1C40E7C2" w14:textId="77777777" w:rsidR="0088536F" w:rsidRPr="005362B1" w:rsidRDefault="0088536F" w:rsidP="0088536F">
      <w:pPr>
        <w:pStyle w:val="Heading5"/>
      </w:pPr>
      <w:r w:rsidRPr="008C745D">
        <w:lastRenderedPageBreak/>
        <w:t>Table 2.17.</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88536F" w:rsidRPr="005362B1" w14:paraId="1F72DDB5"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0107C470" w14:textId="77777777" w:rsidR="0088536F" w:rsidRPr="005362B1" w:rsidRDefault="0088536F" w:rsidP="00D9550E">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207B0B1"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1C122C07"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02FD097" w14:textId="77777777" w:rsidR="0088536F" w:rsidRPr="005362B1" w:rsidRDefault="0088536F" w:rsidP="00D9550E">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61E9FD" w14:textId="77777777" w:rsidR="0088536F" w:rsidRPr="005362B1" w:rsidRDefault="0088536F" w:rsidP="00D9550E">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585A68C9" w14:textId="77777777" w:rsidR="0088536F" w:rsidRPr="005362B1" w:rsidRDefault="0088536F" w:rsidP="00D9550E">
            <w:pPr>
              <w:spacing w:after="0"/>
              <w:jc w:val="center"/>
              <w:rPr>
                <w:color w:val="000000"/>
              </w:rPr>
            </w:pPr>
            <w:r w:rsidRPr="005362B1">
              <w:rPr>
                <w:color w:val="000000"/>
              </w:rPr>
              <w:t>maxABC</w:t>
            </w:r>
            <w:r w:rsidRPr="005362B1">
              <w:rPr>
                <w:color w:val="000000"/>
                <w:vertAlign w:val="subscript"/>
              </w:rPr>
              <w:t>y+1</w:t>
            </w:r>
          </w:p>
        </w:tc>
      </w:tr>
      <w:tr w:rsidR="0088536F" w:rsidRPr="005362B1" w14:paraId="6470F2D8" w14:textId="77777777" w:rsidTr="008C745D">
        <w:trPr>
          <w:trHeight w:val="300"/>
        </w:trPr>
        <w:tc>
          <w:tcPr>
            <w:tcW w:w="960" w:type="dxa"/>
            <w:tcBorders>
              <w:top w:val="single" w:sz="4" w:space="0" w:color="auto"/>
              <w:left w:val="nil"/>
              <w:bottom w:val="nil"/>
              <w:right w:val="nil"/>
            </w:tcBorders>
            <w:shd w:val="clear" w:color="auto" w:fill="auto"/>
            <w:noWrap/>
            <w:vAlign w:val="center"/>
            <w:hideMark/>
          </w:tcPr>
          <w:p w14:paraId="14B037CE" w14:textId="77777777" w:rsidR="0088536F" w:rsidRPr="005362B1" w:rsidRDefault="0088536F" w:rsidP="00D9550E">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4759A583" w14:textId="77777777" w:rsidR="0088536F" w:rsidRPr="005362B1" w:rsidRDefault="0088536F" w:rsidP="00D9550E">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552F7DF6" w14:textId="77777777" w:rsidR="0088536F" w:rsidRPr="005362B1" w:rsidRDefault="0088536F" w:rsidP="00D9550E">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1A002B60" w14:textId="77777777" w:rsidR="0088536F" w:rsidRPr="005362B1" w:rsidRDefault="0088536F" w:rsidP="00D9550E">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138CAFA9" w14:textId="77777777" w:rsidR="0088536F" w:rsidRPr="005362B1" w:rsidRDefault="0088536F" w:rsidP="00D9550E">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173B9933" w14:textId="77777777" w:rsidR="0088536F" w:rsidRPr="005362B1" w:rsidRDefault="0088536F" w:rsidP="00D9550E">
            <w:pPr>
              <w:spacing w:after="0"/>
              <w:jc w:val="center"/>
              <w:rPr>
                <w:color w:val="000000"/>
              </w:rPr>
            </w:pPr>
            <w:r w:rsidRPr="005362B1">
              <w:rPr>
                <w:color w:val="000000"/>
              </w:rPr>
              <w:t>57,600</w:t>
            </w:r>
          </w:p>
        </w:tc>
      </w:tr>
      <w:tr w:rsidR="0088536F" w:rsidRPr="005362B1" w14:paraId="789D9D7D" w14:textId="77777777" w:rsidTr="008C745D">
        <w:trPr>
          <w:trHeight w:val="300"/>
        </w:trPr>
        <w:tc>
          <w:tcPr>
            <w:tcW w:w="960" w:type="dxa"/>
            <w:tcBorders>
              <w:top w:val="nil"/>
              <w:left w:val="nil"/>
              <w:bottom w:val="nil"/>
              <w:right w:val="nil"/>
            </w:tcBorders>
            <w:shd w:val="clear" w:color="auto" w:fill="auto"/>
            <w:noWrap/>
            <w:vAlign w:val="center"/>
            <w:hideMark/>
          </w:tcPr>
          <w:p w14:paraId="5C2146F2" w14:textId="77777777" w:rsidR="0088536F" w:rsidRPr="005362B1" w:rsidRDefault="0088536F" w:rsidP="00D9550E">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03ABA322" w14:textId="77777777" w:rsidR="0088536F" w:rsidRPr="005362B1" w:rsidRDefault="0088536F" w:rsidP="00D9550E">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A9E146F" w14:textId="77777777" w:rsidR="0088536F" w:rsidRPr="005362B1" w:rsidRDefault="0088536F" w:rsidP="00D9550E">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4D82D24C" w14:textId="77777777" w:rsidR="0088536F" w:rsidRPr="005362B1" w:rsidRDefault="0088536F" w:rsidP="00D9550E">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2ECA7DA2" w14:textId="77777777" w:rsidR="0088536F" w:rsidRPr="005362B1" w:rsidRDefault="0088536F" w:rsidP="00D9550E">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29428965" w14:textId="77777777" w:rsidR="0088536F" w:rsidRPr="005362B1" w:rsidRDefault="0088536F" w:rsidP="00D9550E">
            <w:pPr>
              <w:spacing w:after="0"/>
              <w:jc w:val="center"/>
              <w:rPr>
                <w:color w:val="000000"/>
              </w:rPr>
            </w:pPr>
            <w:r w:rsidRPr="005362B1">
              <w:rPr>
                <w:color w:val="000000"/>
              </w:rPr>
              <w:t>52,800</w:t>
            </w:r>
          </w:p>
        </w:tc>
      </w:tr>
      <w:tr w:rsidR="0088536F" w:rsidRPr="005362B1" w14:paraId="398C6088" w14:textId="77777777" w:rsidTr="008C745D">
        <w:trPr>
          <w:trHeight w:val="300"/>
        </w:trPr>
        <w:tc>
          <w:tcPr>
            <w:tcW w:w="960" w:type="dxa"/>
            <w:tcBorders>
              <w:top w:val="nil"/>
              <w:left w:val="nil"/>
              <w:bottom w:val="nil"/>
              <w:right w:val="nil"/>
            </w:tcBorders>
            <w:shd w:val="clear" w:color="auto" w:fill="auto"/>
            <w:noWrap/>
            <w:vAlign w:val="center"/>
            <w:hideMark/>
          </w:tcPr>
          <w:p w14:paraId="51AFAE48" w14:textId="77777777" w:rsidR="0088536F" w:rsidRPr="005362B1" w:rsidRDefault="0088536F" w:rsidP="00D9550E">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BBDF352" w14:textId="77777777" w:rsidR="0088536F" w:rsidRPr="005362B1" w:rsidRDefault="0088536F" w:rsidP="00D9550E">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212C7199" w14:textId="77777777" w:rsidR="0088536F" w:rsidRPr="005362B1" w:rsidRDefault="0088536F" w:rsidP="00D9550E">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10EC822"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6F209A1D" w14:textId="77777777" w:rsidR="0088536F" w:rsidRPr="005362B1" w:rsidRDefault="0088536F" w:rsidP="00D9550E">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50C53B9A" w14:textId="77777777" w:rsidR="0088536F" w:rsidRPr="005362B1" w:rsidRDefault="0088536F" w:rsidP="00D9550E">
            <w:pPr>
              <w:spacing w:after="0"/>
              <w:jc w:val="center"/>
              <w:rPr>
                <w:color w:val="000000"/>
              </w:rPr>
            </w:pPr>
            <w:r w:rsidRPr="005362B1">
              <w:rPr>
                <w:color w:val="000000"/>
              </w:rPr>
              <w:t>62,810</w:t>
            </w:r>
          </w:p>
        </w:tc>
      </w:tr>
      <w:tr w:rsidR="0088536F" w:rsidRPr="005362B1" w14:paraId="21A59720" w14:textId="77777777" w:rsidTr="008C745D">
        <w:trPr>
          <w:trHeight w:val="300"/>
        </w:trPr>
        <w:tc>
          <w:tcPr>
            <w:tcW w:w="960" w:type="dxa"/>
            <w:tcBorders>
              <w:top w:val="nil"/>
              <w:left w:val="nil"/>
              <w:bottom w:val="nil"/>
              <w:right w:val="nil"/>
            </w:tcBorders>
            <w:shd w:val="clear" w:color="auto" w:fill="auto"/>
            <w:noWrap/>
            <w:vAlign w:val="center"/>
            <w:hideMark/>
          </w:tcPr>
          <w:p w14:paraId="59601639" w14:textId="77777777" w:rsidR="0088536F" w:rsidRPr="005362B1" w:rsidRDefault="0088536F" w:rsidP="00D9550E">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56417A39" w14:textId="77777777" w:rsidR="0088536F" w:rsidRPr="005362B1" w:rsidRDefault="0088536F" w:rsidP="00D9550E">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28FABDAA" w14:textId="77777777" w:rsidR="0088536F" w:rsidRPr="005362B1" w:rsidRDefault="0088536F" w:rsidP="00D9550E">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64AFE3F" w14:textId="77777777" w:rsidR="0088536F" w:rsidRPr="005362B1" w:rsidRDefault="0088536F" w:rsidP="00D9550E">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088868" w14:textId="77777777" w:rsidR="0088536F" w:rsidRPr="005362B1" w:rsidRDefault="0088536F" w:rsidP="00D9550E">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4065EF99" w14:textId="77777777" w:rsidR="0088536F" w:rsidRPr="005362B1" w:rsidRDefault="0088536F" w:rsidP="00D9550E">
            <w:pPr>
              <w:spacing w:after="0"/>
              <w:jc w:val="center"/>
              <w:rPr>
                <w:color w:val="000000"/>
              </w:rPr>
            </w:pPr>
            <w:r w:rsidRPr="005362B1">
              <w:rPr>
                <w:color w:val="000000"/>
              </w:rPr>
              <w:t>58,100</w:t>
            </w:r>
          </w:p>
        </w:tc>
      </w:tr>
      <w:tr w:rsidR="0088536F" w:rsidRPr="005362B1" w14:paraId="527B73A6" w14:textId="77777777" w:rsidTr="008C745D">
        <w:trPr>
          <w:trHeight w:val="300"/>
        </w:trPr>
        <w:tc>
          <w:tcPr>
            <w:tcW w:w="960" w:type="dxa"/>
            <w:tcBorders>
              <w:top w:val="nil"/>
              <w:left w:val="nil"/>
              <w:bottom w:val="nil"/>
              <w:right w:val="nil"/>
            </w:tcBorders>
            <w:shd w:val="clear" w:color="auto" w:fill="auto"/>
            <w:noWrap/>
            <w:vAlign w:val="center"/>
            <w:hideMark/>
          </w:tcPr>
          <w:p w14:paraId="68A37898" w14:textId="77777777" w:rsidR="0088536F" w:rsidRPr="005362B1" w:rsidRDefault="0088536F" w:rsidP="00D9550E">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6256547B" w14:textId="77777777" w:rsidR="0088536F" w:rsidRPr="005362B1" w:rsidRDefault="0088536F" w:rsidP="00D9550E">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24F3D6CA" w14:textId="77777777" w:rsidR="0088536F" w:rsidRPr="005362B1" w:rsidRDefault="0088536F" w:rsidP="00D9550E">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3983D0A2" w14:textId="77777777" w:rsidR="0088536F" w:rsidRPr="005362B1" w:rsidRDefault="0088536F" w:rsidP="00D9550E">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10E7BB1C" w14:textId="77777777" w:rsidR="0088536F" w:rsidRPr="005362B1" w:rsidRDefault="0088536F" w:rsidP="00D9550E">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501D600" w14:textId="77777777" w:rsidR="0088536F" w:rsidRPr="005362B1" w:rsidRDefault="0088536F" w:rsidP="00D9550E">
            <w:pPr>
              <w:spacing w:after="0"/>
              <w:jc w:val="center"/>
              <w:rPr>
                <w:color w:val="000000"/>
              </w:rPr>
            </w:pPr>
            <w:r w:rsidRPr="005362B1">
              <w:rPr>
                <w:color w:val="000000"/>
              </w:rPr>
              <w:t>68,859</w:t>
            </w:r>
          </w:p>
        </w:tc>
      </w:tr>
      <w:tr w:rsidR="0088536F" w:rsidRPr="005362B1" w14:paraId="014E317C" w14:textId="77777777" w:rsidTr="008C745D">
        <w:trPr>
          <w:trHeight w:val="300"/>
        </w:trPr>
        <w:tc>
          <w:tcPr>
            <w:tcW w:w="960" w:type="dxa"/>
            <w:tcBorders>
              <w:top w:val="nil"/>
              <w:left w:val="nil"/>
              <w:bottom w:val="nil"/>
              <w:right w:val="nil"/>
            </w:tcBorders>
            <w:shd w:val="clear" w:color="auto" w:fill="auto"/>
            <w:noWrap/>
            <w:vAlign w:val="center"/>
            <w:hideMark/>
          </w:tcPr>
          <w:p w14:paraId="6510833D" w14:textId="77777777" w:rsidR="0088536F" w:rsidRPr="005362B1" w:rsidRDefault="0088536F" w:rsidP="00D9550E">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4587B67E" w14:textId="77777777" w:rsidR="0088536F" w:rsidRPr="005362B1" w:rsidRDefault="0088536F" w:rsidP="00D9550E">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0270D8DE" w14:textId="77777777" w:rsidR="0088536F" w:rsidRPr="005362B1" w:rsidRDefault="0088536F" w:rsidP="00D9550E">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3E3C6F00" w14:textId="77777777" w:rsidR="0088536F" w:rsidRPr="005362B1" w:rsidRDefault="0088536F" w:rsidP="00D9550E">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2F7B2F3E" w14:textId="77777777" w:rsidR="0088536F" w:rsidRPr="005362B1" w:rsidRDefault="0088536F" w:rsidP="00D9550E">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3D018A5" w14:textId="77777777" w:rsidR="0088536F" w:rsidRPr="005362B1" w:rsidRDefault="0088536F" w:rsidP="00D9550E">
            <w:pPr>
              <w:spacing w:after="0"/>
              <w:jc w:val="center"/>
              <w:rPr>
                <w:color w:val="000000"/>
              </w:rPr>
            </w:pPr>
            <w:r w:rsidRPr="005362B1">
              <w:rPr>
                <w:color w:val="000000"/>
              </w:rPr>
              <w:t>68,859</w:t>
            </w:r>
          </w:p>
        </w:tc>
      </w:tr>
      <w:tr w:rsidR="0088536F" w:rsidRPr="005362B1" w14:paraId="5B58500B" w14:textId="77777777" w:rsidTr="008C745D">
        <w:trPr>
          <w:trHeight w:val="300"/>
        </w:trPr>
        <w:tc>
          <w:tcPr>
            <w:tcW w:w="960" w:type="dxa"/>
            <w:tcBorders>
              <w:top w:val="nil"/>
              <w:left w:val="nil"/>
              <w:bottom w:val="nil"/>
              <w:right w:val="nil"/>
            </w:tcBorders>
            <w:shd w:val="clear" w:color="auto" w:fill="auto"/>
            <w:noWrap/>
            <w:vAlign w:val="center"/>
            <w:hideMark/>
          </w:tcPr>
          <w:p w14:paraId="2FCD16B9" w14:textId="77777777" w:rsidR="0088536F" w:rsidRPr="005362B1" w:rsidRDefault="0088536F" w:rsidP="00D9550E">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69ED8548" w14:textId="77777777" w:rsidR="0088536F" w:rsidRPr="005362B1" w:rsidRDefault="0088536F" w:rsidP="00D9550E">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581F0AD6" w14:textId="77777777" w:rsidR="0088536F" w:rsidRPr="005362B1" w:rsidRDefault="0088536F" w:rsidP="00D9550E">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39EF96A6"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7732F27" w14:textId="77777777" w:rsidR="0088536F" w:rsidRPr="005362B1" w:rsidRDefault="0088536F" w:rsidP="00D9550E">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58E4C4A2" w14:textId="77777777" w:rsidR="0088536F" w:rsidRPr="005362B1" w:rsidRDefault="0088536F" w:rsidP="00D9550E">
            <w:pPr>
              <w:spacing w:after="0"/>
              <w:jc w:val="center"/>
              <w:rPr>
                <w:color w:val="000000"/>
              </w:rPr>
            </w:pPr>
            <w:r w:rsidRPr="005362B1">
              <w:rPr>
                <w:color w:val="000000"/>
              </w:rPr>
              <w:t>66,493</w:t>
            </w:r>
          </w:p>
        </w:tc>
      </w:tr>
      <w:tr w:rsidR="0088536F" w:rsidRPr="005362B1" w14:paraId="0C4C4796" w14:textId="77777777" w:rsidTr="008C745D">
        <w:trPr>
          <w:trHeight w:val="300"/>
        </w:trPr>
        <w:tc>
          <w:tcPr>
            <w:tcW w:w="960" w:type="dxa"/>
            <w:tcBorders>
              <w:top w:val="nil"/>
              <w:left w:val="nil"/>
              <w:bottom w:val="nil"/>
              <w:right w:val="nil"/>
            </w:tcBorders>
            <w:shd w:val="clear" w:color="auto" w:fill="auto"/>
            <w:noWrap/>
            <w:vAlign w:val="center"/>
            <w:hideMark/>
          </w:tcPr>
          <w:p w14:paraId="6603A3FD" w14:textId="77777777" w:rsidR="0088536F" w:rsidRPr="005362B1" w:rsidRDefault="0088536F" w:rsidP="00D9550E">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34B713A0" w14:textId="77777777" w:rsidR="0088536F" w:rsidRPr="005362B1" w:rsidRDefault="0088536F" w:rsidP="00D9550E">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6E78BE7C" w14:textId="77777777" w:rsidR="0088536F" w:rsidRPr="005362B1" w:rsidRDefault="0088536F" w:rsidP="00D9550E">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29308153" w14:textId="77777777" w:rsidR="0088536F" w:rsidRPr="005362B1" w:rsidRDefault="0088536F" w:rsidP="00D9550E">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44DE24BE" w14:textId="77777777" w:rsidR="0088536F" w:rsidRPr="005362B1" w:rsidRDefault="0088536F" w:rsidP="00D9550E">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193473D4" w14:textId="77777777" w:rsidR="0088536F" w:rsidRPr="005362B1" w:rsidRDefault="0088536F" w:rsidP="00D9550E">
            <w:pPr>
              <w:spacing w:after="0"/>
              <w:jc w:val="center"/>
              <w:rPr>
                <w:color w:val="000000"/>
              </w:rPr>
            </w:pPr>
            <w:r w:rsidRPr="005362B1">
              <w:rPr>
                <w:color w:val="000000"/>
              </w:rPr>
              <w:t>55,300</w:t>
            </w:r>
          </w:p>
        </w:tc>
      </w:tr>
      <w:tr w:rsidR="0088536F" w:rsidRPr="005362B1" w14:paraId="7B663882" w14:textId="77777777" w:rsidTr="008C745D">
        <w:trPr>
          <w:trHeight w:val="300"/>
        </w:trPr>
        <w:tc>
          <w:tcPr>
            <w:tcW w:w="960" w:type="dxa"/>
            <w:tcBorders>
              <w:top w:val="nil"/>
              <w:left w:val="nil"/>
              <w:bottom w:val="nil"/>
              <w:right w:val="nil"/>
            </w:tcBorders>
            <w:shd w:val="clear" w:color="auto" w:fill="auto"/>
            <w:noWrap/>
            <w:vAlign w:val="center"/>
            <w:hideMark/>
          </w:tcPr>
          <w:p w14:paraId="6563087A" w14:textId="77777777" w:rsidR="0088536F" w:rsidRPr="005362B1" w:rsidRDefault="0088536F" w:rsidP="00D9550E">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234918FF" w14:textId="77777777" w:rsidR="0088536F" w:rsidRPr="005362B1" w:rsidRDefault="0088536F" w:rsidP="00D9550E">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4650BEF6" w14:textId="77777777" w:rsidR="0088536F" w:rsidRPr="005362B1" w:rsidRDefault="0088536F" w:rsidP="00D9550E">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2BAB26B"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F5B7E8C" w14:textId="77777777" w:rsidR="0088536F" w:rsidRPr="005362B1" w:rsidRDefault="0088536F" w:rsidP="00D9550E">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2412AC3C" w14:textId="77777777" w:rsidR="0088536F" w:rsidRPr="005362B1" w:rsidRDefault="0088536F" w:rsidP="00D9550E">
            <w:pPr>
              <w:spacing w:after="0"/>
              <w:jc w:val="center"/>
              <w:rPr>
                <w:color w:val="000000"/>
              </w:rPr>
            </w:pPr>
            <w:r w:rsidRPr="005362B1">
              <w:rPr>
                <w:color w:val="000000"/>
              </w:rPr>
              <w:t>79,100</w:t>
            </w:r>
          </w:p>
        </w:tc>
      </w:tr>
      <w:tr w:rsidR="0088536F" w:rsidRPr="005362B1" w14:paraId="5C127105" w14:textId="77777777" w:rsidTr="008C745D">
        <w:trPr>
          <w:trHeight w:val="300"/>
        </w:trPr>
        <w:tc>
          <w:tcPr>
            <w:tcW w:w="960" w:type="dxa"/>
            <w:tcBorders>
              <w:top w:val="nil"/>
              <w:left w:val="nil"/>
              <w:bottom w:val="nil"/>
              <w:right w:val="nil"/>
            </w:tcBorders>
            <w:shd w:val="clear" w:color="auto" w:fill="auto"/>
            <w:noWrap/>
            <w:vAlign w:val="center"/>
            <w:hideMark/>
          </w:tcPr>
          <w:p w14:paraId="1B92D4B5" w14:textId="77777777" w:rsidR="0088536F" w:rsidRPr="005362B1" w:rsidRDefault="0088536F" w:rsidP="00D9550E">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6AF6D26F" w14:textId="77777777" w:rsidR="0088536F" w:rsidRPr="005362B1" w:rsidRDefault="0088536F" w:rsidP="00D9550E">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19F3CC63" w14:textId="77777777" w:rsidR="0088536F" w:rsidRPr="005362B1" w:rsidRDefault="0088536F" w:rsidP="00D9550E">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8F4A059"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1BB83A85" w14:textId="77777777" w:rsidR="0088536F" w:rsidRPr="005362B1" w:rsidRDefault="0088536F" w:rsidP="00D9550E">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05A9BF09" w14:textId="77777777" w:rsidR="0088536F" w:rsidRPr="005362B1" w:rsidRDefault="0088536F" w:rsidP="00D9550E">
            <w:pPr>
              <w:spacing w:after="0"/>
              <w:jc w:val="center"/>
              <w:rPr>
                <w:color w:val="000000"/>
              </w:rPr>
            </w:pPr>
            <w:r w:rsidRPr="005362B1">
              <w:rPr>
                <w:color w:val="000000"/>
              </w:rPr>
              <w:t>86,800</w:t>
            </w:r>
          </w:p>
        </w:tc>
      </w:tr>
      <w:tr w:rsidR="0088536F" w:rsidRPr="005362B1" w14:paraId="0A79C4C5" w14:textId="77777777" w:rsidTr="008C745D">
        <w:trPr>
          <w:trHeight w:val="300"/>
        </w:trPr>
        <w:tc>
          <w:tcPr>
            <w:tcW w:w="960" w:type="dxa"/>
            <w:tcBorders>
              <w:top w:val="nil"/>
              <w:left w:val="nil"/>
              <w:bottom w:val="nil"/>
              <w:right w:val="nil"/>
            </w:tcBorders>
            <w:shd w:val="clear" w:color="auto" w:fill="auto"/>
            <w:noWrap/>
            <w:vAlign w:val="center"/>
            <w:hideMark/>
          </w:tcPr>
          <w:p w14:paraId="4A86A1DC" w14:textId="77777777" w:rsidR="0088536F" w:rsidRPr="005362B1" w:rsidRDefault="0088536F" w:rsidP="00D9550E">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29FC54FB" w14:textId="77777777" w:rsidR="0088536F" w:rsidRPr="005362B1" w:rsidRDefault="0088536F" w:rsidP="00D9550E">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054F5C7" w14:textId="77777777" w:rsidR="0088536F" w:rsidRPr="005362B1" w:rsidRDefault="0088536F" w:rsidP="00D9550E">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6665AFE7" w14:textId="77777777" w:rsidR="0088536F" w:rsidRPr="005362B1" w:rsidRDefault="0088536F" w:rsidP="00D9550E">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661A1E3D" w14:textId="77777777" w:rsidR="0088536F" w:rsidRPr="005362B1" w:rsidRDefault="0088536F" w:rsidP="00D9550E">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1306E487" w14:textId="77777777" w:rsidR="0088536F" w:rsidRPr="005362B1" w:rsidRDefault="0088536F" w:rsidP="00D9550E">
            <w:pPr>
              <w:spacing w:after="0"/>
              <w:jc w:val="center"/>
              <w:rPr>
                <w:color w:val="000000"/>
              </w:rPr>
            </w:pPr>
            <w:r w:rsidRPr="005362B1">
              <w:rPr>
                <w:color w:val="000000"/>
              </w:rPr>
              <w:t>87,600</w:t>
            </w:r>
          </w:p>
        </w:tc>
      </w:tr>
      <w:tr w:rsidR="0088536F" w:rsidRPr="005362B1" w14:paraId="2AEE2840" w14:textId="77777777" w:rsidTr="008C745D">
        <w:trPr>
          <w:trHeight w:val="300"/>
        </w:trPr>
        <w:tc>
          <w:tcPr>
            <w:tcW w:w="960" w:type="dxa"/>
            <w:tcBorders>
              <w:top w:val="nil"/>
              <w:left w:val="nil"/>
              <w:bottom w:val="nil"/>
              <w:right w:val="nil"/>
            </w:tcBorders>
            <w:shd w:val="clear" w:color="auto" w:fill="auto"/>
            <w:noWrap/>
            <w:vAlign w:val="center"/>
            <w:hideMark/>
          </w:tcPr>
          <w:p w14:paraId="7C7E761B" w14:textId="77777777" w:rsidR="0088536F" w:rsidRPr="005362B1" w:rsidRDefault="0088536F" w:rsidP="00D9550E">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1A85E106" w14:textId="77777777" w:rsidR="0088536F" w:rsidRPr="005362B1" w:rsidRDefault="0088536F" w:rsidP="00D9550E">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1D16565C" w14:textId="77777777" w:rsidR="0088536F" w:rsidRPr="005362B1" w:rsidRDefault="0088536F" w:rsidP="00D9550E">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7CFBBD38"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096F737" w14:textId="77777777" w:rsidR="0088536F" w:rsidRPr="005362B1" w:rsidRDefault="0088536F" w:rsidP="00D9550E">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1A96EC26" w14:textId="77777777" w:rsidR="0088536F" w:rsidRPr="005362B1" w:rsidRDefault="0088536F" w:rsidP="00D9550E">
            <w:pPr>
              <w:spacing w:after="0"/>
              <w:jc w:val="center"/>
              <w:rPr>
                <w:color w:val="000000"/>
              </w:rPr>
            </w:pPr>
            <w:r w:rsidRPr="005362B1">
              <w:rPr>
                <w:color w:val="000000"/>
              </w:rPr>
              <w:t>80,800</w:t>
            </w:r>
          </w:p>
        </w:tc>
      </w:tr>
      <w:tr w:rsidR="0088536F" w:rsidRPr="005362B1" w14:paraId="4C72D208" w14:textId="77777777" w:rsidTr="008C745D">
        <w:trPr>
          <w:trHeight w:val="300"/>
        </w:trPr>
        <w:tc>
          <w:tcPr>
            <w:tcW w:w="960" w:type="dxa"/>
            <w:tcBorders>
              <w:top w:val="nil"/>
              <w:left w:val="nil"/>
              <w:bottom w:val="nil"/>
              <w:right w:val="nil"/>
            </w:tcBorders>
            <w:shd w:val="clear" w:color="auto" w:fill="auto"/>
            <w:noWrap/>
            <w:vAlign w:val="center"/>
            <w:hideMark/>
          </w:tcPr>
          <w:p w14:paraId="0D8AECCE" w14:textId="77777777" w:rsidR="0088536F" w:rsidRPr="005362B1" w:rsidRDefault="0088536F" w:rsidP="00D9550E">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25AB4E3D" w14:textId="77777777" w:rsidR="0088536F" w:rsidRPr="005362B1" w:rsidRDefault="0088536F" w:rsidP="00D9550E">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7E544DD" w14:textId="77777777" w:rsidR="0088536F" w:rsidRPr="005362B1" w:rsidRDefault="0088536F" w:rsidP="00D9550E">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18FAFCB" w14:textId="77777777" w:rsidR="0088536F" w:rsidRPr="005362B1" w:rsidRDefault="0088536F" w:rsidP="00D9550E">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3057F2F6" w14:textId="77777777" w:rsidR="0088536F" w:rsidRPr="005362B1" w:rsidRDefault="0088536F" w:rsidP="00D9550E">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391096B8" w14:textId="77777777" w:rsidR="0088536F" w:rsidRPr="005362B1" w:rsidRDefault="0088536F" w:rsidP="00D9550E">
            <w:pPr>
              <w:spacing w:after="0"/>
              <w:jc w:val="center"/>
              <w:rPr>
                <w:color w:val="000000"/>
              </w:rPr>
            </w:pPr>
            <w:r w:rsidRPr="005362B1">
              <w:rPr>
                <w:color w:val="000000"/>
              </w:rPr>
              <w:t>88,500</w:t>
            </w:r>
          </w:p>
        </w:tc>
      </w:tr>
      <w:tr w:rsidR="0088536F" w:rsidRPr="005362B1" w14:paraId="02284FA1" w14:textId="77777777" w:rsidTr="008C745D">
        <w:trPr>
          <w:trHeight w:val="300"/>
        </w:trPr>
        <w:tc>
          <w:tcPr>
            <w:tcW w:w="960" w:type="dxa"/>
            <w:tcBorders>
              <w:top w:val="nil"/>
              <w:left w:val="nil"/>
              <w:bottom w:val="nil"/>
              <w:right w:val="nil"/>
            </w:tcBorders>
            <w:shd w:val="clear" w:color="auto" w:fill="auto"/>
            <w:noWrap/>
            <w:vAlign w:val="center"/>
            <w:hideMark/>
          </w:tcPr>
          <w:p w14:paraId="6BF057CB" w14:textId="77777777" w:rsidR="0088536F" w:rsidRPr="005362B1" w:rsidRDefault="0088536F" w:rsidP="00D9550E">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7E64ED3F" w14:textId="77777777" w:rsidR="0088536F" w:rsidRPr="005362B1" w:rsidRDefault="0088536F" w:rsidP="00D9550E">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00EE7650" w14:textId="77777777" w:rsidR="0088536F" w:rsidRPr="005362B1" w:rsidRDefault="0088536F" w:rsidP="00D9550E">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573D883E"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6EA0A0AB" w14:textId="77777777" w:rsidR="0088536F" w:rsidRPr="005362B1" w:rsidRDefault="0088536F" w:rsidP="00D9550E">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2340A5E0" w14:textId="77777777" w:rsidR="0088536F" w:rsidRPr="005362B1" w:rsidRDefault="0088536F" w:rsidP="00D9550E">
            <w:pPr>
              <w:spacing w:after="0"/>
              <w:jc w:val="center"/>
              <w:rPr>
                <w:color w:val="000000"/>
              </w:rPr>
            </w:pPr>
            <w:r w:rsidRPr="005362B1">
              <w:rPr>
                <w:color w:val="000000"/>
              </w:rPr>
              <w:t>102,850</w:t>
            </w:r>
          </w:p>
        </w:tc>
      </w:tr>
      <w:tr w:rsidR="0088536F" w:rsidRPr="005362B1" w14:paraId="16CD821F" w14:textId="77777777" w:rsidTr="008C745D">
        <w:trPr>
          <w:trHeight w:val="300"/>
        </w:trPr>
        <w:tc>
          <w:tcPr>
            <w:tcW w:w="960" w:type="dxa"/>
            <w:tcBorders>
              <w:top w:val="nil"/>
              <w:left w:val="nil"/>
              <w:bottom w:val="nil"/>
              <w:right w:val="nil"/>
            </w:tcBorders>
            <w:shd w:val="clear" w:color="auto" w:fill="auto"/>
            <w:noWrap/>
            <w:vAlign w:val="center"/>
            <w:hideMark/>
          </w:tcPr>
          <w:p w14:paraId="5F839161" w14:textId="77777777" w:rsidR="0088536F" w:rsidRPr="005362B1" w:rsidRDefault="0088536F" w:rsidP="00D9550E">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556D116D" w14:textId="77777777" w:rsidR="0088536F" w:rsidRPr="005362B1" w:rsidRDefault="0088536F" w:rsidP="00D9550E">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5442759D" w14:textId="77777777" w:rsidR="0088536F" w:rsidRPr="005362B1" w:rsidRDefault="0088536F" w:rsidP="00D9550E">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14A6DAE9"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6028CC13" w14:textId="77777777" w:rsidR="0088536F" w:rsidRPr="005362B1" w:rsidRDefault="0088536F" w:rsidP="00D9550E">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829CDEB" w14:textId="77777777" w:rsidR="0088536F" w:rsidRPr="005362B1" w:rsidRDefault="0088536F" w:rsidP="00D9550E">
            <w:pPr>
              <w:spacing w:after="0"/>
              <w:jc w:val="center"/>
              <w:rPr>
                <w:color w:val="000000"/>
              </w:rPr>
            </w:pPr>
            <w:r w:rsidRPr="005362B1">
              <w:rPr>
                <w:color w:val="000000"/>
              </w:rPr>
              <w:t>98,600</w:t>
            </w:r>
          </w:p>
        </w:tc>
      </w:tr>
      <w:tr w:rsidR="0088536F" w:rsidRPr="005362B1" w14:paraId="3CD63A24" w14:textId="77777777" w:rsidTr="008C745D">
        <w:trPr>
          <w:trHeight w:val="300"/>
        </w:trPr>
        <w:tc>
          <w:tcPr>
            <w:tcW w:w="960" w:type="dxa"/>
            <w:tcBorders>
              <w:top w:val="nil"/>
              <w:left w:val="nil"/>
              <w:bottom w:val="nil"/>
              <w:right w:val="nil"/>
            </w:tcBorders>
            <w:shd w:val="clear" w:color="auto" w:fill="auto"/>
            <w:noWrap/>
            <w:vAlign w:val="center"/>
            <w:hideMark/>
          </w:tcPr>
          <w:p w14:paraId="65059941" w14:textId="77777777" w:rsidR="0088536F" w:rsidRPr="005362B1" w:rsidRDefault="0088536F" w:rsidP="00D9550E">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22D54315" w14:textId="77777777" w:rsidR="0088536F" w:rsidRPr="005362B1" w:rsidRDefault="0088536F" w:rsidP="00D9550E">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6A7B48C1" w14:textId="77777777" w:rsidR="0088536F" w:rsidRPr="005362B1" w:rsidRDefault="0088536F" w:rsidP="00D9550E">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16A302EF" w14:textId="77777777" w:rsidR="0088536F" w:rsidRPr="005362B1" w:rsidRDefault="0088536F" w:rsidP="00D9550E">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6B4571B" w14:textId="77777777" w:rsidR="0088536F" w:rsidRPr="005362B1" w:rsidRDefault="0088536F" w:rsidP="00D9550E">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4F7E56D6" w14:textId="77777777" w:rsidR="0088536F" w:rsidRPr="005362B1" w:rsidRDefault="0088536F" w:rsidP="00D9550E">
            <w:pPr>
              <w:spacing w:after="0"/>
              <w:jc w:val="center"/>
              <w:rPr>
                <w:color w:val="000000"/>
              </w:rPr>
            </w:pPr>
            <w:r w:rsidRPr="005362B1">
              <w:rPr>
                <w:color w:val="000000"/>
              </w:rPr>
              <w:t>88,342</w:t>
            </w:r>
          </w:p>
        </w:tc>
      </w:tr>
      <w:tr w:rsidR="0088536F" w:rsidRPr="005362B1" w14:paraId="4941328C" w14:textId="77777777" w:rsidTr="008C745D">
        <w:trPr>
          <w:trHeight w:val="300"/>
        </w:trPr>
        <w:tc>
          <w:tcPr>
            <w:tcW w:w="960" w:type="dxa"/>
            <w:tcBorders>
              <w:top w:val="nil"/>
              <w:left w:val="nil"/>
              <w:bottom w:val="nil"/>
              <w:right w:val="nil"/>
            </w:tcBorders>
            <w:shd w:val="clear" w:color="auto" w:fill="auto"/>
            <w:noWrap/>
            <w:vAlign w:val="center"/>
            <w:hideMark/>
          </w:tcPr>
          <w:p w14:paraId="01814E39" w14:textId="77777777" w:rsidR="0088536F" w:rsidRPr="005362B1" w:rsidRDefault="0088536F" w:rsidP="00D9550E">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58A29DB3" w14:textId="77777777" w:rsidR="0088536F" w:rsidRPr="005362B1" w:rsidRDefault="0088536F" w:rsidP="00D9550E">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7188B052" w14:textId="77777777" w:rsidR="0088536F" w:rsidRPr="005362B1" w:rsidRDefault="0088536F" w:rsidP="00D9550E">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23E12C5B"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106F6E90" w14:textId="77777777" w:rsidR="0088536F" w:rsidRPr="005362B1" w:rsidRDefault="0088536F" w:rsidP="00D9550E">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1DF13313" w14:textId="77777777" w:rsidR="0088536F" w:rsidRPr="005362B1" w:rsidRDefault="0088536F" w:rsidP="00D9550E">
            <w:pPr>
              <w:spacing w:after="0"/>
              <w:jc w:val="center"/>
              <w:rPr>
                <w:color w:val="000000"/>
              </w:rPr>
            </w:pPr>
            <w:r w:rsidRPr="005362B1">
              <w:rPr>
                <w:color w:val="000000"/>
              </w:rPr>
              <w:t>19,401</w:t>
            </w:r>
          </w:p>
        </w:tc>
      </w:tr>
      <w:tr w:rsidR="0088536F" w:rsidRPr="005362B1" w14:paraId="12811D6B" w14:textId="77777777" w:rsidTr="008C745D">
        <w:trPr>
          <w:trHeight w:val="300"/>
        </w:trPr>
        <w:tc>
          <w:tcPr>
            <w:tcW w:w="960" w:type="dxa"/>
            <w:tcBorders>
              <w:top w:val="nil"/>
              <w:left w:val="nil"/>
              <w:bottom w:val="nil"/>
              <w:right w:val="nil"/>
            </w:tcBorders>
            <w:shd w:val="clear" w:color="auto" w:fill="auto"/>
            <w:noWrap/>
            <w:vAlign w:val="center"/>
            <w:hideMark/>
          </w:tcPr>
          <w:p w14:paraId="653D0C1C" w14:textId="77777777" w:rsidR="0088536F" w:rsidRPr="005362B1" w:rsidRDefault="0088536F" w:rsidP="00D9550E">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7206738C" w14:textId="77777777" w:rsidR="0088536F" w:rsidRPr="005362B1" w:rsidRDefault="0088536F" w:rsidP="00D9550E">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7C8BB8D8" w14:textId="77777777" w:rsidR="0088536F" w:rsidRPr="005362B1" w:rsidRDefault="0088536F" w:rsidP="00D9550E">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173F2165" w14:textId="77777777" w:rsidR="0088536F" w:rsidRPr="005362B1" w:rsidRDefault="0088536F" w:rsidP="00D9550E">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6BF0DAF5" w14:textId="77777777" w:rsidR="0088536F" w:rsidRPr="005362B1" w:rsidRDefault="0088536F" w:rsidP="00D9550E">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20CDCD9" w14:textId="77777777" w:rsidR="0088536F" w:rsidRPr="005362B1" w:rsidRDefault="0088536F" w:rsidP="00D9550E">
            <w:pPr>
              <w:spacing w:after="0"/>
              <w:jc w:val="center"/>
              <w:rPr>
                <w:color w:val="000000"/>
              </w:rPr>
            </w:pPr>
            <w:r w:rsidRPr="005362B1">
              <w:rPr>
                <w:color w:val="000000"/>
              </w:rPr>
              <w:t>19,665</w:t>
            </w:r>
          </w:p>
        </w:tc>
      </w:tr>
      <w:tr w:rsidR="0088536F" w:rsidRPr="005362B1" w14:paraId="143B3B7C" w14:textId="77777777" w:rsidTr="008C745D">
        <w:trPr>
          <w:trHeight w:val="300"/>
        </w:trPr>
        <w:tc>
          <w:tcPr>
            <w:tcW w:w="960" w:type="dxa"/>
            <w:tcBorders>
              <w:top w:val="nil"/>
              <w:left w:val="nil"/>
              <w:bottom w:val="nil"/>
              <w:right w:val="nil"/>
            </w:tcBorders>
            <w:shd w:val="clear" w:color="auto" w:fill="auto"/>
            <w:noWrap/>
            <w:vAlign w:val="center"/>
            <w:hideMark/>
          </w:tcPr>
          <w:p w14:paraId="7E524844" w14:textId="77777777" w:rsidR="0088536F" w:rsidRPr="005362B1" w:rsidRDefault="0088536F" w:rsidP="00D9550E">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35AB53F6" w14:textId="77777777" w:rsidR="0088536F" w:rsidRPr="005362B1" w:rsidRDefault="0088536F" w:rsidP="00D9550E">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08C0D691" w14:textId="77777777" w:rsidR="0088536F" w:rsidRPr="005362B1" w:rsidRDefault="0088536F" w:rsidP="00D9550E">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68F4361D" w14:textId="77777777" w:rsidR="0088536F" w:rsidRPr="005362B1" w:rsidRDefault="0088536F" w:rsidP="00D9550E">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BCCF4A3" w14:textId="77777777" w:rsidR="0088536F" w:rsidRPr="005362B1" w:rsidRDefault="0088536F" w:rsidP="00D9550E">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00D205F5" w14:textId="77777777" w:rsidR="0088536F" w:rsidRPr="005362B1" w:rsidRDefault="0088536F" w:rsidP="00D9550E">
            <w:pPr>
              <w:spacing w:after="0"/>
              <w:jc w:val="center"/>
              <w:rPr>
                <w:color w:val="000000"/>
              </w:rPr>
            </w:pPr>
            <w:r w:rsidRPr="005362B1">
              <w:rPr>
                <w:color w:val="000000"/>
              </w:rPr>
              <w:t>14,621</w:t>
            </w:r>
          </w:p>
        </w:tc>
      </w:tr>
      <w:tr w:rsidR="0088536F" w:rsidRPr="005362B1" w14:paraId="27488D52" w14:textId="77777777" w:rsidTr="008C745D">
        <w:trPr>
          <w:trHeight w:val="300"/>
        </w:trPr>
        <w:tc>
          <w:tcPr>
            <w:tcW w:w="960" w:type="dxa"/>
            <w:tcBorders>
              <w:top w:val="nil"/>
              <w:left w:val="nil"/>
              <w:bottom w:val="nil"/>
              <w:right w:val="nil"/>
            </w:tcBorders>
            <w:shd w:val="clear" w:color="auto" w:fill="auto"/>
            <w:noWrap/>
            <w:vAlign w:val="center"/>
            <w:hideMark/>
          </w:tcPr>
          <w:p w14:paraId="3F65AF5B" w14:textId="77777777" w:rsidR="0088536F" w:rsidRPr="005362B1" w:rsidRDefault="0088536F" w:rsidP="00D9550E">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B051AF3" w14:textId="77777777" w:rsidR="0088536F" w:rsidRPr="005362B1" w:rsidRDefault="0088536F" w:rsidP="00D9550E">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4DE7B930" w14:textId="77777777" w:rsidR="0088536F" w:rsidRPr="005362B1" w:rsidRDefault="0088536F" w:rsidP="00D9550E">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4DB84944" w14:textId="77777777" w:rsidR="0088536F" w:rsidRPr="005362B1" w:rsidRDefault="0088536F" w:rsidP="00D9550E">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31DFA5F2" w14:textId="77777777" w:rsidR="0088536F" w:rsidRPr="005362B1" w:rsidRDefault="0088536F" w:rsidP="00D9550E">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6BEE127F" w14:textId="77777777" w:rsidR="0088536F" w:rsidRPr="005362B1" w:rsidRDefault="0088536F" w:rsidP="00D9550E">
            <w:pPr>
              <w:spacing w:after="0"/>
              <w:jc w:val="center"/>
              <w:rPr>
                <w:color w:val="000000"/>
              </w:rPr>
            </w:pPr>
            <w:r w:rsidRPr="005362B1">
              <w:rPr>
                <w:color w:val="000000"/>
              </w:rPr>
              <w:t>23,627</w:t>
            </w:r>
          </w:p>
        </w:tc>
      </w:tr>
      <w:tr w:rsidR="0088536F" w:rsidRPr="005362B1" w14:paraId="6D72C5B1" w14:textId="77777777" w:rsidTr="008C745D">
        <w:trPr>
          <w:trHeight w:val="300"/>
        </w:trPr>
        <w:tc>
          <w:tcPr>
            <w:tcW w:w="960" w:type="dxa"/>
            <w:tcBorders>
              <w:top w:val="nil"/>
              <w:left w:val="nil"/>
              <w:bottom w:val="nil"/>
              <w:right w:val="nil"/>
            </w:tcBorders>
            <w:shd w:val="clear" w:color="auto" w:fill="auto"/>
            <w:noWrap/>
            <w:vAlign w:val="center"/>
            <w:hideMark/>
          </w:tcPr>
          <w:p w14:paraId="25624DF2" w14:textId="77777777" w:rsidR="0088536F" w:rsidRPr="005362B1" w:rsidRDefault="0088536F" w:rsidP="00D9550E">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4754F782" w14:textId="77777777" w:rsidR="0088536F" w:rsidRPr="005362B1" w:rsidRDefault="0088536F" w:rsidP="00D9550E">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21A811B7" w14:textId="77777777" w:rsidR="0088536F" w:rsidRPr="005362B1" w:rsidRDefault="0088536F" w:rsidP="00D9550E">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47BC6B01"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2261D0D1" w14:textId="77777777" w:rsidR="0088536F" w:rsidRPr="005362B1" w:rsidRDefault="0088536F" w:rsidP="00D9550E">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1D94B865" w14:textId="77777777" w:rsidR="0088536F" w:rsidRPr="005362B1" w:rsidRDefault="0088536F" w:rsidP="00D9550E">
            <w:pPr>
              <w:spacing w:after="0"/>
              <w:jc w:val="center"/>
              <w:rPr>
                <w:color w:val="000000"/>
              </w:rPr>
            </w:pPr>
            <w:r w:rsidRPr="005362B1">
              <w:rPr>
                <w:color w:val="000000"/>
              </w:rPr>
              <w:t>32,811</w:t>
            </w:r>
          </w:p>
        </w:tc>
      </w:tr>
      <w:tr w:rsidR="0088536F" w:rsidRPr="005362B1" w14:paraId="486A7632" w14:textId="77777777" w:rsidTr="008C745D">
        <w:trPr>
          <w:trHeight w:val="300"/>
        </w:trPr>
        <w:tc>
          <w:tcPr>
            <w:tcW w:w="960" w:type="dxa"/>
            <w:tcBorders>
              <w:top w:val="nil"/>
              <w:left w:val="nil"/>
              <w:bottom w:val="nil"/>
              <w:right w:val="nil"/>
            </w:tcBorders>
            <w:shd w:val="clear" w:color="auto" w:fill="auto"/>
            <w:noWrap/>
            <w:vAlign w:val="center"/>
            <w:hideMark/>
          </w:tcPr>
          <w:p w14:paraId="671710AF" w14:textId="77777777" w:rsidR="0088536F" w:rsidRPr="005362B1" w:rsidRDefault="0088536F" w:rsidP="00D9550E">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7AE7ED4D" w14:textId="77777777" w:rsidR="0088536F" w:rsidRPr="005362B1" w:rsidRDefault="0088536F" w:rsidP="00D9550E">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2E879A1C" w14:textId="77777777" w:rsidR="0088536F" w:rsidRPr="005362B1" w:rsidRDefault="0088536F" w:rsidP="00D9550E">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232FF6D2"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021C972E" w14:textId="77777777" w:rsidR="0088536F" w:rsidRPr="005362B1" w:rsidRDefault="0088536F" w:rsidP="00D9550E">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1DE07EBA" w14:textId="77777777" w:rsidR="0088536F" w:rsidRPr="005362B1" w:rsidRDefault="0088536F" w:rsidP="00D9550E">
            <w:pPr>
              <w:spacing w:after="0"/>
              <w:jc w:val="center"/>
              <w:rPr>
                <w:color w:val="000000"/>
              </w:rPr>
            </w:pPr>
            <w:r w:rsidRPr="005362B1">
              <w:rPr>
                <w:color w:val="000000"/>
              </w:rPr>
              <w:t>24,634</w:t>
            </w:r>
          </w:p>
        </w:tc>
      </w:tr>
      <w:tr w:rsidR="0088536F" w:rsidRPr="005362B1" w14:paraId="36D861E6" w14:textId="77777777" w:rsidTr="008C745D">
        <w:trPr>
          <w:trHeight w:val="300"/>
        </w:trPr>
        <w:tc>
          <w:tcPr>
            <w:tcW w:w="960" w:type="dxa"/>
            <w:tcBorders>
              <w:top w:val="nil"/>
              <w:left w:val="nil"/>
              <w:right w:val="nil"/>
            </w:tcBorders>
            <w:shd w:val="clear" w:color="auto" w:fill="auto"/>
            <w:noWrap/>
            <w:vAlign w:val="center"/>
            <w:hideMark/>
          </w:tcPr>
          <w:p w14:paraId="374537BA" w14:textId="77777777" w:rsidR="0088536F" w:rsidRPr="005362B1" w:rsidRDefault="0088536F" w:rsidP="00D9550E">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7577B30F" w14:textId="77777777" w:rsidR="0088536F" w:rsidRPr="005362B1" w:rsidRDefault="0088536F" w:rsidP="00D9550E">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0C1D3426" w14:textId="77777777" w:rsidR="0088536F" w:rsidRPr="005362B1" w:rsidRDefault="0088536F" w:rsidP="00D9550E">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57664648"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09A32601" w14:textId="77777777" w:rsidR="0088536F" w:rsidRPr="005362B1" w:rsidRDefault="0088536F" w:rsidP="00D9550E">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52F5B2C7" w14:textId="77777777" w:rsidR="0088536F" w:rsidRPr="005362B1" w:rsidRDefault="0088536F" w:rsidP="00D9550E">
            <w:pPr>
              <w:spacing w:after="0"/>
              <w:jc w:val="center"/>
              <w:rPr>
                <w:color w:val="000000"/>
              </w:rPr>
            </w:pPr>
            <w:r w:rsidRPr="005362B1">
              <w:rPr>
                <w:color w:val="000000"/>
              </w:rPr>
              <w:t>32,272</w:t>
            </w:r>
          </w:p>
        </w:tc>
      </w:tr>
      <w:tr w:rsidR="008C745D" w:rsidRPr="005362B1" w14:paraId="27E0C920"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263073B9" w14:textId="77777777" w:rsidR="008C745D" w:rsidRPr="005362B1" w:rsidRDefault="008C745D" w:rsidP="008C745D">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2BD43868" w14:textId="2A4EDEA7" w:rsidR="008C745D" w:rsidRPr="008C745D" w:rsidRDefault="008C745D" w:rsidP="008C745D">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0784AA1A" w14:textId="296B2C9E" w:rsidR="008C745D" w:rsidRPr="008C745D" w:rsidRDefault="008C745D" w:rsidP="008C745D">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077E6364" w14:textId="5A54805C" w:rsidR="008C745D" w:rsidRPr="008C745D" w:rsidRDefault="008C745D" w:rsidP="008C745D">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16B7B2CC" w14:textId="3802252D" w:rsidR="008C745D" w:rsidRPr="008C745D" w:rsidRDefault="008C745D" w:rsidP="008C745D">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2052E9D1" w14:textId="00DCA97B" w:rsidR="008C745D" w:rsidRPr="008C745D" w:rsidRDefault="008C745D" w:rsidP="008C745D">
            <w:pPr>
              <w:spacing w:after="0"/>
              <w:jc w:val="center"/>
              <w:rPr>
                <w:i/>
                <w:color w:val="000000"/>
              </w:rPr>
            </w:pPr>
            <w:r w:rsidRPr="008C745D">
              <w:rPr>
                <w:i/>
                <w:color w:val="000000"/>
              </w:rPr>
              <w:t>32,141</w:t>
            </w:r>
          </w:p>
        </w:tc>
      </w:tr>
    </w:tbl>
    <w:p w14:paraId="75908E10" w14:textId="77777777" w:rsidR="0088536F" w:rsidRPr="005362B1" w:rsidRDefault="0088536F" w:rsidP="0088536F">
      <w:pPr>
        <w:spacing w:line="259" w:lineRule="auto"/>
      </w:pPr>
      <w:r w:rsidRPr="005362B1">
        <w:br w:type="page"/>
      </w:r>
    </w:p>
    <w:p w14:paraId="45A6F9EB" w14:textId="77777777" w:rsidR="0088536F" w:rsidRPr="005362B1" w:rsidRDefault="0088536F" w:rsidP="0088536F">
      <w:pPr>
        <w:pStyle w:val="Heading5"/>
      </w:pPr>
      <w:r w:rsidRPr="00B44031">
        <w:lastRenderedPageBreak/>
        <w:t>Table 2.</w:t>
      </w:r>
      <w:r w:rsidRPr="00B44031">
        <w:rPr>
          <w:noProof/>
        </w:rPr>
        <w:t>18.</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88536F" w:rsidRPr="005362B1" w14:paraId="3DC84B1E" w14:textId="77777777" w:rsidTr="00D9550E">
        <w:trPr>
          <w:trHeight w:val="225"/>
        </w:trPr>
        <w:tc>
          <w:tcPr>
            <w:tcW w:w="1111" w:type="dxa"/>
            <w:tcBorders>
              <w:top w:val="nil"/>
              <w:left w:val="nil"/>
              <w:bottom w:val="single" w:sz="4" w:space="0" w:color="auto"/>
              <w:right w:val="nil"/>
            </w:tcBorders>
            <w:shd w:val="clear" w:color="auto" w:fill="auto"/>
            <w:noWrap/>
            <w:vAlign w:val="center"/>
            <w:hideMark/>
          </w:tcPr>
          <w:p w14:paraId="31CE7AD2"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594AAAF2" w14:textId="77777777" w:rsidR="0088536F" w:rsidRPr="005362B1" w:rsidRDefault="0088536F" w:rsidP="00D9550E">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208CEBE5" w14:textId="77777777" w:rsidR="0088536F" w:rsidRPr="005362B1" w:rsidRDefault="0088536F" w:rsidP="00D9550E">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59426BD5" w14:textId="77777777" w:rsidR="0088536F" w:rsidRPr="005362B1" w:rsidRDefault="0088536F" w:rsidP="00D9550E">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42FBAB2" w14:textId="77777777" w:rsidR="0088536F" w:rsidRPr="005362B1" w:rsidRDefault="0088536F" w:rsidP="00D9550E">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161A2339" w14:textId="77777777" w:rsidR="0088536F" w:rsidRPr="005362B1" w:rsidRDefault="0088536F" w:rsidP="00D9550E">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3C5EC0C" w14:textId="77777777" w:rsidR="0088536F" w:rsidRPr="005362B1" w:rsidRDefault="0088536F" w:rsidP="00D9550E">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AFD2D86" w14:textId="77777777" w:rsidR="0088536F" w:rsidRPr="005362B1" w:rsidRDefault="0088536F" w:rsidP="00D9550E">
            <w:pPr>
              <w:spacing w:after="0"/>
              <w:jc w:val="center"/>
              <w:rPr>
                <w:color w:val="000000"/>
                <w:sz w:val="18"/>
                <w:szCs w:val="18"/>
              </w:rPr>
            </w:pPr>
            <w:r w:rsidRPr="005362B1">
              <w:rPr>
                <w:color w:val="000000"/>
                <w:sz w:val="18"/>
                <w:szCs w:val="18"/>
              </w:rPr>
              <w:t>Scenario 7</w:t>
            </w:r>
          </w:p>
        </w:tc>
      </w:tr>
      <w:tr w:rsidR="0088536F" w:rsidRPr="005362B1" w14:paraId="500D8F70" w14:textId="77777777" w:rsidTr="00D9550E">
        <w:trPr>
          <w:trHeight w:val="225"/>
        </w:trPr>
        <w:tc>
          <w:tcPr>
            <w:tcW w:w="1111" w:type="dxa"/>
            <w:tcBorders>
              <w:top w:val="single" w:sz="4" w:space="0" w:color="auto"/>
              <w:left w:val="nil"/>
              <w:bottom w:val="nil"/>
              <w:right w:val="nil"/>
            </w:tcBorders>
            <w:shd w:val="clear" w:color="auto" w:fill="auto"/>
            <w:noWrap/>
            <w:vAlign w:val="center"/>
            <w:hideMark/>
          </w:tcPr>
          <w:p w14:paraId="47F684C8" w14:textId="77777777" w:rsidR="0088536F" w:rsidRPr="005362B1" w:rsidRDefault="0088536F" w:rsidP="00D9550E">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5750C00D"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E492E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EE596FF"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8DE62A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67B1BA6"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BE082A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000D5D"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7644024C" w14:textId="77777777" w:rsidTr="006C3629">
        <w:trPr>
          <w:trHeight w:val="225"/>
        </w:trPr>
        <w:tc>
          <w:tcPr>
            <w:tcW w:w="1111" w:type="dxa"/>
            <w:tcBorders>
              <w:top w:val="nil"/>
              <w:left w:val="nil"/>
              <w:bottom w:val="nil"/>
              <w:right w:val="nil"/>
            </w:tcBorders>
            <w:shd w:val="clear" w:color="auto" w:fill="auto"/>
            <w:noWrap/>
            <w:vAlign w:val="center"/>
            <w:hideMark/>
          </w:tcPr>
          <w:p w14:paraId="33448FAF"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6848F7CD" w14:textId="5B50A943"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2575B66" w14:textId="31C01412"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C5A2F6B" w14:textId="0545D725"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DA1422" w14:textId="4102F026"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B43245C" w14:textId="782AB8C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9D6A641" w14:textId="1FC430B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B4D45F" w14:textId="2B61EB57" w:rsidR="009D639F" w:rsidRPr="009D639F" w:rsidRDefault="009D639F" w:rsidP="009D639F">
            <w:pPr>
              <w:spacing w:after="0"/>
              <w:jc w:val="center"/>
              <w:rPr>
                <w:color w:val="000000"/>
                <w:sz w:val="20"/>
                <w:szCs w:val="20"/>
              </w:rPr>
            </w:pPr>
            <w:r w:rsidRPr="009D639F">
              <w:rPr>
                <w:color w:val="000000"/>
                <w:sz w:val="20"/>
                <w:szCs w:val="20"/>
              </w:rPr>
              <w:t>32,272</w:t>
            </w:r>
          </w:p>
        </w:tc>
      </w:tr>
      <w:tr w:rsidR="009D639F" w:rsidRPr="005362B1" w14:paraId="20D6EAF1" w14:textId="77777777" w:rsidTr="006C3629">
        <w:trPr>
          <w:trHeight w:val="225"/>
        </w:trPr>
        <w:tc>
          <w:tcPr>
            <w:tcW w:w="1111" w:type="dxa"/>
            <w:tcBorders>
              <w:top w:val="nil"/>
              <w:left w:val="nil"/>
              <w:bottom w:val="nil"/>
              <w:right w:val="nil"/>
            </w:tcBorders>
            <w:shd w:val="clear" w:color="auto" w:fill="auto"/>
            <w:noWrap/>
            <w:vAlign w:val="center"/>
            <w:hideMark/>
          </w:tcPr>
          <w:p w14:paraId="2A1909E2"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D9CE8B6" w14:textId="79E2C93B"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27985E24" w14:textId="470BDB34"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1B60649F" w14:textId="6EB98D37" w:rsidR="009D639F" w:rsidRPr="009D639F" w:rsidRDefault="009D639F" w:rsidP="009D639F">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5C00DD8F" w14:textId="3982EF57" w:rsidR="009D639F" w:rsidRPr="009D639F" w:rsidRDefault="009D639F" w:rsidP="009D639F">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2840A0D3" w14:textId="6E80A4B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668B61" w14:textId="724BAC61" w:rsidR="009D639F" w:rsidRPr="009D639F" w:rsidRDefault="009D639F" w:rsidP="009D639F">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42FDE214" w14:textId="7696175A" w:rsidR="009D639F" w:rsidRPr="009D639F" w:rsidRDefault="009D639F" w:rsidP="009D639F">
            <w:pPr>
              <w:spacing w:after="0"/>
              <w:jc w:val="center"/>
              <w:rPr>
                <w:color w:val="000000"/>
                <w:sz w:val="20"/>
                <w:szCs w:val="20"/>
              </w:rPr>
            </w:pPr>
            <w:r w:rsidRPr="009D639F">
              <w:rPr>
                <w:color w:val="000000"/>
                <w:sz w:val="20"/>
                <w:szCs w:val="20"/>
              </w:rPr>
              <w:t>32,141</w:t>
            </w:r>
          </w:p>
        </w:tc>
      </w:tr>
      <w:tr w:rsidR="009D639F" w:rsidRPr="005362B1" w14:paraId="5C40E0E9" w14:textId="77777777" w:rsidTr="006C3629">
        <w:trPr>
          <w:trHeight w:val="225"/>
        </w:trPr>
        <w:tc>
          <w:tcPr>
            <w:tcW w:w="1111" w:type="dxa"/>
            <w:tcBorders>
              <w:top w:val="nil"/>
              <w:left w:val="nil"/>
              <w:bottom w:val="nil"/>
              <w:right w:val="nil"/>
            </w:tcBorders>
            <w:shd w:val="clear" w:color="auto" w:fill="auto"/>
            <w:noWrap/>
            <w:vAlign w:val="center"/>
            <w:hideMark/>
          </w:tcPr>
          <w:p w14:paraId="6FFFD293"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443E45FE" w14:textId="777673F3"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240FED07" w14:textId="5C0CA092"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1204F186" w14:textId="16D656E3" w:rsidR="009D639F" w:rsidRPr="009D639F" w:rsidRDefault="009D639F" w:rsidP="009D639F">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62B25C32" w14:textId="416E20F6" w:rsidR="009D639F" w:rsidRPr="009D639F" w:rsidRDefault="009D639F" w:rsidP="009D639F">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6F87E50B" w14:textId="6C31493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6AD301" w14:textId="7B707826" w:rsidR="009D639F" w:rsidRPr="009D639F" w:rsidRDefault="009D639F" w:rsidP="009D639F">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5C2D9884" w14:textId="33E4D7FE" w:rsidR="009D639F" w:rsidRPr="009D639F" w:rsidRDefault="009D639F" w:rsidP="009D639F">
            <w:pPr>
              <w:spacing w:after="0"/>
              <w:jc w:val="center"/>
              <w:rPr>
                <w:color w:val="000000"/>
                <w:sz w:val="20"/>
                <w:szCs w:val="20"/>
              </w:rPr>
            </w:pPr>
            <w:r w:rsidRPr="009D639F">
              <w:rPr>
                <w:color w:val="000000"/>
                <w:sz w:val="20"/>
                <w:szCs w:val="20"/>
              </w:rPr>
              <w:t>30,193</w:t>
            </w:r>
          </w:p>
        </w:tc>
      </w:tr>
      <w:tr w:rsidR="009D639F" w:rsidRPr="005362B1" w14:paraId="70A5F5D4" w14:textId="77777777" w:rsidTr="006C3629">
        <w:trPr>
          <w:trHeight w:val="225"/>
        </w:trPr>
        <w:tc>
          <w:tcPr>
            <w:tcW w:w="1111" w:type="dxa"/>
            <w:tcBorders>
              <w:top w:val="nil"/>
              <w:left w:val="nil"/>
              <w:bottom w:val="nil"/>
              <w:right w:val="nil"/>
            </w:tcBorders>
            <w:shd w:val="clear" w:color="auto" w:fill="auto"/>
            <w:noWrap/>
            <w:vAlign w:val="center"/>
            <w:hideMark/>
          </w:tcPr>
          <w:p w14:paraId="40012622"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0720B7E1" w14:textId="25BC9AD2"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D3AD7D5" w14:textId="5135CDA5"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576B67C" w14:textId="7BAA15C5" w:rsidR="009D639F" w:rsidRPr="009D639F" w:rsidRDefault="009D639F" w:rsidP="009D639F">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56437E0D" w14:textId="1FC4D58A" w:rsidR="009D639F" w:rsidRPr="009D639F" w:rsidRDefault="009D639F" w:rsidP="009D639F">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76478BBD" w14:textId="18D58814"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1C8DBC1" w14:textId="63E53F56" w:rsidR="009D639F" w:rsidRPr="009D639F" w:rsidRDefault="009D639F" w:rsidP="009D639F">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01A34BF7" w14:textId="78714F56" w:rsidR="009D639F" w:rsidRPr="009D639F" w:rsidRDefault="009D639F" w:rsidP="009D639F">
            <w:pPr>
              <w:spacing w:after="0"/>
              <w:jc w:val="center"/>
              <w:rPr>
                <w:color w:val="000000"/>
                <w:sz w:val="20"/>
                <w:szCs w:val="20"/>
              </w:rPr>
            </w:pPr>
            <w:r w:rsidRPr="009D639F">
              <w:rPr>
                <w:color w:val="000000"/>
                <w:sz w:val="20"/>
                <w:szCs w:val="20"/>
              </w:rPr>
              <w:t>47,236</w:t>
            </w:r>
          </w:p>
        </w:tc>
      </w:tr>
      <w:tr w:rsidR="009D639F" w:rsidRPr="005362B1" w14:paraId="0190B943" w14:textId="77777777" w:rsidTr="006C3629">
        <w:trPr>
          <w:trHeight w:val="225"/>
        </w:trPr>
        <w:tc>
          <w:tcPr>
            <w:tcW w:w="1111" w:type="dxa"/>
            <w:tcBorders>
              <w:top w:val="nil"/>
              <w:left w:val="nil"/>
              <w:bottom w:val="nil"/>
              <w:right w:val="nil"/>
            </w:tcBorders>
            <w:shd w:val="clear" w:color="auto" w:fill="auto"/>
            <w:noWrap/>
            <w:vAlign w:val="center"/>
            <w:hideMark/>
          </w:tcPr>
          <w:p w14:paraId="29D4C193"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212F7A5" w14:textId="7356729C"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0CB36D94" w14:textId="48E610C7"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5A7F8B2D" w14:textId="58BA716C" w:rsidR="009D639F" w:rsidRPr="009D639F" w:rsidRDefault="009D639F" w:rsidP="009D639F">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A0B10F7" w14:textId="6622E1A5" w:rsidR="009D639F" w:rsidRPr="009D639F" w:rsidRDefault="009D639F" w:rsidP="009D639F">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4596C8D8" w14:textId="5FE5CF0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A3DCA3" w14:textId="4313036F" w:rsidR="009D639F" w:rsidRPr="009D639F" w:rsidRDefault="009D639F" w:rsidP="009D639F">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5D542EB5" w14:textId="44A62BD2" w:rsidR="009D639F" w:rsidRPr="009D639F" w:rsidRDefault="009D639F" w:rsidP="009D639F">
            <w:pPr>
              <w:spacing w:after="0"/>
              <w:jc w:val="center"/>
              <w:rPr>
                <w:color w:val="000000"/>
                <w:sz w:val="20"/>
                <w:szCs w:val="20"/>
              </w:rPr>
            </w:pPr>
            <w:r w:rsidRPr="009D639F">
              <w:rPr>
                <w:color w:val="000000"/>
                <w:sz w:val="20"/>
                <w:szCs w:val="20"/>
              </w:rPr>
              <w:t>65,766</w:t>
            </w:r>
          </w:p>
        </w:tc>
      </w:tr>
      <w:tr w:rsidR="009D639F" w:rsidRPr="005362B1" w14:paraId="44C81EDD" w14:textId="77777777" w:rsidTr="006C3629">
        <w:trPr>
          <w:trHeight w:val="225"/>
        </w:trPr>
        <w:tc>
          <w:tcPr>
            <w:tcW w:w="1111" w:type="dxa"/>
            <w:tcBorders>
              <w:top w:val="nil"/>
              <w:left w:val="nil"/>
              <w:bottom w:val="nil"/>
              <w:right w:val="nil"/>
            </w:tcBorders>
            <w:shd w:val="clear" w:color="auto" w:fill="auto"/>
            <w:noWrap/>
            <w:vAlign w:val="center"/>
            <w:hideMark/>
          </w:tcPr>
          <w:p w14:paraId="281FFB36"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DF4FF1D" w14:textId="34EACF0D"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6AEBDF3A" w14:textId="7B501997"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75DF94A6" w14:textId="5D6D018A" w:rsidR="009D639F" w:rsidRPr="009D639F" w:rsidRDefault="009D639F" w:rsidP="009D639F">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1D56A9C1" w14:textId="07D06730" w:rsidR="009D639F" w:rsidRPr="009D639F" w:rsidRDefault="009D639F" w:rsidP="009D639F">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20BB17EC" w14:textId="3CE4F6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918529" w14:textId="1DF5AA91" w:rsidR="009D639F" w:rsidRPr="009D639F" w:rsidRDefault="009D639F" w:rsidP="009D639F">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1DAE5A3A" w14:textId="4CC5FFEB" w:rsidR="009D639F" w:rsidRPr="009D639F" w:rsidRDefault="009D639F" w:rsidP="009D639F">
            <w:pPr>
              <w:spacing w:after="0"/>
              <w:jc w:val="center"/>
              <w:rPr>
                <w:color w:val="000000"/>
                <w:sz w:val="20"/>
                <w:szCs w:val="20"/>
              </w:rPr>
            </w:pPr>
            <w:r w:rsidRPr="009D639F">
              <w:rPr>
                <w:color w:val="000000"/>
                <w:sz w:val="20"/>
                <w:szCs w:val="20"/>
              </w:rPr>
              <w:t>81,288</w:t>
            </w:r>
          </w:p>
        </w:tc>
      </w:tr>
      <w:tr w:rsidR="009D639F" w:rsidRPr="005362B1" w14:paraId="72EC62C9" w14:textId="77777777" w:rsidTr="006C3629">
        <w:trPr>
          <w:trHeight w:val="225"/>
        </w:trPr>
        <w:tc>
          <w:tcPr>
            <w:tcW w:w="1111" w:type="dxa"/>
            <w:tcBorders>
              <w:top w:val="nil"/>
              <w:left w:val="nil"/>
              <w:bottom w:val="nil"/>
              <w:right w:val="nil"/>
            </w:tcBorders>
            <w:shd w:val="clear" w:color="auto" w:fill="auto"/>
            <w:noWrap/>
            <w:vAlign w:val="center"/>
            <w:hideMark/>
          </w:tcPr>
          <w:p w14:paraId="4C54DC2D"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6E8F86A8" w14:textId="5402CAB4"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132DD2D8" w14:textId="1C4634B6"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5FFE6D07" w14:textId="3FB6AD20" w:rsidR="009D639F" w:rsidRPr="009D639F" w:rsidRDefault="009D639F" w:rsidP="009D639F">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3EA9871A" w14:textId="0718224D" w:rsidR="009D639F" w:rsidRPr="009D639F" w:rsidRDefault="009D639F" w:rsidP="009D639F">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08B0B6F5" w14:textId="4E0F5C8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E67858E" w14:textId="473FDB80" w:rsidR="009D639F" w:rsidRPr="009D639F" w:rsidRDefault="009D639F" w:rsidP="009D639F">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647B8D66" w14:textId="32D2A9DD" w:rsidR="009D639F" w:rsidRPr="009D639F" w:rsidRDefault="009D639F" w:rsidP="009D639F">
            <w:pPr>
              <w:spacing w:after="0"/>
              <w:jc w:val="center"/>
              <w:rPr>
                <w:color w:val="000000"/>
                <w:sz w:val="20"/>
                <w:szCs w:val="20"/>
              </w:rPr>
            </w:pPr>
            <w:r w:rsidRPr="009D639F">
              <w:rPr>
                <w:color w:val="000000"/>
                <w:sz w:val="20"/>
                <w:szCs w:val="20"/>
              </w:rPr>
              <w:t>85,547</w:t>
            </w:r>
          </w:p>
        </w:tc>
      </w:tr>
      <w:tr w:rsidR="009D639F" w:rsidRPr="005362B1" w14:paraId="71E2A119" w14:textId="77777777" w:rsidTr="006C3629">
        <w:trPr>
          <w:trHeight w:val="225"/>
        </w:trPr>
        <w:tc>
          <w:tcPr>
            <w:tcW w:w="1111" w:type="dxa"/>
            <w:tcBorders>
              <w:top w:val="nil"/>
              <w:left w:val="nil"/>
              <w:bottom w:val="nil"/>
              <w:right w:val="nil"/>
            </w:tcBorders>
            <w:shd w:val="clear" w:color="auto" w:fill="auto"/>
            <w:noWrap/>
            <w:vAlign w:val="center"/>
            <w:hideMark/>
          </w:tcPr>
          <w:p w14:paraId="7196A5F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B69D2C4" w14:textId="50E8FB81"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65C7818B" w14:textId="0D63ABFA"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31C19141" w14:textId="1A41CEFA" w:rsidR="009D639F" w:rsidRPr="009D639F" w:rsidRDefault="009D639F" w:rsidP="009D639F">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69EE49B2" w14:textId="5450E9A4" w:rsidR="009D639F" w:rsidRPr="009D639F" w:rsidRDefault="009D639F" w:rsidP="009D639F">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758E1EC2" w14:textId="4E46CF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83EE44C" w14:textId="6F4590F1" w:rsidR="009D639F" w:rsidRPr="009D639F" w:rsidRDefault="009D639F" w:rsidP="009D639F">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4FC92022" w14:textId="6CD072CB" w:rsidR="009D639F" w:rsidRPr="009D639F" w:rsidRDefault="009D639F" w:rsidP="009D639F">
            <w:pPr>
              <w:spacing w:after="0"/>
              <w:jc w:val="center"/>
              <w:rPr>
                <w:color w:val="000000"/>
                <w:sz w:val="20"/>
                <w:szCs w:val="20"/>
              </w:rPr>
            </w:pPr>
            <w:r w:rsidRPr="009D639F">
              <w:rPr>
                <w:color w:val="000000"/>
                <w:sz w:val="20"/>
                <w:szCs w:val="20"/>
              </w:rPr>
              <w:t>87,442</w:t>
            </w:r>
          </w:p>
        </w:tc>
      </w:tr>
      <w:tr w:rsidR="009D639F" w:rsidRPr="005362B1" w14:paraId="57F44580" w14:textId="77777777" w:rsidTr="006C3629">
        <w:trPr>
          <w:trHeight w:val="225"/>
        </w:trPr>
        <w:tc>
          <w:tcPr>
            <w:tcW w:w="1111" w:type="dxa"/>
            <w:tcBorders>
              <w:top w:val="nil"/>
              <w:left w:val="nil"/>
              <w:bottom w:val="nil"/>
              <w:right w:val="nil"/>
            </w:tcBorders>
            <w:shd w:val="clear" w:color="auto" w:fill="auto"/>
            <w:noWrap/>
            <w:vAlign w:val="center"/>
            <w:hideMark/>
          </w:tcPr>
          <w:p w14:paraId="1E4B39BD"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6F2D2AA" w14:textId="4A11E69D"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C8896C7" w14:textId="558C840A"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4F0D3406" w14:textId="760244BD" w:rsidR="009D639F" w:rsidRPr="009D639F" w:rsidRDefault="009D639F" w:rsidP="009D639F">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48919B07" w14:textId="2819637C" w:rsidR="009D639F" w:rsidRPr="009D639F" w:rsidRDefault="009D639F" w:rsidP="009D639F">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14F53503" w14:textId="337B4F19"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FF62EC" w14:textId="4DF9A240" w:rsidR="009D639F" w:rsidRPr="009D639F" w:rsidRDefault="009D639F" w:rsidP="009D639F">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6982BF5D" w14:textId="29F68A45" w:rsidR="009D639F" w:rsidRPr="009D639F" w:rsidRDefault="009D639F" w:rsidP="009D639F">
            <w:pPr>
              <w:spacing w:after="0"/>
              <w:jc w:val="center"/>
              <w:rPr>
                <w:color w:val="000000"/>
                <w:sz w:val="20"/>
                <w:szCs w:val="20"/>
              </w:rPr>
            </w:pPr>
            <w:r w:rsidRPr="009D639F">
              <w:rPr>
                <w:color w:val="000000"/>
                <w:sz w:val="20"/>
                <w:szCs w:val="20"/>
              </w:rPr>
              <w:t>88,115</w:t>
            </w:r>
          </w:p>
        </w:tc>
      </w:tr>
      <w:tr w:rsidR="009D639F" w:rsidRPr="005362B1" w14:paraId="0D0D9667" w14:textId="77777777" w:rsidTr="006C3629">
        <w:trPr>
          <w:trHeight w:val="225"/>
        </w:trPr>
        <w:tc>
          <w:tcPr>
            <w:tcW w:w="1111" w:type="dxa"/>
            <w:tcBorders>
              <w:top w:val="nil"/>
              <w:left w:val="nil"/>
              <w:bottom w:val="nil"/>
              <w:right w:val="nil"/>
            </w:tcBorders>
            <w:shd w:val="clear" w:color="auto" w:fill="auto"/>
            <w:noWrap/>
            <w:vAlign w:val="center"/>
            <w:hideMark/>
          </w:tcPr>
          <w:p w14:paraId="511B1CDC"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182F0A34" w14:textId="503BDF6F"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FA71E0B" w14:textId="6C121AAE"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29386BD5" w14:textId="62D3C1E4" w:rsidR="009D639F" w:rsidRPr="009D639F" w:rsidRDefault="009D639F" w:rsidP="009D639F">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48D8A11" w14:textId="64BD35D5" w:rsidR="009D639F" w:rsidRPr="009D639F" w:rsidRDefault="009D639F" w:rsidP="009D639F">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74F69726" w14:textId="74C1D2F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3117914" w14:textId="376D7589" w:rsidR="009D639F" w:rsidRPr="009D639F" w:rsidRDefault="009D639F" w:rsidP="009D639F">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405EB9E0" w14:textId="083EC065" w:rsidR="009D639F" w:rsidRPr="009D639F" w:rsidRDefault="009D639F" w:rsidP="009D639F">
            <w:pPr>
              <w:spacing w:after="0"/>
              <w:jc w:val="center"/>
              <w:rPr>
                <w:color w:val="000000"/>
                <w:sz w:val="20"/>
                <w:szCs w:val="20"/>
              </w:rPr>
            </w:pPr>
            <w:r w:rsidRPr="009D639F">
              <w:rPr>
                <w:color w:val="000000"/>
                <w:sz w:val="20"/>
                <w:szCs w:val="20"/>
              </w:rPr>
              <w:t>88,361</w:t>
            </w:r>
          </w:p>
        </w:tc>
      </w:tr>
      <w:tr w:rsidR="009D639F" w:rsidRPr="005362B1" w14:paraId="16099541" w14:textId="77777777" w:rsidTr="006C3629">
        <w:trPr>
          <w:trHeight w:val="225"/>
        </w:trPr>
        <w:tc>
          <w:tcPr>
            <w:tcW w:w="1111" w:type="dxa"/>
            <w:tcBorders>
              <w:top w:val="nil"/>
              <w:left w:val="nil"/>
              <w:bottom w:val="nil"/>
              <w:right w:val="nil"/>
            </w:tcBorders>
            <w:shd w:val="clear" w:color="auto" w:fill="auto"/>
            <w:noWrap/>
            <w:vAlign w:val="center"/>
            <w:hideMark/>
          </w:tcPr>
          <w:p w14:paraId="5D4FA098"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2D0C361" w14:textId="20E7D917"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DE44A1D" w14:textId="421C1D22"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9FC0743" w14:textId="64437807" w:rsidR="009D639F" w:rsidRPr="009D639F" w:rsidRDefault="009D639F" w:rsidP="009D639F">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4AF6F2E" w14:textId="11027A16" w:rsidR="009D639F" w:rsidRPr="009D639F" w:rsidRDefault="009D639F" w:rsidP="009D639F">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19490963" w14:textId="04FA383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1F9CDFE" w14:textId="63DB9630" w:rsidR="009D639F" w:rsidRPr="009D639F" w:rsidRDefault="009D639F" w:rsidP="009D639F">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605781" w14:textId="5B19AF9A" w:rsidR="009D639F" w:rsidRPr="009D639F" w:rsidRDefault="009D639F" w:rsidP="009D639F">
            <w:pPr>
              <w:spacing w:after="0"/>
              <w:jc w:val="center"/>
              <w:rPr>
                <w:color w:val="000000"/>
                <w:sz w:val="20"/>
                <w:szCs w:val="20"/>
              </w:rPr>
            </w:pPr>
            <w:r w:rsidRPr="009D639F">
              <w:rPr>
                <w:color w:val="000000"/>
                <w:sz w:val="20"/>
                <w:szCs w:val="20"/>
              </w:rPr>
              <w:t>88,444</w:t>
            </w:r>
          </w:p>
        </w:tc>
      </w:tr>
      <w:tr w:rsidR="009D639F" w:rsidRPr="005362B1" w14:paraId="396194C8" w14:textId="77777777" w:rsidTr="006C3629">
        <w:trPr>
          <w:trHeight w:val="225"/>
        </w:trPr>
        <w:tc>
          <w:tcPr>
            <w:tcW w:w="1111" w:type="dxa"/>
            <w:tcBorders>
              <w:top w:val="nil"/>
              <w:left w:val="nil"/>
              <w:bottom w:val="nil"/>
              <w:right w:val="nil"/>
            </w:tcBorders>
            <w:shd w:val="clear" w:color="auto" w:fill="auto"/>
            <w:noWrap/>
            <w:vAlign w:val="center"/>
            <w:hideMark/>
          </w:tcPr>
          <w:p w14:paraId="08AFAA98"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63043BD" w14:textId="5A9572C2"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14A37E2F" w14:textId="38ECC448"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5F2C805A" w14:textId="302A9C96" w:rsidR="009D639F" w:rsidRPr="009D639F" w:rsidRDefault="009D639F" w:rsidP="009D639F">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4944EE23" w14:textId="5C9DB5DD" w:rsidR="009D639F" w:rsidRPr="009D639F" w:rsidRDefault="009D639F" w:rsidP="009D639F">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4708EB3" w14:textId="02C3275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1F6F00" w14:textId="41D7DC8C" w:rsidR="009D639F" w:rsidRPr="009D639F" w:rsidRDefault="009D639F" w:rsidP="009D639F">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9F22425" w14:textId="2E6A14DE" w:rsidR="009D639F" w:rsidRPr="009D639F" w:rsidRDefault="009D639F" w:rsidP="009D639F">
            <w:pPr>
              <w:spacing w:after="0"/>
              <w:jc w:val="center"/>
              <w:rPr>
                <w:color w:val="000000"/>
                <w:sz w:val="20"/>
                <w:szCs w:val="20"/>
              </w:rPr>
            </w:pPr>
            <w:r w:rsidRPr="009D639F">
              <w:rPr>
                <w:color w:val="000000"/>
                <w:sz w:val="20"/>
                <w:szCs w:val="20"/>
              </w:rPr>
              <w:t>88,473</w:t>
            </w:r>
          </w:p>
        </w:tc>
      </w:tr>
      <w:tr w:rsidR="009D639F" w:rsidRPr="005362B1" w14:paraId="2EEB6F75" w14:textId="77777777" w:rsidTr="006C3629">
        <w:trPr>
          <w:trHeight w:val="225"/>
        </w:trPr>
        <w:tc>
          <w:tcPr>
            <w:tcW w:w="1111" w:type="dxa"/>
            <w:tcBorders>
              <w:top w:val="nil"/>
              <w:left w:val="nil"/>
              <w:bottom w:val="nil"/>
              <w:right w:val="nil"/>
            </w:tcBorders>
            <w:shd w:val="clear" w:color="auto" w:fill="auto"/>
            <w:noWrap/>
            <w:vAlign w:val="center"/>
            <w:hideMark/>
          </w:tcPr>
          <w:p w14:paraId="6F95815D"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590BC47" w14:textId="7E06ADBF"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2C93D46C" w14:textId="1B712391"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3E490AE7" w14:textId="45209D7C" w:rsidR="009D639F" w:rsidRPr="009D639F" w:rsidRDefault="009D639F" w:rsidP="009D639F">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13340754" w14:textId="1B2A8B64" w:rsidR="009D639F" w:rsidRPr="009D639F" w:rsidRDefault="009D639F" w:rsidP="009D639F">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4E09D8F6" w14:textId="06CC51E0"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AD53F17" w14:textId="77D69825" w:rsidR="009D639F" w:rsidRPr="009D639F" w:rsidRDefault="009D639F" w:rsidP="009D639F">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11E23A83" w14:textId="20C8F0CA" w:rsidR="009D639F" w:rsidRPr="009D639F" w:rsidRDefault="009D639F" w:rsidP="009D639F">
            <w:pPr>
              <w:spacing w:after="0"/>
              <w:jc w:val="center"/>
              <w:rPr>
                <w:color w:val="000000"/>
                <w:sz w:val="20"/>
                <w:szCs w:val="20"/>
              </w:rPr>
            </w:pPr>
            <w:r w:rsidRPr="009D639F">
              <w:rPr>
                <w:color w:val="000000"/>
                <w:sz w:val="20"/>
                <w:szCs w:val="20"/>
              </w:rPr>
              <w:t>88,481</w:t>
            </w:r>
          </w:p>
        </w:tc>
      </w:tr>
      <w:tr w:rsidR="009D639F" w:rsidRPr="005362B1" w14:paraId="0FE6354D" w14:textId="77777777" w:rsidTr="006C3629">
        <w:trPr>
          <w:trHeight w:val="225"/>
        </w:trPr>
        <w:tc>
          <w:tcPr>
            <w:tcW w:w="1111" w:type="dxa"/>
            <w:tcBorders>
              <w:top w:val="nil"/>
              <w:left w:val="nil"/>
              <w:bottom w:val="nil"/>
              <w:right w:val="nil"/>
            </w:tcBorders>
            <w:shd w:val="clear" w:color="auto" w:fill="auto"/>
            <w:noWrap/>
            <w:vAlign w:val="center"/>
            <w:hideMark/>
          </w:tcPr>
          <w:p w14:paraId="191FBA5E"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13D59F9" w14:textId="03FB35AA"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59B19DA4" w14:textId="42C393B2"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DF983E8" w14:textId="5155CC78" w:rsidR="009D639F" w:rsidRPr="009D639F" w:rsidRDefault="009D639F" w:rsidP="009D639F">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38462144" w14:textId="6F5B52D7" w:rsidR="009D639F" w:rsidRPr="009D639F" w:rsidRDefault="009D639F" w:rsidP="009D639F">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7576FA34" w14:textId="37FF6ED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069882F" w14:textId="685E5591" w:rsidR="009D639F" w:rsidRPr="009D639F" w:rsidRDefault="009D639F" w:rsidP="009D639F">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1B9A777A" w14:textId="1D17DC7F" w:rsidR="009D639F" w:rsidRPr="009D639F" w:rsidRDefault="009D639F" w:rsidP="009D639F">
            <w:pPr>
              <w:spacing w:after="0"/>
              <w:jc w:val="center"/>
              <w:rPr>
                <w:color w:val="000000"/>
                <w:sz w:val="20"/>
                <w:szCs w:val="20"/>
              </w:rPr>
            </w:pPr>
            <w:r w:rsidRPr="009D639F">
              <w:rPr>
                <w:color w:val="000000"/>
                <w:sz w:val="20"/>
                <w:szCs w:val="20"/>
              </w:rPr>
              <w:t>88,484</w:t>
            </w:r>
          </w:p>
        </w:tc>
      </w:tr>
      <w:tr w:rsidR="0088536F" w:rsidRPr="005362B1" w14:paraId="3B491426" w14:textId="77777777" w:rsidTr="00D9550E">
        <w:trPr>
          <w:trHeight w:val="225"/>
        </w:trPr>
        <w:tc>
          <w:tcPr>
            <w:tcW w:w="1111" w:type="dxa"/>
            <w:tcBorders>
              <w:top w:val="nil"/>
              <w:left w:val="nil"/>
              <w:bottom w:val="nil"/>
              <w:right w:val="nil"/>
            </w:tcBorders>
            <w:shd w:val="clear" w:color="auto" w:fill="auto"/>
            <w:noWrap/>
            <w:vAlign w:val="center"/>
            <w:hideMark/>
          </w:tcPr>
          <w:p w14:paraId="0D97845F" w14:textId="77777777" w:rsidR="0088536F" w:rsidRPr="005362B1" w:rsidRDefault="0088536F" w:rsidP="00D9550E">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08BDE93C"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8A96987"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6424BD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6545D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033FEF3"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C88791"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905B6F9"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6198AE0E" w14:textId="77777777" w:rsidTr="006C3629">
        <w:trPr>
          <w:trHeight w:val="225"/>
        </w:trPr>
        <w:tc>
          <w:tcPr>
            <w:tcW w:w="1111" w:type="dxa"/>
            <w:tcBorders>
              <w:top w:val="nil"/>
              <w:left w:val="nil"/>
              <w:bottom w:val="nil"/>
              <w:right w:val="nil"/>
            </w:tcBorders>
            <w:shd w:val="clear" w:color="auto" w:fill="auto"/>
            <w:noWrap/>
            <w:vAlign w:val="center"/>
            <w:hideMark/>
          </w:tcPr>
          <w:p w14:paraId="7D96B74A"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A0288A6" w14:textId="430027B7"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40F808" w14:textId="4147E825"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D783FCB" w14:textId="1D47A066"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9343660" w14:textId="5A275E0B"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316BC5F" w14:textId="12578BE2"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A454488" w14:textId="2159562A"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62DBD7" w14:textId="13B2E3F3" w:rsidR="009D639F" w:rsidRPr="009D639F" w:rsidRDefault="009D639F" w:rsidP="009D639F">
            <w:pPr>
              <w:spacing w:after="0"/>
              <w:jc w:val="center"/>
              <w:rPr>
                <w:color w:val="000000"/>
                <w:sz w:val="20"/>
                <w:szCs w:val="20"/>
              </w:rPr>
            </w:pPr>
            <w:r w:rsidRPr="009D639F">
              <w:rPr>
                <w:color w:val="000000"/>
                <w:sz w:val="20"/>
                <w:szCs w:val="20"/>
              </w:rPr>
              <w:t>0.42</w:t>
            </w:r>
          </w:p>
        </w:tc>
      </w:tr>
      <w:tr w:rsidR="009D639F" w:rsidRPr="005362B1" w14:paraId="2B152DA2" w14:textId="77777777" w:rsidTr="006C3629">
        <w:trPr>
          <w:trHeight w:val="225"/>
        </w:trPr>
        <w:tc>
          <w:tcPr>
            <w:tcW w:w="1111" w:type="dxa"/>
            <w:tcBorders>
              <w:top w:val="nil"/>
              <w:left w:val="nil"/>
              <w:bottom w:val="nil"/>
              <w:right w:val="nil"/>
            </w:tcBorders>
            <w:shd w:val="clear" w:color="auto" w:fill="auto"/>
            <w:noWrap/>
            <w:vAlign w:val="center"/>
            <w:hideMark/>
          </w:tcPr>
          <w:p w14:paraId="395A3F1B"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633B77D" w14:textId="2EB066E3"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9131798" w14:textId="6BD6158B"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0C7CEC40" w14:textId="5CDAC44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F801869" w14:textId="2FB1DA23"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603540B8" w14:textId="02DE892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600C51B" w14:textId="11D66866"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6969D17" w14:textId="7ECAF2F9" w:rsidR="009D639F" w:rsidRPr="009D639F" w:rsidRDefault="009D639F" w:rsidP="009D639F">
            <w:pPr>
              <w:spacing w:after="0"/>
              <w:jc w:val="center"/>
              <w:rPr>
                <w:color w:val="000000"/>
                <w:sz w:val="20"/>
                <w:szCs w:val="20"/>
              </w:rPr>
            </w:pPr>
            <w:r w:rsidRPr="009D639F">
              <w:rPr>
                <w:color w:val="000000"/>
                <w:sz w:val="20"/>
                <w:szCs w:val="20"/>
              </w:rPr>
              <w:t>0.46</w:t>
            </w:r>
          </w:p>
        </w:tc>
      </w:tr>
      <w:tr w:rsidR="009D639F" w:rsidRPr="005362B1" w14:paraId="1054093B" w14:textId="77777777" w:rsidTr="006C3629">
        <w:trPr>
          <w:trHeight w:val="225"/>
        </w:trPr>
        <w:tc>
          <w:tcPr>
            <w:tcW w:w="1111" w:type="dxa"/>
            <w:tcBorders>
              <w:top w:val="nil"/>
              <w:left w:val="nil"/>
              <w:bottom w:val="nil"/>
              <w:right w:val="nil"/>
            </w:tcBorders>
            <w:shd w:val="clear" w:color="auto" w:fill="auto"/>
            <w:noWrap/>
            <w:vAlign w:val="center"/>
            <w:hideMark/>
          </w:tcPr>
          <w:p w14:paraId="6684751E"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28DF4DE" w14:textId="63917FAD"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1AF78A85" w14:textId="141F2569"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589C7B1" w14:textId="16BFF70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1BEA4B2" w14:textId="3E514F80"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79C120DE" w14:textId="1B3C7F9E"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16ED8C" w14:textId="2F012AD8" w:rsidR="009D639F" w:rsidRPr="009D639F" w:rsidRDefault="009D639F" w:rsidP="009D639F">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67A3C1F0" w14:textId="498008DB" w:rsidR="009D639F" w:rsidRPr="009D639F" w:rsidRDefault="009D639F" w:rsidP="009D639F">
            <w:pPr>
              <w:spacing w:after="0"/>
              <w:jc w:val="center"/>
              <w:rPr>
                <w:color w:val="000000"/>
                <w:sz w:val="20"/>
                <w:szCs w:val="20"/>
              </w:rPr>
            </w:pPr>
            <w:r w:rsidRPr="009D639F">
              <w:rPr>
                <w:color w:val="000000"/>
                <w:sz w:val="20"/>
                <w:szCs w:val="20"/>
              </w:rPr>
              <w:t>0.43</w:t>
            </w:r>
          </w:p>
        </w:tc>
      </w:tr>
      <w:tr w:rsidR="009D639F" w:rsidRPr="005362B1" w14:paraId="05CD3A04" w14:textId="77777777" w:rsidTr="006C3629">
        <w:trPr>
          <w:trHeight w:val="225"/>
        </w:trPr>
        <w:tc>
          <w:tcPr>
            <w:tcW w:w="1111" w:type="dxa"/>
            <w:tcBorders>
              <w:top w:val="nil"/>
              <w:left w:val="nil"/>
              <w:bottom w:val="nil"/>
              <w:right w:val="nil"/>
            </w:tcBorders>
            <w:shd w:val="clear" w:color="auto" w:fill="auto"/>
            <w:noWrap/>
            <w:vAlign w:val="center"/>
            <w:hideMark/>
          </w:tcPr>
          <w:p w14:paraId="02F2D0BD"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383E8DE5" w14:textId="75A0406E"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2D65C9D" w14:textId="3EC4EEB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4ABDC63" w14:textId="141C596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0328447" w14:textId="33165760" w:rsidR="009D639F" w:rsidRPr="009D639F" w:rsidRDefault="009D639F" w:rsidP="009D639F">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3D09681E" w14:textId="7FD79A6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CEC15F3" w14:textId="069DC603"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812D6F4" w14:textId="4B539C8F" w:rsidR="009D639F" w:rsidRPr="009D639F" w:rsidRDefault="009D639F" w:rsidP="009D639F">
            <w:pPr>
              <w:spacing w:after="0"/>
              <w:jc w:val="center"/>
              <w:rPr>
                <w:color w:val="000000"/>
                <w:sz w:val="20"/>
                <w:szCs w:val="20"/>
              </w:rPr>
            </w:pPr>
            <w:r w:rsidRPr="009D639F">
              <w:rPr>
                <w:color w:val="000000"/>
                <w:sz w:val="20"/>
                <w:szCs w:val="20"/>
              </w:rPr>
              <w:t>0.61</w:t>
            </w:r>
          </w:p>
        </w:tc>
      </w:tr>
      <w:tr w:rsidR="009D639F" w:rsidRPr="005362B1" w14:paraId="2F22EDC8" w14:textId="77777777" w:rsidTr="006C3629">
        <w:trPr>
          <w:trHeight w:val="225"/>
        </w:trPr>
        <w:tc>
          <w:tcPr>
            <w:tcW w:w="1111" w:type="dxa"/>
            <w:tcBorders>
              <w:top w:val="nil"/>
              <w:left w:val="nil"/>
              <w:bottom w:val="nil"/>
              <w:right w:val="nil"/>
            </w:tcBorders>
            <w:shd w:val="clear" w:color="auto" w:fill="auto"/>
            <w:noWrap/>
            <w:vAlign w:val="center"/>
            <w:hideMark/>
          </w:tcPr>
          <w:p w14:paraId="2D376A2B"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41F0CEBC" w14:textId="532AB953"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E37D757" w14:textId="151BC822"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F4D04AA" w14:textId="65793871"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8B8C25A" w14:textId="53805923"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304D34F" w14:textId="59DF255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2B44A8" w14:textId="1F2D6365" w:rsidR="009D639F" w:rsidRPr="009D639F" w:rsidRDefault="009D639F" w:rsidP="009D639F">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5F5BB65" w14:textId="710C6C83" w:rsidR="009D639F" w:rsidRPr="009D639F" w:rsidRDefault="009D639F" w:rsidP="009D639F">
            <w:pPr>
              <w:spacing w:after="0"/>
              <w:jc w:val="center"/>
              <w:rPr>
                <w:color w:val="000000"/>
                <w:sz w:val="20"/>
                <w:szCs w:val="20"/>
              </w:rPr>
            </w:pPr>
            <w:r w:rsidRPr="009D639F">
              <w:rPr>
                <w:color w:val="000000"/>
                <w:sz w:val="20"/>
                <w:szCs w:val="20"/>
              </w:rPr>
              <w:t>0.73</w:t>
            </w:r>
          </w:p>
        </w:tc>
      </w:tr>
      <w:tr w:rsidR="009D639F" w:rsidRPr="005362B1" w14:paraId="460B6987" w14:textId="77777777" w:rsidTr="006C3629">
        <w:trPr>
          <w:trHeight w:val="225"/>
        </w:trPr>
        <w:tc>
          <w:tcPr>
            <w:tcW w:w="1111" w:type="dxa"/>
            <w:tcBorders>
              <w:top w:val="nil"/>
              <w:left w:val="nil"/>
              <w:bottom w:val="nil"/>
              <w:right w:val="nil"/>
            </w:tcBorders>
            <w:shd w:val="clear" w:color="auto" w:fill="auto"/>
            <w:noWrap/>
            <w:vAlign w:val="center"/>
            <w:hideMark/>
          </w:tcPr>
          <w:p w14:paraId="6A08CE32"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EDB4B5F" w14:textId="4FBC0E40"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DE77B56" w14:textId="2D83C64B"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4738DF2" w14:textId="40FF66C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01978EC" w14:textId="14AF8D0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C40C0D0" w14:textId="0DF264F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31C58D" w14:textId="77663995"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F7491D5" w14:textId="70663A2A"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EF695BD" w14:textId="77777777" w:rsidTr="006C3629">
        <w:trPr>
          <w:trHeight w:val="225"/>
        </w:trPr>
        <w:tc>
          <w:tcPr>
            <w:tcW w:w="1111" w:type="dxa"/>
            <w:tcBorders>
              <w:top w:val="nil"/>
              <w:left w:val="nil"/>
              <w:bottom w:val="nil"/>
              <w:right w:val="nil"/>
            </w:tcBorders>
            <w:shd w:val="clear" w:color="auto" w:fill="auto"/>
            <w:noWrap/>
            <w:vAlign w:val="center"/>
            <w:hideMark/>
          </w:tcPr>
          <w:p w14:paraId="3EDC2F05"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0049787" w14:textId="48A3DFB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B35DF2C" w14:textId="69A7F9F2"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F7F9E" w14:textId="0593A17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98F81C7" w14:textId="68641B2C"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27DAC" w14:textId="5D72AC4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04BE2D0" w14:textId="6AC82260"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A49094D" w14:textId="77316534"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402197FD" w14:textId="77777777" w:rsidTr="006C3629">
        <w:trPr>
          <w:trHeight w:val="225"/>
        </w:trPr>
        <w:tc>
          <w:tcPr>
            <w:tcW w:w="1111" w:type="dxa"/>
            <w:tcBorders>
              <w:top w:val="nil"/>
              <w:left w:val="nil"/>
              <w:bottom w:val="nil"/>
              <w:right w:val="nil"/>
            </w:tcBorders>
            <w:shd w:val="clear" w:color="auto" w:fill="auto"/>
            <w:noWrap/>
            <w:vAlign w:val="center"/>
            <w:hideMark/>
          </w:tcPr>
          <w:p w14:paraId="54DB762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250630E" w14:textId="70615328"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0F4BBFE" w14:textId="42723D4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7DCEA0D" w14:textId="047DD3A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10BB8FB" w14:textId="0363553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19C4613C" w14:textId="58A5A49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D2EB6E" w14:textId="79A20758"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F9E8A04" w14:textId="2DD4876C"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0F8A836A" w14:textId="77777777" w:rsidTr="006C3629">
        <w:trPr>
          <w:trHeight w:val="225"/>
        </w:trPr>
        <w:tc>
          <w:tcPr>
            <w:tcW w:w="1111" w:type="dxa"/>
            <w:tcBorders>
              <w:top w:val="nil"/>
              <w:left w:val="nil"/>
              <w:bottom w:val="nil"/>
              <w:right w:val="nil"/>
            </w:tcBorders>
            <w:shd w:val="clear" w:color="auto" w:fill="auto"/>
            <w:noWrap/>
            <w:vAlign w:val="center"/>
            <w:hideMark/>
          </w:tcPr>
          <w:p w14:paraId="63D0AB43"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574707D3" w14:textId="5D8CB054"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B04055D" w14:textId="5B83B30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EA736" w14:textId="420327E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871A813" w14:textId="2D80B33D"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B499221" w14:textId="7F5F34C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077E2CB" w14:textId="66667849"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2444151" w14:textId="139B800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53438A03" w14:textId="77777777" w:rsidTr="006C3629">
        <w:trPr>
          <w:trHeight w:val="225"/>
        </w:trPr>
        <w:tc>
          <w:tcPr>
            <w:tcW w:w="1111" w:type="dxa"/>
            <w:tcBorders>
              <w:top w:val="nil"/>
              <w:left w:val="nil"/>
              <w:bottom w:val="nil"/>
              <w:right w:val="nil"/>
            </w:tcBorders>
            <w:shd w:val="clear" w:color="auto" w:fill="auto"/>
            <w:noWrap/>
            <w:vAlign w:val="center"/>
            <w:hideMark/>
          </w:tcPr>
          <w:p w14:paraId="4FE03BD2"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6863CE9D" w14:textId="0497D8F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7FA4961" w14:textId="4E20F98E"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DE011B" w14:textId="7DCB6925"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ADD2DBE" w14:textId="7AF4EDB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7230B00E" w14:textId="2C6CB68F"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F07B7" w14:textId="79BF751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737D06C" w14:textId="3E4B6411"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6E80CF65" w14:textId="77777777" w:rsidTr="006C3629">
        <w:trPr>
          <w:trHeight w:val="225"/>
        </w:trPr>
        <w:tc>
          <w:tcPr>
            <w:tcW w:w="1111" w:type="dxa"/>
            <w:tcBorders>
              <w:top w:val="nil"/>
              <w:left w:val="nil"/>
              <w:bottom w:val="nil"/>
              <w:right w:val="nil"/>
            </w:tcBorders>
            <w:shd w:val="clear" w:color="auto" w:fill="auto"/>
            <w:noWrap/>
            <w:vAlign w:val="center"/>
            <w:hideMark/>
          </w:tcPr>
          <w:p w14:paraId="61127991"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1CCE9FC5" w14:textId="66422376"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DD41837" w14:textId="39A9839D"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1D30B" w14:textId="06969C8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CFA1767" w14:textId="70DED56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1608C0E" w14:textId="3D3712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FE9D36C" w14:textId="65F727BF"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860A403" w14:textId="44D4CA2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AB0FB88" w14:textId="77777777" w:rsidTr="006C3629">
        <w:trPr>
          <w:trHeight w:val="225"/>
        </w:trPr>
        <w:tc>
          <w:tcPr>
            <w:tcW w:w="1111" w:type="dxa"/>
            <w:tcBorders>
              <w:top w:val="nil"/>
              <w:left w:val="nil"/>
              <w:bottom w:val="nil"/>
              <w:right w:val="nil"/>
            </w:tcBorders>
            <w:shd w:val="clear" w:color="auto" w:fill="auto"/>
            <w:noWrap/>
            <w:vAlign w:val="center"/>
            <w:hideMark/>
          </w:tcPr>
          <w:p w14:paraId="5EA13A65"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6A4A1353" w14:textId="68CFD6AF"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D440CD" w14:textId="30D6C16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7C6D6A9" w14:textId="283796A3"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225D13B" w14:textId="03F18504"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D8BB59" w14:textId="0C9AF4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8980300" w14:textId="09BD9C04"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AB7DD48" w14:textId="714F71F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871E1B6" w14:textId="77777777" w:rsidTr="006C3629">
        <w:trPr>
          <w:trHeight w:val="225"/>
        </w:trPr>
        <w:tc>
          <w:tcPr>
            <w:tcW w:w="1111" w:type="dxa"/>
            <w:tcBorders>
              <w:top w:val="nil"/>
              <w:left w:val="nil"/>
              <w:bottom w:val="nil"/>
              <w:right w:val="nil"/>
            </w:tcBorders>
            <w:shd w:val="clear" w:color="auto" w:fill="auto"/>
            <w:noWrap/>
            <w:vAlign w:val="center"/>
            <w:hideMark/>
          </w:tcPr>
          <w:p w14:paraId="62AE6B38"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85422E0" w14:textId="75F6BDD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ECADBEB" w14:textId="0AEE9A89"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639978" w14:textId="086F360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030354EF" w14:textId="579FAE6B"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1DDFB1D" w14:textId="435AA98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F75A69" w14:textId="2B79A32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B543494" w14:textId="6380D9C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8C2AFA3" w14:textId="77777777" w:rsidTr="006C3629">
        <w:trPr>
          <w:trHeight w:val="225"/>
        </w:trPr>
        <w:tc>
          <w:tcPr>
            <w:tcW w:w="1111" w:type="dxa"/>
            <w:tcBorders>
              <w:top w:val="nil"/>
              <w:left w:val="nil"/>
              <w:bottom w:val="nil"/>
              <w:right w:val="nil"/>
            </w:tcBorders>
            <w:shd w:val="clear" w:color="auto" w:fill="auto"/>
            <w:noWrap/>
            <w:vAlign w:val="center"/>
            <w:hideMark/>
          </w:tcPr>
          <w:p w14:paraId="43ECFC0D"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58E5F27" w14:textId="1CA70F51"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1E5529A" w14:textId="2D8C82A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59ECC78" w14:textId="2E70136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816C813" w14:textId="66DFFCBF"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D064862" w14:textId="4C973F1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513BC61" w14:textId="41142842"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12EBAD7" w14:textId="2667C2A0" w:rsidR="009D639F" w:rsidRPr="009D639F" w:rsidRDefault="009D639F" w:rsidP="009D639F">
            <w:pPr>
              <w:spacing w:after="0"/>
              <w:jc w:val="center"/>
              <w:rPr>
                <w:color w:val="000000"/>
                <w:sz w:val="20"/>
                <w:szCs w:val="20"/>
              </w:rPr>
            </w:pPr>
            <w:r w:rsidRPr="009D639F">
              <w:rPr>
                <w:color w:val="000000"/>
                <w:sz w:val="20"/>
                <w:szCs w:val="20"/>
              </w:rPr>
              <w:t>0.81</w:t>
            </w:r>
          </w:p>
        </w:tc>
      </w:tr>
      <w:tr w:rsidR="0088536F" w:rsidRPr="005362B1" w14:paraId="7EFFE200" w14:textId="77777777" w:rsidTr="00D9550E">
        <w:trPr>
          <w:trHeight w:val="225"/>
        </w:trPr>
        <w:tc>
          <w:tcPr>
            <w:tcW w:w="1111" w:type="dxa"/>
            <w:tcBorders>
              <w:top w:val="nil"/>
              <w:left w:val="nil"/>
              <w:bottom w:val="nil"/>
              <w:right w:val="nil"/>
            </w:tcBorders>
            <w:shd w:val="clear" w:color="auto" w:fill="auto"/>
            <w:noWrap/>
            <w:vAlign w:val="center"/>
            <w:hideMark/>
          </w:tcPr>
          <w:p w14:paraId="4FD8B87C" w14:textId="77777777" w:rsidR="0088536F" w:rsidRPr="005362B1" w:rsidRDefault="0088536F" w:rsidP="00D9550E">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82A56B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B4CC8D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C21308"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6110D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9CF05F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6244E4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9DC2EE5"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B44031" w:rsidRPr="005362B1" w14:paraId="753D04AF" w14:textId="77777777" w:rsidTr="006C3629">
        <w:trPr>
          <w:trHeight w:val="225"/>
        </w:trPr>
        <w:tc>
          <w:tcPr>
            <w:tcW w:w="1111" w:type="dxa"/>
            <w:tcBorders>
              <w:top w:val="nil"/>
              <w:left w:val="nil"/>
              <w:bottom w:val="nil"/>
              <w:right w:val="nil"/>
            </w:tcBorders>
            <w:shd w:val="clear" w:color="auto" w:fill="auto"/>
            <w:noWrap/>
            <w:vAlign w:val="center"/>
            <w:hideMark/>
          </w:tcPr>
          <w:p w14:paraId="398E1FE6" w14:textId="77777777" w:rsidR="00B44031" w:rsidRPr="005362B1" w:rsidRDefault="00B44031" w:rsidP="00B44031">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C6A84D0" w14:textId="66EFE95E"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3D75D343" w14:textId="3C4E5A48"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6C3697EA" w14:textId="4A8DA4DB"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56EDF67" w14:textId="389E6664"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97D1B68" w14:textId="16B12B03"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F9125F9" w14:textId="14280BB5"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E6A75FC" w14:textId="79ED98EC" w:rsidR="00B44031" w:rsidRPr="00B44031" w:rsidRDefault="00B44031" w:rsidP="00B44031">
            <w:pPr>
              <w:spacing w:after="0"/>
              <w:jc w:val="center"/>
              <w:rPr>
                <w:color w:val="000000"/>
                <w:sz w:val="20"/>
                <w:szCs w:val="20"/>
              </w:rPr>
            </w:pPr>
            <w:r w:rsidRPr="00B44031">
              <w:rPr>
                <w:color w:val="000000"/>
                <w:sz w:val="20"/>
                <w:szCs w:val="20"/>
              </w:rPr>
              <w:t>52,034</w:t>
            </w:r>
          </w:p>
        </w:tc>
      </w:tr>
      <w:tr w:rsidR="00B44031" w:rsidRPr="005362B1" w14:paraId="1A12A8E0" w14:textId="77777777" w:rsidTr="006C3629">
        <w:trPr>
          <w:trHeight w:val="225"/>
        </w:trPr>
        <w:tc>
          <w:tcPr>
            <w:tcW w:w="1111" w:type="dxa"/>
            <w:tcBorders>
              <w:top w:val="nil"/>
              <w:left w:val="nil"/>
              <w:bottom w:val="nil"/>
              <w:right w:val="nil"/>
            </w:tcBorders>
            <w:shd w:val="clear" w:color="auto" w:fill="auto"/>
            <w:noWrap/>
            <w:vAlign w:val="center"/>
            <w:hideMark/>
          </w:tcPr>
          <w:p w14:paraId="40E999FF" w14:textId="77777777" w:rsidR="00B44031" w:rsidRPr="005362B1" w:rsidRDefault="00B44031" w:rsidP="00B44031">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CC59F2E" w14:textId="354F55A1"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247895DC" w14:textId="4B5326D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4119CCD9" w14:textId="06993BB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475F4" w14:textId="39FF1217"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2BDD24F" w14:textId="246C5B9A"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739CAD0" w14:textId="48BFA72B"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F264430" w14:textId="0241B2FA" w:rsidR="00B44031" w:rsidRPr="00B44031" w:rsidRDefault="00B44031" w:rsidP="00B44031">
            <w:pPr>
              <w:spacing w:after="0"/>
              <w:jc w:val="center"/>
              <w:rPr>
                <w:color w:val="000000"/>
                <w:sz w:val="20"/>
                <w:szCs w:val="20"/>
              </w:rPr>
            </w:pPr>
            <w:r w:rsidRPr="00B44031">
              <w:rPr>
                <w:color w:val="000000"/>
                <w:sz w:val="20"/>
                <w:szCs w:val="20"/>
              </w:rPr>
              <w:t>46,920</w:t>
            </w:r>
          </w:p>
        </w:tc>
      </w:tr>
      <w:tr w:rsidR="00B44031" w:rsidRPr="005362B1" w14:paraId="6DD3531A" w14:textId="77777777" w:rsidTr="006C3629">
        <w:trPr>
          <w:trHeight w:val="225"/>
        </w:trPr>
        <w:tc>
          <w:tcPr>
            <w:tcW w:w="1111" w:type="dxa"/>
            <w:tcBorders>
              <w:top w:val="nil"/>
              <w:left w:val="nil"/>
              <w:bottom w:val="nil"/>
              <w:right w:val="nil"/>
            </w:tcBorders>
            <w:shd w:val="clear" w:color="auto" w:fill="auto"/>
            <w:noWrap/>
            <w:vAlign w:val="center"/>
            <w:hideMark/>
          </w:tcPr>
          <w:p w14:paraId="58E55F22" w14:textId="77777777" w:rsidR="00B44031" w:rsidRPr="005362B1" w:rsidRDefault="00B44031" w:rsidP="00B44031">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727F794F" w14:textId="0252BBE0"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1F5DC35D" w14:textId="4393F554"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B1C7D68" w14:textId="5088BBC8" w:rsidR="00B44031" w:rsidRPr="00B44031" w:rsidRDefault="00B44031" w:rsidP="00B44031">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3F03E895" w14:textId="0788F3B5" w:rsidR="00B44031" w:rsidRPr="00B44031" w:rsidRDefault="00B44031" w:rsidP="00B44031">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3FE61E4" w14:textId="3728BFF3" w:rsidR="00B44031" w:rsidRPr="00B44031" w:rsidRDefault="00B44031" w:rsidP="00B44031">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20FE1F6D" w14:textId="2DC8A156" w:rsidR="00B44031" w:rsidRPr="00B44031" w:rsidRDefault="00B44031" w:rsidP="00B44031">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500869E5" w14:textId="722673FA" w:rsidR="00B44031" w:rsidRPr="00B44031" w:rsidRDefault="00B44031" w:rsidP="00B44031">
            <w:pPr>
              <w:spacing w:after="0"/>
              <w:jc w:val="center"/>
              <w:rPr>
                <w:color w:val="000000"/>
                <w:sz w:val="20"/>
                <w:szCs w:val="20"/>
              </w:rPr>
            </w:pPr>
            <w:r w:rsidRPr="00B44031">
              <w:rPr>
                <w:color w:val="000000"/>
                <w:sz w:val="20"/>
                <w:szCs w:val="20"/>
              </w:rPr>
              <w:t>44,674</w:t>
            </w:r>
          </w:p>
        </w:tc>
      </w:tr>
      <w:tr w:rsidR="00B44031" w:rsidRPr="005362B1" w14:paraId="140D6C5E" w14:textId="77777777" w:rsidTr="006C3629">
        <w:trPr>
          <w:trHeight w:val="225"/>
        </w:trPr>
        <w:tc>
          <w:tcPr>
            <w:tcW w:w="1111" w:type="dxa"/>
            <w:tcBorders>
              <w:top w:val="nil"/>
              <w:left w:val="nil"/>
              <w:bottom w:val="nil"/>
              <w:right w:val="nil"/>
            </w:tcBorders>
            <w:shd w:val="clear" w:color="auto" w:fill="auto"/>
            <w:noWrap/>
            <w:vAlign w:val="center"/>
            <w:hideMark/>
          </w:tcPr>
          <w:p w14:paraId="5F27EF46" w14:textId="77777777" w:rsidR="00B44031" w:rsidRPr="005362B1" w:rsidRDefault="00B44031" w:rsidP="00B44031">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1A1340C0" w14:textId="46E8632C"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6FA7C3F0" w14:textId="6F2D5135"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1214C540" w14:textId="3C575AE0" w:rsidR="00B44031" w:rsidRPr="00B44031" w:rsidRDefault="00B44031" w:rsidP="00B44031">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41DFF3DA" w14:textId="60775432" w:rsidR="00B44031" w:rsidRPr="00B44031" w:rsidRDefault="00B44031" w:rsidP="00B44031">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479AD699" w14:textId="7E37EA5A" w:rsidR="00B44031" w:rsidRPr="00B44031" w:rsidRDefault="00B44031" w:rsidP="00B44031">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1A2794B6" w14:textId="5A520A21" w:rsidR="00B44031" w:rsidRPr="00B44031" w:rsidRDefault="00B44031" w:rsidP="00B44031">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7B80B785" w14:textId="05D65819" w:rsidR="00B44031" w:rsidRPr="00B44031" w:rsidRDefault="00B44031" w:rsidP="00B44031">
            <w:pPr>
              <w:spacing w:after="0"/>
              <w:jc w:val="center"/>
              <w:rPr>
                <w:color w:val="000000"/>
                <w:sz w:val="20"/>
                <w:szCs w:val="20"/>
              </w:rPr>
            </w:pPr>
            <w:r w:rsidRPr="00B44031">
              <w:rPr>
                <w:color w:val="000000"/>
                <w:sz w:val="20"/>
                <w:szCs w:val="20"/>
              </w:rPr>
              <w:t>50,138</w:t>
            </w:r>
          </w:p>
        </w:tc>
      </w:tr>
      <w:tr w:rsidR="00B44031" w:rsidRPr="005362B1" w14:paraId="23C6127C" w14:textId="77777777" w:rsidTr="006C3629">
        <w:trPr>
          <w:trHeight w:val="225"/>
        </w:trPr>
        <w:tc>
          <w:tcPr>
            <w:tcW w:w="1111" w:type="dxa"/>
            <w:tcBorders>
              <w:top w:val="nil"/>
              <w:left w:val="nil"/>
              <w:bottom w:val="nil"/>
              <w:right w:val="nil"/>
            </w:tcBorders>
            <w:shd w:val="clear" w:color="auto" w:fill="auto"/>
            <w:noWrap/>
            <w:vAlign w:val="center"/>
            <w:hideMark/>
          </w:tcPr>
          <w:p w14:paraId="62032026" w14:textId="77777777" w:rsidR="00B44031" w:rsidRPr="005362B1" w:rsidRDefault="00B44031" w:rsidP="00B44031">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2CF52F04" w14:textId="5D1FA38F"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551984CB" w14:textId="26C9555A"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4F083F81" w14:textId="5F59B3CB" w:rsidR="00B44031" w:rsidRPr="00B44031" w:rsidRDefault="00B44031" w:rsidP="00B44031">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0A7916F3" w14:textId="0C45EA4B" w:rsidR="00B44031" w:rsidRPr="00B44031" w:rsidRDefault="00B44031" w:rsidP="00B44031">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2722F02" w14:textId="5821495E" w:rsidR="00B44031" w:rsidRPr="00B44031" w:rsidRDefault="00B44031" w:rsidP="00B44031">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51824B8C" w14:textId="31F54322" w:rsidR="00B44031" w:rsidRPr="00B44031" w:rsidRDefault="00B44031" w:rsidP="00B44031">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0E992250" w14:textId="5FD91926" w:rsidR="00B44031" w:rsidRPr="00B44031" w:rsidRDefault="00B44031" w:rsidP="00B44031">
            <w:pPr>
              <w:spacing w:after="0"/>
              <w:jc w:val="center"/>
              <w:rPr>
                <w:color w:val="000000"/>
                <w:sz w:val="20"/>
                <w:szCs w:val="20"/>
              </w:rPr>
            </w:pPr>
            <w:r w:rsidRPr="00B44031">
              <w:rPr>
                <w:color w:val="000000"/>
                <w:sz w:val="20"/>
                <w:szCs w:val="20"/>
              </w:rPr>
              <w:t>59,276</w:t>
            </w:r>
          </w:p>
        </w:tc>
      </w:tr>
      <w:tr w:rsidR="00B44031" w:rsidRPr="005362B1" w14:paraId="6FA21123" w14:textId="77777777" w:rsidTr="006C3629">
        <w:trPr>
          <w:trHeight w:val="225"/>
        </w:trPr>
        <w:tc>
          <w:tcPr>
            <w:tcW w:w="1111" w:type="dxa"/>
            <w:tcBorders>
              <w:top w:val="nil"/>
              <w:left w:val="nil"/>
              <w:bottom w:val="nil"/>
              <w:right w:val="nil"/>
            </w:tcBorders>
            <w:shd w:val="clear" w:color="auto" w:fill="auto"/>
            <w:noWrap/>
            <w:vAlign w:val="center"/>
            <w:hideMark/>
          </w:tcPr>
          <w:p w14:paraId="00BFD41A" w14:textId="77777777" w:rsidR="00B44031" w:rsidRPr="005362B1" w:rsidRDefault="00B44031" w:rsidP="00B44031">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5A388DA2" w14:textId="63F18EA4"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69E75CA" w14:textId="4BB4743E"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819A7F0" w14:textId="723864CC" w:rsidR="00B44031" w:rsidRPr="00B44031" w:rsidRDefault="00B44031" w:rsidP="00B44031">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1B4C8F10" w14:textId="5E6594CA" w:rsidR="00B44031" w:rsidRPr="00B44031" w:rsidRDefault="00B44031" w:rsidP="00B44031">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6319095D" w14:textId="6B4FF17E" w:rsidR="00B44031" w:rsidRPr="00B44031" w:rsidRDefault="00B44031" w:rsidP="00B44031">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2892999" w14:textId="45F848EA" w:rsidR="00B44031" w:rsidRPr="00B44031" w:rsidRDefault="00B44031" w:rsidP="00B44031">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730DB33D" w14:textId="0C10F007" w:rsidR="00B44031" w:rsidRPr="00B44031" w:rsidRDefault="00B44031" w:rsidP="00B44031">
            <w:pPr>
              <w:spacing w:after="0"/>
              <w:jc w:val="center"/>
              <w:rPr>
                <w:color w:val="000000"/>
                <w:sz w:val="20"/>
                <w:szCs w:val="20"/>
              </w:rPr>
            </w:pPr>
            <w:r w:rsidRPr="00B44031">
              <w:rPr>
                <w:color w:val="000000"/>
                <w:sz w:val="20"/>
                <w:szCs w:val="20"/>
              </w:rPr>
              <w:t>67,574</w:t>
            </w:r>
          </w:p>
        </w:tc>
      </w:tr>
      <w:tr w:rsidR="00B44031" w:rsidRPr="005362B1" w14:paraId="5CFD3E4E" w14:textId="77777777" w:rsidTr="006C3629">
        <w:trPr>
          <w:trHeight w:val="225"/>
        </w:trPr>
        <w:tc>
          <w:tcPr>
            <w:tcW w:w="1111" w:type="dxa"/>
            <w:tcBorders>
              <w:top w:val="nil"/>
              <w:left w:val="nil"/>
              <w:bottom w:val="nil"/>
              <w:right w:val="nil"/>
            </w:tcBorders>
            <w:shd w:val="clear" w:color="auto" w:fill="auto"/>
            <w:noWrap/>
            <w:vAlign w:val="center"/>
            <w:hideMark/>
          </w:tcPr>
          <w:p w14:paraId="37784DCC" w14:textId="77777777" w:rsidR="00B44031" w:rsidRPr="005362B1" w:rsidRDefault="00B44031" w:rsidP="00B44031">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D4D5C1C" w14:textId="03568983"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BD35F36" w14:textId="797D729F"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6F86792" w14:textId="7AB72F2B" w:rsidR="00B44031" w:rsidRPr="00B44031" w:rsidRDefault="00B44031" w:rsidP="00B44031">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72AA146B" w14:textId="78FFED0F" w:rsidR="00B44031" w:rsidRPr="00B44031" w:rsidRDefault="00B44031" w:rsidP="00B44031">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01DE388C" w14:textId="77F3FBFF" w:rsidR="00B44031" w:rsidRPr="00B44031" w:rsidRDefault="00B44031" w:rsidP="00B44031">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452C0716" w14:textId="2A2960C0" w:rsidR="00B44031" w:rsidRPr="00B44031" w:rsidRDefault="00B44031" w:rsidP="00B44031">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4518A1A0" w14:textId="6889EB74" w:rsidR="00B44031" w:rsidRPr="00B44031" w:rsidRDefault="00B44031" w:rsidP="00B44031">
            <w:pPr>
              <w:spacing w:after="0"/>
              <w:jc w:val="center"/>
              <w:rPr>
                <w:color w:val="000000"/>
                <w:sz w:val="20"/>
                <w:szCs w:val="20"/>
              </w:rPr>
            </w:pPr>
            <w:r w:rsidRPr="00B44031">
              <w:rPr>
                <w:color w:val="000000"/>
                <w:sz w:val="20"/>
                <w:szCs w:val="20"/>
              </w:rPr>
              <w:t>71,633</w:t>
            </w:r>
          </w:p>
        </w:tc>
      </w:tr>
      <w:tr w:rsidR="00B44031" w:rsidRPr="005362B1" w14:paraId="4FF4A2E7" w14:textId="77777777" w:rsidTr="006C3629">
        <w:trPr>
          <w:trHeight w:val="225"/>
        </w:trPr>
        <w:tc>
          <w:tcPr>
            <w:tcW w:w="1111" w:type="dxa"/>
            <w:tcBorders>
              <w:top w:val="nil"/>
              <w:left w:val="nil"/>
              <w:bottom w:val="nil"/>
              <w:right w:val="nil"/>
            </w:tcBorders>
            <w:shd w:val="clear" w:color="auto" w:fill="auto"/>
            <w:noWrap/>
            <w:vAlign w:val="center"/>
            <w:hideMark/>
          </w:tcPr>
          <w:p w14:paraId="7A4C259A" w14:textId="77777777" w:rsidR="00B44031" w:rsidRPr="005362B1" w:rsidRDefault="00B44031" w:rsidP="00B44031">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564B7B08" w14:textId="32390CFF"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8BBC5F0" w14:textId="1130FBD1"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46A54E78" w14:textId="6F9690DB" w:rsidR="00B44031" w:rsidRPr="00B44031" w:rsidRDefault="00B44031" w:rsidP="00B44031">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4EC039F8" w14:textId="7C00374E" w:rsidR="00B44031" w:rsidRPr="00B44031" w:rsidRDefault="00B44031" w:rsidP="00B44031">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3F7CB9E8" w14:textId="2D05079A" w:rsidR="00B44031" w:rsidRPr="00B44031" w:rsidRDefault="00B44031" w:rsidP="00B44031">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2EF4D8D1" w14:textId="138F33B0" w:rsidR="00B44031" w:rsidRPr="00B44031" w:rsidRDefault="00B44031" w:rsidP="00B44031">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022E941C" w14:textId="66E5FE4A" w:rsidR="00B44031" w:rsidRPr="00B44031" w:rsidRDefault="00B44031" w:rsidP="00B44031">
            <w:pPr>
              <w:spacing w:after="0"/>
              <w:jc w:val="center"/>
              <w:rPr>
                <w:color w:val="000000"/>
                <w:sz w:val="20"/>
                <w:szCs w:val="20"/>
              </w:rPr>
            </w:pPr>
            <w:r w:rsidRPr="00B44031">
              <w:rPr>
                <w:color w:val="000000"/>
                <w:sz w:val="20"/>
                <w:szCs w:val="20"/>
              </w:rPr>
              <w:t>73,578</w:t>
            </w:r>
          </w:p>
        </w:tc>
      </w:tr>
      <w:tr w:rsidR="00B44031" w:rsidRPr="005362B1" w14:paraId="513DA6AB" w14:textId="77777777" w:rsidTr="006C3629">
        <w:trPr>
          <w:trHeight w:val="225"/>
        </w:trPr>
        <w:tc>
          <w:tcPr>
            <w:tcW w:w="1111" w:type="dxa"/>
            <w:tcBorders>
              <w:top w:val="nil"/>
              <w:left w:val="nil"/>
              <w:bottom w:val="nil"/>
              <w:right w:val="nil"/>
            </w:tcBorders>
            <w:shd w:val="clear" w:color="auto" w:fill="auto"/>
            <w:noWrap/>
            <w:vAlign w:val="center"/>
            <w:hideMark/>
          </w:tcPr>
          <w:p w14:paraId="771A629D" w14:textId="77777777" w:rsidR="00B44031" w:rsidRPr="005362B1" w:rsidRDefault="00B44031" w:rsidP="00B44031">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A462B0E" w14:textId="1C190BEA"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00EE820B" w14:textId="53ED02A2"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58FF9E2F" w14:textId="585C0551" w:rsidR="00B44031" w:rsidRPr="00B44031" w:rsidRDefault="00B44031" w:rsidP="00B44031">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1646822" w14:textId="345C105C" w:rsidR="00B44031" w:rsidRPr="00B44031" w:rsidRDefault="00B44031" w:rsidP="00B44031">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63FBDDB4" w14:textId="6831CF7F" w:rsidR="00B44031" w:rsidRPr="00B44031" w:rsidRDefault="00B44031" w:rsidP="00B44031">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0753E2C" w14:textId="3C850E28" w:rsidR="00B44031" w:rsidRPr="00B44031" w:rsidRDefault="00B44031" w:rsidP="00B44031">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3CDEFA85" w14:textId="7007F637" w:rsidR="00B44031" w:rsidRPr="00B44031" w:rsidRDefault="00B44031" w:rsidP="00B44031">
            <w:pPr>
              <w:spacing w:after="0"/>
              <w:jc w:val="center"/>
              <w:rPr>
                <w:color w:val="000000"/>
                <w:sz w:val="20"/>
                <w:szCs w:val="20"/>
              </w:rPr>
            </w:pPr>
            <w:r w:rsidRPr="00B44031">
              <w:rPr>
                <w:color w:val="000000"/>
                <w:sz w:val="20"/>
                <w:szCs w:val="20"/>
              </w:rPr>
              <w:t>74,308</w:t>
            </w:r>
          </w:p>
        </w:tc>
      </w:tr>
      <w:tr w:rsidR="00B44031" w:rsidRPr="005362B1" w14:paraId="76D4BDBF" w14:textId="77777777" w:rsidTr="006C3629">
        <w:trPr>
          <w:trHeight w:val="225"/>
        </w:trPr>
        <w:tc>
          <w:tcPr>
            <w:tcW w:w="1111" w:type="dxa"/>
            <w:tcBorders>
              <w:top w:val="nil"/>
              <w:left w:val="nil"/>
              <w:bottom w:val="nil"/>
              <w:right w:val="nil"/>
            </w:tcBorders>
            <w:shd w:val="clear" w:color="auto" w:fill="auto"/>
            <w:noWrap/>
            <w:vAlign w:val="center"/>
            <w:hideMark/>
          </w:tcPr>
          <w:p w14:paraId="452FCC9B" w14:textId="77777777" w:rsidR="00B44031" w:rsidRPr="005362B1" w:rsidRDefault="00B44031" w:rsidP="00B44031">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55C93205" w14:textId="7656F16D"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290D03F" w14:textId="3811EAB0"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891BFFA" w14:textId="1E0F9CD3" w:rsidR="00B44031" w:rsidRPr="00B44031" w:rsidRDefault="00B44031" w:rsidP="00B44031">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7A7EB169" w14:textId="12E7881C" w:rsidR="00B44031" w:rsidRPr="00B44031" w:rsidRDefault="00B44031" w:rsidP="00B44031">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6968EFF2" w14:textId="357DBCAE" w:rsidR="00B44031" w:rsidRPr="00B44031" w:rsidRDefault="00B44031" w:rsidP="00B44031">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79C9F8D8" w14:textId="5433986F" w:rsidR="00B44031" w:rsidRPr="00B44031" w:rsidRDefault="00B44031" w:rsidP="00B44031">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545C5FD1" w14:textId="6F985030" w:rsidR="00B44031" w:rsidRPr="00B44031" w:rsidRDefault="00B44031" w:rsidP="00B44031">
            <w:pPr>
              <w:spacing w:after="0"/>
              <w:jc w:val="center"/>
              <w:rPr>
                <w:color w:val="000000"/>
                <w:sz w:val="20"/>
                <w:szCs w:val="20"/>
              </w:rPr>
            </w:pPr>
            <w:r w:rsidRPr="00B44031">
              <w:rPr>
                <w:color w:val="000000"/>
                <w:sz w:val="20"/>
                <w:szCs w:val="20"/>
              </w:rPr>
              <w:t>74,595</w:t>
            </w:r>
          </w:p>
        </w:tc>
      </w:tr>
      <w:tr w:rsidR="00B44031" w:rsidRPr="005362B1" w14:paraId="4EFF234F" w14:textId="77777777" w:rsidTr="006C3629">
        <w:trPr>
          <w:trHeight w:val="225"/>
        </w:trPr>
        <w:tc>
          <w:tcPr>
            <w:tcW w:w="1111" w:type="dxa"/>
            <w:tcBorders>
              <w:top w:val="nil"/>
              <w:left w:val="nil"/>
              <w:bottom w:val="nil"/>
              <w:right w:val="nil"/>
            </w:tcBorders>
            <w:shd w:val="clear" w:color="auto" w:fill="auto"/>
            <w:noWrap/>
            <w:vAlign w:val="center"/>
            <w:hideMark/>
          </w:tcPr>
          <w:p w14:paraId="5A804D02" w14:textId="77777777" w:rsidR="00B44031" w:rsidRPr="005362B1" w:rsidRDefault="00B44031" w:rsidP="00B44031">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717330D" w14:textId="30799892"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200E2DBA" w14:textId="59102AD1"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AFCEE4B" w14:textId="3DC60D4B" w:rsidR="00B44031" w:rsidRPr="00B44031" w:rsidRDefault="00B44031" w:rsidP="00B44031">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344E9627" w14:textId="72C0BD3D" w:rsidR="00B44031" w:rsidRPr="00B44031" w:rsidRDefault="00B44031" w:rsidP="00B44031">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45E32704" w14:textId="1F9B25BB" w:rsidR="00B44031" w:rsidRPr="00B44031" w:rsidRDefault="00B44031" w:rsidP="00B44031">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365C9DEB" w14:textId="7AC6AC94" w:rsidR="00B44031" w:rsidRPr="00B44031" w:rsidRDefault="00B44031" w:rsidP="00B44031">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1A231591" w14:textId="185DECDF" w:rsidR="00B44031" w:rsidRPr="00B44031" w:rsidRDefault="00B44031" w:rsidP="00B44031">
            <w:pPr>
              <w:spacing w:after="0"/>
              <w:jc w:val="center"/>
              <w:rPr>
                <w:color w:val="000000"/>
                <w:sz w:val="20"/>
                <w:szCs w:val="20"/>
              </w:rPr>
            </w:pPr>
            <w:r w:rsidRPr="00B44031">
              <w:rPr>
                <w:color w:val="000000"/>
                <w:sz w:val="20"/>
                <w:szCs w:val="20"/>
              </w:rPr>
              <w:t>74,694</w:t>
            </w:r>
          </w:p>
        </w:tc>
      </w:tr>
      <w:tr w:rsidR="00B44031" w:rsidRPr="005362B1" w14:paraId="128ABE9B" w14:textId="77777777" w:rsidTr="006C3629">
        <w:trPr>
          <w:trHeight w:val="225"/>
        </w:trPr>
        <w:tc>
          <w:tcPr>
            <w:tcW w:w="1111" w:type="dxa"/>
            <w:tcBorders>
              <w:top w:val="nil"/>
              <w:left w:val="nil"/>
              <w:bottom w:val="nil"/>
              <w:right w:val="nil"/>
            </w:tcBorders>
            <w:shd w:val="clear" w:color="auto" w:fill="auto"/>
            <w:noWrap/>
            <w:vAlign w:val="center"/>
            <w:hideMark/>
          </w:tcPr>
          <w:p w14:paraId="2CFA5A0D" w14:textId="77777777" w:rsidR="00B44031" w:rsidRPr="005362B1" w:rsidRDefault="00B44031" w:rsidP="00B44031">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B5D8216" w14:textId="6456B0A7"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6D5445E7" w14:textId="3192A0D6"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50AACCC" w14:textId="2FBEBA03" w:rsidR="00B44031" w:rsidRPr="00B44031" w:rsidRDefault="00B44031" w:rsidP="00B44031">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1593EDF2" w14:textId="781A7C41" w:rsidR="00B44031" w:rsidRPr="00B44031" w:rsidRDefault="00B44031" w:rsidP="00B44031">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671C1C9A" w14:textId="2F083D5E" w:rsidR="00B44031" w:rsidRPr="00B44031" w:rsidRDefault="00B44031" w:rsidP="00B44031">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3C8228EC" w14:textId="7544BE21" w:rsidR="00B44031" w:rsidRPr="00B44031" w:rsidRDefault="00B44031" w:rsidP="00B44031">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6868AB91" w14:textId="2BEA4DD5" w:rsidR="00B44031" w:rsidRPr="00B44031" w:rsidRDefault="00B44031" w:rsidP="00B44031">
            <w:pPr>
              <w:spacing w:after="0"/>
              <w:jc w:val="center"/>
              <w:rPr>
                <w:color w:val="000000"/>
                <w:sz w:val="20"/>
                <w:szCs w:val="20"/>
              </w:rPr>
            </w:pPr>
            <w:r w:rsidRPr="00B44031">
              <w:rPr>
                <w:color w:val="000000"/>
                <w:sz w:val="20"/>
                <w:szCs w:val="20"/>
              </w:rPr>
              <w:t>74,729</w:t>
            </w:r>
          </w:p>
        </w:tc>
      </w:tr>
      <w:tr w:rsidR="00B44031" w:rsidRPr="005362B1" w14:paraId="0D8DA2ED" w14:textId="77777777" w:rsidTr="006C3629">
        <w:trPr>
          <w:trHeight w:val="225"/>
        </w:trPr>
        <w:tc>
          <w:tcPr>
            <w:tcW w:w="1111" w:type="dxa"/>
            <w:tcBorders>
              <w:top w:val="nil"/>
              <w:left w:val="nil"/>
              <w:right w:val="nil"/>
            </w:tcBorders>
            <w:shd w:val="clear" w:color="auto" w:fill="auto"/>
            <w:noWrap/>
            <w:vAlign w:val="center"/>
            <w:hideMark/>
          </w:tcPr>
          <w:p w14:paraId="6FBF0D7B" w14:textId="77777777" w:rsidR="00B44031" w:rsidRPr="005362B1" w:rsidRDefault="00B44031" w:rsidP="00B44031">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0F752B56" w14:textId="0771E703"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1D0C3B44" w14:textId="2C361176"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794A5BF1" w14:textId="4A30F7CD" w:rsidR="00B44031" w:rsidRPr="00B44031" w:rsidRDefault="00B44031" w:rsidP="00B44031">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34B62E41" w14:textId="2196A58A" w:rsidR="00B44031" w:rsidRPr="00B44031" w:rsidRDefault="00B44031" w:rsidP="00B44031">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C193746" w14:textId="1DB1919D" w:rsidR="00B44031" w:rsidRPr="00B44031" w:rsidRDefault="00B44031" w:rsidP="00B44031">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7E6A5317" w14:textId="6FC7B979" w:rsidR="00B44031" w:rsidRPr="00B44031" w:rsidRDefault="00B44031" w:rsidP="00B44031">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50029151" w14:textId="52E7B0CF" w:rsidR="00B44031" w:rsidRPr="00B44031" w:rsidRDefault="00B44031" w:rsidP="00B44031">
            <w:pPr>
              <w:spacing w:after="0"/>
              <w:jc w:val="center"/>
              <w:rPr>
                <w:color w:val="000000"/>
                <w:sz w:val="20"/>
                <w:szCs w:val="20"/>
              </w:rPr>
            </w:pPr>
            <w:r w:rsidRPr="00B44031">
              <w:rPr>
                <w:color w:val="000000"/>
                <w:sz w:val="20"/>
                <w:szCs w:val="20"/>
              </w:rPr>
              <w:t>74,739</w:t>
            </w:r>
          </w:p>
        </w:tc>
      </w:tr>
      <w:tr w:rsidR="00B44031" w:rsidRPr="005362B1" w14:paraId="572A915D" w14:textId="77777777" w:rsidTr="006C3629">
        <w:trPr>
          <w:trHeight w:val="225"/>
        </w:trPr>
        <w:tc>
          <w:tcPr>
            <w:tcW w:w="1111" w:type="dxa"/>
            <w:tcBorders>
              <w:top w:val="nil"/>
              <w:left w:val="nil"/>
              <w:bottom w:val="single" w:sz="4" w:space="0" w:color="auto"/>
              <w:right w:val="nil"/>
            </w:tcBorders>
            <w:shd w:val="clear" w:color="auto" w:fill="auto"/>
            <w:noWrap/>
            <w:vAlign w:val="center"/>
            <w:hideMark/>
          </w:tcPr>
          <w:p w14:paraId="0DB0110D" w14:textId="77777777" w:rsidR="00B44031" w:rsidRPr="005362B1" w:rsidRDefault="00B44031" w:rsidP="00B44031">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368AE6FB" w14:textId="7563FC99"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9CBFB10" w14:textId="4D01450B"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716B3A0D" w14:textId="79D33589" w:rsidR="00B44031" w:rsidRPr="00B44031" w:rsidRDefault="00B44031" w:rsidP="00B44031">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399EE921" w14:textId="115F9E9F" w:rsidR="00B44031" w:rsidRPr="00B44031" w:rsidRDefault="00B44031" w:rsidP="00B44031">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206259C0" w14:textId="03939283" w:rsidR="00B44031" w:rsidRPr="00B44031" w:rsidRDefault="00B44031" w:rsidP="00B44031">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7819EE84" w14:textId="74BD2232" w:rsidR="00B44031" w:rsidRPr="00B44031" w:rsidRDefault="00B44031" w:rsidP="00B44031">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15E04101" w14:textId="22259F24" w:rsidR="00B44031" w:rsidRPr="00B44031" w:rsidRDefault="00B44031" w:rsidP="00B44031">
            <w:pPr>
              <w:spacing w:after="0"/>
              <w:jc w:val="center"/>
              <w:rPr>
                <w:color w:val="000000"/>
                <w:sz w:val="20"/>
                <w:szCs w:val="20"/>
              </w:rPr>
            </w:pPr>
            <w:r w:rsidRPr="00B44031">
              <w:rPr>
                <w:color w:val="000000"/>
                <w:sz w:val="20"/>
                <w:szCs w:val="20"/>
              </w:rPr>
              <w:t>74,742</w:t>
            </w:r>
          </w:p>
        </w:tc>
      </w:tr>
    </w:tbl>
    <w:p w14:paraId="17177A00" w14:textId="77777777" w:rsidR="0088536F" w:rsidRPr="005362B1" w:rsidRDefault="0088536F" w:rsidP="0088536F">
      <w:r w:rsidRPr="005362B1">
        <w:br w:type="page"/>
      </w:r>
    </w:p>
    <w:p w14:paraId="7AB003F9" w14:textId="77777777" w:rsidR="0088536F" w:rsidRPr="005362B1" w:rsidRDefault="0088536F" w:rsidP="0088536F">
      <w:pPr>
        <w:pStyle w:val="Heading1"/>
        <w:pBdr>
          <w:top w:val="nil"/>
          <w:left w:val="nil"/>
          <w:bottom w:val="nil"/>
          <w:right w:val="nil"/>
          <w:between w:val="nil"/>
        </w:pBdr>
      </w:pPr>
      <w:r w:rsidRPr="005362B1">
        <w:lastRenderedPageBreak/>
        <w:t>Figures</w:t>
      </w:r>
    </w:p>
    <w:p w14:paraId="4D956D94" w14:textId="77777777" w:rsidR="0088536F" w:rsidRPr="005362B1" w:rsidRDefault="0088536F" w:rsidP="0088536F">
      <w:r w:rsidRPr="005362B1">
        <w:rPr>
          <w:noProof/>
        </w:rPr>
        <w:drawing>
          <wp:inline distT="0" distB="0" distL="0" distR="0" wp14:anchorId="1A93C2B7" wp14:editId="31A1B2E9">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899A5FF" w14:textId="77777777" w:rsidR="0088536F" w:rsidRPr="005362B1" w:rsidRDefault="0088536F" w:rsidP="0088536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398222AB" w14:textId="77777777" w:rsidR="0088536F" w:rsidRPr="005362B1" w:rsidRDefault="0088536F" w:rsidP="0088536F"/>
    <w:p w14:paraId="5078DDDA" w14:textId="77777777" w:rsidR="0088536F" w:rsidRPr="005362B1" w:rsidRDefault="0088536F" w:rsidP="0088536F">
      <w:r w:rsidRPr="005362B1">
        <w:rPr>
          <w:noProof/>
        </w:rPr>
        <w:lastRenderedPageBreak/>
        <w:drawing>
          <wp:inline distT="0" distB="0" distL="0" distR="0" wp14:anchorId="2359529D" wp14:editId="7B30C094">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47E3C4F8" w14:textId="77777777" w:rsidR="0088536F" w:rsidRPr="005362B1" w:rsidRDefault="0088536F" w:rsidP="0088536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08083098" w14:textId="77777777" w:rsidR="0088536F" w:rsidRPr="005362B1" w:rsidRDefault="0088536F" w:rsidP="0088536F"/>
    <w:p w14:paraId="3D3CEA2C" w14:textId="77777777" w:rsidR="0088536F" w:rsidRPr="005362B1" w:rsidRDefault="0088536F" w:rsidP="0088536F">
      <w:r w:rsidRPr="005362B1">
        <w:rPr>
          <w:noProof/>
        </w:rPr>
        <w:lastRenderedPageBreak/>
        <w:drawing>
          <wp:inline distT="0" distB="0" distL="0" distR="0" wp14:anchorId="39CFF8E8" wp14:editId="7A8CB897">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64F0613D" w14:textId="77777777" w:rsidR="0088536F" w:rsidRPr="005362B1" w:rsidRDefault="0088536F" w:rsidP="0088536F">
      <w:pPr>
        <w:pStyle w:val="Heading5"/>
      </w:pPr>
      <w:r w:rsidRPr="005362B1">
        <w:t>Figure 2.3. Commercial catch (mt) of Pacific cod in the GOA in trawl (FshTrawl), longline (FshLL), and pot (FshPot) gear from 1977-2024. Note that 2024 catch was through October 17.</w:t>
      </w:r>
    </w:p>
    <w:p w14:paraId="74CF5765" w14:textId="77777777" w:rsidR="0088536F" w:rsidRPr="005362B1" w:rsidRDefault="0088536F" w:rsidP="0088536F"/>
    <w:p w14:paraId="5158AFA8" w14:textId="77777777" w:rsidR="0088536F" w:rsidRPr="005362B1" w:rsidRDefault="0088536F" w:rsidP="0088536F">
      <w:r w:rsidRPr="005362B1">
        <w:rPr>
          <w:noProof/>
        </w:rPr>
        <w:lastRenderedPageBreak/>
        <w:drawing>
          <wp:inline distT="0" distB="0" distL="0" distR="0" wp14:anchorId="039270AB" wp14:editId="23F914AF">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5257A482" w14:textId="77777777" w:rsidR="0088536F" w:rsidRPr="005362B1" w:rsidRDefault="0088536F" w:rsidP="0088536F">
      <w:pPr>
        <w:pStyle w:val="Heading5"/>
      </w:pPr>
      <w:r w:rsidRPr="005362B1">
        <w:t>Figure 2.4. Commercial catch of Pacific cod in the GOA by 20km</w:t>
      </w:r>
      <w:r w:rsidRPr="005362B1">
        <w:rPr>
          <w:vertAlign w:val="superscript"/>
        </w:rPr>
        <w:t>2</w:t>
      </w:r>
      <w:r w:rsidRPr="005362B1">
        <w:t xml:space="preserve"> grid for 2015-2024.</w:t>
      </w:r>
    </w:p>
    <w:p w14:paraId="7CA5BC6F" w14:textId="1858E5CE" w:rsidR="0088536F" w:rsidRPr="005362B1" w:rsidRDefault="0088536F" w:rsidP="0088536F"/>
    <w:p w14:paraId="7D3AF1BF" w14:textId="77777777" w:rsidR="0088536F" w:rsidRPr="005362B1" w:rsidRDefault="0088536F" w:rsidP="0088536F">
      <w:r w:rsidRPr="005362B1">
        <w:rPr>
          <w:noProof/>
        </w:rPr>
        <w:lastRenderedPageBreak/>
        <w:drawing>
          <wp:inline distT="0" distB="0" distL="0" distR="0" wp14:anchorId="259B38C5" wp14:editId="4EDDA413">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59591D4D" w14:textId="77777777" w:rsidR="0088536F" w:rsidRPr="005362B1" w:rsidRDefault="0088536F" w:rsidP="0088536F">
      <w:pPr>
        <w:pStyle w:val="Heading5"/>
      </w:pPr>
      <w:r w:rsidRPr="005362B1">
        <w:t>Figure 2.5. Observed (Obs)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4AC608FC" w14:textId="77777777" w:rsidR="0088536F" w:rsidRPr="005362B1" w:rsidRDefault="0088536F" w:rsidP="0088536F"/>
    <w:p w14:paraId="2A53889C" w14:textId="77777777" w:rsidR="0088536F" w:rsidRPr="005362B1" w:rsidRDefault="0088536F" w:rsidP="0088536F">
      <w:r w:rsidRPr="005362B1">
        <w:rPr>
          <w:noProof/>
        </w:rPr>
        <w:lastRenderedPageBreak/>
        <w:drawing>
          <wp:inline distT="0" distB="0" distL="0" distR="0" wp14:anchorId="27EC43D2" wp14:editId="2DF29DBE">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1AC9313" w14:textId="77777777" w:rsidR="0088536F" w:rsidRPr="005362B1" w:rsidRDefault="0088536F" w:rsidP="0088536F">
      <w:pPr>
        <w:pStyle w:val="Heading5"/>
      </w:pPr>
      <w:r w:rsidRPr="005362B1">
        <w:t>Figure 2.6. Mean length (in cm) observed in the fisheries and surveys used in the GOA Pacific cod assessment (with 95% range in observed length included).</w:t>
      </w:r>
    </w:p>
    <w:p w14:paraId="0746C58F" w14:textId="77777777" w:rsidR="0088536F" w:rsidRPr="005362B1" w:rsidRDefault="0088536F" w:rsidP="0088536F"/>
    <w:p w14:paraId="4115B738" w14:textId="77777777" w:rsidR="0088536F" w:rsidRPr="005362B1" w:rsidRDefault="0088536F" w:rsidP="0088536F">
      <w:r w:rsidRPr="005362B1">
        <w:rPr>
          <w:noProof/>
        </w:rPr>
        <w:lastRenderedPageBreak/>
        <w:drawing>
          <wp:inline distT="0" distB="0" distL="0" distR="0" wp14:anchorId="4F9A3C51" wp14:editId="1FC7F740">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922C8FD" w14:textId="77777777" w:rsidR="0088536F" w:rsidRPr="005362B1" w:rsidRDefault="0088536F" w:rsidP="0088536F">
      <w:pPr>
        <w:pStyle w:val="Heading5"/>
      </w:pPr>
      <w:r w:rsidRPr="005362B1">
        <w:t>Figure 2.</w:t>
      </w:r>
      <w:r w:rsidRPr="005362B1">
        <w:rPr>
          <w:noProof/>
        </w:rPr>
        <w:t>7.</w:t>
      </w:r>
      <w:r w:rsidRPr="005362B1">
        <w:t xml:space="preserve"> Vessel participation in the directed cod fishery by year, GOA sub-region, and gear type.</w:t>
      </w:r>
    </w:p>
    <w:p w14:paraId="46859675" w14:textId="0B6A2641" w:rsidR="0088536F" w:rsidRPr="005362B1" w:rsidRDefault="0088536F" w:rsidP="0088536F"/>
    <w:p w14:paraId="0DE9ECC9" w14:textId="77777777" w:rsidR="0088536F" w:rsidRPr="005362B1" w:rsidRDefault="0088536F" w:rsidP="0088536F">
      <w:r w:rsidRPr="005362B1">
        <w:rPr>
          <w:noProof/>
        </w:rPr>
        <w:lastRenderedPageBreak/>
        <w:drawing>
          <wp:inline distT="0" distB="0" distL="0" distR="0" wp14:anchorId="4CEFB26C" wp14:editId="229CC98E">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2D8C2C" w14:textId="77777777" w:rsidR="0088536F" w:rsidRPr="005362B1" w:rsidRDefault="0088536F" w:rsidP="0088536F">
      <w:pPr>
        <w:pStyle w:val="Heading5"/>
      </w:pPr>
      <w:r w:rsidRPr="005362B1">
        <w:t>Figure 2.8. Cumulative catch week of the year for 2020-2024 by GOA sub-area and fleet (2024 catch through week 43).</w:t>
      </w:r>
    </w:p>
    <w:p w14:paraId="58D385CB" w14:textId="77777777" w:rsidR="0088536F" w:rsidRPr="005362B1" w:rsidRDefault="0088536F" w:rsidP="0088536F"/>
    <w:p w14:paraId="45C0A904" w14:textId="77777777" w:rsidR="0088536F" w:rsidRPr="005362B1" w:rsidRDefault="0088536F" w:rsidP="0088536F">
      <w:pPr>
        <w:rPr>
          <w:noProof/>
        </w:rPr>
      </w:pPr>
      <w:r w:rsidRPr="005362B1">
        <w:rPr>
          <w:noProof/>
        </w:rPr>
        <w:lastRenderedPageBreak/>
        <w:drawing>
          <wp:inline distT="0" distB="0" distL="0" distR="0" wp14:anchorId="73ED0AC6" wp14:editId="2F24546F">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20EA5A" w14:textId="77777777" w:rsidR="0088536F" w:rsidRPr="005362B1" w:rsidRDefault="0088536F" w:rsidP="0088536F">
      <w:pPr>
        <w:pStyle w:val="Heading5"/>
      </w:pPr>
      <w:r w:rsidRPr="005362B1">
        <w:t>Figure 2.9. Auxiliary indices for GOA Pacific cod adult and recruitment abundance. ADFG bottom trawl survey delta-glm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798C6E68" w14:textId="77777777" w:rsidR="0088536F" w:rsidRPr="005362B1" w:rsidRDefault="0088536F" w:rsidP="0088536F"/>
    <w:p w14:paraId="1B748DEF" w14:textId="77777777" w:rsidR="0088536F" w:rsidRPr="005362B1" w:rsidRDefault="0088536F" w:rsidP="0088536F">
      <w:r w:rsidRPr="005362B1">
        <w:rPr>
          <w:noProof/>
        </w:rPr>
        <w:lastRenderedPageBreak/>
        <w:drawing>
          <wp:inline distT="0" distB="0" distL="0" distR="0" wp14:anchorId="493A8FE0" wp14:editId="66AE68C7">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75D0EE" w14:textId="77777777" w:rsidR="0088536F" w:rsidRPr="005362B1" w:rsidRDefault="0088536F" w:rsidP="0088536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(FshTrawl), longline (FshLL), and pot (FshPot) fisheries. Survey data include the AFSC longline (LLSrv) and bottom trawl (Srv) surveys. Note that since the circles are scaled relative to maximum within each type, the plots of scaling across dataset types should not be compared.</w:t>
      </w:r>
    </w:p>
    <w:p w14:paraId="7FDD22C2" w14:textId="77777777" w:rsidR="0088536F" w:rsidRPr="005362B1" w:rsidRDefault="0088536F" w:rsidP="0088536F"/>
    <w:p w14:paraId="618B66AF" w14:textId="77777777" w:rsidR="0088536F" w:rsidRPr="005362B1" w:rsidRDefault="0088536F" w:rsidP="0088536F">
      <w:r w:rsidRPr="005362B1">
        <w:rPr>
          <w:noProof/>
        </w:rPr>
        <w:lastRenderedPageBreak/>
        <w:drawing>
          <wp:inline distT="0" distB="0" distL="0" distR="0" wp14:anchorId="4BF6836B" wp14:editId="4B1C73A4">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3BEF2B4E" w14:textId="77777777" w:rsidR="0088536F" w:rsidRPr="005362B1" w:rsidRDefault="0088536F" w:rsidP="0088536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615D201B" w14:textId="77777777" w:rsidR="0088536F" w:rsidRPr="005362B1" w:rsidRDefault="0088536F" w:rsidP="0088536F"/>
    <w:p w14:paraId="4CA5A4AB" w14:textId="77777777" w:rsidR="0088536F" w:rsidRPr="005362B1" w:rsidRDefault="0088536F" w:rsidP="0088536F">
      <w:r w:rsidRPr="005362B1">
        <w:rPr>
          <w:noProof/>
        </w:rPr>
        <w:lastRenderedPageBreak/>
        <w:drawing>
          <wp:inline distT="0" distB="0" distL="0" distR="0" wp14:anchorId="1D8D3744" wp14:editId="4D8DF9A1">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9AB0D70" w14:textId="77777777" w:rsidR="0088536F" w:rsidRPr="005362B1" w:rsidRDefault="0088536F" w:rsidP="0088536F">
      <w:pPr>
        <w:pStyle w:val="Heading5"/>
      </w:pPr>
      <w:r w:rsidRPr="005362B1">
        <w:t>Figure 2.</w:t>
      </w:r>
      <w:r w:rsidRPr="005362B1">
        <w:rPr>
          <w:noProof/>
        </w:rPr>
        <w:t>12.</w:t>
      </w:r>
      <w:r w:rsidRPr="005362B1">
        <w:t xml:space="preserve"> Distribution of AFSC longline survey catch (numbers) of Pacific cod in 2022 and 2023.</w:t>
      </w:r>
    </w:p>
    <w:p w14:paraId="022F48F3" w14:textId="77777777" w:rsidR="0088536F" w:rsidRPr="005362B1" w:rsidRDefault="0088536F" w:rsidP="0088536F"/>
    <w:p w14:paraId="6B0E3BC9" w14:textId="77777777" w:rsidR="0088536F" w:rsidRPr="005362B1" w:rsidRDefault="0088536F" w:rsidP="0088536F">
      <w:r w:rsidRPr="005362B1">
        <w:rPr>
          <w:noProof/>
        </w:rPr>
        <w:lastRenderedPageBreak/>
        <w:drawing>
          <wp:inline distT="0" distB="0" distL="0" distR="0" wp14:anchorId="5AAE6BBB" wp14:editId="27422223">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187FFE" w14:textId="77777777" w:rsidR="0088536F" w:rsidRPr="005362B1" w:rsidRDefault="0088536F" w:rsidP="0088536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hatchis deployed by the AFSC longline survey in these depth strata.</w:t>
      </w:r>
    </w:p>
    <w:p w14:paraId="72F2E1F3" w14:textId="77777777" w:rsidR="0088536F" w:rsidRPr="005362B1" w:rsidRDefault="0088536F" w:rsidP="0088536F"/>
    <w:p w14:paraId="6AD32DB2" w14:textId="77777777" w:rsidR="0088536F" w:rsidRPr="005362B1" w:rsidRDefault="0088536F" w:rsidP="0088536F">
      <w:r w:rsidRPr="005362B1">
        <w:rPr>
          <w:noProof/>
        </w:rPr>
        <w:lastRenderedPageBreak/>
        <w:drawing>
          <wp:inline distT="0" distB="0" distL="0" distR="0" wp14:anchorId="57731F13" wp14:editId="1E330B38">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28D00C5" w14:textId="77777777" w:rsidR="0088536F" w:rsidRPr="005362B1" w:rsidRDefault="0088536F" w:rsidP="0088536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36637031" w14:textId="77777777" w:rsidR="0088536F" w:rsidRPr="005362B1" w:rsidRDefault="0088536F" w:rsidP="0088536F"/>
    <w:p w14:paraId="1FD3CD7D" w14:textId="48688E63" w:rsidR="0088536F" w:rsidRPr="005362B1" w:rsidRDefault="00D9550E" w:rsidP="0088536F">
      <w:r w:rsidRPr="00D9550E">
        <w:rPr>
          <w:noProof/>
        </w:rPr>
        <w:lastRenderedPageBreak/>
        <w:drawing>
          <wp:inline distT="0" distB="0" distL="0" distR="0" wp14:anchorId="38AA9172" wp14:editId="29EFCA34">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7EE50B" w14:textId="77777777" w:rsidR="0088536F" w:rsidRPr="005362B1" w:rsidRDefault="0088536F" w:rsidP="0088536F">
      <w:pPr>
        <w:pStyle w:val="Heading5"/>
      </w:pPr>
      <w:r w:rsidRPr="005362B1">
        <w:t>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AgeingError R package are shown with green lines in each panel, one-to-one reference is shown by the grey line in each panel.</w:t>
      </w:r>
    </w:p>
    <w:p w14:paraId="6E25860C" w14:textId="77777777" w:rsidR="0088536F" w:rsidRPr="005362B1" w:rsidRDefault="0088536F" w:rsidP="0088536F"/>
    <w:p w14:paraId="30947D43" w14:textId="77777777" w:rsidR="0088536F" w:rsidRPr="005362B1" w:rsidRDefault="0088536F" w:rsidP="0088536F">
      <w:r w:rsidRPr="005362B1">
        <w:rPr>
          <w:noProof/>
        </w:rPr>
        <w:lastRenderedPageBreak/>
        <w:drawing>
          <wp:inline distT="0" distB="0" distL="0" distR="0" wp14:anchorId="775C703C" wp14:editId="304AA65C">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63367" w14:textId="77777777" w:rsidR="0088536F" w:rsidRPr="005362B1" w:rsidRDefault="0088536F" w:rsidP="0088536F">
      <w:pPr>
        <w:pStyle w:val="Heading5"/>
      </w:pPr>
      <w:r w:rsidRPr="005362B1">
        <w:t>Figure 2.16. AFSC bottom trawl survey and age-0 beach seine survey observed weight-at-length (points) and fit used in the recommended assessment shown with the solid green line.</w:t>
      </w:r>
    </w:p>
    <w:p w14:paraId="5C3EDBDF" w14:textId="77777777" w:rsidR="0088536F" w:rsidRPr="005362B1" w:rsidRDefault="0088536F" w:rsidP="0088536F"/>
    <w:p w14:paraId="7285D19A" w14:textId="77777777" w:rsidR="0088536F" w:rsidRPr="005362B1" w:rsidRDefault="0088536F" w:rsidP="0088536F">
      <w:r w:rsidRPr="005362B1">
        <w:rPr>
          <w:noProof/>
        </w:rPr>
        <w:lastRenderedPageBreak/>
        <w:drawing>
          <wp:inline distT="0" distB="0" distL="0" distR="0" wp14:anchorId="3ADCD4F0" wp14:editId="44E1D9E6">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2C6E7C0" w14:textId="77777777" w:rsidR="0088536F" w:rsidRPr="005362B1" w:rsidRDefault="0088536F" w:rsidP="0088536F">
      <w:pPr>
        <w:pStyle w:val="Heading5"/>
      </w:pPr>
      <w:r w:rsidRPr="005362B1">
        <w:t>Figure 2.17. Comparison among alternative model estimates of age-0 recruitment (top panel) and spawning biomass (bottom panel).</w:t>
      </w:r>
    </w:p>
    <w:p w14:paraId="73B56C51" w14:textId="77777777" w:rsidR="0088536F" w:rsidRPr="005362B1" w:rsidRDefault="0088536F" w:rsidP="0088536F"/>
    <w:p w14:paraId="120948C7" w14:textId="77777777" w:rsidR="0088536F" w:rsidRPr="005362B1" w:rsidRDefault="0088536F" w:rsidP="0088536F">
      <w:r w:rsidRPr="005362B1">
        <w:rPr>
          <w:noProof/>
        </w:rPr>
        <w:lastRenderedPageBreak/>
        <w:drawing>
          <wp:inline distT="0" distB="0" distL="0" distR="0" wp14:anchorId="277116CF" wp14:editId="3825D397">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939BCC2" w14:textId="77777777" w:rsidR="0088536F" w:rsidRPr="005362B1" w:rsidRDefault="0088536F" w:rsidP="0088536F"/>
    <w:p w14:paraId="070B1660" w14:textId="77777777" w:rsidR="0088536F" w:rsidRPr="005362B1" w:rsidRDefault="0088536F" w:rsidP="0088536F">
      <w:pPr>
        <w:pStyle w:val="Heading5"/>
      </w:pPr>
      <w:r w:rsidRPr="005362B1">
        <w:t>Figure 2.18. Comparison among alternative models of key parameter estimates with 95% confidence intervals.</w:t>
      </w:r>
    </w:p>
    <w:p w14:paraId="4F6627AE" w14:textId="77777777" w:rsidR="0088536F" w:rsidRPr="005362B1" w:rsidRDefault="0088536F" w:rsidP="0088536F"/>
    <w:p w14:paraId="1D0D3101" w14:textId="77777777" w:rsidR="0088536F" w:rsidRPr="005362B1" w:rsidRDefault="0088536F" w:rsidP="0088536F">
      <w:r w:rsidRPr="005362B1">
        <w:rPr>
          <w:noProof/>
        </w:rPr>
        <w:lastRenderedPageBreak/>
        <w:drawing>
          <wp:inline distT="0" distB="0" distL="0" distR="0" wp14:anchorId="5C2939EA" wp14:editId="6DF70272">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E1DB155" w14:textId="77777777" w:rsidR="0088536F" w:rsidRPr="005362B1" w:rsidRDefault="0088536F" w:rsidP="0088536F">
      <w:pPr>
        <w:pStyle w:val="Heading5"/>
      </w:pPr>
      <w:r w:rsidRPr="005362B1">
        <w:t>Figure 2.19. Comparison among alternative models estimates of current year selectivity with 1 cm length bins (19.1e) and 5 cm length bins (24.0).</w:t>
      </w:r>
    </w:p>
    <w:p w14:paraId="7428C5AB" w14:textId="77777777" w:rsidR="0088536F" w:rsidRPr="005362B1" w:rsidRDefault="0088536F" w:rsidP="0088536F"/>
    <w:p w14:paraId="5B342F60" w14:textId="77777777" w:rsidR="0088536F" w:rsidRPr="005362B1" w:rsidRDefault="0088536F" w:rsidP="0088536F">
      <w:pPr>
        <w:rPr>
          <w:noProof/>
        </w:rPr>
      </w:pPr>
      <w:r w:rsidRPr="005362B1">
        <w:rPr>
          <w:noProof/>
        </w:rPr>
        <w:lastRenderedPageBreak/>
        <w:drawing>
          <wp:inline distT="0" distB="0" distL="0" distR="0" wp14:anchorId="6E984D67" wp14:editId="63DE4FF8">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0A5242" w14:textId="77777777" w:rsidR="0088536F" w:rsidRPr="005362B1" w:rsidRDefault="0088536F" w:rsidP="0088536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3302ACC2" w14:textId="77777777" w:rsidR="0088536F" w:rsidRPr="005362B1" w:rsidRDefault="0088536F" w:rsidP="0088536F"/>
    <w:p w14:paraId="08AA4ED8" w14:textId="77777777" w:rsidR="0088536F" w:rsidRPr="005362B1" w:rsidRDefault="0088536F" w:rsidP="0088536F">
      <w:r w:rsidRPr="005362B1">
        <w:rPr>
          <w:noProof/>
        </w:rPr>
        <w:lastRenderedPageBreak/>
        <w:drawing>
          <wp:inline distT="0" distB="0" distL="0" distR="0" wp14:anchorId="62AEB821" wp14:editId="04CE0088">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089F6912" w14:textId="77777777" w:rsidR="0088536F" w:rsidRPr="005362B1" w:rsidRDefault="0088536F" w:rsidP="0088536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668E9EA5" w14:textId="77777777" w:rsidR="0088536F" w:rsidRPr="005362B1" w:rsidRDefault="0088536F" w:rsidP="0088536F"/>
    <w:p w14:paraId="0869083F" w14:textId="77777777" w:rsidR="0088536F" w:rsidRPr="005362B1" w:rsidRDefault="0088536F" w:rsidP="0088536F">
      <w:r w:rsidRPr="005362B1">
        <w:rPr>
          <w:noProof/>
        </w:rPr>
        <w:lastRenderedPageBreak/>
        <w:drawing>
          <wp:inline distT="0" distB="0" distL="0" distR="0" wp14:anchorId="59C83FC7" wp14:editId="337E068C">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406E065E" w14:textId="77777777" w:rsidR="0088536F" w:rsidRPr="005362B1" w:rsidRDefault="0088536F" w:rsidP="0088536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Indx denotes index data from the bottom trawl survey (BTsurv), longline survey (LLsurv) and fisheries (denoted with gear type). The horizontal dashed line denotes the author’s recommended model’s estimate with only catch data updated.</w:t>
      </w:r>
    </w:p>
    <w:p w14:paraId="57F727CD" w14:textId="77777777" w:rsidR="0088536F" w:rsidRPr="005362B1" w:rsidRDefault="0088536F" w:rsidP="0088536F"/>
    <w:p w14:paraId="3FBED3A4" w14:textId="77777777" w:rsidR="0088536F" w:rsidRPr="005362B1" w:rsidRDefault="0088536F" w:rsidP="0088536F">
      <w:r w:rsidRPr="005362B1">
        <w:rPr>
          <w:noProof/>
        </w:rPr>
        <w:lastRenderedPageBreak/>
        <w:drawing>
          <wp:inline distT="0" distB="0" distL="0" distR="0" wp14:anchorId="23FF46BA" wp14:editId="0F1854E8">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6CA1133" w14:textId="77777777" w:rsidR="0088536F" w:rsidRPr="005362B1" w:rsidRDefault="0088536F" w:rsidP="0088536F"/>
    <w:p w14:paraId="6102841A" w14:textId="77777777" w:rsidR="0088536F" w:rsidRPr="005362B1" w:rsidRDefault="0088536F" w:rsidP="0088536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3892CA96" w14:textId="77777777" w:rsidR="0088536F" w:rsidRPr="005362B1" w:rsidRDefault="0088536F" w:rsidP="0088536F"/>
    <w:p w14:paraId="7272C0F8" w14:textId="428A0E7D" w:rsidR="0088536F" w:rsidRPr="005362B1" w:rsidRDefault="00D9550E" w:rsidP="0088536F">
      <w:r w:rsidRPr="00D9550E">
        <w:rPr>
          <w:noProof/>
        </w:rPr>
        <w:lastRenderedPageBreak/>
        <w:drawing>
          <wp:inline distT="0" distB="0" distL="0" distR="0" wp14:anchorId="154CCED3" wp14:editId="6E92C18E">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761DA30" w14:textId="77777777" w:rsidR="0088536F" w:rsidRPr="005362B1" w:rsidRDefault="0088536F" w:rsidP="0088536F">
      <w:pPr>
        <w:pStyle w:val="Heading5"/>
      </w:pPr>
      <w:r w:rsidRPr="005362B1">
        <w:t>Figure 2.</w:t>
      </w:r>
      <w:r w:rsidRPr="005362B1">
        <w:rPr>
          <w:noProof/>
        </w:rPr>
        <w:t>24.</w:t>
      </w:r>
      <w:r w:rsidRPr="005362B1">
        <w:t xml:space="preserve"> Negative log-likelihood profiles for key parameters estimates in the author’s recommended model.</w:t>
      </w:r>
    </w:p>
    <w:p w14:paraId="3FFC3316" w14:textId="77777777" w:rsidR="0088536F" w:rsidRPr="005362B1" w:rsidRDefault="0088536F" w:rsidP="0088536F"/>
    <w:p w14:paraId="4940B00E" w14:textId="77777777" w:rsidR="0088536F" w:rsidRPr="005362B1" w:rsidRDefault="0088536F" w:rsidP="0088536F">
      <w:pPr>
        <w:jc w:val="center"/>
      </w:pPr>
      <w:r w:rsidRPr="005362B1">
        <w:rPr>
          <w:noProof/>
        </w:rPr>
        <w:lastRenderedPageBreak/>
        <w:drawing>
          <wp:inline distT="0" distB="0" distL="0" distR="0" wp14:anchorId="7B7725C6" wp14:editId="6CB4C913">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1AED37D" w14:textId="77777777" w:rsidR="0088536F" w:rsidRPr="005362B1" w:rsidRDefault="0088536F" w:rsidP="0088536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3AF44A69" w14:textId="77777777" w:rsidR="0088536F" w:rsidRPr="005362B1" w:rsidRDefault="0088536F" w:rsidP="0088536F"/>
    <w:p w14:paraId="48D77C7B" w14:textId="298E7FF4" w:rsidR="0088536F" w:rsidRPr="005362B1" w:rsidRDefault="007D65C1" w:rsidP="0088536F">
      <w:r w:rsidRPr="007D65C1">
        <w:rPr>
          <w:noProof/>
        </w:rPr>
        <w:lastRenderedPageBreak/>
        <w:drawing>
          <wp:inline distT="0" distB="0" distL="0" distR="0" wp14:anchorId="4E4B48F1" wp14:editId="4E4CA077">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DCF4876" w14:textId="77777777" w:rsidR="0088536F" w:rsidRPr="005362B1" w:rsidRDefault="0088536F" w:rsidP="0088536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12B63FB1" w14:textId="77777777" w:rsidR="0088536F" w:rsidRPr="005362B1" w:rsidRDefault="0088536F" w:rsidP="0088536F"/>
    <w:p w14:paraId="74B62192" w14:textId="32C7C81D" w:rsidR="0088536F" w:rsidRPr="005362B1" w:rsidRDefault="007D65C1" w:rsidP="0088536F">
      <w:r w:rsidRPr="007D65C1">
        <w:rPr>
          <w:noProof/>
        </w:rPr>
        <w:lastRenderedPageBreak/>
        <w:drawing>
          <wp:inline distT="0" distB="0" distL="0" distR="0" wp14:anchorId="2072857D" wp14:editId="08E18233">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A32C7B1" w14:textId="77777777" w:rsidR="0088536F" w:rsidRPr="005362B1" w:rsidRDefault="0088536F" w:rsidP="0088536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59238945" w14:textId="77777777" w:rsidR="0088536F" w:rsidRPr="005362B1" w:rsidRDefault="0088536F" w:rsidP="0088536F"/>
    <w:p w14:paraId="43561035" w14:textId="08C32996" w:rsidR="0088536F" w:rsidRPr="005362B1" w:rsidRDefault="007D65C1" w:rsidP="0088536F">
      <w:r w:rsidRPr="007D65C1">
        <w:rPr>
          <w:noProof/>
        </w:rPr>
        <w:lastRenderedPageBreak/>
        <w:drawing>
          <wp:inline distT="0" distB="0" distL="0" distR="0" wp14:anchorId="51F043A8" wp14:editId="67956A32">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7B8898F" w14:textId="77777777" w:rsidR="0088536F" w:rsidRPr="005362B1" w:rsidRDefault="0088536F" w:rsidP="0088536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5D8217A7" w14:textId="77777777" w:rsidR="0088536F" w:rsidRPr="005362B1" w:rsidRDefault="0088536F" w:rsidP="0088536F"/>
    <w:p w14:paraId="62D2404D" w14:textId="78F82A9A" w:rsidR="0088536F" w:rsidRPr="005362B1" w:rsidRDefault="007D65C1" w:rsidP="0088536F">
      <w:r w:rsidRPr="007D65C1">
        <w:rPr>
          <w:noProof/>
        </w:rPr>
        <w:lastRenderedPageBreak/>
        <w:drawing>
          <wp:inline distT="0" distB="0" distL="0" distR="0" wp14:anchorId="2066BE36" wp14:editId="72042649">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F9B39F" w14:textId="77777777" w:rsidR="0088536F" w:rsidRPr="005362B1" w:rsidRDefault="0088536F" w:rsidP="0088536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4B9D3E71" w14:textId="77777777" w:rsidR="0088536F" w:rsidRPr="005362B1" w:rsidRDefault="0088536F" w:rsidP="0088536F">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7161C5" w14:textId="77777777" w:rsidR="0088536F" w:rsidRPr="005362B1" w:rsidRDefault="0088536F" w:rsidP="0088536F">
      <w:r w:rsidRPr="005362B1">
        <w:rPr>
          <w:noProof/>
        </w:rPr>
        <w:lastRenderedPageBreak/>
        <w:drawing>
          <wp:inline distT="0" distB="0" distL="0" distR="0" wp14:anchorId="2D3FCBAC" wp14:editId="2650E803">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AC0B1EA" w14:textId="77777777" w:rsidR="0088536F" w:rsidRPr="005362B1" w:rsidRDefault="0088536F" w:rsidP="0088536F">
      <w:pPr>
        <w:pStyle w:val="Heading5"/>
      </w:pPr>
      <w:r w:rsidRPr="0033602B">
        <w:t>Figure 2.</w:t>
      </w:r>
      <w:r w:rsidRPr="0033602B">
        <w:rPr>
          <w:noProof/>
        </w:rPr>
        <w:t>30.</w:t>
      </w:r>
      <w:r w:rsidRPr="005362B1">
        <w:t xml:space="preserve"> Current year estimated selectivity from the author recommended model.</w:t>
      </w:r>
    </w:p>
    <w:p w14:paraId="6D760E56" w14:textId="77777777" w:rsidR="0088536F" w:rsidRPr="005362B1" w:rsidRDefault="0088536F" w:rsidP="0088536F"/>
    <w:p w14:paraId="6510D926" w14:textId="77777777" w:rsidR="0088536F" w:rsidRPr="005362B1" w:rsidRDefault="0088536F" w:rsidP="0088536F">
      <w:r w:rsidRPr="005362B1">
        <w:rPr>
          <w:noProof/>
        </w:rPr>
        <w:lastRenderedPageBreak/>
        <w:drawing>
          <wp:inline distT="0" distB="0" distL="0" distR="0" wp14:anchorId="47137921" wp14:editId="62EFD87C">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526773D3" w14:textId="77777777" w:rsidR="0088536F" w:rsidRPr="005362B1" w:rsidRDefault="0088536F" w:rsidP="0088536F">
      <w:pPr>
        <w:pStyle w:val="Heading5"/>
      </w:pPr>
      <w:r w:rsidRPr="005362B1">
        <w:t>Figure 2.</w:t>
      </w:r>
      <w:r w:rsidRPr="005362B1">
        <w:rPr>
          <w:noProof/>
        </w:rPr>
        <w:t>31.</w:t>
      </w:r>
      <w:r w:rsidRPr="005362B1">
        <w:t xml:space="preserve"> Estimated selectivity from the author recommended model across time.</w:t>
      </w:r>
    </w:p>
    <w:p w14:paraId="65D34A81" w14:textId="77777777" w:rsidR="0088536F" w:rsidRPr="005362B1" w:rsidRDefault="0088536F" w:rsidP="0088536F"/>
    <w:p w14:paraId="75DE236E" w14:textId="77777777" w:rsidR="0088536F" w:rsidRPr="005362B1" w:rsidRDefault="0088536F" w:rsidP="0088536F">
      <w:pPr>
        <w:rPr>
          <w:noProof/>
        </w:rPr>
      </w:pPr>
      <w:r w:rsidRPr="005362B1">
        <w:rPr>
          <w:noProof/>
        </w:rPr>
        <w:lastRenderedPageBreak/>
        <w:drawing>
          <wp:inline distT="0" distB="0" distL="0" distR="0" wp14:anchorId="098CC064" wp14:editId="1867D8AB">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6023ABB" w14:textId="77777777" w:rsidR="0088536F" w:rsidRPr="005362B1" w:rsidRDefault="0088536F" w:rsidP="0088536F">
      <w:pPr>
        <w:pStyle w:val="Heading5"/>
        <w:rPr>
          <w:noProof/>
        </w:rPr>
      </w:pPr>
      <w:r w:rsidRPr="005362B1">
        <w:t>Figure 2.</w:t>
      </w:r>
      <w:r w:rsidRPr="005362B1">
        <w:rPr>
          <w:noProof/>
        </w:rPr>
        <w:t xml:space="preserve">32.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7E93F6DD" w14:textId="77777777" w:rsidR="0088536F" w:rsidRPr="005362B1" w:rsidRDefault="0088536F" w:rsidP="0088536F"/>
    <w:p w14:paraId="0D7281D0" w14:textId="77777777" w:rsidR="0088536F" w:rsidRPr="005362B1" w:rsidRDefault="0088536F" w:rsidP="0088536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7CEAB00C" w14:textId="77777777" w:rsidR="0088536F" w:rsidRPr="005362B1" w:rsidRDefault="0088536F" w:rsidP="0088536F">
      <w:pPr>
        <w:rPr>
          <w:b/>
          <w:noProof/>
        </w:rPr>
      </w:pPr>
      <w:r w:rsidRPr="005362B1">
        <w:rPr>
          <w:b/>
          <w:noProof/>
        </w:rPr>
        <w:lastRenderedPageBreak/>
        <w:drawing>
          <wp:inline distT="0" distB="0" distL="0" distR="0" wp14:anchorId="39B92089" wp14:editId="7F8E7D3F">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270B1FF" w14:textId="77777777" w:rsidR="0088536F" w:rsidRPr="005362B1" w:rsidRDefault="0088536F" w:rsidP="0088536F">
      <w:pPr>
        <w:pStyle w:val="Heading5"/>
        <w:rPr>
          <w:noProof/>
        </w:rPr>
      </w:pPr>
      <w:r w:rsidRPr="005362B1">
        <w:t>Figure 2.</w:t>
      </w:r>
      <w:r w:rsidRPr="005362B1">
        <w:rPr>
          <w:noProof/>
        </w:rPr>
        <w:t>33.</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4869645E" w14:textId="77777777" w:rsidR="0088536F" w:rsidRPr="005362B1" w:rsidRDefault="0088536F" w:rsidP="0088536F">
      <w:pPr>
        <w:rPr>
          <w:noProof/>
        </w:rPr>
      </w:pPr>
    </w:p>
    <w:p w14:paraId="0E3C5719" w14:textId="77777777" w:rsidR="0088536F" w:rsidRPr="005362B1" w:rsidRDefault="0088536F" w:rsidP="0088536F">
      <w:pPr>
        <w:rPr>
          <w:noProof/>
        </w:rPr>
      </w:pPr>
      <w:r w:rsidRPr="005362B1">
        <w:rPr>
          <w:noProof/>
        </w:rPr>
        <w:lastRenderedPageBreak/>
        <w:drawing>
          <wp:inline distT="0" distB="0" distL="0" distR="0" wp14:anchorId="46E16F28" wp14:editId="51723B41">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6119B" w14:textId="77777777" w:rsidR="0088536F" w:rsidRPr="005362B1" w:rsidRDefault="0088536F" w:rsidP="0088536F">
      <w:pPr>
        <w:pStyle w:val="Heading5"/>
        <w:rPr>
          <w:noProof/>
        </w:rPr>
      </w:pPr>
      <w:r w:rsidRPr="005362B1">
        <w:t>Figure 2.</w:t>
      </w:r>
      <w:r w:rsidRPr="005362B1">
        <w:rPr>
          <w:noProof/>
        </w:rPr>
        <w:t>34.</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043E31A4" w14:textId="77777777" w:rsidR="0088536F" w:rsidRPr="005362B1" w:rsidRDefault="0088536F" w:rsidP="0088536F">
      <w:pPr>
        <w:rPr>
          <w:noProof/>
        </w:rPr>
      </w:pPr>
    </w:p>
    <w:p w14:paraId="61031B3F" w14:textId="77777777" w:rsidR="0088536F" w:rsidRPr="005362B1" w:rsidRDefault="0088536F" w:rsidP="0088536F">
      <w:r w:rsidRPr="005362B1">
        <w:rPr>
          <w:noProof/>
        </w:rPr>
        <w:lastRenderedPageBreak/>
        <w:drawing>
          <wp:inline distT="0" distB="0" distL="0" distR="0" wp14:anchorId="265811C5" wp14:editId="1BAE6E49">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392258" w14:textId="77777777" w:rsidR="0088536F" w:rsidRPr="005362B1" w:rsidRDefault="0088536F" w:rsidP="0088536F">
      <w:pPr>
        <w:pStyle w:val="Heading5"/>
        <w:rPr>
          <w:noProof/>
        </w:rPr>
      </w:pPr>
      <w:r w:rsidRPr="005362B1">
        <w:t>Figure 2.</w:t>
      </w:r>
      <w:r w:rsidRPr="005362B1">
        <w:rPr>
          <w:noProof/>
        </w:rPr>
        <w:t xml:space="preserve">35. Sum of apical fishing mortality (top) and continuos fishing mortality by fisheries (bottom) from </w:t>
      </w:r>
      <w:r w:rsidRPr="005362B1">
        <w:t>the author’s recommended model</w:t>
      </w:r>
      <w:r w:rsidRPr="005362B1">
        <w:rPr>
          <w:noProof/>
        </w:rPr>
        <w:t>.</w:t>
      </w:r>
    </w:p>
    <w:p w14:paraId="5DE7575E" w14:textId="77777777" w:rsidR="0088536F" w:rsidRPr="005362B1" w:rsidRDefault="0088536F" w:rsidP="0088536F"/>
    <w:p w14:paraId="0F0FA358" w14:textId="2710571C" w:rsidR="0088536F" w:rsidRPr="005362B1" w:rsidRDefault="0033602B" w:rsidP="0088536F">
      <w:pPr>
        <w:rPr>
          <w:noProof/>
        </w:rPr>
      </w:pPr>
      <w:r w:rsidRPr="0033602B">
        <w:rPr>
          <w:noProof/>
        </w:rPr>
        <w:lastRenderedPageBreak/>
        <w:drawing>
          <wp:inline distT="0" distB="0" distL="0" distR="0" wp14:anchorId="35E2F02C" wp14:editId="212ABC82">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FA138D" w14:textId="77777777" w:rsidR="0088536F" w:rsidRPr="005362B1" w:rsidRDefault="0088536F" w:rsidP="0088536F">
      <w:pPr>
        <w:pStyle w:val="Heading5"/>
      </w:pPr>
      <w:r w:rsidRPr="0033602B">
        <w:t>Figure 2.</w:t>
      </w:r>
      <w:r w:rsidRPr="0033602B">
        <w:rPr>
          <w:noProof/>
        </w:rPr>
        <w:t>36.</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5CCE4FC" w14:textId="77777777" w:rsidR="0088536F" w:rsidRPr="005362B1" w:rsidRDefault="0088536F" w:rsidP="0088536F"/>
    <w:p w14:paraId="60796C70" w14:textId="77777777" w:rsidR="0088536F" w:rsidRPr="005362B1" w:rsidRDefault="0088536F" w:rsidP="0088536F">
      <w:r w:rsidRPr="005362B1">
        <w:rPr>
          <w:noProof/>
        </w:rPr>
        <w:lastRenderedPageBreak/>
        <w:drawing>
          <wp:inline distT="0" distB="0" distL="0" distR="0" wp14:anchorId="2A29481F" wp14:editId="0CC09545">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D41FD2C" w14:textId="77777777" w:rsidR="0088536F" w:rsidRPr="005362B1" w:rsidRDefault="0088536F" w:rsidP="0088536F">
      <w:pPr>
        <w:pStyle w:val="Heading5"/>
      </w:pPr>
      <w:r w:rsidRPr="0033602B">
        <w:t>Figure 2.</w:t>
      </w:r>
      <w:r w:rsidRPr="0033602B">
        <w:rPr>
          <w:noProof/>
        </w:rPr>
        <w:t>37.</w:t>
      </w:r>
      <w:r w:rsidRPr="005362B1">
        <w:t xml:space="preserve"> MCMC pairs plot of key model parameters, with diagnostics shown in the diagonal and parameter correlations shown in the top right.</w:t>
      </w:r>
    </w:p>
    <w:p w14:paraId="579A5DD2" w14:textId="77777777" w:rsidR="0088536F" w:rsidRPr="005362B1" w:rsidRDefault="0088536F" w:rsidP="0088536F"/>
    <w:p w14:paraId="580E1D26" w14:textId="77777777" w:rsidR="0088536F" w:rsidRPr="005362B1" w:rsidRDefault="0088536F" w:rsidP="0088536F">
      <w:r w:rsidRPr="005362B1">
        <w:rPr>
          <w:noProof/>
        </w:rPr>
        <w:lastRenderedPageBreak/>
        <w:drawing>
          <wp:inline distT="0" distB="0" distL="0" distR="0" wp14:anchorId="532B40E5" wp14:editId="211E4430">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0812F2B" w14:textId="77777777" w:rsidR="0088536F" w:rsidRPr="005362B1" w:rsidRDefault="0088536F" w:rsidP="0088536F">
      <w:pPr>
        <w:pStyle w:val="Heading5"/>
      </w:pPr>
      <w:r w:rsidRPr="005362B1">
        <w:t>Figure 2.</w:t>
      </w:r>
      <w:r w:rsidRPr="005362B1">
        <w:rPr>
          <w:noProof/>
        </w:rPr>
        <w:t xml:space="preserve">38. </w:t>
      </w:r>
      <w:r w:rsidRPr="005362B1">
        <w:t>Histograms of MCMC draws for key parameters from the author’s recommended model compared to MLE estimate (vertical line).</w:t>
      </w:r>
    </w:p>
    <w:p w14:paraId="66FB61D4" w14:textId="77777777" w:rsidR="0088536F" w:rsidRPr="005362B1" w:rsidRDefault="0088536F" w:rsidP="0088536F"/>
    <w:p w14:paraId="54E500B8" w14:textId="77777777" w:rsidR="0088536F" w:rsidRPr="005362B1" w:rsidRDefault="0088536F" w:rsidP="0088536F">
      <w:pPr>
        <w:rPr>
          <w:noProof/>
        </w:rPr>
      </w:pPr>
      <w:r w:rsidRPr="005362B1">
        <w:rPr>
          <w:noProof/>
        </w:rPr>
        <w:lastRenderedPageBreak/>
        <w:drawing>
          <wp:inline distT="0" distB="0" distL="0" distR="0" wp14:anchorId="79F83ED9" wp14:editId="0E7E5F64">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0597299" w14:textId="77777777" w:rsidR="0088536F" w:rsidRPr="005362B1" w:rsidRDefault="0088536F" w:rsidP="0088536F">
      <w:pPr>
        <w:pStyle w:val="Heading5"/>
      </w:pPr>
      <w:r w:rsidRPr="005362B1">
        <w:t>Figure 2.</w:t>
      </w:r>
      <w:r w:rsidRPr="005362B1">
        <w:rPr>
          <w:noProof/>
        </w:rPr>
        <w:t>39.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217BC5E" w14:textId="39D217F3" w:rsidR="008C75B8" w:rsidRPr="005362B1" w:rsidRDefault="00E410AD" w:rsidP="00E410AD">
      <w:r w:rsidRPr="005362B1">
        <w:t xml:space="preserve">The link provided in the </w:t>
      </w:r>
      <w:r w:rsidRPr="005362B1">
        <w:rPr>
          <w:i/>
        </w:rPr>
        <w:t>Executive Summary</w:t>
      </w:r>
      <w:r w:rsidRPr="005362B1">
        <w:t xml:space="preserve"> section of this document includes the ESP.</w:t>
      </w:r>
    </w:p>
    <w:p w14:paraId="2F343409" w14:textId="217211CE" w:rsidR="002E107F" w:rsidRPr="005362B1" w:rsidRDefault="002E107F" w:rsidP="001B2557">
      <w:pPr>
        <w:pStyle w:val="Heading5"/>
      </w:pPr>
      <w:r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Pete Hulson, Steve Barbeaux,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Groundfish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afscdata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It is normally the case that the models presented at the September Groundfish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(Methot and Wetzell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AgeingError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(Barbeaux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AgeingError R-package we estimated the bias in the pre-2007 data (</w:t>
      </w:r>
      <w:r w:rsidR="00EE287A" w:rsidRPr="005362B1">
        <w:t>Figure 2.2.</w:t>
      </w:r>
      <w:r w:rsidRPr="005362B1">
        <w:t>1). In model 2019.1d, rather than estimate bias, we fix the bias parameters based on the results from the AgeingError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There are a handful of assessments conducted at AFSC that utilize both the AFSC bottom trawl survey biomass and longline survey Relative Population Weight (RPW) indices within the REMA model (e.g., Shortraker rockfish, Echave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r w:rsidRPr="005362B1">
        <w:t xml:space="preserve">Barbeaux. S. J., K. Aydin, B. Fissel, K. Holsman, B. Laurel, W. Palsson, L. Rogers, K. Shotwell, Q. Yang, and S. Zador. 2019.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0CE357A" w14:textId="77777777" w:rsidR="00375290" w:rsidRPr="005362B1" w:rsidRDefault="00375290" w:rsidP="00375290">
      <w:pPr>
        <w:ind w:left="720" w:hanging="720"/>
      </w:pPr>
      <w:r w:rsidRPr="005362B1">
        <w:t xml:space="preserve">Echave, K. B., K. A. Siwicke, J. Sullivan, and B. Ferriss, 2023. Assessment of the Shortraker Rockfish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Punt, A.E., Smith, D.C., KrusicGolub, K., Robertson, S., 2008. Quantifying age-reading error for use in fisheries stock assessments, with application to species in Australia’s southern and eastern scalefish and shark fishery. Can. J. Fish. Aquat.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r w:rsidRPr="005362B1">
              <w:rPr>
                <w:color w:val="000000"/>
              </w:rPr>
              <w:t>Srv</w:t>
            </w:r>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r w:rsidRPr="005362B1">
              <w:rPr>
                <w:color w:val="000000"/>
              </w:rPr>
              <w:t>LLSrv</w:t>
            </w:r>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r w:rsidRPr="005362B1">
              <w:rPr>
                <w:color w:val="000000"/>
              </w:rPr>
              <w:t>InitEQ_Regime</w:t>
            </w:r>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r w:rsidRPr="005362B1">
              <w:rPr>
                <w:color w:val="000000"/>
              </w:rPr>
              <w:t>Forecast_Recruitment</w:t>
            </w:r>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r w:rsidRPr="005362B1">
              <w:rPr>
                <w:color w:val="000000"/>
              </w:rPr>
              <w:t>Parm_priors</w:t>
            </w:r>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r w:rsidRPr="005362B1">
              <w:rPr>
                <w:color w:val="000000"/>
              </w:rPr>
              <w:t>Parm_softbounds</w:t>
            </w:r>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r w:rsidRPr="005362B1">
              <w:rPr>
                <w:color w:val="000000"/>
              </w:rPr>
              <w:t>Parm_devs</w:t>
            </w:r>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r w:rsidRPr="005362B1">
              <w:rPr>
                <w:color w:val="000000"/>
              </w:rPr>
              <w:t>Srv</w:t>
            </w:r>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r w:rsidRPr="005362B1">
              <w:rPr>
                <w:color w:val="000000"/>
              </w:rPr>
              <w:t>LLSrv</w:t>
            </w:r>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r w:rsidRPr="005362B1">
              <w:rPr>
                <w:color w:val="000000"/>
              </w:rPr>
              <w:t>InitEQ_Regime</w:t>
            </w:r>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r w:rsidRPr="005362B1">
              <w:rPr>
                <w:color w:val="000000"/>
              </w:rPr>
              <w:t>Forecast_Recruitment</w:t>
            </w:r>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r w:rsidRPr="005362B1">
              <w:rPr>
                <w:color w:val="000000"/>
              </w:rPr>
              <w:t>Parm_priors</w:t>
            </w:r>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r w:rsidRPr="005362B1">
              <w:rPr>
                <w:color w:val="000000"/>
              </w:rPr>
              <w:t>Parm_softbounds</w:t>
            </w:r>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r w:rsidRPr="005362B1">
              <w:rPr>
                <w:color w:val="000000"/>
              </w:rPr>
              <w:t>Parm_devs</w:t>
            </w:r>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r w:rsidRPr="005362B1">
              <w:rPr>
                <w:color w:val="000000"/>
              </w:rPr>
              <w:t>NatM</w:t>
            </w:r>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r w:rsidRPr="005362B1">
              <w:rPr>
                <w:color w:val="000000"/>
              </w:rPr>
              <w:t>NatM: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r w:rsidRPr="005362B1">
              <w:rPr>
                <w:color w:val="000000"/>
              </w:rPr>
              <w:t>lnR</w:t>
            </w:r>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r w:rsidRPr="005362B1">
              <w:rPr>
                <w:color w:val="000000"/>
              </w:rPr>
              <w:t>q_twl</w:t>
            </w:r>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r w:rsidRPr="005362B1">
              <w:rPr>
                <w:color w:val="000000"/>
              </w:rPr>
              <w:t>q_ll</w:t>
            </w:r>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r w:rsidRPr="005362B1">
              <w:rPr>
                <w:color w:val="000000"/>
              </w:rPr>
              <w:t>q_llenv</w:t>
            </w:r>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r w:rsidRPr="005362B1">
              <w:rPr>
                <w:color w:val="000000"/>
              </w:rPr>
              <w:t>pcod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r w:rsidRPr="005362B1">
              <w:rPr>
                <w:color w:val="000000"/>
              </w:rPr>
              <w:t>pcod multi survey, extra ll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r w:rsidRPr="005362B1">
              <w:rPr>
                <w:color w:val="000000"/>
              </w:rPr>
              <w:t>pcod multi survey, extra twl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r w:rsidRPr="005362B1">
              <w:rPr>
                <w:color w:val="000000"/>
              </w:rPr>
              <w:t>pcod multi survey, extra twl &amp; ll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r w:rsidRPr="005362B1">
              <w:rPr>
                <w:color w:val="000000"/>
              </w:rPr>
              <w:t>pcod multi survey, extra ll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Figure 2.2.1. AgeingError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(lcomp_new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100"/>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Alisa Abookire" w:date="2024-11-03T10:46:00Z" w:initials="AA">
    <w:p w14:paraId="69D26251" w14:textId="5394F9DD" w:rsidR="000970F5" w:rsidRDefault="00000000">
      <w:pPr>
        <w:pStyle w:val="CommentText"/>
      </w:pPr>
      <w:r>
        <w:rPr>
          <w:noProof/>
        </w:rPr>
        <w:t>not sure, bu</w:t>
      </w:r>
      <w:r>
        <w:rPr>
          <w:noProof/>
        </w:rPr>
        <w:t>t doesn't '</w:t>
      </w:r>
      <w:r w:rsidR="000970F5">
        <w:rPr>
          <w:rStyle w:val="CommentReference"/>
        </w:rPr>
        <w:annotationRef/>
      </w:r>
      <w:r>
        <w:rPr>
          <w:noProof/>
        </w:rPr>
        <w:t xml:space="preserve">lipid </w:t>
      </w:r>
      <w:r>
        <w:rPr>
          <w:noProof/>
        </w:rPr>
        <w:t>dysregulation</w:t>
      </w:r>
    </w:p>
  </w:comment>
  <w:comment w:id="4" w:author="Alisa Abookire" w:date="2024-11-03T11:18:00Z" w:initials="AA">
    <w:p w14:paraId="6498B162" w14:textId="77777777" w:rsidR="006B30BF" w:rsidRDefault="006B30BF">
      <w:pPr>
        <w:pStyle w:val="CommentText"/>
        <w:rPr>
          <w:noProof/>
        </w:rPr>
      </w:pPr>
      <w:r>
        <w:rPr>
          <w:rStyle w:val="CommentReference"/>
        </w:rPr>
        <w:annotationRef/>
      </w:r>
      <w:r w:rsidR="00000000">
        <w:rPr>
          <w:noProof/>
        </w:rPr>
        <w:t>?</w:t>
      </w:r>
      <w:r w:rsidR="00000000">
        <w:rPr>
          <w:noProof/>
        </w:rPr>
        <w:t xml:space="preserve"> I am unclear. </w:t>
      </w:r>
      <w:r w:rsidR="00000000">
        <w:rPr>
          <w:noProof/>
        </w:rPr>
        <w:t>I do not see solid horizontal lines in Fig 2.12</w:t>
      </w:r>
    </w:p>
    <w:p w14:paraId="4433E516" w14:textId="5AF1A694" w:rsidR="00E075F3" w:rsidRDefault="00000000">
      <w:pPr>
        <w:pStyle w:val="CommentText"/>
      </w:pPr>
      <w:r>
        <w:rPr>
          <w:noProof/>
        </w:rPr>
        <w:t xml:space="preserve">OK, I think you might </w:t>
      </w:r>
      <w:r>
        <w:rPr>
          <w:noProof/>
        </w:rPr>
        <w:t>mean figure 2.13 and maybe</w:t>
      </w:r>
      <w:r>
        <w:rPr>
          <w:noProof/>
        </w:rPr>
        <w:t xml:space="preserve"> </w:t>
      </w:r>
      <w:r>
        <w:rPr>
          <w:noProof/>
        </w:rPr>
        <w:t xml:space="preserve"> hatchis is a </w:t>
      </w:r>
      <w:r>
        <w:rPr>
          <w:noProof/>
        </w:rPr>
        <w:t xml:space="preserve">longline gear </w:t>
      </w:r>
      <w:r>
        <w:rPr>
          <w:noProof/>
        </w:rPr>
        <w:t xml:space="preserve">term I </w:t>
      </w:r>
      <w:r>
        <w:rPr>
          <w:noProof/>
        </w:rPr>
        <w:t>am unfamiliar with</w:t>
      </w:r>
      <w:r>
        <w:rPr>
          <w:noProof/>
        </w:rPr>
        <w:t>.</w:t>
      </w:r>
    </w:p>
  </w:comment>
  <w:comment w:id="7" w:author="Alisa Abookire" w:date="2024-11-03T11:32:00Z" w:initials="AA">
    <w:p w14:paraId="39C7C4E8" w14:textId="0B47B5A0" w:rsidR="00AD032D" w:rsidRDefault="00AD032D">
      <w:pPr>
        <w:pStyle w:val="CommentText"/>
      </w:pPr>
      <w:r>
        <w:rPr>
          <w:rStyle w:val="CommentReference"/>
        </w:rPr>
        <w:annotationRef/>
      </w:r>
      <w:r w:rsidR="00000000">
        <w:rPr>
          <w:noProof/>
        </w:rPr>
        <w:t xml:space="preserve">Just some extra info </w:t>
      </w:r>
      <w:r w:rsidR="00000000">
        <w:rPr>
          <w:noProof/>
        </w:rPr>
        <w:t>you might</w:t>
      </w:r>
      <w:r w:rsidR="00000000">
        <w:rPr>
          <w:noProof/>
        </w:rPr>
        <w:t xml:space="preserve"> be interested in: the first year, 2018, took extra time for us to locate permanent beach s</w:t>
      </w:r>
      <w:r w:rsidR="00000000">
        <w:rPr>
          <w:noProof/>
        </w:rPr>
        <w:t xml:space="preserve">eine sites. Therefore we allowed ourselves extra time and sampled 3 hours around the </w:t>
      </w:r>
      <w:r w:rsidR="00000000">
        <w:rPr>
          <w:noProof/>
        </w:rPr>
        <w:t>low ti</w:t>
      </w:r>
      <w:r w:rsidR="00000000">
        <w:rPr>
          <w:noProof/>
        </w:rPr>
        <w:t xml:space="preserve">de. However, once we </w:t>
      </w:r>
      <w:r w:rsidR="00000000">
        <w:rPr>
          <w:noProof/>
        </w:rPr>
        <w:t>established</w:t>
      </w:r>
      <w:r w:rsidR="00000000">
        <w:rPr>
          <w:noProof/>
        </w:rPr>
        <w:t xml:space="preserve"> </w:t>
      </w:r>
      <w:r w:rsidR="00000000">
        <w:rPr>
          <w:noProof/>
        </w:rPr>
        <w:t>known sites</w:t>
      </w:r>
      <w:r w:rsidR="00000000">
        <w:rPr>
          <w:noProof/>
        </w:rPr>
        <w:t>,</w:t>
      </w:r>
      <w:r w:rsidR="00000000">
        <w:rPr>
          <w:noProof/>
        </w:rPr>
        <w:t xml:space="preserve"> </w:t>
      </w:r>
      <w:r w:rsidR="00000000">
        <w:rPr>
          <w:noProof/>
        </w:rPr>
        <w:t>we were able to sample within 2 hours of low tide (starting in 2019).</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9D26251" w15:done="0"/>
  <w15:commentEx w15:paraId="4433E516" w15:done="0"/>
  <w15:commentEx w15:paraId="39C7C4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5D0BD05" w16cex:dateUtc="2024-11-03T19:46:00Z"/>
  <w16cex:commentExtensible w16cex:durableId="3F2AAE58" w16cex:dateUtc="2024-11-03T20:18:00Z"/>
  <w16cex:commentExtensible w16cex:durableId="0B542A60" w16cex:dateUtc="2024-11-03T20:3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9D26251" w16cid:durableId="55D0BD05"/>
  <w16cid:commentId w16cid:paraId="4433E516" w16cid:durableId="3F2AAE58"/>
  <w16cid:commentId w16cid:paraId="39C7C4E8" w16cid:durableId="0B542A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FE86FF" w14:textId="77777777" w:rsidR="006431BB" w:rsidRDefault="006431BB">
      <w:pPr>
        <w:spacing w:after="0"/>
      </w:pPr>
      <w:r>
        <w:separator/>
      </w:r>
    </w:p>
  </w:endnote>
  <w:endnote w:type="continuationSeparator" w:id="0">
    <w:p w14:paraId="1EB3EA39" w14:textId="77777777" w:rsidR="006431BB" w:rsidRDefault="006431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87FC3" w14:textId="56E0EF99" w:rsidR="006C3629" w:rsidRDefault="006C3629">
    <w:pPr>
      <w:pBdr>
        <w:top w:val="nil"/>
        <w:left w:val="nil"/>
        <w:bottom w:val="nil"/>
        <w:right w:val="nil"/>
        <w:between w:val="nil"/>
      </w:pBdr>
      <w:tabs>
        <w:tab w:val="center" w:pos="4320"/>
        <w:tab w:val="left" w:pos="5957"/>
      </w:tabs>
      <w:jc w:val="right"/>
      <w:rPr>
        <w:i/>
        <w:sz w:val="24"/>
        <w:szCs w:val="24"/>
      </w:rPr>
    </w:pPr>
  </w:p>
  <w:p w14:paraId="19DA1A7C" w14:textId="77777777" w:rsidR="006C3629" w:rsidRDefault="006C3629">
    <w:pPr>
      <w:pBdr>
        <w:top w:val="nil"/>
        <w:left w:val="nil"/>
        <w:bottom w:val="nil"/>
        <w:right w:val="nil"/>
        <w:between w:val="nil"/>
      </w:pBdr>
      <w:tabs>
        <w:tab w:val="center" w:pos="4320"/>
        <w:tab w:val="left" w:pos="5957"/>
      </w:tabs>
      <w:spacing w:after="720"/>
      <w:ind w:right="360"/>
    </w:pPr>
  </w:p>
  <w:p w14:paraId="5A9EA22C" w14:textId="77777777" w:rsidR="006C3629" w:rsidRDefault="006C36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28AFA4" w14:textId="77777777" w:rsidR="006431BB" w:rsidRDefault="006431BB">
      <w:pPr>
        <w:spacing w:after="0"/>
      </w:pPr>
      <w:r>
        <w:separator/>
      </w:r>
    </w:p>
  </w:footnote>
  <w:footnote w:type="continuationSeparator" w:id="0">
    <w:p w14:paraId="39C976F0" w14:textId="77777777" w:rsidR="006431BB" w:rsidRDefault="006431B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970386">
    <w:abstractNumId w:val="7"/>
  </w:num>
  <w:num w:numId="2" w16cid:durableId="1129934417">
    <w:abstractNumId w:val="8"/>
  </w:num>
  <w:num w:numId="3" w16cid:durableId="498934406">
    <w:abstractNumId w:val="11"/>
  </w:num>
  <w:num w:numId="4" w16cid:durableId="810556817">
    <w:abstractNumId w:val="5"/>
  </w:num>
  <w:num w:numId="5" w16cid:durableId="274943918">
    <w:abstractNumId w:val="1"/>
  </w:num>
  <w:num w:numId="6" w16cid:durableId="756485164">
    <w:abstractNumId w:val="4"/>
  </w:num>
  <w:num w:numId="7" w16cid:durableId="1954170976">
    <w:abstractNumId w:val="9"/>
  </w:num>
  <w:num w:numId="8" w16cid:durableId="1508516699">
    <w:abstractNumId w:val="6"/>
  </w:num>
  <w:num w:numId="9" w16cid:durableId="1018896982">
    <w:abstractNumId w:val="3"/>
  </w:num>
  <w:num w:numId="10" w16cid:durableId="2030640249">
    <w:abstractNumId w:val="12"/>
  </w:num>
  <w:num w:numId="11" w16cid:durableId="924844634">
    <w:abstractNumId w:val="2"/>
  </w:num>
  <w:num w:numId="12" w16cid:durableId="1972854853">
    <w:abstractNumId w:val="10"/>
  </w:num>
  <w:num w:numId="13" w16cid:durableId="818806820">
    <w:abstractNumId w:val="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lisa Abookire">
    <w15:presenceInfo w15:providerId="Windows Live" w15:userId="f2644465f00c3a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0F5"/>
    <w:rsid w:val="00097443"/>
    <w:rsid w:val="000A0728"/>
    <w:rsid w:val="000B09C6"/>
    <w:rsid w:val="000C4870"/>
    <w:rsid w:val="000D1E54"/>
    <w:rsid w:val="000D7A09"/>
    <w:rsid w:val="000E1150"/>
    <w:rsid w:val="000E3797"/>
    <w:rsid w:val="00107B7B"/>
    <w:rsid w:val="00116030"/>
    <w:rsid w:val="00120BDA"/>
    <w:rsid w:val="001304DC"/>
    <w:rsid w:val="00131C77"/>
    <w:rsid w:val="001347D1"/>
    <w:rsid w:val="00143EBA"/>
    <w:rsid w:val="0014699C"/>
    <w:rsid w:val="00146C80"/>
    <w:rsid w:val="00153194"/>
    <w:rsid w:val="00156A59"/>
    <w:rsid w:val="00157804"/>
    <w:rsid w:val="001618F6"/>
    <w:rsid w:val="00164108"/>
    <w:rsid w:val="00176042"/>
    <w:rsid w:val="00176DF2"/>
    <w:rsid w:val="00180E9E"/>
    <w:rsid w:val="00182A42"/>
    <w:rsid w:val="0018415D"/>
    <w:rsid w:val="00186486"/>
    <w:rsid w:val="00194339"/>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6E2F"/>
    <w:rsid w:val="00222DCD"/>
    <w:rsid w:val="002258C0"/>
    <w:rsid w:val="00225CFA"/>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302657"/>
    <w:rsid w:val="00303341"/>
    <w:rsid w:val="00320AF9"/>
    <w:rsid w:val="00321F63"/>
    <w:rsid w:val="003274DC"/>
    <w:rsid w:val="0033602B"/>
    <w:rsid w:val="003518CA"/>
    <w:rsid w:val="00352F97"/>
    <w:rsid w:val="003546F3"/>
    <w:rsid w:val="00357A8E"/>
    <w:rsid w:val="00361719"/>
    <w:rsid w:val="00364B45"/>
    <w:rsid w:val="00367C6E"/>
    <w:rsid w:val="00375290"/>
    <w:rsid w:val="00383528"/>
    <w:rsid w:val="00384D22"/>
    <w:rsid w:val="0038742E"/>
    <w:rsid w:val="00390C71"/>
    <w:rsid w:val="003918CA"/>
    <w:rsid w:val="003A6D04"/>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431BB"/>
    <w:rsid w:val="00647F90"/>
    <w:rsid w:val="00651B73"/>
    <w:rsid w:val="0066299C"/>
    <w:rsid w:val="00670E74"/>
    <w:rsid w:val="00671A2B"/>
    <w:rsid w:val="006758F6"/>
    <w:rsid w:val="00680782"/>
    <w:rsid w:val="0068239D"/>
    <w:rsid w:val="00682BBD"/>
    <w:rsid w:val="0068602B"/>
    <w:rsid w:val="00690DDD"/>
    <w:rsid w:val="00692060"/>
    <w:rsid w:val="0069455F"/>
    <w:rsid w:val="006A5A4A"/>
    <w:rsid w:val="006A79E9"/>
    <w:rsid w:val="006B30BF"/>
    <w:rsid w:val="006B502A"/>
    <w:rsid w:val="006B7278"/>
    <w:rsid w:val="006C3629"/>
    <w:rsid w:val="006C48F6"/>
    <w:rsid w:val="006D0CD0"/>
    <w:rsid w:val="006D4B00"/>
    <w:rsid w:val="006D7DD7"/>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09FA"/>
    <w:rsid w:val="007528AD"/>
    <w:rsid w:val="00753185"/>
    <w:rsid w:val="00754567"/>
    <w:rsid w:val="00756E6D"/>
    <w:rsid w:val="00760D5E"/>
    <w:rsid w:val="00772992"/>
    <w:rsid w:val="00774BE0"/>
    <w:rsid w:val="00777604"/>
    <w:rsid w:val="00777D47"/>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5A4A"/>
    <w:rsid w:val="008A7E3B"/>
    <w:rsid w:val="008B3273"/>
    <w:rsid w:val="008B6E5F"/>
    <w:rsid w:val="008C745D"/>
    <w:rsid w:val="008C75B8"/>
    <w:rsid w:val="008D48D9"/>
    <w:rsid w:val="008D7C9F"/>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31BE"/>
    <w:rsid w:val="00983696"/>
    <w:rsid w:val="00992AB7"/>
    <w:rsid w:val="00992C57"/>
    <w:rsid w:val="009A4C3B"/>
    <w:rsid w:val="009B0CEB"/>
    <w:rsid w:val="009B1A89"/>
    <w:rsid w:val="009B60BA"/>
    <w:rsid w:val="009C0CC7"/>
    <w:rsid w:val="009C41E6"/>
    <w:rsid w:val="009C66B3"/>
    <w:rsid w:val="009D025C"/>
    <w:rsid w:val="009D0B2A"/>
    <w:rsid w:val="009D639F"/>
    <w:rsid w:val="009D78BD"/>
    <w:rsid w:val="009F3E03"/>
    <w:rsid w:val="009F5C05"/>
    <w:rsid w:val="009F6E54"/>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5278"/>
    <w:rsid w:val="00A9181B"/>
    <w:rsid w:val="00AA1F1B"/>
    <w:rsid w:val="00AA5320"/>
    <w:rsid w:val="00AA6807"/>
    <w:rsid w:val="00AA6E91"/>
    <w:rsid w:val="00AB6DCA"/>
    <w:rsid w:val="00AC1DDB"/>
    <w:rsid w:val="00AC458B"/>
    <w:rsid w:val="00AC7D4E"/>
    <w:rsid w:val="00AD032D"/>
    <w:rsid w:val="00AD7F0D"/>
    <w:rsid w:val="00AE08B9"/>
    <w:rsid w:val="00AE502B"/>
    <w:rsid w:val="00AE5DD6"/>
    <w:rsid w:val="00AF7FD2"/>
    <w:rsid w:val="00B03EC0"/>
    <w:rsid w:val="00B24776"/>
    <w:rsid w:val="00B30D6F"/>
    <w:rsid w:val="00B349E4"/>
    <w:rsid w:val="00B37179"/>
    <w:rsid w:val="00B4367E"/>
    <w:rsid w:val="00B44031"/>
    <w:rsid w:val="00B44A5D"/>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2127"/>
    <w:rsid w:val="00D24080"/>
    <w:rsid w:val="00D30488"/>
    <w:rsid w:val="00D34ADA"/>
    <w:rsid w:val="00D41E76"/>
    <w:rsid w:val="00D44D26"/>
    <w:rsid w:val="00D51782"/>
    <w:rsid w:val="00D53B02"/>
    <w:rsid w:val="00D54854"/>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3267"/>
    <w:rsid w:val="00E075F3"/>
    <w:rsid w:val="00E14F91"/>
    <w:rsid w:val="00E16DC5"/>
    <w:rsid w:val="00E20C5D"/>
    <w:rsid w:val="00E259A0"/>
    <w:rsid w:val="00E32955"/>
    <w:rsid w:val="00E36AAD"/>
    <w:rsid w:val="00E378AE"/>
    <w:rsid w:val="00E410AD"/>
    <w:rsid w:val="00E445DF"/>
    <w:rsid w:val="00E45027"/>
    <w:rsid w:val="00E4625D"/>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C08E1"/>
    <w:rsid w:val="00ED2645"/>
    <w:rsid w:val="00EE287A"/>
    <w:rsid w:val="00EE32B7"/>
    <w:rsid w:val="00EE5ACF"/>
    <w:rsid w:val="00EE7378"/>
    <w:rsid w:val="00EF0B74"/>
    <w:rsid w:val="00EF3B97"/>
    <w:rsid w:val="00EF495A"/>
    <w:rsid w:val="00F1205A"/>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paragraph" w:styleId="Revision">
    <w:name w:val="Revision"/>
    <w:hidden/>
    <w:uiPriority w:val="99"/>
    <w:semiHidden/>
    <w:rsid w:val="000970F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www.scirp.org/(S(351jmbntvnsjt1aadkposzje))/journal/articles.aspx?searchCode=Anna+Domingo-Dalmau&amp;searchField=authors&amp;page=1" TargetMode="External"/><Relationship Id="rId11" Type="http://schemas.microsoft.com/office/2011/relationships/commentsExtended" Target="commentsExtended.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microsoft.com/office/2016/09/relationships/commentsIds" Target="commentsIds.xml"/><Relationship Id="rId17" Type="http://schemas.openxmlformats.org/officeDocument/2006/relationships/hyperlink" Target="https://www.scirp.org/(S(351jmbntvnsjt1aadkposzje))/journal/articles.aspx?searchCode=Marta+Masdeu&amp;searchField=authors&amp;page=1"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c2%aa+%c3%81ngeles+Gonz%c3%a1lez&amp;searchField=authors&amp;page=1"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fsc-assessments.github.io/goapcod/2024_Assessment/November_Models/" TargetMode="External"/><Relationship Id="rId13" Type="http://schemas.microsoft.com/office/2018/08/relationships/commentsExtensible" Target="commentsExtensible.xml"/><Relationship Id="rId18" Type="http://schemas.openxmlformats.org/officeDocument/2006/relationships/hyperlink" Target="https://www.scirp.org/(S(351jmbntvnsjt1aadkposzje))/journal/articles.aspx?searchCode=Ignasi+Porras&amp;searchField=authors&amp;page=1"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www.scirp.org/(S(351jmbntvnsjt1aadkposzje))/journal/articles.aspx?searchCode=Bernat+Codina&amp;searchField=authors&amp;page=1" TargetMode="External"/><Relationship Id="rId14" Type="http://schemas.openxmlformats.org/officeDocument/2006/relationships/hyperlink" Target="http://www.jstatsoft.org/v66/i05/" TargetMode="Externa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06085-8F73-4391-BCA6-42947544D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145</Pages>
  <Words>26744</Words>
  <Characters>152445</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Alisa Abookire</cp:lastModifiedBy>
  <cp:revision>2</cp:revision>
  <dcterms:created xsi:type="dcterms:W3CDTF">2024-11-03T21:12:00Z</dcterms:created>
  <dcterms:modified xsi:type="dcterms:W3CDTF">2024-11-03T21:12:00Z</dcterms:modified>
</cp:coreProperties>
</file>