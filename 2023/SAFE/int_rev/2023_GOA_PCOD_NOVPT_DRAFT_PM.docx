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Hulson,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Katy Echave</w:t>
      </w:r>
      <w:r w:rsidRPr="00692060">
        <w:t>,</w:t>
      </w:r>
      <w:r w:rsidR="004C03F2" w:rsidRPr="00692060">
        <w:t xml:space="preserve"> Julie Nielsen,</w:t>
      </w:r>
      <w:r w:rsidR="00153194" w:rsidRPr="00692060">
        <w:t xml:space="preserve"> </w:t>
      </w:r>
      <w:r w:rsidR="00692060" w:rsidRPr="00692060">
        <w:t xml:space="preserve">S. Kalei Shotwell,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02CB56B5" w:rsidR="00B969F0" w:rsidRPr="00692060" w:rsidRDefault="00B969F0" w:rsidP="004C03F2">
      <w:pPr>
        <w:numPr>
          <w:ilvl w:val="0"/>
          <w:numId w:val="9"/>
        </w:numPr>
        <w:spacing w:after="60"/>
        <w:jc w:val="both"/>
      </w:pPr>
      <w:r w:rsidRPr="00692060">
        <w:t>Commercial federal conditi</w:t>
      </w:r>
      <w:r w:rsidR="004C03F2" w:rsidRPr="00692060">
        <w:t xml:space="preserve">onal </w:t>
      </w:r>
      <w:commentRangeStart w:id="2"/>
      <w:r w:rsidR="004C03F2" w:rsidRPr="00692060">
        <w:t>length-at-age</w:t>
      </w:r>
      <w:commentRangeEnd w:id="2"/>
      <w:r w:rsidR="0064251A">
        <w:rPr>
          <w:rStyle w:val="CommentReference"/>
        </w:rPr>
        <w:commentReference w:id="2"/>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1408A6E8"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that the stock remains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28D9476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del w:id="3" w:author="Pat.Malecha" w:date="2023-10-31T10:17:00Z">
        <w:r w:rsidR="00157804" w:rsidRPr="00692060" w:rsidDel="0064251A">
          <w:rPr>
            <w:rFonts w:eastAsia="Calibri"/>
            <w:i/>
            <w:sz w:val="16"/>
            <w:szCs w:val="16"/>
          </w:rPr>
          <w:delText xml:space="preserve"> </w:delText>
        </w:r>
      </w:del>
      <w:r w:rsidR="00157804" w:rsidRPr="00692060">
        <w:rPr>
          <w:rFonts w:eastAsia="Calibri"/>
          <w:i/>
          <w:sz w:val="16"/>
          <w:szCs w:val="16"/>
        </w:rPr>
        <w:t>.  For 2025 projections</w:t>
      </w:r>
      <w:ins w:id="4" w:author="Pat.Malecha" w:date="2023-10-31T10:18:00Z">
        <w:r w:rsidR="0064251A">
          <w:rPr>
            <w:rFonts w:eastAsia="Calibri"/>
            <w:i/>
            <w:sz w:val="16"/>
            <w:szCs w:val="16"/>
          </w:rPr>
          <w:t>,</w:t>
        </w:r>
      </w:ins>
      <w:r w:rsidR="00157804" w:rsidRPr="00692060">
        <w:rPr>
          <w:rFonts w:eastAsia="Calibri"/>
          <w:i/>
          <w:sz w:val="16"/>
          <w:szCs w:val="16"/>
        </w:rPr>
        <w:t xml:space="preserve"> the 2024</w:t>
      </w:r>
      <w:r w:rsidR="00A26229" w:rsidRPr="00692060">
        <w:rPr>
          <w:rFonts w:eastAsia="Calibri"/>
          <w:i/>
          <w:sz w:val="16"/>
          <w:szCs w:val="16"/>
        </w:rPr>
        <w:t xml:space="preserve"> catch </w:t>
      </w:r>
      <w:proofErr w:type="gramStart"/>
      <w:r w:rsidR="00A26229" w:rsidRPr="00692060">
        <w:rPr>
          <w:rFonts w:eastAsia="Calibri"/>
          <w:i/>
          <w:sz w:val="16"/>
          <w:szCs w:val="16"/>
        </w:rPr>
        <w:t>was assum</w:t>
      </w:r>
      <w:r w:rsidR="004E73E4" w:rsidRPr="00692060">
        <w:rPr>
          <w:rFonts w:eastAsia="Calibri"/>
          <w:i/>
          <w:sz w:val="16"/>
          <w:szCs w:val="16"/>
        </w:rPr>
        <w:t>ed</w:t>
      </w:r>
      <w:proofErr w:type="gramEnd"/>
      <w:r w:rsidR="004E73E4" w:rsidRPr="00692060">
        <w:rPr>
          <w:rFonts w:eastAsia="Calibri"/>
          <w:i/>
          <w:sz w:val="16"/>
          <w:szCs w:val="16"/>
        </w:rPr>
        <w:t xml:space="preserve">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7C0FAC29" w:rsidR="004C09BB" w:rsidRPr="00692060" w:rsidRDefault="004C09BB" w:rsidP="00837BCE">
      <w:pPr>
        <w:pStyle w:val="ListParagraph"/>
        <w:numPr>
          <w:ilvl w:val="0"/>
          <w:numId w:val="43"/>
        </w:numPr>
        <w:rPr>
          <w:i/>
        </w:rPr>
      </w:pPr>
      <w:r w:rsidRPr="00692060">
        <w:rPr>
          <w:i/>
        </w:rPr>
        <w:t xml:space="preserve">Please elaborate on how the </w:t>
      </w:r>
      <w:proofErr w:type="spellStart"/>
      <w:ins w:id="5" w:author="Pat.Malecha" w:date="2023-10-31T10:26:00Z">
        <w:r w:rsidR="00837BCE" w:rsidRPr="00837BCE">
          <w:rPr>
            <w:i/>
          </w:rPr>
          <w:t>Dirichlet</w:t>
        </w:r>
        <w:proofErr w:type="spellEnd"/>
        <w:r w:rsidR="00837BCE" w:rsidRPr="00837BCE" w:rsidDel="00837BCE">
          <w:rPr>
            <w:i/>
          </w:rPr>
          <w:t xml:space="preserve"> </w:t>
        </w:r>
      </w:ins>
      <w:del w:id="6" w:author="Pat.Malecha" w:date="2023-10-31T10:26:00Z">
        <w:r w:rsidRPr="00692060" w:rsidDel="00837BCE">
          <w:rPr>
            <w:i/>
          </w:rPr>
          <w:delText>Dirichet</w:delText>
        </w:r>
      </w:del>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004C9470"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ins w:id="7" w:author="Pat.Malecha" w:date="2023-10-31T10:27:00Z">
        <w:r w:rsidR="00837BCE">
          <w:rPr>
            <w:i/>
          </w:rPr>
          <w:t>-</w:t>
        </w:r>
      </w:ins>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et al.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14E743C3"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ins w:id="8" w:author="Pat.Malecha" w:date="2023-10-31T10:30:00Z">
        <w:r w:rsidR="00837BCE">
          <w:t>,</w:t>
        </w:r>
      </w:ins>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Hulson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Hulson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0EE8DA9" w:rsidR="00E61A64" w:rsidRPr="00692060" w:rsidRDefault="00E61A64" w:rsidP="00E61A64">
      <w:pPr>
        <w:rPr>
          <w:rFonts w:eastAsia="Calibri"/>
        </w:rPr>
      </w:pPr>
      <w:r w:rsidRPr="00692060">
        <w:rPr>
          <w:rFonts w:eastAsia="Calibri"/>
        </w:rPr>
        <w:t>Pacific cod (</w:t>
      </w:r>
      <w:r w:rsidRPr="00692060">
        <w:rPr>
          <w:rFonts w:eastAsia="Calibri"/>
          <w:i/>
        </w:rPr>
        <w:t>Gadus macrocephalus</w:t>
      </w:r>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77777777"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and </w:t>
      </w:r>
      <w:commentRangeStart w:id="9"/>
      <w:r w:rsidRPr="00692060">
        <w:t xml:space="preserve">greater </w:t>
      </w:r>
      <w:commentRangeEnd w:id="9"/>
      <w:r w:rsidR="00AC470D">
        <w:rPr>
          <w:rStyle w:val="CommentReference"/>
        </w:rPr>
        <w:commentReference w:id="9"/>
      </w:r>
      <w:r w:rsidRPr="00692060">
        <w:t xml:space="preserve">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692060">
        <w:t>Shumagin</w:t>
      </w:r>
      <w:proofErr w:type="spellEnd"/>
      <w:r w:rsidRPr="00692060">
        <w:t xml:space="preserve"> Islands) through </w:t>
      </w:r>
      <w:r w:rsidRPr="00692060">
        <w:lastRenderedPageBreak/>
        <w:t xml:space="preserve">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pellucida gene region ZP3 (Spies et al. 2021). Also notable is the lack of strong genetic differentiation among spawning cod from the eastern Gulf of Alaska </w:t>
      </w:r>
      <w:commentRangeStart w:id="10"/>
      <w:r w:rsidRPr="00692060">
        <w:t xml:space="preserve">(Unimak) </w:t>
      </w:r>
      <w:commentRangeEnd w:id="10"/>
      <w:r w:rsidR="00AC470D">
        <w:rPr>
          <w:rStyle w:val="CommentReference"/>
        </w:rPr>
        <w:commentReference w:id="10"/>
      </w:r>
      <w:r w:rsidRPr="00692060">
        <w:t xml:space="preserve">and the western Gulf of Alaska. </w:t>
      </w:r>
    </w:p>
    <w:p w14:paraId="7434F0CF" w14:textId="772FFC5D" w:rsidR="00E61A64" w:rsidRPr="00692060" w:rsidRDefault="00E61A64" w:rsidP="00E61A64">
      <w:pPr>
        <w:rPr>
          <w:color w:val="222222"/>
        </w:rPr>
      </w:pPr>
      <w:r w:rsidRPr="00692060">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ADBD83A"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soci</w:t>
      </w:r>
      <w:del w:id="11" w:author="Pat.Malecha" w:date="2023-10-31T11:23:00Z">
        <w:r w:rsidRPr="00692060" w:rsidDel="00AC470D">
          <w:rPr>
            <w:color w:val="222222"/>
          </w:rPr>
          <w:delText>al processes</w:delText>
        </w:r>
      </w:del>
      <w:ins w:id="12" w:author="Pat.Malecha" w:date="2023-10-31T11:23:00Z">
        <w:r w:rsidR="00AC470D">
          <w:rPr>
            <w:color w:val="222222"/>
          </w:rPr>
          <w:t>oeconomic profile</w:t>
        </w:r>
      </w:ins>
      <w:r w:rsidRPr="00692060">
        <w:rPr>
          <w:color w:val="222222"/>
        </w:rPr>
        <w:t xml:space="preserve">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2153D02D" w:rsidR="00407113" w:rsidRPr="00692060" w:rsidRDefault="00C25445" w:rsidP="00407113">
      <w:r w:rsidRPr="00692060">
        <w:t>For a full description of the fishery history and management measures please see Hulson et al.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Pr="00692060">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Data for managing the Gulf of Alaska groundfish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Pr="00692060">
        <w:rPr>
          <w:i/>
        </w:rPr>
        <w:t>et al.</w:t>
      </w:r>
      <w:r w:rsidRPr="00692060">
        <w:t xml:space="preserve"> 2017). The Alaska Department of Fish and Game (ADFG) sample individual deliveries for state managed fisheries (Nichols </w:t>
      </w:r>
      <w:r w:rsidRPr="00692060">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71E1E1A4" w14:textId="524F12B2" w:rsidR="00C461E7" w:rsidRPr="00692060" w:rsidRDefault="00C461E7" w:rsidP="00C461E7">
      <w:commentRangeStart w:id="13"/>
      <w:r w:rsidRPr="00692060">
        <w:t>In 2015 combined state and federal catch was 79</w:t>
      </w:r>
      <w:proofErr w:type="gramStart"/>
      <w:r w:rsidRPr="00692060">
        <w:t>,</w:t>
      </w:r>
      <w:proofErr w:type="gramEnd"/>
      <w:del w:id="14" w:author="Pat.Malecha" w:date="2023-10-31T11:57:00Z">
        <w:r w:rsidRPr="00692060" w:rsidDel="00A9120C">
          <w:delText>489</w:delText>
        </w:r>
      </w:del>
      <w:ins w:id="15" w:author="Pat.Malecha" w:date="2023-10-31T11:57:00Z">
        <w:r w:rsidR="00A9120C" w:rsidRPr="00692060">
          <w:t>48</w:t>
        </w:r>
        <w:r w:rsidR="00A9120C">
          <w:t>0</w:t>
        </w:r>
        <w:r w:rsidR="00A9120C">
          <w:t xml:space="preserve"> </w:t>
        </w:r>
      </w:ins>
      <w:r w:rsidRPr="00692060">
        <w:t>t (23% be</w:t>
      </w:r>
      <w:commentRangeEnd w:id="13"/>
      <w:r w:rsidR="00E41402">
        <w:rPr>
          <w:rStyle w:val="CommentReference"/>
        </w:rPr>
        <w:commentReference w:id="13"/>
      </w:r>
      <w:r w:rsidRPr="00692060">
        <w:t>low the ABC)</w:t>
      </w:r>
      <w:r w:rsidR="005563F4" w:rsidRPr="00692060">
        <w:t>,</w:t>
      </w:r>
      <w:r w:rsidRPr="00692060">
        <w:t xml:space="preserve"> while in 2016 combined catch was 64,</w:t>
      </w:r>
      <w:del w:id="17" w:author="Pat.Malecha" w:date="2023-10-31T11:57:00Z">
        <w:r w:rsidRPr="00692060" w:rsidDel="00A9120C">
          <w:delText xml:space="preserve">087 </w:delText>
        </w:r>
      </w:del>
      <w:ins w:id="18" w:author="Pat.Malecha" w:date="2023-10-31T11:57:00Z">
        <w:r w:rsidR="00A9120C" w:rsidRPr="00692060">
          <w:t>0</w:t>
        </w:r>
        <w:r w:rsidR="00A9120C">
          <w:t>54</w:t>
        </w:r>
        <w:r w:rsidR="00A9120C" w:rsidRPr="00692060">
          <w:t xml:space="preserve"> </w:t>
        </w:r>
      </w:ins>
      <w:r w:rsidRPr="00692060">
        <w:t>t (35% below the ABC) and in 2017 catch was 48,</w:t>
      </w:r>
      <w:del w:id="19" w:author="Pat.Malecha" w:date="2023-10-31T11:57:00Z">
        <w:r w:rsidRPr="00692060" w:rsidDel="00A9120C">
          <w:delText xml:space="preserve">734 </w:delText>
        </w:r>
      </w:del>
      <w:ins w:id="20" w:author="Pat.Malecha" w:date="2023-10-31T11:57:00Z">
        <w:r w:rsidR="00A9120C" w:rsidRPr="00692060">
          <w:t>7</w:t>
        </w:r>
        <w:r w:rsidR="00A9120C">
          <w:t>27</w:t>
        </w:r>
        <w:r w:rsidR="00A9120C" w:rsidRPr="00692060">
          <w:t xml:space="preserve"> </w:t>
        </w:r>
      </w:ins>
      <w:r w:rsidRPr="00692060">
        <w:t xml:space="preserve">t (45% below </w:t>
      </w:r>
      <w:r w:rsidRPr="00692060">
        <w:lastRenderedPageBreak/>
        <w:t>the ABC) (Table 2.</w:t>
      </w:r>
      <w:r w:rsidR="001E135E" w:rsidRPr="00692060">
        <w:t>1</w:t>
      </w:r>
      <w:r w:rsidRPr="00692060">
        <w:t>). The ABC was substantially reduced for 2018 to 18,000 t from 88,342 t in 2017, an 81% reduction. This was a 65% reduction from the realized 2017 catch.  In 2018 the total catch was 15</w:t>
      </w:r>
      <w:proofErr w:type="gramStart"/>
      <w:r w:rsidRPr="00692060">
        <w:t>,</w:t>
      </w:r>
      <w:proofErr w:type="gramEnd"/>
      <w:del w:id="21" w:author="Pat.Malecha" w:date="2023-10-31T11:57:00Z">
        <w:r w:rsidRPr="00692060" w:rsidDel="00A9120C">
          <w:delText xml:space="preserve">247 </w:delText>
        </w:r>
      </w:del>
      <w:ins w:id="22" w:author="Pat.Malecha" w:date="2023-10-31T11:57:00Z">
        <w:r w:rsidR="00A9120C">
          <w:t>150</w:t>
        </w:r>
        <w:r w:rsidR="00A9120C" w:rsidRPr="00692060">
          <w:t xml:space="preserve"> </w:t>
        </w:r>
      </w:ins>
      <w:r w:rsidRPr="00692060">
        <w:t>t. For 2019 the ABC was set below the maximum ABC at 17,000 t and combined fishery caught 15</w:t>
      </w:r>
      <w:proofErr w:type="gramStart"/>
      <w:r w:rsidRPr="00692060">
        <w:t>,</w:t>
      </w:r>
      <w:proofErr w:type="gramEnd"/>
      <w:del w:id="23" w:author="Pat.Malecha" w:date="2023-10-31T11:58:00Z">
        <w:r w:rsidRPr="00692060" w:rsidDel="00A9120C">
          <w:delText xml:space="preserve">411 </w:delText>
        </w:r>
      </w:del>
      <w:ins w:id="24" w:author="Pat.Malecha" w:date="2023-10-31T11:58:00Z">
        <w:r w:rsidR="00A9120C">
          <w:t>715</w:t>
        </w:r>
        <w:r w:rsidR="00A9120C" w:rsidRPr="00692060">
          <w:t xml:space="preserve"> </w:t>
        </w:r>
      </w:ins>
      <w:r w:rsidRPr="00692060">
        <w:t xml:space="preserve">t which was 91% of the ABC. </w:t>
      </w:r>
    </w:p>
    <w:p w14:paraId="1EE78A2E" w14:textId="7B2EFCCC" w:rsidR="00CA0D7A" w:rsidRPr="00692060" w:rsidRDefault="00C461E7" w:rsidP="00C461E7">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w:t>
      </w:r>
      <w:r w:rsidR="005563F4" w:rsidRPr="00692060">
        <w:t xml:space="preserve">of Alaska </w:t>
      </w:r>
      <w:r w:rsidRPr="00692060">
        <w:t xml:space="preserve">directed Pacific cod fishery remained open and Pacific cod bycatch in other federally managed groundfish fisheries was allowed. The Pacific cod ABC for 2020 was set to 14,621 t, but the combined TAC and </w:t>
      </w:r>
      <w:r w:rsidR="005563F4" w:rsidRPr="00692060">
        <w:t>State of Alaska</w:t>
      </w:r>
      <w:r w:rsidRPr="00692060">
        <w:t xml:space="preserve"> groundfish harvest level (GHL) was reduced to account for additional uncertainty. The </w:t>
      </w:r>
      <w:r w:rsidR="005563F4" w:rsidRPr="00692060">
        <w:t>State of Alaska</w:t>
      </w:r>
      <w:r w:rsidRPr="00692060">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rsidRPr="00692060">
        <w:t>State of Alaska</w:t>
      </w:r>
      <w:r w:rsidRPr="00692060">
        <w:t xml:space="preserve"> GHL of 8,968 t or 61% of the maximum ABC. In 2020 a total combined catch of 6</w:t>
      </w:r>
      <w:proofErr w:type="gramStart"/>
      <w:r w:rsidRPr="00692060">
        <w:t>,</w:t>
      </w:r>
      <w:proofErr w:type="gramEnd"/>
      <w:del w:id="25" w:author="Pat.Malecha" w:date="2023-10-31T12:01:00Z">
        <w:r w:rsidRPr="00692060" w:rsidDel="00A9120C">
          <w:delText xml:space="preserve">233 </w:delText>
        </w:r>
      </w:del>
      <w:ins w:id="26" w:author="Pat.Malecha" w:date="2023-10-31T12:01:00Z">
        <w:r w:rsidR="00A9120C">
          <w:t>840</w:t>
        </w:r>
        <w:r w:rsidR="00A9120C" w:rsidRPr="00692060">
          <w:t xml:space="preserve"> </w:t>
        </w:r>
      </w:ins>
      <w:r w:rsidRPr="00692060">
        <w:t>t was harvested (</w:t>
      </w:r>
      <w:r w:rsidR="001E135E" w:rsidRPr="00692060">
        <w:t>Table 2.1</w:t>
      </w:r>
      <w:r w:rsidRPr="00692060">
        <w:t>), the state having taken 2,</w:t>
      </w:r>
      <w:del w:id="27" w:author="Pat.Malecha" w:date="2023-10-31T12:02:00Z">
        <w:r w:rsidRPr="00692060" w:rsidDel="00E41402">
          <w:delText xml:space="preserve">318 </w:delText>
        </w:r>
      </w:del>
      <w:ins w:id="28" w:author="Pat.Malecha" w:date="2023-10-31T12:02:00Z">
        <w:r w:rsidR="00E41402">
          <w:t>797</w:t>
        </w:r>
        <w:r w:rsidR="00E41402" w:rsidRPr="00692060">
          <w:t xml:space="preserve"> </w:t>
        </w:r>
      </w:ins>
      <w:r w:rsidRPr="00692060">
        <w:t xml:space="preserve">t (91% of the GHL) and federal fisheries haven taken </w:t>
      </w:r>
      <w:del w:id="29" w:author="Pat.Malecha" w:date="2023-10-31T12:02:00Z">
        <w:r w:rsidRPr="00692060" w:rsidDel="00E41402">
          <w:delText>3,916</w:delText>
        </w:r>
      </w:del>
      <w:ins w:id="30" w:author="Pat.Malecha" w:date="2023-10-31T12:02:00Z">
        <w:r w:rsidR="00E41402">
          <w:t>4,043</w:t>
        </w:r>
      </w:ins>
      <w:r w:rsidRPr="00692060">
        <w:t xml:space="preserve"> t (61% of the federal TAC). The catch in the federal fisheries were split primarily between the arrowtooth flounder (1,237 t), walleye pollock (1,040 t), and shallow water flatfish fisheries (938 t).</w:t>
      </w:r>
      <w:r w:rsidR="00CA0D7A" w:rsidRPr="00692060">
        <w:t xml:space="preserve"> </w:t>
      </w:r>
      <w:r w:rsidRPr="00692060">
        <w:t>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w:t>
      </w:r>
      <w:r w:rsidR="00CA0D7A" w:rsidRPr="00692060">
        <w:t xml:space="preserve"> once again allowed to open.</w:t>
      </w:r>
    </w:p>
    <w:p w14:paraId="18AC73E3" w14:textId="41F6D32A" w:rsidR="00C461E7" w:rsidRPr="00692060" w:rsidRDefault="00CA0D7A" w:rsidP="00C461E7">
      <w:r w:rsidRPr="00692060">
        <w:t>In 2023</w:t>
      </w:r>
      <w:r w:rsidR="00E97D8D" w:rsidRPr="00692060">
        <w:t xml:space="preserve"> the federal TAC was set at </w:t>
      </w:r>
      <w:r w:rsidRPr="00692060">
        <w:t>18,103</w:t>
      </w:r>
      <w:r w:rsidR="00E97D8D" w:rsidRPr="00692060">
        <w:t xml:space="preserve"> t and state GHL set at </w:t>
      </w:r>
      <w:r w:rsidRPr="00692060">
        <w:t>6,532</w:t>
      </w:r>
      <w:r w:rsidR="00C461E7" w:rsidRPr="00692060">
        <w:t xml:space="preserve"> t (</w:t>
      </w:r>
      <w:r w:rsidR="001E135E" w:rsidRPr="00692060">
        <w:t>Table 2.2</w:t>
      </w:r>
      <w:r w:rsidRPr="00692060">
        <w:t>). As of October 16, 2023 a total of 18,231 t (74</w:t>
      </w:r>
      <w:r w:rsidR="00C461E7" w:rsidRPr="00692060">
        <w:t>% of the ABC) have been harvested (</w:t>
      </w:r>
      <w:r w:rsidR="001E135E" w:rsidRPr="00692060">
        <w:t>Table 2.1</w:t>
      </w:r>
      <w:r w:rsidR="00C461E7" w:rsidRPr="00692060">
        <w:t>). Stat</w:t>
      </w:r>
      <w:r w:rsidR="00E97D8D" w:rsidRPr="00692060">
        <w:t xml:space="preserve">e fisheries have harvested </w:t>
      </w:r>
      <w:del w:id="31" w:author="Pat.Malecha" w:date="2023-10-31T12:04:00Z">
        <w:r w:rsidR="00E97D8D" w:rsidRPr="00692060" w:rsidDel="00E41402">
          <w:delText>6</w:delText>
        </w:r>
        <w:r w:rsidRPr="00692060" w:rsidDel="00E41402">
          <w:delText>,532</w:delText>
        </w:r>
      </w:del>
      <w:ins w:id="32" w:author="Pat.Malecha" w:date="2023-10-31T12:04:00Z">
        <w:r w:rsidR="00E41402">
          <w:t>5,616</w:t>
        </w:r>
      </w:ins>
      <w:r w:rsidRPr="00692060">
        <w:t xml:space="preserve"> t (86</w:t>
      </w:r>
      <w:r w:rsidR="00C461E7" w:rsidRPr="00692060">
        <w:t>% of the GHL) a</w:t>
      </w:r>
      <w:r w:rsidRPr="00692060">
        <w:t>nd federal fisheries 1</w:t>
      </w:r>
      <w:r w:rsidR="008223AE" w:rsidRPr="00692060">
        <w:t>2,615 t (70% of the TAC). In 2023 40</w:t>
      </w:r>
      <w:r w:rsidR="00C461E7" w:rsidRPr="00692060">
        <w:t>% of the Pac</w:t>
      </w:r>
      <w:r w:rsidR="008223AE" w:rsidRPr="00692060">
        <w:t>ific cod catch was by trawl, 28% by pot gear, and 29</w:t>
      </w:r>
      <w:r w:rsidR="00C461E7" w:rsidRPr="00692060">
        <w:t xml:space="preserve">% by longline, while jig and </w:t>
      </w:r>
      <w:r w:rsidR="009D0B2A" w:rsidRPr="00692060">
        <w:t>other gear harvested</w:t>
      </w:r>
      <w:r w:rsidR="008223AE" w:rsidRPr="00692060">
        <w:t xml:space="preserve"> 3</w:t>
      </w:r>
      <w:r w:rsidR="00C461E7" w:rsidRPr="00692060">
        <w:t>%</w:t>
      </w:r>
      <w:r w:rsidR="009D0B2A" w:rsidRPr="00692060">
        <w:t xml:space="preserve"> (Table 2.1)</w:t>
      </w:r>
      <w:r w:rsidR="00C461E7" w:rsidRPr="00692060">
        <w:t xml:space="preserve">.   </w:t>
      </w:r>
    </w:p>
    <w:p w14:paraId="2AE67A13" w14:textId="0A3C1173" w:rsidR="00C461E7" w:rsidRPr="00692060" w:rsidRDefault="00C461E7" w:rsidP="00C461E7">
      <w:r w:rsidRPr="00692060">
        <w:t>The largest component of incidental catch of other targeted groundfish species in the GOA Pacific cod fisheries by weight are skate species in combination followed by walleye pollock, arrowtooth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3 in 2020 to </w:t>
      </w:r>
      <w:r w:rsidR="00C2106D" w:rsidRPr="00692060">
        <w:t>greater than 30 since 2021.</w:t>
      </w:r>
      <w:r w:rsidRPr="00692060">
        <w:t xml:space="preserve"> </w:t>
      </w:r>
      <w:r w:rsidR="00C461E7" w:rsidRPr="00692060">
        <w:t xml:space="preserve">In both the Central and Western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lastRenderedPageBreak/>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In 2020 pot fishing was greatly reduced with 15 vessels in the Central GOA and 19 in the Western 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should be noted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w:t>
      </w:r>
      <w:r w:rsidRPr="00692060">
        <w:lastRenderedPageBreak/>
        <w:t>Kodiak from the pollock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than those caugh</w:t>
      </w:r>
      <w:r w:rsidR="0068239D" w:rsidRPr="00692060">
        <w:t>t later.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pollock, arrowtooth</w:t>
      </w:r>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308FAE4B" w:rsidR="00C461E7" w:rsidRPr="00692060" w:rsidRDefault="00C461E7" w:rsidP="00C461E7">
      <w:r w:rsidRPr="00692060">
        <w:t>Non-commercial catch of Pacific cod in the Gulf of Alaska is considered to be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r w:rsidRPr="00692060">
        <w:rPr>
          <w:i/>
        </w:rPr>
        <w:t>Gadus morhua</w:t>
      </w:r>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836873" w:rsidRPr="00692060">
        <w:t>14</w:t>
      </w:r>
      <w:r w:rsidRPr="00692060">
        <w:t>). There were no haul data available from the polloc</w:t>
      </w:r>
      <w:r w:rsidR="00B349E4" w:rsidRPr="00692060">
        <w:t>k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r w:rsidRPr="00692060">
        <w:t xml:space="preserve">pollock fishery in </w:t>
      </w:r>
      <w:r w:rsidRPr="00692060">
        <w:lastRenderedPageBreak/>
        <w:t>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ADF&amp;G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lastRenderedPageBreak/>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lastRenderedPageBreak/>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489CAD86"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w:t>
      </w:r>
      <w:del w:id="33" w:author="Pat.Malecha" w:date="2023-10-31T14:16:00Z">
        <w:r w:rsidR="0027468E" w:rsidRPr="00692060" w:rsidDel="00FE106E">
          <w:delText>acundance</w:delText>
        </w:r>
      </w:del>
      <w:ins w:id="34" w:author="Pat.Malecha" w:date="2023-10-31T14:16:00Z">
        <w:r w:rsidR="00FE106E" w:rsidRPr="00692060">
          <w:t>abundance</w:t>
        </w:r>
      </w:ins>
      <w:r w:rsidR="0027468E" w:rsidRPr="00692060">
        <w:t xml:space="preserve"> increased in the Western and Central GOA, with sporadic catches in the Eastern GOA.</w:t>
      </w:r>
    </w:p>
    <w:p w14:paraId="7F457CEA" w14:textId="5EF2E631" w:rsidR="0082513F" w:rsidRPr="00692060" w:rsidRDefault="0082513F" w:rsidP="0082513F">
      <w:pPr>
        <w:pStyle w:val="Heading4"/>
      </w:pPr>
      <w:r w:rsidRPr="00692060">
        <w:lastRenderedPageBreak/>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DD6202F" w:rsidR="007E68CB" w:rsidRPr="00692060" w:rsidRDefault="007E68CB" w:rsidP="00DD2C88">
      <w:r w:rsidRPr="00692060">
        <w:t xml:space="preserve">To investigate aging bias the otoliths used in the seminal </w:t>
      </w:r>
      <w:ins w:id="35" w:author="Pat.Malecha" w:date="2023-10-31T14:38:00Z">
        <w:r w:rsidR="006C23AB" w:rsidRPr="00692060">
          <w:t xml:space="preserve">Stark (2007) </w:t>
        </w:r>
      </w:ins>
      <w:r w:rsidRPr="00692060">
        <w:t xml:space="preserve">paper </w:t>
      </w:r>
      <w:del w:id="36" w:author="Pat.Malecha" w:date="2023-10-31T14:38:00Z">
        <w:r w:rsidRPr="00692060" w:rsidDel="006C23AB">
          <w:delText xml:space="preserve">Stark (2007) </w:delText>
        </w:r>
      </w:del>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w:t>
      </w:r>
      <w:r w:rsidRPr="00692060">
        <w:lastRenderedPageBreak/>
        <w:t>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r w:rsidRPr="00692060">
        <w:rPr>
          <w:rFonts w:cs="Tahoma"/>
          <w:color w:val="222222"/>
          <w:shd w:val="clear" w:color="auto" w:fill="FFFFFF"/>
        </w:rPr>
        <w:t xml:space="preserve">Echave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692060">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Pr="00692060">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w:t>
      </w:r>
      <w:r w:rsidRPr="00692060">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areas of the Gulf of Alaska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w:t>
      </w:r>
      <w:r w:rsidRPr="00692060">
        <w:lastRenderedPageBreak/>
        <w:t>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proofErr w:type="gramStart"/>
      <w:r w:rsidRPr="00692060">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w:t>
      </w:r>
      <w:proofErr w:type="gramEnd"/>
      <w:r w:rsidRPr="00692060">
        <w:rPr>
          <w:rFonts w:ascii="Times" w:hAnsi="Times" w:cs="Lucida Grande"/>
          <w:color w:val="000000"/>
        </w:rPr>
        <w:t xml:space="preserve"> By the criteria developed by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(2018) for marine heatwave </w:t>
      </w:r>
      <w:proofErr w:type="gramStart"/>
      <w:r w:rsidRPr="00692060">
        <w:rPr>
          <w:rFonts w:ascii="Times" w:hAnsi="Times" w:cs="Lucida Grande"/>
          <w:color w:val="000000"/>
        </w:rPr>
        <w:t>classification</w:t>
      </w:r>
      <w:proofErr w:type="gramEnd"/>
      <w:r w:rsidRPr="00692060">
        <w:rPr>
          <w:rFonts w:ascii="Times" w:hAnsi="Times" w:cs="Lucida Grande"/>
          <w:color w:val="000000"/>
        </w:rPr>
        <w:t xml:space="preserve">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w:t>
      </w:r>
      <w:r w:rsidRPr="00692060">
        <w:rPr>
          <w:rFonts w:ascii="Times" w:hAnsi="Times" w:cs="Lucida Grande"/>
          <w:color w:val="000000"/>
        </w:rPr>
        <w:lastRenderedPageBreak/>
        <w:t xml:space="preserve">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692060">
        <w:rPr>
          <w:rFonts w:ascii="Times" w:hAnsi="Times" w:cs="Lucida Grande"/>
          <w:color w:val="000000"/>
        </w:rPr>
        <w:t>1998</w:t>
      </w:r>
      <w:proofErr w:type="gramEnd"/>
      <w:r w:rsidRPr="00692060">
        <w:rPr>
          <w:rFonts w:ascii="Times" w:hAnsi="Times" w:cs="Lucida Grande"/>
          <w:color w:val="000000"/>
        </w:rPr>
        <w:t xml:space="preserve">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w:t>
      </w:r>
      <w:proofErr w:type="gramStart"/>
      <w:r w:rsidRPr="00692060">
        <w:rPr>
          <w:rFonts w:ascii="Times" w:hAnsi="Times" w:cs="Lucida Grande"/>
          <w:color w:val="000000"/>
        </w:rPr>
        <w:t>2006</w:t>
      </w:r>
      <w:proofErr w:type="gramEnd"/>
      <w:r w:rsidRPr="00692060">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lastRenderedPageBreak/>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maturity data available from the Stark (2007) study for the Gulf of Alaska.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6914CF2D" w:rsidR="000D1E54" w:rsidRPr="00692060" w:rsidRDefault="000D1E54" w:rsidP="000D1E54">
      <w:r w:rsidRPr="00692060">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Hulson et al. (2022). </w:t>
      </w:r>
      <w:r w:rsidR="002B35E8" w:rsidRPr="00692060">
        <w:t xml:space="preserve">A lognormal prior on </w:t>
      </w:r>
      <w:r w:rsidR="002B35E8" w:rsidRPr="00692060">
        <w:rPr>
          <w:i/>
        </w:rPr>
        <w:t>M</w:t>
      </w:r>
      <w:r w:rsidR="002B35E8" w:rsidRPr="00692060">
        <w:t xml:space="preserve"> of -0.81 (μ=0.44) with a standard deviation of 0.41 is used </w:t>
      </w:r>
      <w:r w:rsidR="002B35E8" w:rsidRPr="00692060">
        <w:lastRenderedPageBreak/>
        <w:t xml:space="preserve">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7D509C"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7D509C"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lastRenderedPageBreak/>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692060" w:rsidRDefault="00886241" w:rsidP="00886241">
      <w:pPr>
        <w:pStyle w:val="Heading3"/>
      </w:pPr>
      <w:r w:rsidRPr="00692060">
        <w:t>Ageing bias</w:t>
      </w:r>
    </w:p>
    <w:p w14:paraId="1F50E3B8" w14:textId="3D56052A" w:rsidR="000D1E54" w:rsidRPr="00692060" w:rsidRDefault="002C5C9A" w:rsidP="000D1E54">
      <w:r w:rsidRPr="00692060">
        <w:t>For M</w:t>
      </w:r>
      <w:r w:rsidR="00886241" w:rsidRPr="00692060">
        <w:t>odel</w:t>
      </w:r>
      <w:r w:rsidR="000D1E54" w:rsidRPr="00692060">
        <w:t xml:space="preserve"> </w:t>
      </w:r>
      <w:r w:rsidR="00886241" w:rsidRPr="00692060">
        <w:t>19.1</w:t>
      </w:r>
      <w:r w:rsidR="00C06BB3" w:rsidRPr="00692060">
        <w:t>b</w:t>
      </w:r>
      <w:r w:rsidR="00886241" w:rsidRPr="00692060">
        <w:t xml:space="preserve"> </w:t>
      </w:r>
      <w:r w:rsidR="000D1E54" w:rsidRPr="00692060">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Bottom trawl </w:t>
      </w:r>
      <w:r w:rsidRPr="00692060">
        <w:lastRenderedPageBreak/>
        <w:t>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was verified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 xml:space="preserve">tment decreased compared to 2022 for most </w:t>
      </w:r>
      <w:r w:rsidR="0069455F" w:rsidRPr="00692060">
        <w:lastRenderedPageBreak/>
        <w:t>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lastRenderedPageBreak/>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lastRenderedPageBreak/>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et al.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Amendment 56 to the GOA Groundfish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lastRenderedPageBreak/>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As subsequent years of data we</w:t>
      </w:r>
      <w:r w:rsidR="00027372" w:rsidRPr="00692060">
        <w:rPr>
          <w:color w:val="000000"/>
        </w:rPr>
        <w:t>re added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are added</w:t>
      </w:r>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is currently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have not been estimated in the model since 2014 (i.e., the last 8 year classes have been well below average). The current assessment couples these estimates of poor recruitment since 2014 with increased natural mortality during the recent marine heatwaves 2014-2016. Information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Gulf of Alaska Ecosystem Status Report (GOA ESR; </w:t>
      </w:r>
      <w:proofErr w:type="spellStart"/>
      <w:r w:rsidR="00097443" w:rsidRPr="00692060">
        <w:t>Ferriss</w:t>
      </w:r>
      <w:proofErr w:type="spellEnd"/>
      <w:r w:rsidR="004A13D7" w:rsidRPr="00692060">
        <w:t>, 2023</w:t>
      </w:r>
      <w:r w:rsidRPr="00692060">
        <w:t>)</w:t>
      </w:r>
      <w:proofErr w:type="gramEnd"/>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w:t>
      </w:r>
      <w:proofErr w:type="gramStart"/>
      <w:r w:rsidRPr="00692060">
        <w:t>average to average</w:t>
      </w:r>
      <w:proofErr w:type="gramEnd"/>
      <w:r w:rsidRPr="00692060">
        <w:t xml:space="preserv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w:t>
      </w:r>
      <w:proofErr w:type="gramStart"/>
      <w:r w:rsidR="004A13D7" w:rsidRPr="00692060">
        <w:rPr>
          <w:rFonts w:ascii="Times New Roman" w:hAnsi="Times New Roman"/>
          <w:sz w:val="22"/>
          <w:szCs w:val="22"/>
        </w:rPr>
        <w:t>impacting</w:t>
      </w:r>
      <w:proofErr w:type="gramEnd"/>
      <w:r w:rsidR="004A13D7" w:rsidRPr="00692060">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692060">
        <w:rPr>
          <w:rFonts w:ascii="Times New Roman" w:hAnsi="Times New Roman"/>
          <w:sz w:val="22"/>
          <w:szCs w:val="22"/>
        </w:rPr>
        <w:t>cod spawning</w:t>
      </w:r>
      <w:proofErr w:type="gramEnd"/>
      <w:r w:rsidR="004A13D7" w:rsidRPr="00692060">
        <w:rPr>
          <w:rFonts w:ascii="Times New Roman" w:hAnsi="Times New Roman"/>
          <w:sz w:val="22"/>
          <w:szCs w:val="22"/>
        </w:rPr>
        <w:t xml:space="preserve">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w:t>
      </w:r>
      <w:proofErr w:type="spellStart"/>
      <w:r w:rsidR="00BB0DB6" w:rsidRPr="00692060">
        <w:rPr>
          <w:color w:val="000000"/>
        </w:rPr>
        <w:t>euphausiids</w:t>
      </w:r>
      <w:proofErr w:type="spellEnd"/>
      <w:r w:rsidR="00BB0DB6" w:rsidRPr="00692060">
        <w:rPr>
          <w:color w:val="000000"/>
        </w:rPr>
        <w:t xml:space="preserve"> were above average across the GOA in the spring and summer, and large and small </w:t>
      </w:r>
      <w:proofErr w:type="spellStart"/>
      <w:r w:rsidR="00BB0DB6" w:rsidRPr="00692060">
        <w:rPr>
          <w:color w:val="000000"/>
        </w:rPr>
        <w:t>calanoid</w:t>
      </w:r>
      <w:proofErr w:type="spellEnd"/>
      <w:r w:rsidR="00BB0DB6" w:rsidRPr="00692060">
        <w:rPr>
          <w:color w:val="000000"/>
        </w:rPr>
        <w:t xml:space="preserve"> copepods varied in abundance spatially and temporally (Shelikof St., Kimmel 2023 and Appendix 2.1: Rogers; Seward Line, Hopcroft 2023; Icy St., Fergusson </w:t>
      </w:r>
      <w:r w:rsidR="00BA3DEC" w:rsidRPr="00692060">
        <w:rPr>
          <w:color w:val="000000"/>
        </w:rPr>
        <w:t xml:space="preserve">and </w:t>
      </w:r>
      <w:proofErr w:type="spellStart"/>
      <w:r w:rsidR="00BA3DEC" w:rsidRPr="00692060">
        <w:rPr>
          <w:color w:val="000000"/>
        </w:rPr>
        <w:t>Strasburger</w:t>
      </w:r>
      <w:proofErr w:type="spellEnd"/>
      <w:r w:rsidR="00BA3DEC" w:rsidRPr="00692060">
        <w:rPr>
          <w:color w:val="000000"/>
        </w:rPr>
        <w:t xml:space="preserve"> </w:t>
      </w:r>
      <w:r w:rsidR="00BB0DB6" w:rsidRPr="00692060">
        <w:rPr>
          <w:color w:val="000000"/>
        </w:rPr>
        <w:t xml:space="preserve">2023). </w:t>
      </w:r>
      <w:proofErr w:type="spellStart"/>
      <w:r w:rsidR="00BB0DB6" w:rsidRPr="00692060">
        <w:rPr>
          <w:color w:val="000000"/>
        </w:rPr>
        <w:t>Planktivorous</w:t>
      </w:r>
      <w:proofErr w:type="spellEnd"/>
      <w:r w:rsidR="00BB0DB6" w:rsidRPr="00692060">
        <w:rPr>
          <w:color w:val="000000"/>
        </w:rPr>
        <w:t xml:space="preserve">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w:t>
      </w:r>
      <w:proofErr w:type="spellStart"/>
      <w:r w:rsidR="00BB0DB6" w:rsidRPr="00692060">
        <w:rPr>
          <w:color w:val="000000"/>
        </w:rPr>
        <w:t>Litzow</w:t>
      </w:r>
      <w:proofErr w:type="spellEnd"/>
      <w:r w:rsidR="00BB0DB6" w:rsidRPr="00692060">
        <w:rPr>
          <w:color w:val="000000"/>
        </w:rPr>
        <w:t xml:space="preserve">), potentially tied to below average spring </w:t>
      </w:r>
      <w:proofErr w:type="spellStart"/>
      <w:r w:rsidR="00BB0DB6" w:rsidRPr="00692060">
        <w:rPr>
          <w:color w:val="000000"/>
        </w:rPr>
        <w:t>chl</w:t>
      </w:r>
      <w:proofErr w:type="spellEnd"/>
      <w:r w:rsidR="00BB0DB6" w:rsidRPr="00692060">
        <w:rPr>
          <w:color w:val="000000"/>
        </w:rPr>
        <w:t xml:space="preserve">-a biomass, a late peak spring bloom in the WGOA (Appendix 2.1: M. Callahan), and lower total spring zooplankton biomass (but above average </w:t>
      </w:r>
      <w:proofErr w:type="spellStart"/>
      <w:r w:rsidR="00BB0DB6" w:rsidRPr="00692060">
        <w:rPr>
          <w:color w:val="000000"/>
        </w:rPr>
        <w:t>euphausiid</w:t>
      </w:r>
      <w:proofErr w:type="spellEnd"/>
      <w:r w:rsidR="00BB0DB6" w:rsidRPr="00692060">
        <w:rPr>
          <w:color w:val="000000"/>
        </w:rPr>
        <w:t xml:space="preserve">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w:t>
      </w:r>
      <w:proofErr w:type="spellStart"/>
      <w:r w:rsidR="00BA3DEC" w:rsidRPr="00692060">
        <w:rPr>
          <w:color w:val="000000"/>
        </w:rPr>
        <w:t>Dressel</w:t>
      </w:r>
      <w:proofErr w:type="spellEnd"/>
      <w:r w:rsidR="00BB0DB6" w:rsidRPr="00692060">
        <w:rPr>
          <w:color w:val="000000"/>
        </w:rPr>
        <w:t xml:space="preserve"> 2023) and capelin populations are rebounding but perhaps only in their core areas (e.g., around Kodiak; Whelan 2023). Age-0 pollock had very low abundance (Shelikof St., Rogers </w:t>
      </w:r>
      <w:r w:rsidR="00097443" w:rsidRPr="00692060">
        <w:rPr>
          <w:color w:val="000000"/>
        </w:rPr>
        <w:t xml:space="preserve">and Porter </w:t>
      </w:r>
      <w:r w:rsidR="00BB0DB6" w:rsidRPr="00692060">
        <w:rPr>
          <w:color w:val="000000"/>
        </w:rPr>
        <w:t xml:space="preserve">2023). The reproductive success of </w:t>
      </w:r>
      <w:proofErr w:type="spellStart"/>
      <w:r w:rsidR="00BB0DB6" w:rsidRPr="00692060">
        <w:rPr>
          <w:color w:val="000000"/>
        </w:rPr>
        <w:t>piscivorous</w:t>
      </w:r>
      <w:proofErr w:type="spellEnd"/>
      <w:r w:rsidR="00BB0DB6" w:rsidRPr="00692060">
        <w:rPr>
          <w:color w:val="000000"/>
        </w:rPr>
        <w:t xml:space="preserve">, diving seabirds (e.g., common </w:t>
      </w:r>
      <w:proofErr w:type="spellStart"/>
      <w:r w:rsidR="00BB0DB6" w:rsidRPr="00692060">
        <w:rPr>
          <w:color w:val="000000"/>
        </w:rPr>
        <w:t>murres</w:t>
      </w:r>
      <w:proofErr w:type="spellEnd"/>
      <w:r w:rsidR="00BB0DB6" w:rsidRPr="00692060">
        <w:rPr>
          <w:color w:val="000000"/>
        </w:rPr>
        <w:t xml:space="preserve">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692060">
        <w:rPr>
          <w:color w:val="000000"/>
        </w:rPr>
        <w:lastRenderedPageBreak/>
        <w:t xml:space="preserve">(representing cannibalistic predation) </w:t>
      </w:r>
      <w:proofErr w:type="gramStart"/>
      <w:r w:rsidR="00BB0DB6" w:rsidRPr="00692060">
        <w:rPr>
          <w:color w:val="000000"/>
        </w:rPr>
        <w:t>are estimated</w:t>
      </w:r>
      <w:proofErr w:type="gramEnd"/>
      <w:r w:rsidR="00BB0DB6" w:rsidRPr="00692060">
        <w:rPr>
          <w:color w:val="000000"/>
        </w:rPr>
        <w:t xml:space="preserve"> at low biomass. In general, apex fish predators in the GOA are at relatively low abundances (includi</w:t>
      </w:r>
      <w:r w:rsidR="00BA3DEC" w:rsidRPr="00692060">
        <w:rPr>
          <w:color w:val="000000"/>
        </w:rPr>
        <w:t>ng cod and arrowtooth flounder, Appendix 2.1: Shotwell;</w:t>
      </w:r>
      <w:r w:rsidR="00BB0DB6" w:rsidRPr="00692060">
        <w:rPr>
          <w:color w:val="000000"/>
        </w:rPr>
        <w:t xml:space="preserve"> although sablefish are increasing in abundance</w:t>
      </w:r>
      <w:r w:rsidR="00BA3DEC" w:rsidRPr="00692060">
        <w:rPr>
          <w:color w:val="000000"/>
        </w:rPr>
        <w:t>, Goethel et al.</w:t>
      </w:r>
      <w:r w:rsidR="00BB0DB6" w:rsidRPr="00692060">
        <w:rPr>
          <w:color w:val="000000"/>
        </w:rPr>
        <w:t xml:space="preserve"> 2023, Whitehouse 2023). The population status of other potential predators </w:t>
      </w:r>
      <w:proofErr w:type="gramStart"/>
      <w:r w:rsidR="00BB0DB6" w:rsidRPr="00692060">
        <w:rPr>
          <w:color w:val="000000"/>
        </w:rPr>
        <w:t>is not well known</w:t>
      </w:r>
      <w:proofErr w:type="gramEnd"/>
      <w:r w:rsidR="00BB0DB6" w:rsidRPr="00692060">
        <w:rPr>
          <w:color w:val="000000"/>
        </w:rPr>
        <w:t xml:space="preserve"> (salmon shark, northern fur seals, harbor porpoises, various whale species, and tufted puffin). Potential competitors of </w:t>
      </w:r>
      <w:proofErr w:type="spellStart"/>
      <w:r w:rsidR="00BB0DB6" w:rsidRPr="00692060">
        <w:rPr>
          <w:color w:val="000000"/>
        </w:rPr>
        <w:t>planktivorous</w:t>
      </w:r>
      <w:proofErr w:type="spellEnd"/>
      <w:r w:rsidR="00BB0DB6" w:rsidRPr="00692060">
        <w:rPr>
          <w:color w:val="000000"/>
        </w:rPr>
        <w:t xml:space="preserve">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on of walleye pollock</w:t>
      </w:r>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However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S</w:t>
      </w:r>
      <w:r w:rsidR="00731F0F" w:rsidRPr="00692060">
        <w:t xml:space="preserve">tock </w:t>
      </w:r>
      <w:r w:rsidRPr="00692060">
        <w:t>S</w:t>
      </w:r>
      <w:r w:rsidR="00731F0F" w:rsidRPr="00692060">
        <w:t>ynthesis</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77777777" w:rsidR="00410D6D" w:rsidRPr="00692060" w:rsidRDefault="00410D6D" w:rsidP="00410D6D">
      <w:pPr>
        <w:ind w:left="360" w:hanging="360"/>
        <w:rPr>
          <w:b/>
        </w:rPr>
      </w:pPr>
      <w:r w:rsidRPr="00692060">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 xml:space="preserve">Continuation of age-0 juvenile surveys across the Western GOA and Central GOA will generate better estimates of growth and survival for juvenile cod in the stock assessment model. Expanding the temporal </w:t>
      </w:r>
      <w:r w:rsidRPr="00692060">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04AD2D5" w14:textId="77777777" w:rsidR="00470B95" w:rsidRPr="00692060" w:rsidRDefault="00470B95" w:rsidP="00470B95">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groundfish resources of the Gulf of Alaska, p. 173-296. North Pacific Fishery Management Council, 605 W. 4th Avenue Suite 306, Anchorage, AK 99501</w:t>
      </w:r>
    </w:p>
    <w:p w14:paraId="61871BBB" w14:textId="77777777" w:rsidR="00470B95" w:rsidRPr="00692060" w:rsidRDefault="00470B95" w:rsidP="00470B95">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173FB36C" w14:textId="77777777" w:rsidR="00470B95" w:rsidRPr="00692060" w:rsidRDefault="00470B95" w:rsidP="00470B95">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01D2EB96" w14:textId="77777777" w:rsidR="00470B95" w:rsidRPr="00692060" w:rsidRDefault="00470B95" w:rsidP="00470B95">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groundfish resources of the Gulf of Alaska, P. 175-324. North Pacific Fishery Management Council, 605 W. 4th Avenue Suite 306, Anchorage, AK 99501.</w:t>
      </w:r>
    </w:p>
    <w:p w14:paraId="13A4998F"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CA3C20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157E83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4474D6CE" w14:textId="77777777" w:rsidR="00470B95" w:rsidRPr="00692060" w:rsidRDefault="00470B95" w:rsidP="00470B95">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Shotwell,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51617F97" w14:textId="77777777" w:rsidR="00470B95" w:rsidRPr="00692060" w:rsidRDefault="00470B95" w:rsidP="00470B95">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468AD22" w14:textId="77777777" w:rsidR="00470B95" w:rsidRPr="00692060" w:rsidRDefault="00470B95" w:rsidP="00470B95">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5EC6ACB1" w14:textId="77777777" w:rsidR="00470B95" w:rsidRPr="00692060" w:rsidRDefault="00470B95" w:rsidP="00470B95">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 Press, Fairbanks, Alaska, 188.</w:t>
      </w:r>
    </w:p>
    <w:p w14:paraId="06DBFD1D" w14:textId="77777777" w:rsidR="00470B95" w:rsidRPr="00692060" w:rsidRDefault="00470B95" w:rsidP="00470B95">
      <w:pPr>
        <w:ind w:left="720" w:hanging="720"/>
      </w:pPr>
      <w:r w:rsidRPr="00692060">
        <w:rPr>
          <w:color w:val="000000"/>
          <w:shd w:val="clear" w:color="auto" w:fill="00FF00"/>
        </w:rPr>
        <w:t>Bond</w:t>
      </w:r>
      <w:r w:rsidRPr="00692060">
        <w:rPr>
          <w:color w:val="000000"/>
        </w:rPr>
        <w:t xml:space="preserve">, N. 2023. Seasonal Projections from the National Multi-Model Ensemble (NMME).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4089E9D9" w14:textId="77777777" w:rsidR="00470B95" w:rsidRPr="00692060" w:rsidRDefault="00470B95" w:rsidP="00470B95">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5DCF909" w14:textId="77777777" w:rsidR="00470B95" w:rsidRPr="00692060" w:rsidRDefault="00470B95" w:rsidP="00470B95">
      <w:pPr>
        <w:ind w:left="720" w:hanging="720"/>
      </w:pPr>
      <w:proofErr w:type="spellStart"/>
      <w:r w:rsidRPr="00692060">
        <w:t>Cahalan</w:t>
      </w:r>
      <w:proofErr w:type="spellEnd"/>
      <w:r w:rsidRPr="00692060">
        <w:t xml:space="preserve">, J., J. Gasper, and J. Mondragon. 2014. Catch sampling and estimation in the federal groundfish fisheries off Alaska, 2015 edition. U.S. Dep. </w:t>
      </w:r>
      <w:proofErr w:type="spellStart"/>
      <w:r w:rsidRPr="00692060">
        <w:t>Commer</w:t>
      </w:r>
      <w:proofErr w:type="spellEnd"/>
      <w:r w:rsidRPr="00692060">
        <w:t>., NOAA Tech. Memo. NMFS-AFSC-286, 46 p.</w:t>
      </w:r>
    </w:p>
    <w:p w14:paraId="094A8186" w14:textId="77777777" w:rsidR="00470B95" w:rsidRPr="00692060" w:rsidRDefault="00470B95" w:rsidP="00470B95">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0A57AE73" w14:textId="77777777" w:rsidR="00470B95" w:rsidRPr="00692060" w:rsidRDefault="00470B95" w:rsidP="00470B95">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r w:rsidRPr="00692060">
        <w:rPr>
          <w:i/>
        </w:rPr>
        <w:t>Gadus macrocephalus</w:t>
      </w:r>
      <w:r w:rsidRPr="00692060">
        <w:t>): limited effective dispersal in the northeastern Pacific Ocean. Canadian Journal of Fisheries and Aquatic Sciences, 66(1), pp.153-166.</w:t>
      </w:r>
    </w:p>
    <w:p w14:paraId="60CC312A" w14:textId="77777777" w:rsidR="00470B95" w:rsidRPr="00692060" w:rsidRDefault="00470B95" w:rsidP="00470B95">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r w:rsidRPr="00692060">
        <w:rPr>
          <w:i/>
          <w:color w:val="000000"/>
        </w:rPr>
        <w:t>Gadus macrocephalus</w:t>
      </w:r>
      <w:r w:rsidRPr="00692060">
        <w:rPr>
          <w:color w:val="000000"/>
        </w:rPr>
        <w:t>). Evolutionary applications, 11(8), pp.1448-1464.</w:t>
      </w:r>
    </w:p>
    <w:p w14:paraId="14870BBA" w14:textId="77777777" w:rsidR="00470B95" w:rsidRPr="00692060" w:rsidRDefault="00470B95" w:rsidP="00470B95">
      <w:pPr>
        <w:ind w:left="720" w:hanging="720"/>
        <w:rPr>
          <w:color w:val="000000"/>
        </w:rPr>
      </w:pPr>
      <w:r w:rsidRPr="00692060">
        <w:rPr>
          <w:color w:val="000000"/>
          <w:shd w:val="clear" w:color="auto" w:fill="00FF00"/>
        </w:rPr>
        <w:t>Drummond</w:t>
      </w:r>
      <w:r w:rsidRPr="00692060">
        <w:rPr>
          <w:color w:val="000000"/>
        </w:rPr>
        <w:t xml:space="preserve">, B., Kettle, A. and Renner, H. 2023. Seabird synthesis: Alaska Maritime National Wildlife Refuge data.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1BD98E87" w14:textId="77777777" w:rsidR="00470B95" w:rsidRPr="00692060" w:rsidRDefault="00470B95" w:rsidP="00470B95">
      <w:pPr>
        <w:ind w:left="720" w:hanging="720"/>
      </w:pPr>
      <w:r w:rsidRPr="00692060">
        <w:rPr>
          <w:rFonts w:cs="Tahoma"/>
          <w:color w:val="222222"/>
          <w:shd w:val="clear" w:color="auto" w:fill="FFFFFF"/>
        </w:rPr>
        <w:t xml:space="preserve">Echave,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r w:rsidRPr="00692060">
        <w:rPr>
          <w:rFonts w:cs="Tahoma"/>
          <w:i/>
          <w:color w:val="222222"/>
          <w:shd w:val="clear" w:color="auto" w:fill="FFFFFF"/>
        </w:rPr>
        <w:t>Anoplopoma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043D8E1D" w14:textId="77777777" w:rsidR="00470B95" w:rsidRPr="00692060" w:rsidRDefault="00470B95" w:rsidP="00470B95">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Groundfish and Halibut Observer Program. U.S. Dep. </w:t>
      </w:r>
      <w:proofErr w:type="spellStart"/>
      <w:r w:rsidRPr="00692060">
        <w:t>Commer</w:t>
      </w:r>
      <w:proofErr w:type="spellEnd"/>
      <w:r w:rsidRPr="00692060">
        <w:t>., NOAA Tech. Memo. NMFS-AFSC-358, 75 p.</w:t>
      </w:r>
    </w:p>
    <w:p w14:paraId="4881A36F" w14:textId="77777777" w:rsidR="00470B95" w:rsidRPr="00692060" w:rsidRDefault="00470B95" w:rsidP="00470B95">
      <w:pPr>
        <w:ind w:left="720" w:hanging="720"/>
        <w:rPr>
          <w:color w:val="000000"/>
        </w:rPr>
      </w:pPr>
      <w:r w:rsidRPr="00692060">
        <w:rPr>
          <w:color w:val="000000"/>
          <w:shd w:val="clear" w:color="auto" w:fill="00FF00"/>
        </w:rPr>
        <w:t>Fergusson</w:t>
      </w:r>
      <w:r w:rsidRPr="00692060">
        <w:rPr>
          <w:color w:val="000000"/>
        </w:rPr>
        <w:t xml:space="preserve">, E. and </w:t>
      </w:r>
      <w:proofErr w:type="spellStart"/>
      <w:r w:rsidRPr="00692060">
        <w:rPr>
          <w:color w:val="000000"/>
        </w:rPr>
        <w:t>Strasburger</w:t>
      </w:r>
      <w:proofErr w:type="spellEnd"/>
      <w:r w:rsidRPr="00692060">
        <w:rPr>
          <w:color w:val="000000"/>
        </w:rPr>
        <w:t xml:space="preserve">, W. 2023. Long-term trends in zooplankton densities in Icy Strait, Southeast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3067BC4E" w14:textId="77777777" w:rsidR="00470B95" w:rsidRPr="00692060" w:rsidRDefault="00470B95" w:rsidP="00470B95">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16AFD428" w14:textId="77777777" w:rsidR="00470B95" w:rsidRPr="00692060" w:rsidRDefault="00470B95" w:rsidP="00470B95">
      <w:pPr>
        <w:ind w:left="720" w:hanging="720"/>
      </w:pPr>
      <w:r w:rsidRPr="00692060">
        <w:rPr>
          <w:color w:val="000000"/>
          <w:shd w:val="clear" w:color="auto" w:fill="00FF00"/>
        </w:rPr>
        <w:lastRenderedPageBreak/>
        <w:t>Goethel</w:t>
      </w:r>
      <w:r w:rsidRPr="00692060">
        <w:rPr>
          <w:color w:val="000000"/>
        </w:rPr>
        <w:t xml:space="preserve">, D., </w:t>
      </w:r>
      <w:proofErr w:type="spellStart"/>
      <w:r w:rsidRPr="00692060">
        <w:rPr>
          <w:color w:val="000000"/>
        </w:rPr>
        <w:t>Rodgveller</w:t>
      </w:r>
      <w:proofErr w:type="spellEnd"/>
      <w:r w:rsidRPr="00692060">
        <w:rPr>
          <w:color w:val="000000"/>
        </w:rPr>
        <w:t xml:space="preserve">, C.J., Echave, K.B., Shotwell, K., Siwicke, K., </w:t>
      </w:r>
      <w:proofErr w:type="spellStart"/>
      <w:r w:rsidRPr="00692060">
        <w:rPr>
          <w:color w:val="000000"/>
        </w:rPr>
        <w:t>Hanselman</w:t>
      </w:r>
      <w:proofErr w:type="spellEnd"/>
      <w:r w:rsidRPr="00692060">
        <w:rPr>
          <w:color w:val="000000"/>
        </w:rPr>
        <w:t>, D., Malecha, P.W., Cheng, M., Williams, M., Omori, K., Lunsford, C.R. 2023. Assessment of the sablefish stock in Alaska. In Stock assessment and fishery evaluation report for the groundfish resources of the Gulf of Alaska, North Pacific Fishery Management Council, 1007 West Third, Suite 400, Anchorage, Alaska 99501.</w:t>
      </w:r>
    </w:p>
    <w:p w14:paraId="726AB182" w14:textId="77777777" w:rsidR="00470B95" w:rsidRPr="00692060" w:rsidRDefault="00470B95" w:rsidP="00470B95">
      <w:pPr>
        <w:ind w:left="720" w:hanging="720"/>
        <w:rPr>
          <w:color w:val="000000"/>
        </w:rPr>
      </w:pPr>
      <w:r w:rsidRPr="00692060">
        <w:rPr>
          <w:color w:val="000000"/>
          <w:shd w:val="clear" w:color="auto" w:fill="00FF00"/>
        </w:rPr>
        <w:t>Hebert</w:t>
      </w:r>
      <w:r w:rsidRPr="00692060">
        <w:rPr>
          <w:color w:val="000000"/>
        </w:rPr>
        <w:t xml:space="preserve">, K., </w:t>
      </w:r>
      <w:proofErr w:type="spellStart"/>
      <w:r w:rsidRPr="00692060">
        <w:rPr>
          <w:color w:val="000000"/>
        </w:rPr>
        <w:t>Dressel</w:t>
      </w:r>
      <w:proofErr w:type="spellEnd"/>
      <w:r w:rsidRPr="00692060">
        <w:rPr>
          <w:color w:val="000000"/>
        </w:rPr>
        <w:t xml:space="preserve">, S. 2023. Southeastern Alaska Herring.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0228C429" w14:textId="77777777" w:rsidR="00470B95" w:rsidRPr="00692060" w:rsidRDefault="00470B95" w:rsidP="00470B95">
      <w:pPr>
        <w:ind w:left="720" w:hanging="720"/>
      </w:pPr>
      <w:proofErr w:type="spellStart"/>
      <w:r w:rsidRPr="00692060">
        <w:t>Hobday</w:t>
      </w:r>
      <w:proofErr w:type="spellEnd"/>
      <w:r w:rsidRPr="00692060">
        <w:t xml:space="preserve">,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70FA1D27" w14:textId="77777777" w:rsidR="00470B95" w:rsidRPr="00692060" w:rsidRDefault="00470B95" w:rsidP="00470B95">
      <w:pPr>
        <w:ind w:left="720" w:hanging="720"/>
        <w:rPr>
          <w:rFonts w:ascii="Times" w:hAnsi="Times" w:cs="Lucida Grande"/>
          <w:color w:val="000000"/>
        </w:rPr>
      </w:pP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463D4D38" w14:textId="77777777" w:rsidR="00470B95" w:rsidRPr="00692060" w:rsidRDefault="00470B95" w:rsidP="00470B95">
      <w:pPr>
        <w:ind w:left="720" w:hanging="720"/>
        <w:rPr>
          <w:rFonts w:ascii="Times" w:hAnsi="Times" w:cs="Lucida Grande"/>
          <w:color w:val="000000"/>
        </w:rPr>
      </w:pPr>
      <w:r w:rsidRPr="00692060">
        <w:rPr>
          <w:color w:val="000000"/>
          <w:shd w:val="clear" w:color="auto" w:fill="00FF00"/>
        </w:rPr>
        <w:t>Hopcroft</w:t>
      </w:r>
      <w:r w:rsidRPr="00692060">
        <w:rPr>
          <w:color w:val="000000"/>
        </w:rPr>
        <w:t xml:space="preserve">, R. 2023. Seward Line: Large Copepod &amp; </w:t>
      </w:r>
      <w:proofErr w:type="spellStart"/>
      <w:r w:rsidRPr="00692060">
        <w:rPr>
          <w:color w:val="000000"/>
        </w:rPr>
        <w:t>Euphausiid</w:t>
      </w:r>
      <w:proofErr w:type="spellEnd"/>
      <w:r w:rsidRPr="00692060">
        <w:rPr>
          <w:color w:val="000000"/>
        </w:rPr>
        <w:t xml:space="preserve"> Biomass.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38C8250D" w14:textId="77777777" w:rsidR="00470B95" w:rsidRPr="00692060" w:rsidRDefault="00470B95" w:rsidP="00470B95">
      <w:pPr>
        <w:ind w:left="720" w:hanging="720"/>
      </w:pPr>
      <w:r w:rsidRPr="00692060">
        <w:t xml:space="preserve">Hulson,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7142370A" w14:textId="77777777" w:rsidR="00470B95" w:rsidRPr="00692060" w:rsidRDefault="00470B95" w:rsidP="00470B95">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r w:rsidRPr="00692060">
        <w:rPr>
          <w:i/>
        </w:rPr>
        <w:t>Gadus macrocephalus</w:t>
      </w:r>
      <w:r w:rsidRPr="00692060">
        <w:t>) using high-resolution stable oxygen isotope (δ 18O) chronologies in otoliths. Fisheries research, 185, pp.43-53.</w:t>
      </w:r>
    </w:p>
    <w:p w14:paraId="14467A3D" w14:textId="77777777" w:rsidR="00470B95" w:rsidRPr="00692060" w:rsidRDefault="00470B95" w:rsidP="00470B95">
      <w:pPr>
        <w:ind w:left="720" w:hanging="720"/>
      </w:pPr>
      <w:r w:rsidRPr="00692060">
        <w:rPr>
          <w:rFonts w:ascii="Cambria" w:hAnsi="Cambria"/>
          <w:color w:val="000000"/>
          <w:shd w:val="clear" w:color="auto" w:fill="00FF00"/>
        </w:rPr>
        <w:t>Kimmel</w:t>
      </w:r>
      <w:r w:rsidRPr="00692060">
        <w:rPr>
          <w:rFonts w:ascii="Cambria" w:hAnsi="Cambria"/>
          <w:color w:val="000000"/>
        </w:rPr>
        <w:t xml:space="preserve">, D., </w:t>
      </w:r>
      <w:proofErr w:type="spellStart"/>
      <w:r w:rsidRPr="00692060">
        <w:rPr>
          <w:rFonts w:ascii="Cambria" w:hAnsi="Cambria"/>
          <w:color w:val="000000"/>
        </w:rPr>
        <w:t>Axler</w:t>
      </w:r>
      <w:proofErr w:type="spellEnd"/>
      <w:r w:rsidRPr="00692060">
        <w:rPr>
          <w:rFonts w:ascii="Cambria" w:hAnsi="Cambria"/>
          <w:color w:val="000000"/>
        </w:rPr>
        <w:t xml:space="preserve">, K., Cormack, B., </w:t>
      </w:r>
      <w:proofErr w:type="spellStart"/>
      <w:r w:rsidRPr="00692060">
        <w:rPr>
          <w:rFonts w:ascii="Cambria" w:hAnsi="Cambria"/>
          <w:color w:val="000000"/>
        </w:rPr>
        <w:t>Crouser</w:t>
      </w:r>
      <w:proofErr w:type="spellEnd"/>
      <w:r w:rsidRPr="00692060">
        <w:rPr>
          <w:rFonts w:ascii="Cambria" w:hAnsi="Cambria"/>
          <w:color w:val="000000"/>
        </w:rPr>
        <w:t xml:space="preserve">, D., </w:t>
      </w:r>
      <w:proofErr w:type="spellStart"/>
      <w:r w:rsidRPr="00692060">
        <w:rPr>
          <w:rFonts w:ascii="Cambria" w:hAnsi="Cambria"/>
          <w:color w:val="000000"/>
        </w:rPr>
        <w:t>Fennie</w:t>
      </w:r>
      <w:proofErr w:type="spellEnd"/>
      <w:r w:rsidRPr="00692060">
        <w:rPr>
          <w:rFonts w:ascii="Cambria" w:hAnsi="Cambria"/>
          <w:color w:val="000000"/>
        </w:rPr>
        <w:t xml:space="preserve">, W., </w:t>
      </w:r>
      <w:proofErr w:type="spellStart"/>
      <w:r w:rsidRPr="00692060">
        <w:rPr>
          <w:rFonts w:ascii="Cambria" w:hAnsi="Cambria"/>
          <w:color w:val="000000"/>
        </w:rPr>
        <w:t>Keister</w:t>
      </w:r>
      <w:proofErr w:type="spellEnd"/>
      <w:r w:rsidRPr="00692060">
        <w:rPr>
          <w:rFonts w:ascii="Cambria" w:hAnsi="Cambria"/>
          <w:color w:val="000000"/>
        </w:rPr>
        <w:t xml:space="preserve">, J., Lamb, J., </w:t>
      </w:r>
      <w:proofErr w:type="spellStart"/>
      <w:r w:rsidRPr="00692060">
        <w:rPr>
          <w:rFonts w:ascii="Cambria" w:hAnsi="Cambria"/>
          <w:color w:val="000000"/>
        </w:rPr>
        <w:t>Pinger</w:t>
      </w:r>
      <w:proofErr w:type="spellEnd"/>
      <w:r w:rsidRPr="00692060">
        <w:rPr>
          <w:rFonts w:ascii="Cambria" w:hAnsi="Cambria"/>
          <w:color w:val="000000"/>
        </w:rPr>
        <w:t xml:space="preserve">, C., Rogers, L., and </w:t>
      </w:r>
      <w:proofErr w:type="spellStart"/>
      <w:r w:rsidRPr="00692060">
        <w:rPr>
          <w:rFonts w:ascii="Cambria" w:hAnsi="Cambria"/>
          <w:color w:val="000000"/>
        </w:rPr>
        <w:t>Suryan</w:t>
      </w:r>
      <w:proofErr w:type="spellEnd"/>
      <w:r w:rsidRPr="00692060">
        <w:rPr>
          <w:color w:val="000000"/>
        </w:rPr>
        <w:t xml:space="preserve">, R. 2023. Current and Historical Trends for Zooplankton in the Western Gulf of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6ECC3685" w14:textId="77777777" w:rsidR="00470B95" w:rsidRPr="00692060" w:rsidRDefault="00470B95" w:rsidP="00470B95">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2B548DA5" w14:textId="77777777" w:rsidR="00470B95" w:rsidRPr="00692060" w:rsidRDefault="00470B95" w:rsidP="00470B95">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65CABA32" w14:textId="77777777" w:rsidR="00470B95" w:rsidRPr="00692060" w:rsidRDefault="00470B95" w:rsidP="00470B95">
      <w:pPr>
        <w:ind w:left="720" w:hanging="720"/>
        <w:rPr>
          <w:color w:val="000000"/>
        </w:rPr>
      </w:pPr>
      <w:proofErr w:type="spellStart"/>
      <w:r w:rsidRPr="00692060">
        <w:rPr>
          <w:color w:val="000000"/>
          <w:shd w:val="clear" w:color="auto" w:fill="00FF00"/>
        </w:rPr>
        <w:t>Lemagie</w:t>
      </w:r>
      <w:proofErr w:type="spellEnd"/>
      <w:r w:rsidRPr="00692060">
        <w:rPr>
          <w:color w:val="000000"/>
        </w:rPr>
        <w:t xml:space="preserve">, E. and M.W. Callahan. 2023. Ocean temperature synthesis: Satellite Data and Marine Heat Waves.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2D560667" w14:textId="77777777" w:rsidR="00470B95" w:rsidRPr="00692060" w:rsidRDefault="00470B95" w:rsidP="00470B95">
      <w:pPr>
        <w:ind w:left="720" w:hanging="720"/>
      </w:pPr>
      <w:proofErr w:type="spellStart"/>
      <w:r w:rsidRPr="00692060">
        <w:lastRenderedPageBreak/>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58406905" w14:textId="77777777" w:rsidR="00470B95" w:rsidRPr="00692060" w:rsidRDefault="00470B95" w:rsidP="00470B95">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3A09C939" w14:textId="77777777" w:rsidR="00470B95" w:rsidRPr="00692060" w:rsidRDefault="00470B95" w:rsidP="00470B95">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24795278" w14:textId="77777777" w:rsidR="00470B95" w:rsidRPr="00692060" w:rsidRDefault="00470B95" w:rsidP="00470B95">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5D5D995D"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AD16178" w14:textId="77777777" w:rsidR="00470B95" w:rsidRPr="00692060" w:rsidRDefault="00470B95" w:rsidP="00470B95">
      <w:pPr>
        <w:ind w:left="720" w:hanging="720"/>
      </w:pPr>
      <w:r w:rsidRPr="00692060">
        <w:t xml:space="preserve">Nichols, N. W., P. Converse, and K. Phillips. 2015. Annual management report for groundfish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7D952CE1" w14:textId="77777777" w:rsidR="00470B95" w:rsidRPr="00692060" w:rsidRDefault="00470B95" w:rsidP="00470B95">
      <w:pPr>
        <w:ind w:left="720" w:hanging="720"/>
      </w:pPr>
      <w:r w:rsidRPr="00692060">
        <w:t>R Core Team. 2022. R: A language and environment for statistical computing. R Foundation for Statistical Computing, Vienna, Austria.</w:t>
      </w:r>
    </w:p>
    <w:p w14:paraId="5EE7B058" w14:textId="77777777" w:rsidR="00470B95" w:rsidRPr="00692060" w:rsidRDefault="00470B95" w:rsidP="00470B95">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7964FC81" w14:textId="77777777" w:rsidR="00470B95" w:rsidRPr="00692060" w:rsidRDefault="00470B95" w:rsidP="00470B95">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37C737" w14:textId="77777777" w:rsidR="00470B95" w:rsidRPr="00692060" w:rsidRDefault="00470B95" w:rsidP="00470B95">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r w:rsidRPr="00692060">
        <w:rPr>
          <w:i/>
        </w:rPr>
        <w:t>Gadus morhua</w:t>
      </w:r>
      <w:r w:rsidRPr="00692060">
        <w:t>) declined. Canadian Journal of Fisheries and Aquatic Sciences, 56(S1), pp.118-127.</w:t>
      </w:r>
    </w:p>
    <w:p w14:paraId="20E2679E" w14:textId="77777777" w:rsidR="00470B95" w:rsidRPr="00692060" w:rsidRDefault="00470B95" w:rsidP="00470B95">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r w:rsidRPr="00692060">
        <w:rPr>
          <w:i/>
        </w:rPr>
        <w:t>Anoplopoma fimbria</w:t>
      </w:r>
      <w:r w:rsidRPr="00692060">
        <w:t xml:space="preserve">, in southeast Alaska. U.S. Dep. </w:t>
      </w:r>
      <w:proofErr w:type="spellStart"/>
      <w:r w:rsidRPr="00692060">
        <w:t>Commer</w:t>
      </w:r>
      <w:proofErr w:type="spellEnd"/>
      <w:r w:rsidRPr="00692060">
        <w:t>., NOAA Technical Report NMFS, vol. 130, pp. 45– 54.</w:t>
      </w:r>
    </w:p>
    <w:p w14:paraId="28ADDBB0" w14:textId="77777777" w:rsidR="00470B95" w:rsidRPr="00692060" w:rsidRDefault="00470B95" w:rsidP="00470B95">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0D1A6C3" w14:textId="77777777" w:rsidR="00470B95" w:rsidRPr="00692060" w:rsidRDefault="00470B95" w:rsidP="00470B95">
      <w:pPr>
        <w:ind w:left="720" w:hanging="720"/>
      </w:pPr>
      <w:r w:rsidRPr="00692060">
        <w:t>Sasaki, T. 1985. Studies on the sablefish resources in the North Pacific Ocean. Bulletin 22, (1-108), Far Seas Fishery Laboratory. Shimizu, 424, Japan.</w:t>
      </w:r>
    </w:p>
    <w:p w14:paraId="75F746AD" w14:textId="77777777" w:rsidR="00470B95" w:rsidRPr="00692060" w:rsidRDefault="00470B95" w:rsidP="00470B95">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A5F51C3" w14:textId="77777777" w:rsidR="00470B95" w:rsidRPr="00692060" w:rsidRDefault="00470B95" w:rsidP="00470B95">
      <w:pPr>
        <w:ind w:left="720" w:hanging="720"/>
      </w:pPr>
      <w:r w:rsidRPr="00692060">
        <w:lastRenderedPageBreak/>
        <w:t>Shimada, A. M., and D. K. Kimura. 1994. Seasonal movements of Pacific cod (</w:t>
      </w:r>
      <w:r w:rsidRPr="00692060">
        <w:rPr>
          <w:i/>
          <w:iCs/>
        </w:rPr>
        <w:t>Gadus macrocephalus</w:t>
      </w:r>
      <w:r w:rsidRPr="00692060">
        <w:t xml:space="preserve">) in the eastern Bering Sea and adjacent waters based on tag-recapture data. U.S. Natl. Mar. Fish. Serv., Fish. Bull. </w:t>
      </w:r>
      <w:proofErr w:type="gramStart"/>
      <w:r w:rsidRPr="00692060">
        <w:t>92</w:t>
      </w:r>
      <w:proofErr w:type="gramEnd"/>
      <w:r w:rsidRPr="00692060">
        <w:t>:800-816.</w:t>
      </w:r>
    </w:p>
    <w:p w14:paraId="25D06382" w14:textId="77777777" w:rsidR="00470B95" w:rsidRPr="00692060" w:rsidRDefault="00470B95" w:rsidP="00470B95">
      <w:pPr>
        <w:ind w:left="720" w:hanging="720"/>
      </w:pPr>
      <w:r w:rsidRPr="00692060">
        <w:t xml:space="preserve">Sigler, M. F. and J. T. Fujioka. 1988. Evaluation of variability in sablefish, </w:t>
      </w:r>
      <w:r w:rsidRPr="00692060">
        <w:rPr>
          <w:i/>
        </w:rPr>
        <w:t>Anoplopoma fimbria</w:t>
      </w:r>
      <w:r w:rsidRPr="00692060">
        <w:t>, abundance indices in the Gulf of Alaska using the bootstrap method. Fish. Bull. 86: 445-452.</w:t>
      </w:r>
    </w:p>
    <w:p w14:paraId="46863882" w14:textId="77777777" w:rsidR="00470B95" w:rsidRPr="00692060" w:rsidRDefault="00470B95" w:rsidP="00470B95">
      <w:pPr>
        <w:ind w:left="720" w:hanging="720"/>
      </w:pPr>
      <w:r w:rsidRPr="00692060">
        <w:t>Sigler, M. F., and H. H. Zenger. 1989. Assessment of Gulf of Alaska sablefish and other groundfish based on the domestic longline survey, 1987. NOAA Tech. Memo. NMFS F/NWC-169.</w:t>
      </w:r>
    </w:p>
    <w:p w14:paraId="2632BB9B" w14:textId="77777777" w:rsidR="00470B95" w:rsidRPr="00692060" w:rsidRDefault="00470B95" w:rsidP="00470B95">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0353DDC3" w14:textId="77777777" w:rsidR="00470B95" w:rsidRPr="00692060" w:rsidRDefault="00470B95" w:rsidP="00470B95">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groundfish: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436F3B03" w14:textId="77777777" w:rsidR="00470B95" w:rsidRPr="00692060" w:rsidRDefault="00470B95" w:rsidP="00470B95">
      <w:pPr>
        <w:ind w:left="720" w:hanging="720"/>
      </w:pPr>
      <w:r w:rsidRPr="00692060">
        <w:t>Spies, I., 2012. Landscape genetics reveals population subdivision in Bering Sea and Aleutian Islands Pacific cod. Transactions of the American Fisheries Society, 141(6), pp.1557-1573.</w:t>
      </w:r>
    </w:p>
    <w:p w14:paraId="1D37AC46" w14:textId="77777777" w:rsidR="00470B95" w:rsidRPr="00692060" w:rsidRDefault="00470B95" w:rsidP="00470B95">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W. Larson, and L. Hauser. 2021. Evidence for selection in spatially distinct patterns of a putative zona pellucida gene in Pacific cod, and implications for management. Ecology and Evolution, 11(23): 16661-16679.</w:t>
      </w:r>
    </w:p>
    <w:p w14:paraId="7BD8BD29" w14:textId="77777777" w:rsidR="00470B95" w:rsidRPr="00692060" w:rsidRDefault="00470B95" w:rsidP="00470B95">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r w:rsidRPr="00692060">
        <w:rPr>
          <w:i/>
        </w:rPr>
        <w:t>Gadus macrocephalus</w:t>
      </w:r>
      <w:r w:rsidRPr="00692060">
        <w:t xml:space="preserve">) in the Gulf of Alaska and Bering Sea. Fish. Bull. </w:t>
      </w:r>
      <w:proofErr w:type="gramStart"/>
      <w:r w:rsidRPr="00692060">
        <w:t>105</w:t>
      </w:r>
      <w:proofErr w:type="gramEnd"/>
      <w:r w:rsidRPr="00692060">
        <w:t>:396–407.</w:t>
      </w:r>
    </w:p>
    <w:p w14:paraId="44DDD5E4" w14:textId="77777777" w:rsidR="00470B95" w:rsidRPr="00692060" w:rsidRDefault="00470B95" w:rsidP="00470B95">
      <w:pPr>
        <w:ind w:left="720" w:hanging="720"/>
      </w:pPr>
      <w:r w:rsidRPr="00692060">
        <w:t xml:space="preserve">Stauffer, </w:t>
      </w:r>
      <w:proofErr w:type="gramStart"/>
      <w:r w:rsidRPr="00692060">
        <w:t>G..</w:t>
      </w:r>
      <w:proofErr w:type="gramEnd"/>
      <w:r w:rsidRPr="00692060">
        <w:t xml:space="preserve"> 2004. NOAA protocols for groundfish bottom trawl surveys of the Nation’s fishery resources. U.S. Dep. </w:t>
      </w:r>
      <w:proofErr w:type="spellStart"/>
      <w:r w:rsidRPr="00692060">
        <w:t>Commer</w:t>
      </w:r>
      <w:proofErr w:type="spellEnd"/>
      <w:r w:rsidRPr="00692060">
        <w:t xml:space="preserve">., NOAA Tech. Memo. NMFS-F/SPO-65, 205 p. </w:t>
      </w:r>
    </w:p>
    <w:p w14:paraId="0D635962" w14:textId="77777777" w:rsidR="00470B95" w:rsidRPr="00692060" w:rsidRDefault="00470B95" w:rsidP="00470B95">
      <w:pPr>
        <w:ind w:left="720" w:hanging="720"/>
      </w:pPr>
      <w:r w:rsidRPr="00692060">
        <w:t xml:space="preserve">Sullivan, J., C. </w:t>
      </w:r>
      <w:proofErr w:type="spellStart"/>
      <w:r w:rsidRPr="00692060">
        <w:t>Monnahan</w:t>
      </w:r>
      <w:proofErr w:type="spellEnd"/>
      <w:r w:rsidRPr="00692060">
        <w:t xml:space="preserve">, P. Hulson, J. </w:t>
      </w:r>
      <w:proofErr w:type="spellStart"/>
      <w:r w:rsidRPr="00692060">
        <w:t>Ianelli</w:t>
      </w:r>
      <w:proofErr w:type="spellEnd"/>
      <w:r w:rsidRPr="00692060">
        <w:t xml:space="preserve">, J. Thorson, and A. </w:t>
      </w:r>
      <w:proofErr w:type="spellStart"/>
      <w:r w:rsidRPr="00692060">
        <w:t>Havron</w:t>
      </w:r>
      <w:proofErr w:type="spellEnd"/>
      <w:r w:rsidRPr="00692060">
        <w:t>. 2022. REMA: a consensus version of the random effects model for ABC apportionment and Tier 4/5 assessments. Plan Team Report, Joint Groundfish Plan Teams, North Pacific Fishery Management Council. 605 W 4th Ave, Suite 306 Anchorage, AK 99501. </w:t>
      </w:r>
    </w:p>
    <w:p w14:paraId="3768B801" w14:textId="77777777" w:rsidR="00470B95" w:rsidRPr="00692060" w:rsidRDefault="00470B95" w:rsidP="00470B95">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4767C911" w14:textId="77777777" w:rsidR="00470B95" w:rsidRPr="00692060" w:rsidRDefault="00470B95" w:rsidP="00470B95">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3996EAF" w14:textId="77777777" w:rsidR="00470B95" w:rsidRPr="00692060" w:rsidRDefault="00470B95" w:rsidP="00470B95">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603823C9" w14:textId="77777777" w:rsidR="00470B95" w:rsidRPr="00692060" w:rsidRDefault="00470B95" w:rsidP="00470B95">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xml:space="preserve">, sockeye, and pink salmon from Auke Creek, Southeast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4C1CBBB" w14:textId="77777777" w:rsidR="00470B95" w:rsidRPr="00692060" w:rsidRDefault="00470B95" w:rsidP="00470B95">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79B1AC7B" w14:textId="77777777" w:rsidR="00470B95" w:rsidRPr="00692060" w:rsidRDefault="00470B95" w:rsidP="00470B95">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r w:rsidRPr="00692060">
        <w:rPr>
          <w:i/>
        </w:rPr>
        <w:t>Gadus macrocephalus</w:t>
      </w:r>
      <w:r w:rsidRPr="00692060">
        <w:t xml:space="preserve">) in the North Pacific Ocean over </w:t>
      </w:r>
      <w:proofErr w:type="gramStart"/>
      <w:r w:rsidRPr="00692060">
        <w:t>6</w:t>
      </w:r>
      <w:proofErr w:type="gramEnd"/>
      <w:r w:rsidRPr="00692060">
        <w:t xml:space="preserve"> millennia. Quaternary Research, pp.1-21.</w:t>
      </w:r>
    </w:p>
    <w:p w14:paraId="3032EBF0" w14:textId="77777777" w:rsidR="00470B95" w:rsidRPr="00692060" w:rsidRDefault="00470B95" w:rsidP="00470B95">
      <w:pPr>
        <w:ind w:left="720" w:hanging="720"/>
      </w:pPr>
      <w:r w:rsidRPr="00692060">
        <w:rPr>
          <w:color w:val="000000"/>
          <w:shd w:val="clear" w:color="auto" w:fill="00FF00"/>
        </w:rPr>
        <w:t>Whelan</w:t>
      </w:r>
      <w:r w:rsidRPr="00692060">
        <w:rPr>
          <w:color w:val="000000"/>
        </w:rPr>
        <w:t xml:space="preserve">, S., Hatch, S.A., </w:t>
      </w:r>
      <w:proofErr w:type="spellStart"/>
      <w:r w:rsidRPr="00692060">
        <w:rPr>
          <w:color w:val="000000"/>
        </w:rPr>
        <w:t>Arimitsu</w:t>
      </w:r>
      <w:proofErr w:type="spellEnd"/>
      <w:r w:rsidRPr="00692060">
        <w:rPr>
          <w:color w:val="000000"/>
        </w:rPr>
        <w:t xml:space="preserve">, M., and Piatt, J.F. 2023. Seabird breeding performance on Middleton Island.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2C921667" w14:textId="77777777" w:rsidR="00470B95" w:rsidRPr="00692060" w:rsidRDefault="00470B95" w:rsidP="00470B95">
      <w:pPr>
        <w:ind w:left="720" w:hanging="720"/>
        <w:rPr>
          <w:color w:val="000000"/>
        </w:rPr>
      </w:pPr>
      <w:r w:rsidRPr="00692060">
        <w:rPr>
          <w:color w:val="000000"/>
          <w:shd w:val="clear" w:color="auto" w:fill="00FF00"/>
        </w:rPr>
        <w:t>Whitehouse,</w:t>
      </w:r>
      <w:r w:rsidRPr="00692060">
        <w:rPr>
          <w:color w:val="000000"/>
        </w:rPr>
        <w:t xml:space="preserve"> G.A. 2023. Forage guild biomass – Gulf of Alaska. 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7B723A71" w14:textId="77777777" w:rsidR="00470B95" w:rsidRPr="00692060" w:rsidRDefault="00470B95" w:rsidP="00470B95">
      <w:pPr>
        <w:ind w:left="720" w:hanging="720"/>
        <w:rPr>
          <w:color w:val="000000"/>
        </w:rPr>
      </w:pPr>
      <w:proofErr w:type="spellStart"/>
      <w:r w:rsidRPr="00692060">
        <w:rPr>
          <w:color w:val="000000"/>
          <w:shd w:val="clear" w:color="auto" w:fill="00FF00"/>
        </w:rPr>
        <w:t>Worton</w:t>
      </w:r>
      <w:proofErr w:type="spellEnd"/>
      <w:r w:rsidRPr="00692060">
        <w:rPr>
          <w:color w:val="000000"/>
          <w:shd w:val="clear" w:color="auto" w:fill="00FF00"/>
        </w:rPr>
        <w:t>,</w:t>
      </w:r>
      <w:r w:rsidRPr="00692060">
        <w:rPr>
          <w:color w:val="000000"/>
        </w:rPr>
        <w:t xml:space="preserve"> C. 2023. ADF&amp;G Gulf of Alaska Trawl Survey.</w:t>
      </w:r>
      <w:r w:rsidRPr="00692060">
        <w:rPr>
          <w:b/>
          <w:bCs/>
          <w:color w:val="000000"/>
        </w:rPr>
        <w:t xml:space="preserve"> </w:t>
      </w:r>
      <w:r w:rsidRPr="00692060">
        <w:rPr>
          <w:color w:val="000000"/>
        </w:rPr>
        <w:t xml:space="preserve">In </w:t>
      </w:r>
      <w:proofErr w:type="spellStart"/>
      <w:r w:rsidRPr="00692060">
        <w:rPr>
          <w:color w:val="000000"/>
        </w:rPr>
        <w:t>Ferriss</w:t>
      </w:r>
      <w:proofErr w:type="spellEnd"/>
      <w:r w:rsidRPr="00692060">
        <w:rPr>
          <w:color w:val="000000"/>
        </w:rPr>
        <w:t>, B., 2023. Ecosystem Status Report 2023: Gulf of Alaska, Stock Assessment and Fishery Evaluation Report, North Pacific Fishery Management Council, 1007 West Third, Suite 400, Anchorage, Alaska 99501.</w:t>
      </w:r>
    </w:p>
    <w:p w14:paraId="6838F6C3" w14:textId="77777777" w:rsidR="00470B95" w:rsidRPr="00692060" w:rsidRDefault="00470B95" w:rsidP="00470B95">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2019. How “The Blob” affected groundfish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Table 2.5. Weight of groundfish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walleye pollock</w:t>
            </w:r>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arrowtooth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shortraker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rougheye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thornyhead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Table 2.7. Pacific cod catch (t) by trip target in Gulf of Alaska groundfish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r w:rsidRPr="00692060">
              <w:rPr>
                <w:color w:val="000000"/>
              </w:rPr>
              <w:t>Arrowtooth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Figure 2.14. Proportion of pelagic trawls in the A Season (January-April) walleye pollock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Figure 2.16. Data fit in the author’s recommended model. Circles are proportional to total catch for catches</w:t>
      </w:r>
      <w:proofErr w:type="gramStart"/>
      <w:r w:rsidRPr="00692060">
        <w:t>;</w:t>
      </w:r>
      <w:proofErr w:type="gramEnd"/>
      <w:r w:rsidRPr="00692060">
        <w:t xml:space="preserve"> to precision for indices and to total sample size for compositions and length-at-age observations. 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49"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7D509C" w:rsidRDefault="007D509C"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7D509C" w:rsidRDefault="007D509C"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7D509C" w:rsidRDefault="007D509C"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7D509C" w:rsidRDefault="007D509C"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3-10-30T12:02:00Z" w:initials="P">
    <w:p w14:paraId="101C4C13" w14:textId="281D2507" w:rsidR="007D509C" w:rsidRDefault="007D509C">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7D509C" w:rsidRDefault="007D509C">
      <w:pPr>
        <w:pStyle w:val="CommentText"/>
      </w:pPr>
      <w:r>
        <w:rPr>
          <w:rStyle w:val="CommentReference"/>
        </w:rPr>
        <w:annotationRef/>
      </w:r>
      <w:r>
        <w:t xml:space="preserve">This link isn’t active yet, but will be prior to submitting to PT </w:t>
      </w:r>
      <w:proofErr w:type="spellStart"/>
      <w:r>
        <w:t>charis</w:t>
      </w:r>
      <w:proofErr w:type="spellEnd"/>
    </w:p>
  </w:comment>
  <w:comment w:id="2" w:author="Pat.Malecha" w:date="2023-10-31T10:14:00Z" w:initials="P">
    <w:p w14:paraId="1C76E88B" w14:textId="688AD4F8" w:rsidR="0064251A" w:rsidRDefault="0064251A">
      <w:pPr>
        <w:pStyle w:val="CommentText"/>
      </w:pPr>
      <w:r>
        <w:rPr>
          <w:rStyle w:val="CommentReference"/>
        </w:rPr>
        <w:annotationRef/>
      </w:r>
      <w:r>
        <w:t>Age-at-length?</w:t>
      </w:r>
    </w:p>
  </w:comment>
  <w:comment w:id="9" w:author="Pat.Malecha" w:date="2023-10-31T11:16:00Z" w:initials="P">
    <w:p w14:paraId="100EF2BE" w14:textId="5EBF98A2" w:rsidR="00AC470D" w:rsidRDefault="00AC470D">
      <w:pPr>
        <w:pStyle w:val="CommentText"/>
      </w:pPr>
      <w:r>
        <w:rPr>
          <w:rStyle w:val="CommentReference"/>
        </w:rPr>
        <w:annotationRef/>
      </w:r>
      <w:r>
        <w:t>Greater what?</w:t>
      </w:r>
    </w:p>
  </w:comment>
  <w:comment w:id="10" w:author="Pat.Malecha" w:date="2023-10-31T11:18:00Z" w:initials="P">
    <w:p w14:paraId="774F5A56" w14:textId="26610E3A" w:rsidR="00AC470D" w:rsidRDefault="00AC470D">
      <w:pPr>
        <w:pStyle w:val="CommentText"/>
      </w:pPr>
      <w:r>
        <w:rPr>
          <w:rStyle w:val="CommentReference"/>
        </w:rPr>
        <w:annotationRef/>
      </w:r>
      <w:r>
        <w:t>This is obviously not the EGOA.</w:t>
      </w:r>
    </w:p>
  </w:comment>
  <w:comment w:id="13" w:author="Pat.Malecha" w:date="2023-10-31T12:04:00Z" w:initials="P">
    <w:p w14:paraId="350FB9D1" w14:textId="5C2BFC96" w:rsidR="00E41402" w:rsidRDefault="00E41402">
      <w:pPr>
        <w:pStyle w:val="CommentText"/>
      </w:pPr>
      <w:r>
        <w:rPr>
          <w:rStyle w:val="CommentReference"/>
        </w:rPr>
        <w:annotationRef/>
      </w:r>
      <w:r>
        <w:t>Looks like the numbers are a bit off</w:t>
      </w:r>
      <w:r w:rsidR="00AB6ED8">
        <w:t xml:space="preserve"> in the next couple </w:t>
      </w:r>
      <w:r w:rsidR="00AB6ED8">
        <w:t>paragraphs</w:t>
      </w:r>
      <w:bookmarkStart w:id="16" w:name="_GoBack"/>
      <w:bookmarkEnd w:id="16"/>
      <w:r>
        <w:t>. I am assuming the numbers in Table 2.1 are correct so I put them in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C4C13" w15:done="0"/>
  <w15:commentEx w15:paraId="0122542A" w15:done="0"/>
  <w15:commentEx w15:paraId="1C76E88B" w15:done="0"/>
  <w15:commentEx w15:paraId="100EF2BE" w15:done="0"/>
  <w15:commentEx w15:paraId="774F5A56" w15:done="0"/>
  <w15:commentEx w15:paraId="350FB9D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BC1298" w14:textId="77777777" w:rsidR="008519D9" w:rsidRDefault="008519D9">
      <w:pPr>
        <w:spacing w:after="0"/>
      </w:pPr>
      <w:r>
        <w:separator/>
      </w:r>
    </w:p>
  </w:endnote>
  <w:endnote w:type="continuationSeparator" w:id="0">
    <w:p w14:paraId="4C73B74E" w14:textId="77777777" w:rsidR="008519D9" w:rsidRDefault="008519D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D509C" w:rsidRDefault="007D509C">
    <w:pPr>
      <w:pBdr>
        <w:top w:val="nil"/>
        <w:left w:val="nil"/>
        <w:bottom w:val="nil"/>
        <w:right w:val="nil"/>
        <w:between w:val="nil"/>
      </w:pBdr>
      <w:tabs>
        <w:tab w:val="center" w:pos="4320"/>
        <w:tab w:val="left" w:pos="5957"/>
      </w:tabs>
      <w:jc w:val="right"/>
      <w:rPr>
        <w:i/>
        <w:sz w:val="24"/>
        <w:szCs w:val="24"/>
      </w:rPr>
    </w:pPr>
  </w:p>
  <w:p w14:paraId="19DA1A7C" w14:textId="77777777" w:rsidR="007D509C" w:rsidRDefault="007D509C">
    <w:pPr>
      <w:pBdr>
        <w:top w:val="nil"/>
        <w:left w:val="nil"/>
        <w:bottom w:val="nil"/>
        <w:right w:val="nil"/>
        <w:between w:val="nil"/>
      </w:pBdr>
      <w:tabs>
        <w:tab w:val="center" w:pos="4320"/>
        <w:tab w:val="left" w:pos="5957"/>
      </w:tabs>
      <w:spacing w:after="720"/>
      <w:ind w:right="360"/>
    </w:pPr>
  </w:p>
  <w:p w14:paraId="5A9EA22C" w14:textId="77777777" w:rsidR="007D509C" w:rsidRDefault="007D509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4B301E" w14:textId="77777777" w:rsidR="008519D9" w:rsidRDefault="008519D9">
      <w:pPr>
        <w:spacing w:after="0"/>
      </w:pPr>
      <w:r>
        <w:separator/>
      </w:r>
    </w:p>
  </w:footnote>
  <w:footnote w:type="continuationSeparator" w:id="0">
    <w:p w14:paraId="2DD60B9D" w14:textId="77777777" w:rsidR="008519D9" w:rsidRDefault="008519D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rson w15:author="Pat.Malecha">
    <w15:presenceInfo w15:providerId="None" w15:userId="Pat.Malech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51CB"/>
    <w:rsid w:val="003F7AF2"/>
    <w:rsid w:val="00406878"/>
    <w:rsid w:val="00407113"/>
    <w:rsid w:val="00410D6D"/>
    <w:rsid w:val="00431FD9"/>
    <w:rsid w:val="004344B4"/>
    <w:rsid w:val="00460317"/>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251A"/>
    <w:rsid w:val="00647F90"/>
    <w:rsid w:val="00651B73"/>
    <w:rsid w:val="0066299C"/>
    <w:rsid w:val="00670E74"/>
    <w:rsid w:val="00680782"/>
    <w:rsid w:val="0068239D"/>
    <w:rsid w:val="00682BBD"/>
    <w:rsid w:val="00690DDD"/>
    <w:rsid w:val="00692060"/>
    <w:rsid w:val="0069455F"/>
    <w:rsid w:val="006A79E9"/>
    <w:rsid w:val="006B502A"/>
    <w:rsid w:val="006B7278"/>
    <w:rsid w:val="006C23AB"/>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C1CD3"/>
    <w:rsid w:val="007D509C"/>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37BCE"/>
    <w:rsid w:val="00845562"/>
    <w:rsid w:val="008457C0"/>
    <w:rsid w:val="008519D9"/>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57745"/>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9120C"/>
    <w:rsid w:val="00AA1F1B"/>
    <w:rsid w:val="00AA6807"/>
    <w:rsid w:val="00AB6ED8"/>
    <w:rsid w:val="00AC470D"/>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1402"/>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06E"/>
    <w:rsid w:val="00FE1CE2"/>
    <w:rsid w:val="00FF0583"/>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henakedscientists.com/articles/science-features/ecosystem-shifts-and-sharks-alaska" TargetMode="External"/><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52D03-740B-44C3-9A3A-1A71E7D34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116</Pages>
  <Words>26184</Words>
  <Characters>149253</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Pat.Malecha</cp:lastModifiedBy>
  <cp:revision>4</cp:revision>
  <dcterms:created xsi:type="dcterms:W3CDTF">2023-10-31T18:00:00Z</dcterms:created>
  <dcterms:modified xsi:type="dcterms:W3CDTF">2023-11-01T00:06:00Z</dcterms:modified>
</cp:coreProperties>
</file>