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Katy Echave</w:t>
      </w:r>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77777777" w:rsidR="00D07B5F" w:rsidRPr="00692060" w:rsidRDefault="00D07B5F" w:rsidP="00D07B5F">
      <w:pPr>
        <w:spacing w:after="0"/>
        <w:jc w:val="center"/>
        <w:rPr>
          <w:vertAlign w:val="superscript"/>
        </w:rPr>
      </w:pPr>
      <w:r w:rsidRPr="00692060">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Pr="00692060" w:rsidRDefault="00D07B5F" w:rsidP="00C27DD0">
      <w:pPr>
        <w:spacing w:after="0"/>
        <w:rPr>
          <w:vertAlign w:val="superscript"/>
        </w:rPr>
      </w:pPr>
    </w:p>
    <w:p w14:paraId="7034CBE9" w14:textId="0C0BC02D" w:rsidR="00D07B5F" w:rsidRPr="00692060" w:rsidRDefault="00C27DD0" w:rsidP="00D07B5F">
      <w:pPr>
        <w:spacing w:after="0"/>
        <w:jc w:val="center"/>
        <w:rPr>
          <w:vertAlign w:val="superscript"/>
        </w:rPr>
      </w:pPr>
      <w:commentRangeStart w:id="0"/>
      <w:r w:rsidRPr="0069206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commentRangeEnd w:id="0"/>
      <w:r w:rsidR="00692060" w:rsidRPr="00692060">
        <w:rPr>
          <w:rStyle w:val="CommentReference"/>
        </w:rPr>
        <w:commentReference w:id="0"/>
      </w:r>
    </w:p>
    <w:p w14:paraId="29722212" w14:textId="1A91CACF" w:rsidR="00460317" w:rsidRPr="00692060" w:rsidRDefault="00460317"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347F8C07" w14:textId="77777777" w:rsidR="00D07B5F" w:rsidRPr="00692060" w:rsidRDefault="00D07B5F" w:rsidP="00D07B5F">
      <w:pPr>
        <w:spacing w:after="0"/>
        <w:jc w:val="center"/>
        <w:rPr>
          <w:vertAlign w:val="superscript"/>
        </w:rPr>
      </w:pPr>
    </w:p>
    <w:p w14:paraId="1C2BAF0E" w14:textId="77777777" w:rsidR="00D07B5F" w:rsidRPr="00692060" w:rsidRDefault="00D07B5F" w:rsidP="00D07B5F">
      <w:pPr>
        <w:spacing w:after="0"/>
        <w:jc w:val="center"/>
        <w:rPr>
          <w:vertAlign w:val="superscript"/>
        </w:rPr>
      </w:pPr>
    </w:p>
    <w:p w14:paraId="52E75CA3" w14:textId="77777777" w:rsidR="00D07B5F" w:rsidRPr="00692060" w:rsidRDefault="00D07B5F" w:rsidP="00D07B5F">
      <w:pPr>
        <w:spacing w:after="0"/>
        <w:jc w:val="center"/>
        <w:rPr>
          <w:vertAlign w:val="superscript"/>
        </w:rPr>
      </w:pPr>
    </w:p>
    <w:p w14:paraId="10D9CE08" w14:textId="77777777" w:rsidR="00D07B5F" w:rsidRPr="00692060" w:rsidRDefault="00D07B5F" w:rsidP="00D07B5F">
      <w:pPr>
        <w:spacing w:after="0"/>
        <w:jc w:val="center"/>
        <w:rPr>
          <w:vertAlign w:val="superscript"/>
        </w:rPr>
      </w:pPr>
    </w:p>
    <w:p w14:paraId="0EC1C334" w14:textId="77777777" w:rsidR="00D07B5F" w:rsidRPr="00692060" w:rsidRDefault="00D07B5F" w:rsidP="00D07B5F">
      <w:pPr>
        <w:spacing w:after="0"/>
        <w:jc w:val="center"/>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Litzow,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27276868"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commentRangeStart w:id="1"/>
      <w:r w:rsidR="00692060" w:rsidRPr="00692060">
        <w:fldChar w:fldCharType="begin"/>
      </w:r>
      <w:r w:rsidR="00692060" w:rsidRPr="00692060">
        <w:instrText xml:space="preserve"> HYPERLINK "https://afsc-assessments.github.io/goa_pcod/2022_Assessments/November_Models/" </w:instrText>
      </w:r>
      <w:r w:rsidR="00692060" w:rsidRPr="00692060">
        <w:fldChar w:fldCharType="separate"/>
      </w:r>
      <w:r w:rsidR="00143EBA" w:rsidRPr="00692060">
        <w:rPr>
          <w:rStyle w:val="Hyperlink"/>
        </w:rPr>
        <w:t>link</w:t>
      </w:r>
      <w:r w:rsidR="00692060" w:rsidRPr="00692060">
        <w:rPr>
          <w:rStyle w:val="Hyperlink"/>
        </w:rPr>
        <w:fldChar w:fldCharType="end"/>
      </w:r>
      <w:commentRangeEnd w:id="1"/>
      <w:r w:rsidR="00692060" w:rsidRPr="00692060">
        <w:rPr>
          <w:rStyle w:val="CommentReference"/>
        </w:rPr>
        <w:commentReference w:id="1"/>
      </w:r>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02CB56B5" w:rsidR="00B969F0" w:rsidRPr="00692060" w:rsidRDefault="00B969F0" w:rsidP="004C03F2">
      <w:pPr>
        <w:numPr>
          <w:ilvl w:val="0"/>
          <w:numId w:val="9"/>
        </w:numPr>
        <w:spacing w:after="60"/>
        <w:jc w:val="both"/>
      </w:pPr>
      <w:r w:rsidRPr="00692060">
        <w:t>Commercial federal conditi</w:t>
      </w:r>
      <w:r w:rsidR="004C03F2" w:rsidRPr="00692060">
        <w:t>onal length-at-age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3880D779"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adjustment of conditional age-at-length minimum sample size from 1 to 0.001</w:t>
      </w:r>
      <w:ins w:id="2" w:author="Katy Echave" w:date="2023-11-02T08:48:00Z">
        <w:r w:rsidR="005A4670">
          <w:t xml:space="preserve"> </w:t>
        </w:r>
      </w:ins>
      <w:r w:rsidR="004C03F2" w:rsidRPr="00692060">
        <w:t xml:space="preserve">(described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027A55E0"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del w:id="3" w:author="Melissa.Haltuch" w:date="2023-10-31T14:09:00Z">
        <w:r w:rsidR="008F19A6" w:rsidRPr="00692060" w:rsidDel="007D3415">
          <w:delText>that the stock remains</w:delText>
        </w:r>
      </w:del>
      <w:ins w:id="4" w:author="Melissa.Haltuch" w:date="2023-10-31T14:09:00Z">
        <w:r w:rsidR="007D3415">
          <w:t>is</w:t>
        </w:r>
      </w:ins>
      <w:r w:rsidR="008F19A6" w:rsidRPr="00692060">
        <w:t xml:space="preserve">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1678013E"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del w:id="5" w:author="Katy Echave" w:date="2023-11-02T08:50:00Z">
        <w:r w:rsidR="00157804" w:rsidRPr="00692060" w:rsidDel="005A4670">
          <w:rPr>
            <w:rFonts w:eastAsia="Calibri"/>
            <w:i/>
            <w:sz w:val="16"/>
            <w:szCs w:val="16"/>
          </w:rPr>
          <w:delText xml:space="preserve"> </w:delText>
        </w:r>
      </w:del>
      <w:r w:rsidR="00157804" w:rsidRPr="00692060">
        <w:rPr>
          <w:rFonts w:eastAsia="Calibri"/>
          <w:i/>
          <w:sz w:val="16"/>
          <w:szCs w:val="16"/>
        </w:rPr>
        <w:t>.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3508CC80"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153194" w:rsidRPr="00FB4672">
        <w:rPr>
          <w:i/>
          <w:rPrChange w:id="6" w:author="Katy Echave" w:date="2023-11-02T09:22:00Z">
            <w:rPr/>
          </w:rPrChange>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Please elaborate on how the Dirich</w:t>
      </w:r>
      <w:ins w:id="7" w:author="Melissa.Haltuch" w:date="2023-10-31T14:12:00Z">
        <w:r w:rsidR="007D3415">
          <w:rPr>
            <w:i/>
          </w:rPr>
          <w:t>l</w:t>
        </w:r>
      </w:ins>
      <w:r w:rsidRPr="00692060">
        <w:rPr>
          <w:i/>
        </w:rPr>
        <w:t>et-multinomial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77777777" w:rsidR="004C09BB" w:rsidRPr="00692060" w:rsidRDefault="004C09BB" w:rsidP="004C09BB">
      <w:pPr>
        <w:pStyle w:val="ListParagraph"/>
        <w:numPr>
          <w:ilvl w:val="0"/>
          <w:numId w:val="43"/>
        </w:numPr>
        <w:rPr>
          <w:i/>
        </w:rPr>
      </w:pPr>
      <w:r w:rsidRPr="00692060">
        <w:rPr>
          <w:i/>
        </w:rPr>
        <w:t xml:space="preserve">Include standard MCMC diagnostics for all model parameters and derived quantities if posterior distributions are to be evaluated as part of the model results. These should include tests for </w:t>
      </w:r>
      <w:proofErr w:type="spellStart"/>
      <w:r w:rsidRPr="00692060">
        <w:rPr>
          <w:i/>
        </w:rPr>
        <w:t>burnin</w:t>
      </w:r>
      <w:proofErr w:type="spellEnd"/>
      <w:r w:rsidRPr="00692060">
        <w:rPr>
          <w:i/>
        </w:rPr>
        <w:t>,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38DDA2D2" w:rsidR="006B7278" w:rsidRPr="00692060"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365E5D30"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r w:rsidRPr="00692060">
        <w:rPr>
          <w:i/>
          <w:color w:val="222222"/>
          <w:shd w:val="clear" w:color="auto" w:fill="FFFFFF"/>
        </w:rPr>
        <w:t>brms</w:t>
      </w:r>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2"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Litzow et al.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7A7D625B" w:rsidR="0002560E" w:rsidRPr="00692060" w:rsidRDefault="00C01C17" w:rsidP="00740F18">
      <w:pPr>
        <w:pStyle w:val="ListParagraph"/>
        <w:numPr>
          <w:ilvl w:val="0"/>
          <w:numId w:val="50"/>
        </w:numPr>
      </w:pPr>
      <w:r w:rsidRPr="00692060">
        <w:t>If the IPHC survey were ever to be investigated for use in this assessment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071178D4"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commentRangeStart w:id="8"/>
      <w:r w:rsidR="00A622CE" w:rsidRPr="00FB4672">
        <w:rPr>
          <w:i/>
          <w:rPrChange w:id="9" w:author="Katy Echave" w:date="2023-11-02T09:22:00Z">
            <w:rPr/>
          </w:rPrChange>
        </w:rPr>
        <w:t>et al.</w:t>
      </w:r>
      <w:r w:rsidR="00A622CE" w:rsidRPr="00692060">
        <w:t xml:space="preserve"> </w:t>
      </w:r>
      <w:commentRangeEnd w:id="8"/>
      <w:r w:rsidR="00FB4672">
        <w:rPr>
          <w:rStyle w:val="CommentReference"/>
        </w:rPr>
        <w:commentReference w:id="8"/>
      </w:r>
      <w:r w:rsidR="00A622CE" w:rsidRPr="00692060">
        <w:t xml:space="preserve">2022 and </w:t>
      </w:r>
      <w:r w:rsidR="00E927BB" w:rsidRPr="00692060">
        <w:t>Fig. 2.28</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AA1F1B" w:rsidRPr="00FB4672">
        <w:rPr>
          <w:i/>
          <w:rPrChange w:id="10" w:author="Katy Echave" w:date="2023-11-02T09:22:00Z">
            <w:rPr/>
          </w:rPrChange>
        </w:rPr>
        <w:t>et al.</w:t>
      </w:r>
      <w:r w:rsidR="00AA1F1B" w:rsidRPr="00692060">
        <w:t xml:space="preserve"> 2022 and the current assessment for each of the fishery gear types indicates little 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lastRenderedPageBreak/>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211C8C77" w:rsidR="006B7278" w:rsidRPr="00692060" w:rsidRDefault="00A622CE" w:rsidP="004C09BB">
      <w:r w:rsidRPr="00692060">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423AD73B" w:rsidR="006B7278" w:rsidRPr="00692060" w:rsidRDefault="00FE1CE2" w:rsidP="004C09BB">
      <w:r w:rsidRPr="00692060">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lastRenderedPageBreak/>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53C39F95"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Pr="00692060">
        <w:rPr>
          <w:rFonts w:eastAsia="Calibri"/>
          <w:i/>
        </w:rPr>
        <w:t>et al.</w:t>
      </w:r>
      <w:r w:rsidRPr="00692060">
        <w:rPr>
          <w:rFonts w:eastAsia="Calibri"/>
        </w:rPr>
        <w:t xml:space="preserve"> 2011). Recoveries from archeological </w:t>
      </w:r>
      <w:proofErr w:type="spellStart"/>
      <w:r w:rsidRPr="00692060">
        <w:rPr>
          <w:rFonts w:eastAsia="Calibri"/>
        </w:rPr>
        <w:t>middens</w:t>
      </w:r>
      <w:proofErr w:type="spellEnd"/>
      <w:r w:rsidRPr="00692060">
        <w:rPr>
          <w:rFonts w:eastAsia="Calibri"/>
        </w:rPr>
        <w:t xml:space="preserve"> on </w:t>
      </w:r>
      <w:proofErr w:type="spellStart"/>
      <w:r w:rsidRPr="00692060">
        <w:rPr>
          <w:rFonts w:eastAsia="Calibri"/>
        </w:rPr>
        <w:t>Sanak</w:t>
      </w:r>
      <w:proofErr w:type="spellEnd"/>
      <w:r w:rsidRPr="00692060">
        <w:rPr>
          <w:rFonts w:eastAsia="Calibri"/>
        </w:rPr>
        <w:t xml:space="preserve"> Island in the </w:t>
      </w:r>
      <w:del w:id="11" w:author="Katy Echave" w:date="2023-11-02T09:24:00Z">
        <w:r w:rsidRPr="00692060" w:rsidDel="00FB4672">
          <w:rPr>
            <w:rFonts w:eastAsia="Calibri"/>
          </w:rPr>
          <w:delText xml:space="preserve">Western </w:delText>
        </w:r>
      </w:del>
      <w:ins w:id="12" w:author="Katy Echave" w:date="2023-11-02T09:24:00Z">
        <w:r w:rsidR="00FB4672">
          <w:rPr>
            <w:rFonts w:eastAsia="Calibri"/>
          </w:rPr>
          <w:t>w</w:t>
        </w:r>
        <w:r w:rsidR="00FB4672" w:rsidRPr="00692060">
          <w:rPr>
            <w:rFonts w:eastAsia="Calibri"/>
          </w:rPr>
          <w:t xml:space="preserve">estern </w:t>
        </w:r>
      </w:ins>
      <w:r w:rsidRPr="00692060">
        <w:rPr>
          <w:rFonts w:eastAsia="Calibri"/>
        </w:rPr>
        <w:t>GOA show a long history (at least 6,000 years) of exploitation. Over this period, the archeological record reveals fluctuations in Pacific cod size distribution</w:t>
      </w:r>
      <w:ins w:id="13" w:author="Melissa.Haltuch" w:date="2023-10-31T14:27:00Z">
        <w:r w:rsidR="00D22127">
          <w:rPr>
            <w:rFonts w:eastAsia="Calibri"/>
          </w:rPr>
          <w:t>,</w:t>
        </w:r>
      </w:ins>
      <w:r w:rsidRPr="00692060">
        <w:rPr>
          <w:rFonts w:eastAsia="Calibri"/>
        </w:rPr>
        <w:t xml:space="preserve"> which Betts </w:t>
      </w:r>
      <w:r w:rsidRPr="00443E73">
        <w:rPr>
          <w:rFonts w:eastAsia="Calibri"/>
          <w:i/>
          <w:rPrChange w:id="14" w:author="Katy Echave" w:date="2023-11-02T09:33:00Z">
            <w:rPr>
              <w:rFonts w:eastAsia="Calibri"/>
            </w:rPr>
          </w:rPrChange>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Pr="00692060">
        <w:rPr>
          <w:rFonts w:eastAsia="Calibri"/>
          <w:i/>
        </w:rPr>
        <w:t>et al.</w:t>
      </w:r>
      <w:r w:rsidRPr="00692060">
        <w:rPr>
          <w:rFonts w:eastAsia="Calibri"/>
        </w:rPr>
        <w:t xml:space="preserve"> 2020). </w:t>
      </w:r>
    </w:p>
    <w:p w14:paraId="76CD8A75" w14:textId="6CF50626"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del w:id="15" w:author="Katy Echave" w:date="2023-11-02T09:23:00Z">
        <w:r w:rsidR="00E378AE" w:rsidRPr="00692060" w:rsidDel="00FB4672">
          <w:delText>eastern Bering Sea (</w:delText>
        </w:r>
      </w:del>
      <w:r w:rsidR="00E378AE" w:rsidRPr="00692060">
        <w:t>EBS</w:t>
      </w:r>
      <w:del w:id="16" w:author="Katy Echave" w:date="2023-11-02T09:23:00Z">
        <w:r w:rsidR="00E378AE" w:rsidRPr="00692060" w:rsidDel="00FB4672">
          <w:delText>)</w:delText>
        </w:r>
      </w:del>
      <w:r w:rsidR="00E378AE" w:rsidRPr="00692060">
        <w:t xml:space="preserve">, </w:t>
      </w:r>
      <w:del w:id="17" w:author="Katy Echave" w:date="2023-11-02T09:23:00Z">
        <w:r w:rsidR="00E378AE" w:rsidRPr="00692060" w:rsidDel="00FB4672">
          <w:delText>Aleutian Islands (</w:delText>
        </w:r>
      </w:del>
      <w:r w:rsidR="00E378AE" w:rsidRPr="00692060">
        <w:t>AI</w:t>
      </w:r>
      <w:del w:id="18" w:author="Katy Echave" w:date="2023-11-02T09:23:00Z">
        <w:r w:rsidR="00E378AE" w:rsidRPr="00692060" w:rsidDel="00FB4672">
          <w:delText>)</w:delText>
        </w:r>
      </w:del>
      <w:r w:rsidR="00E378AE" w:rsidRPr="00692060">
        <w:t xml:space="preserve">, and </w:t>
      </w:r>
      <w:del w:id="19" w:author="Katy Echave" w:date="2023-11-02T09:23:00Z">
        <w:r w:rsidR="00E378AE" w:rsidRPr="00692060" w:rsidDel="00FB4672">
          <w:delText>Gulf of Alaska (</w:delText>
        </w:r>
      </w:del>
      <w:r w:rsidR="00E378AE" w:rsidRPr="00692060">
        <w:t>GOA</w:t>
      </w:r>
      <w:del w:id="20" w:author="Katy Echave" w:date="2023-11-02T09:23:00Z">
        <w:r w:rsidR="00E378AE" w:rsidRPr="00692060" w:rsidDel="00FB4672">
          <w:delText>)</w:delText>
        </w:r>
      </w:del>
      <w:r w:rsidR="00E378AE" w:rsidRPr="00692060">
        <w:t xml:space="preserve">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w:t>
      </w:r>
      <w:del w:id="21" w:author="Katy Echave" w:date="2023-11-02T09:24:00Z">
        <w:r w:rsidR="00E378AE" w:rsidRPr="00692060" w:rsidDel="00FB4672">
          <w:delText>Alaska Fisheries Science Center's</w:delText>
        </w:r>
      </w:del>
      <w:ins w:id="22" w:author="Katy Echave" w:date="2023-11-02T09:24:00Z">
        <w:r w:rsidR="00FB4672">
          <w:t>AFSC’s</w:t>
        </w:r>
      </w:ins>
      <w:r w:rsidR="00E378AE" w:rsidRPr="00692060">
        <w:t xml:space="preserve"> 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w:t>
      </w:r>
      <w:del w:id="23" w:author="Katy Echave" w:date="2023-11-02T09:25:00Z">
        <w:r w:rsidR="00E378AE" w:rsidRPr="00692060" w:rsidDel="00FB4672">
          <w:delText>Bering Sea</w:delText>
        </w:r>
      </w:del>
      <w:ins w:id="24" w:author="Katy Echave" w:date="2023-11-02T09:25:00Z">
        <w:r w:rsidR="00FB4672">
          <w:t>BS</w:t>
        </w:r>
      </w:ins>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405CCEB1"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and greater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w:t>
      </w:r>
      <w:del w:id="25" w:author="Katy Echave" w:date="2023-11-02T09:25:00Z">
        <w:r w:rsidRPr="00692060" w:rsidDel="00FB4672">
          <w:delText>Gulf of Alaska</w:delText>
        </w:r>
      </w:del>
      <w:ins w:id="26" w:author="Katy Echave" w:date="2023-11-02T09:25:00Z">
        <w:r w:rsidR="00FB4672">
          <w:t>GOA</w:t>
        </w:r>
      </w:ins>
      <w:r w:rsidRPr="00692060">
        <w:t xml:space="preserve"> (Kodiak and the </w:t>
      </w:r>
      <w:proofErr w:type="spellStart"/>
      <w:r w:rsidRPr="00692060">
        <w:t>Shumagin</w:t>
      </w:r>
      <w:proofErr w:type="spellEnd"/>
      <w:r w:rsidRPr="00692060">
        <w:t xml:space="preserve"> Islands) through </w:t>
      </w:r>
      <w:r w:rsidRPr="00692060">
        <w:lastRenderedPageBreak/>
        <w:t xml:space="preserve">Unimak Pass and the eastern </w:t>
      </w:r>
      <w:del w:id="27" w:author="Katy Echave" w:date="2023-11-02T09:26:00Z">
        <w:r w:rsidRPr="00692060" w:rsidDel="00FB4672">
          <w:delText>Aleutian Islands</w:delText>
        </w:r>
      </w:del>
      <w:ins w:id="28" w:author="Katy Echave" w:date="2023-11-02T09:26:00Z">
        <w:r w:rsidR="00FB4672">
          <w:t>AI</w:t>
        </w:r>
      </w:ins>
      <w:r w:rsidRPr="00692060">
        <w:t xml:space="preserve">. Previous studies have reported an isolation-by-distance pattern in Pacific cod using microsatellite markers (Cunningham </w:t>
      </w:r>
      <w:r w:rsidRPr="00FB4672">
        <w:rPr>
          <w:i/>
          <w:rPrChange w:id="29" w:author="Katy Echave" w:date="2023-11-02T09:26:00Z">
            <w:rPr/>
          </w:rPrChange>
        </w:rPr>
        <w:t>et al.</w:t>
      </w:r>
      <w:r w:rsidRPr="00692060">
        <w:t xml:space="preserve"> 2009 and Spies 2012) and reduced-representation sequencing (Drinan </w:t>
      </w:r>
      <w:r w:rsidRPr="00FB4672">
        <w:rPr>
          <w:i/>
          <w:rPrChange w:id="30" w:author="Katy Echave" w:date="2023-11-02T09:26:00Z">
            <w:rPr/>
          </w:rPrChange>
        </w:rPr>
        <w:t>et al.</w:t>
      </w:r>
      <w:r w:rsidRPr="00692060">
        <w:t xml:space="preserve"> 2018). Within the isolation-by-distance pattern, there were some distinct breaks in the population structure. The most significant genetic break occurs between western and eastern </w:t>
      </w:r>
      <w:del w:id="31" w:author="Katy Echave" w:date="2023-11-02T09:26:00Z">
        <w:r w:rsidRPr="00692060" w:rsidDel="00FB4672">
          <w:delText>Gulf of Alaska (</w:delText>
        </w:r>
      </w:del>
      <w:r w:rsidRPr="00692060">
        <w:t>GOA</w:t>
      </w:r>
      <w:del w:id="32" w:author="Katy Echave" w:date="2023-11-02T09:26:00Z">
        <w:r w:rsidRPr="00692060" w:rsidDel="00FB4672">
          <w:delText>)</w:delText>
        </w:r>
      </w:del>
      <w:r w:rsidRPr="00692060">
        <w:t xml:space="preserve"> spawning samples (Fig. 2.3), and was supported by previous research that highlighted distinct differences in the genes coding for the zona pellucida gene region ZP3 (Spies </w:t>
      </w:r>
      <w:r w:rsidRPr="00FB4672">
        <w:rPr>
          <w:i/>
          <w:rPrChange w:id="33" w:author="Katy Echave" w:date="2023-11-02T09:26:00Z">
            <w:rPr/>
          </w:rPrChange>
        </w:rPr>
        <w:t>et al.</w:t>
      </w:r>
      <w:r w:rsidRPr="00692060">
        <w:t xml:space="preserve"> 2021). Also notable is the lack of strong genetic differentiation among spawning cod from the eastern </w:t>
      </w:r>
      <w:del w:id="34" w:author="Katy Echave" w:date="2023-11-02T09:26:00Z">
        <w:r w:rsidRPr="00692060" w:rsidDel="00FB4672">
          <w:delText xml:space="preserve">Gulf of </w:delText>
        </w:r>
        <w:commentRangeStart w:id="35"/>
        <w:r w:rsidRPr="00692060" w:rsidDel="00FB4672">
          <w:delText>Alaska</w:delText>
        </w:r>
      </w:del>
      <w:ins w:id="36" w:author="Katy Echave" w:date="2023-11-02T09:26:00Z">
        <w:r w:rsidR="00FB4672">
          <w:t>GOA</w:t>
        </w:r>
      </w:ins>
      <w:r w:rsidRPr="00692060">
        <w:t xml:space="preserve"> (Unimak) and the western </w:t>
      </w:r>
      <w:del w:id="37" w:author="Katy Echave" w:date="2023-11-02T09:27:00Z">
        <w:r w:rsidRPr="00692060" w:rsidDel="00FB4672">
          <w:delText>Gulf of Alaska</w:delText>
        </w:r>
      </w:del>
      <w:ins w:id="38" w:author="Katy Echave" w:date="2023-11-02T09:27:00Z">
        <w:r w:rsidR="00FB4672">
          <w:t>GOA</w:t>
        </w:r>
      </w:ins>
      <w:commentRangeEnd w:id="35"/>
      <w:ins w:id="39" w:author="Katy Echave" w:date="2023-11-02T09:28:00Z">
        <w:r w:rsidR="00FB4672">
          <w:rPr>
            <w:rStyle w:val="CommentReference"/>
          </w:rPr>
          <w:commentReference w:id="35"/>
        </w:r>
      </w:ins>
      <w:r w:rsidRPr="00692060">
        <w:t xml:space="preserve">. </w:t>
      </w:r>
    </w:p>
    <w:p w14:paraId="7434F0CF" w14:textId="6DD32FE5" w:rsidR="00E61A64" w:rsidRPr="00692060" w:rsidRDefault="00E61A64" w:rsidP="00E61A64">
      <w:pPr>
        <w:rPr>
          <w:color w:val="222222"/>
        </w:rPr>
      </w:pPr>
      <w:r w:rsidRPr="00692060">
        <w:rPr>
          <w:color w:val="222222"/>
        </w:rPr>
        <w:t xml:space="preserve">Although there appears to be some genetic differentiation within the GOA management area and some cross migration between the </w:t>
      </w:r>
      <w:del w:id="40" w:author="Katy Echave" w:date="2023-11-02T09:29:00Z">
        <w:r w:rsidRPr="00692060" w:rsidDel="00FB4672">
          <w:rPr>
            <w:color w:val="222222"/>
          </w:rPr>
          <w:delText xml:space="preserve">Western </w:delText>
        </w:r>
      </w:del>
      <w:ins w:id="41" w:author="Katy Echave" w:date="2023-11-02T09:29:00Z">
        <w:r w:rsidR="00FB4672">
          <w:rPr>
            <w:color w:val="222222"/>
          </w:rPr>
          <w:t>w</w:t>
        </w:r>
        <w:r w:rsidR="00FB4672" w:rsidRPr="00692060">
          <w:rPr>
            <w:color w:val="222222"/>
          </w:rPr>
          <w:t xml:space="preserve">estern </w:t>
        </w:r>
      </w:ins>
      <w:r w:rsidRPr="00692060">
        <w:rPr>
          <w:color w:val="222222"/>
        </w:rPr>
        <w:t xml:space="preserve">GOA and </w:t>
      </w:r>
      <w:del w:id="42" w:author="Katy Echave" w:date="2023-11-02T09:29:00Z">
        <w:r w:rsidRPr="00692060" w:rsidDel="00FB4672">
          <w:rPr>
            <w:color w:val="222222"/>
          </w:rPr>
          <w:delText>Bering Sea</w:delText>
        </w:r>
      </w:del>
      <w:ins w:id="43" w:author="Katy Echave" w:date="2023-11-02T09:29:00Z">
        <w:r w:rsidR="00FB4672">
          <w:rPr>
            <w:color w:val="222222"/>
          </w:rPr>
          <w:t>BS</w:t>
        </w:r>
      </w:ins>
      <w:r w:rsidRPr="00692060">
        <w:rPr>
          <w:color w:val="222222"/>
        </w:rPr>
        <w:t xml:space="preserve"> that may vary seasonally, the Pacific cod stock in the GOA region is currently managed as a single stock. Further work is needed to understand the genetic stock structure of cod in the GOA and its relationship with the </w:t>
      </w:r>
      <w:del w:id="44" w:author="Katy Echave" w:date="2023-11-02T09:29:00Z">
        <w:r w:rsidRPr="00692060" w:rsidDel="00FB4672">
          <w:rPr>
            <w:color w:val="222222"/>
          </w:rPr>
          <w:delText>Bering Sea</w:delText>
        </w:r>
      </w:del>
      <w:ins w:id="45" w:author="Katy Echave" w:date="2023-11-02T09:29:00Z">
        <w:r w:rsidR="00FB4672">
          <w:rPr>
            <w:color w:val="222222"/>
          </w:rPr>
          <w:t>BS</w:t>
        </w:r>
      </w:ins>
      <w:r w:rsidRPr="00692060">
        <w:rPr>
          <w:color w:val="222222"/>
        </w:rPr>
        <w:t xml:space="preserve"> stock of cod during spawning and feeding periods.</w:t>
      </w:r>
    </w:p>
    <w:p w14:paraId="2E07206C" w14:textId="77777777" w:rsidR="00E61A64" w:rsidRPr="00692060" w:rsidRDefault="00E61A64" w:rsidP="00E61A64">
      <w:pPr>
        <w:rPr>
          <w:rFonts w:eastAsia="Calibri"/>
        </w:rPr>
      </w:pPr>
      <w:r w:rsidRPr="00692060">
        <w:rPr>
          <w:color w:val="222222"/>
        </w:rPr>
        <w:t>A detailed account of Pacific cod life history, environmental drivers, economic and social indicators can be found in the GOA Pacific cod ecosystem and social processes (ESP) in the 2021 assessment (</w:t>
      </w:r>
      <w:proofErr w:type="spellStart"/>
      <w:r w:rsidRPr="00692060">
        <w:rPr>
          <w:color w:val="222222"/>
        </w:rPr>
        <w:t>Barbeaux</w:t>
      </w:r>
      <w:proofErr w:type="spellEnd"/>
      <w:r w:rsidRPr="00692060">
        <w:rPr>
          <w:color w:val="222222"/>
        </w:rPr>
        <w:t xml:space="preserve"> </w:t>
      </w:r>
      <w:r w:rsidRPr="00692060">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212801C6" w:rsidR="00407113" w:rsidRPr="00692060" w:rsidRDefault="00C25445" w:rsidP="00407113">
      <w:r w:rsidRPr="00692060">
        <w:t xml:space="preserve">For a full description of the fishery history and management measures </w:t>
      </w:r>
      <w:del w:id="46" w:author="Melissa.Haltuch" w:date="2023-10-31T14:31:00Z">
        <w:r w:rsidRPr="00692060" w:rsidDel="008738B1">
          <w:delText xml:space="preserve">please </w:delText>
        </w:r>
      </w:del>
      <w:r w:rsidRPr="00692060">
        <w:t xml:space="preserve">see </w:t>
      </w:r>
      <w:proofErr w:type="spellStart"/>
      <w:r w:rsidRPr="00692060">
        <w:t>Hulson</w:t>
      </w:r>
      <w:proofErr w:type="spellEnd"/>
      <w:r w:rsidRPr="00692060">
        <w:t xml:space="preserve"> </w:t>
      </w:r>
      <w:r w:rsidRPr="00FB4672">
        <w:rPr>
          <w:i/>
          <w:rPrChange w:id="47" w:author="Katy Echave" w:date="2023-11-02T09:29:00Z">
            <w:rPr/>
          </w:rPrChange>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Pr="00692060">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53E34C0E" w:rsidR="00C461E7" w:rsidRPr="00692060" w:rsidRDefault="00C461E7" w:rsidP="00C461E7">
      <w:r w:rsidRPr="00692060">
        <w:t xml:space="preserve">Data for managing the </w:t>
      </w:r>
      <w:del w:id="48" w:author="Katy Echave" w:date="2023-11-02T09:30:00Z">
        <w:r w:rsidRPr="00692060" w:rsidDel="00FB4672">
          <w:delText>Gulf of Alaska</w:delText>
        </w:r>
      </w:del>
      <w:ins w:id="49" w:author="Katy Echave" w:date="2023-11-02T09:30:00Z">
        <w:r w:rsidR="00FB4672">
          <w:t>GOA</w:t>
        </w:r>
      </w:ins>
      <w:r w:rsidRPr="00692060">
        <w:t xml:space="preserve">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observers (Faunce </w:t>
      </w:r>
      <w:r w:rsidRPr="00692060">
        <w:rPr>
          <w:i/>
        </w:rPr>
        <w:t>et al.</w:t>
      </w:r>
      <w:r w:rsidRPr="00692060">
        <w:t xml:space="preserve"> 2017). The Alaska Department of Fish and Game (ADFG) sample individual deliveries for state managed fisheries (Nichols </w:t>
      </w:r>
      <w:r w:rsidRPr="00692060">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71E1E1A4" w14:textId="07C5E5E4" w:rsidR="00C461E7" w:rsidRPr="00692060" w:rsidRDefault="00C461E7" w:rsidP="00C461E7">
      <w:r w:rsidRPr="00692060">
        <w:t xml:space="preserve">In 2015 combined state and federal catch was </w:t>
      </w:r>
      <w:commentRangeStart w:id="50"/>
      <w:r w:rsidRPr="00692060">
        <w:t>79,489</w:t>
      </w:r>
      <w:ins w:id="51" w:author="Katy Echave" w:date="2023-11-02T09:37:00Z">
        <w:r w:rsidR="00443E73">
          <w:t xml:space="preserve"> </w:t>
        </w:r>
      </w:ins>
      <w:commentRangeEnd w:id="50"/>
      <w:ins w:id="52" w:author="Katy Echave" w:date="2023-11-02T09:40:00Z">
        <w:r w:rsidR="00443E73">
          <w:rPr>
            <w:rStyle w:val="CommentReference"/>
          </w:rPr>
          <w:commentReference w:id="50"/>
        </w:r>
      </w:ins>
      <w:r w:rsidRPr="00692060">
        <w:t>t (23% below the ABC)</w:t>
      </w:r>
      <w:r w:rsidR="005563F4" w:rsidRPr="00692060">
        <w:t>,</w:t>
      </w:r>
      <w:r w:rsidRPr="00692060">
        <w:t xml:space="preserve"> while in 2016 combined catch was </w:t>
      </w:r>
      <w:commentRangeStart w:id="53"/>
      <w:r w:rsidRPr="00692060">
        <w:t xml:space="preserve">64,087 </w:t>
      </w:r>
      <w:commentRangeEnd w:id="53"/>
      <w:r w:rsidR="00443E73">
        <w:rPr>
          <w:rStyle w:val="CommentReference"/>
        </w:rPr>
        <w:commentReference w:id="53"/>
      </w:r>
      <w:r w:rsidRPr="00692060">
        <w:t xml:space="preserve">t (35% below the ABC) and in 2017 catch was </w:t>
      </w:r>
      <w:commentRangeStart w:id="54"/>
      <w:r w:rsidRPr="00692060">
        <w:t xml:space="preserve">48,734 </w:t>
      </w:r>
      <w:commentRangeEnd w:id="54"/>
      <w:r w:rsidR="00443E73">
        <w:rPr>
          <w:rStyle w:val="CommentReference"/>
        </w:rPr>
        <w:commentReference w:id="54"/>
      </w:r>
      <w:r w:rsidRPr="00692060">
        <w:t>t (45% below the ABC) (</w:t>
      </w:r>
      <w:commentRangeStart w:id="55"/>
      <w:r w:rsidRPr="00692060">
        <w:t xml:space="preserve">Table </w:t>
      </w:r>
      <w:r w:rsidRPr="00692060">
        <w:lastRenderedPageBreak/>
        <w:t>2.</w:t>
      </w:r>
      <w:r w:rsidR="001E135E" w:rsidRPr="00692060">
        <w:t>1</w:t>
      </w:r>
      <w:commentRangeEnd w:id="55"/>
      <w:r w:rsidR="00443E73">
        <w:rPr>
          <w:rStyle w:val="CommentReference"/>
        </w:rPr>
        <w:commentReference w:id="55"/>
      </w:r>
      <w:r w:rsidRPr="00692060">
        <w:t xml:space="preserve">). The ABC was substantially reduced for 2018 to 18,000 t from 88,342 t in 2017, an 81% reduction. This was a 65% reduction from the realized 2017 catch.  In 2018 the total catch was </w:t>
      </w:r>
      <w:commentRangeStart w:id="56"/>
      <w:r w:rsidRPr="00692060">
        <w:t xml:space="preserve">15,247 t. </w:t>
      </w:r>
      <w:commentRangeEnd w:id="56"/>
      <w:r w:rsidR="00F56E3F">
        <w:rPr>
          <w:rStyle w:val="CommentReference"/>
        </w:rPr>
        <w:commentReference w:id="56"/>
      </w:r>
      <w:proofErr w:type="gramStart"/>
      <w:r w:rsidRPr="00692060">
        <w:t>For</w:t>
      </w:r>
      <w:proofErr w:type="gramEnd"/>
      <w:r w:rsidRPr="00692060">
        <w:t xml:space="preserve"> 2019 the ABC was set below the maximum ABC at 17,000 t and combined fishery caught </w:t>
      </w:r>
      <w:commentRangeStart w:id="57"/>
      <w:r w:rsidRPr="00692060">
        <w:t xml:space="preserve">15,411 t </w:t>
      </w:r>
      <w:commentRangeEnd w:id="57"/>
      <w:r w:rsidR="00F56E3F">
        <w:rPr>
          <w:rStyle w:val="CommentReference"/>
        </w:rPr>
        <w:commentReference w:id="57"/>
      </w:r>
      <w:r w:rsidRPr="00692060">
        <w:t xml:space="preserve">which was 91% of the ABC. </w:t>
      </w:r>
    </w:p>
    <w:p w14:paraId="1EE78A2E" w14:textId="77777777" w:rsidR="00CA0D7A" w:rsidRPr="00692060" w:rsidRDefault="00C461E7" w:rsidP="00C461E7">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w:t>
      </w:r>
      <w:r w:rsidR="005563F4" w:rsidRPr="00692060">
        <w:t xml:space="preserve">of Alaska </w:t>
      </w:r>
      <w:r w:rsidRPr="00692060">
        <w:t xml:space="preserve">directed Pacific cod fishery remained open and Pacific cod bycatch in other federally managed groundfish fisheries was allowed. The Pacific cod ABC for 2020 was set to 14,621 t, but the combined TAC and </w:t>
      </w:r>
      <w:r w:rsidR="005563F4" w:rsidRPr="00692060">
        <w:t>State of Alaska</w:t>
      </w:r>
      <w:r w:rsidRPr="00692060">
        <w:t xml:space="preserve"> groundfish harvest level (GHL) was reduced to account for additional uncertainty. The </w:t>
      </w:r>
      <w:r w:rsidR="005563F4" w:rsidRPr="00692060">
        <w:t>State of Alaska</w:t>
      </w:r>
      <w:r w:rsidRPr="00692060">
        <w:t xml:space="preserve"> managed fisheries are allocated 26.7% of the GOA Pacific cod ABC. The federal Pacific cod TAC was reduced by 40% from the maximum of 10,719 t as a further level of precaution to 6,431 t. ADF</w:t>
      </w:r>
      <w:del w:id="58" w:author="Katy Echave" w:date="2023-11-02T10:14:00Z">
        <w:r w:rsidRPr="00692060" w:rsidDel="007341DF">
          <w:delText>&amp;</w:delText>
        </w:r>
      </w:del>
      <w:r w:rsidRPr="00692060">
        <w:t xml:space="preserve">G also reduced their maximum prescribed harvest limit of 3,902 t by 35% to 2,537 t. This resulted in a total combined federal TAC and </w:t>
      </w:r>
      <w:r w:rsidR="005563F4" w:rsidRPr="00692060">
        <w:t>State of Alaska</w:t>
      </w:r>
      <w:r w:rsidRPr="00692060">
        <w:t xml:space="preserve"> GHL of 8,968 t or 61% of the maximum ABC. In 2020 a total combined catch of </w:t>
      </w:r>
      <w:commentRangeStart w:id="59"/>
      <w:r w:rsidRPr="00692060">
        <w:t xml:space="preserve">6,233 t </w:t>
      </w:r>
      <w:commentRangeEnd w:id="59"/>
      <w:r w:rsidR="00F56E3F">
        <w:rPr>
          <w:rStyle w:val="CommentReference"/>
        </w:rPr>
        <w:commentReference w:id="59"/>
      </w:r>
      <w:r w:rsidRPr="00692060">
        <w:t>was harvested (</w:t>
      </w:r>
      <w:r w:rsidR="001E135E" w:rsidRPr="00692060">
        <w:t>Table 2.1</w:t>
      </w:r>
      <w:r w:rsidRPr="00692060">
        <w:t xml:space="preserve">), the state having </w:t>
      </w:r>
      <w:commentRangeStart w:id="60"/>
      <w:r w:rsidRPr="00692060">
        <w:t xml:space="preserve">taken 2,318 t </w:t>
      </w:r>
      <w:commentRangeEnd w:id="60"/>
      <w:r w:rsidR="00F56E3F">
        <w:rPr>
          <w:rStyle w:val="CommentReference"/>
        </w:rPr>
        <w:commentReference w:id="60"/>
      </w:r>
      <w:r w:rsidRPr="00692060">
        <w:t xml:space="preserve">(91% of the GHL) and federal fisheries haven taken </w:t>
      </w:r>
      <w:commentRangeStart w:id="61"/>
      <w:r w:rsidRPr="00692060">
        <w:t xml:space="preserve">3,916 t </w:t>
      </w:r>
      <w:commentRangeEnd w:id="61"/>
      <w:r w:rsidR="00F56E3F">
        <w:rPr>
          <w:rStyle w:val="CommentReference"/>
        </w:rPr>
        <w:commentReference w:id="61"/>
      </w:r>
      <w:r w:rsidRPr="00692060">
        <w:t>(61% of the federal TAC). The catch in the federal fisheries were split primarily between the arrowtooth flounder (1,237 t), walleye pollock (1,040 t), and shallow water flatfish fisheries (938 t).</w:t>
      </w:r>
      <w:r w:rsidR="00CA0D7A" w:rsidRPr="00692060">
        <w:t xml:space="preserve"> </w:t>
      </w:r>
      <w:r w:rsidRPr="00692060">
        <w:t>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w:t>
      </w:r>
      <w:r w:rsidR="00CA0D7A" w:rsidRPr="00692060">
        <w:t xml:space="preserve"> once again allowed to open.</w:t>
      </w:r>
    </w:p>
    <w:p w14:paraId="18AC73E3" w14:textId="0972CBAE" w:rsidR="00C461E7" w:rsidRPr="00692060" w:rsidRDefault="00CA0D7A" w:rsidP="00C461E7">
      <w:r w:rsidRPr="00692060">
        <w:t>In 2023</w:t>
      </w:r>
      <w:r w:rsidR="00E97D8D" w:rsidRPr="00692060">
        <w:t xml:space="preserve"> the federal TAC was set at </w:t>
      </w:r>
      <w:r w:rsidRPr="00692060">
        <w:t>18,103</w:t>
      </w:r>
      <w:r w:rsidR="00E97D8D" w:rsidRPr="00692060">
        <w:t xml:space="preserve"> t and state GHL set at </w:t>
      </w:r>
      <w:r w:rsidRPr="00692060">
        <w:t>6,532</w:t>
      </w:r>
      <w:r w:rsidR="00C461E7" w:rsidRPr="00692060">
        <w:t xml:space="preserve"> t (</w:t>
      </w:r>
      <w:r w:rsidR="001E135E" w:rsidRPr="00692060">
        <w:t>Table 2.2</w:t>
      </w:r>
      <w:r w:rsidRPr="00692060">
        <w:t>). As of October 16, 2023 a total of 18,231 t (74</w:t>
      </w:r>
      <w:r w:rsidR="00C461E7" w:rsidRPr="00692060">
        <w:t>% of the ABC) have been harvested (</w:t>
      </w:r>
      <w:r w:rsidR="001E135E" w:rsidRPr="00692060">
        <w:t>Table 2.1</w:t>
      </w:r>
      <w:r w:rsidR="00C461E7" w:rsidRPr="00692060">
        <w:t>). Stat</w:t>
      </w:r>
      <w:r w:rsidR="00E97D8D" w:rsidRPr="00692060">
        <w:t xml:space="preserve">e fisheries have harvested </w:t>
      </w:r>
      <w:commentRangeStart w:id="62"/>
      <w:r w:rsidR="00E97D8D" w:rsidRPr="00692060">
        <w:t>6</w:t>
      </w:r>
      <w:r w:rsidRPr="00692060">
        <w:t xml:space="preserve">,532 </w:t>
      </w:r>
      <w:commentRangeEnd w:id="62"/>
      <w:r w:rsidR="00F56E3F">
        <w:rPr>
          <w:rStyle w:val="CommentReference"/>
        </w:rPr>
        <w:commentReference w:id="62"/>
      </w:r>
      <w:r w:rsidRPr="00692060">
        <w:t>t (86</w:t>
      </w:r>
      <w:r w:rsidR="00C461E7" w:rsidRPr="00692060">
        <w:t>% of the GHL) a</w:t>
      </w:r>
      <w:r w:rsidRPr="00692060">
        <w:t>nd federal fisheries 1</w:t>
      </w:r>
      <w:r w:rsidR="008223AE" w:rsidRPr="00692060">
        <w:t>2,615 t (70% of the TAC). In 2023 40</w:t>
      </w:r>
      <w:r w:rsidR="00C461E7" w:rsidRPr="00692060">
        <w:t>% of the Pac</w:t>
      </w:r>
      <w:r w:rsidR="008223AE" w:rsidRPr="00692060">
        <w:t>ific cod catch was by trawl, 28% by pot gear, and 29</w:t>
      </w:r>
      <w:r w:rsidR="00C461E7" w:rsidRPr="00692060">
        <w:t xml:space="preserve">% by longline, while jig and </w:t>
      </w:r>
      <w:r w:rsidR="009D0B2A" w:rsidRPr="00692060">
        <w:t>other gear harvested</w:t>
      </w:r>
      <w:r w:rsidR="008223AE" w:rsidRPr="00692060">
        <w:t xml:space="preserve"> 3</w:t>
      </w:r>
      <w:r w:rsidR="00C461E7" w:rsidRPr="00692060">
        <w:t>%</w:t>
      </w:r>
      <w:r w:rsidR="009D0B2A" w:rsidRPr="00692060">
        <w:t xml:space="preserve"> (Table 2.1)</w:t>
      </w:r>
      <w:r w:rsidR="00C461E7" w:rsidRPr="00692060">
        <w:t xml:space="preserve">.   </w:t>
      </w:r>
    </w:p>
    <w:p w14:paraId="2AE67A13" w14:textId="0A3C1173" w:rsidR="00C461E7" w:rsidRPr="00692060" w:rsidRDefault="00C461E7" w:rsidP="00C461E7">
      <w:r w:rsidRPr="00692060">
        <w:t xml:space="preserve">The largest component of incidental catch of other targeted groundfish species in the GOA Pacific cod fisheries by weight are skate species in combination followed by walleye </w:t>
      </w:r>
      <w:proofErr w:type="spellStart"/>
      <w:r w:rsidRPr="00692060">
        <w:t>pollock</w:t>
      </w:r>
      <w:proofErr w:type="spellEnd"/>
      <w:r w:rsidRPr="00692060">
        <w:t>, arrowtooth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4539CDB7"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8457C0" w:rsidRPr="00692060">
        <w:t xml:space="preserve">the </w:t>
      </w:r>
      <w:ins w:id="63" w:author="Katy Echave" w:date="2023-11-02T09:49:00Z">
        <w:r w:rsidR="00F56E3F">
          <w:t>c</w:t>
        </w:r>
      </w:ins>
      <w:del w:id="64" w:author="Katy Echave" w:date="2023-11-02T09:49:00Z">
        <w:r w:rsidR="008457C0" w:rsidRPr="00692060" w:rsidDel="00F56E3F">
          <w:delText>C</w:delText>
        </w:r>
      </w:del>
      <w:r w:rsidR="008457C0" w:rsidRPr="00692060">
        <w:t xml:space="preserve">entral and </w:t>
      </w:r>
      <w:ins w:id="65" w:author="Katy Echave" w:date="2023-11-02T09:49:00Z">
        <w:r w:rsidR="00F56E3F">
          <w:t>w</w:t>
        </w:r>
      </w:ins>
      <w:del w:id="66" w:author="Katy Echave" w:date="2023-11-02T09:49:00Z">
        <w:r w:rsidR="008457C0" w:rsidRPr="00692060" w:rsidDel="00F56E3F">
          <w:delText>W</w:delText>
        </w:r>
      </w:del>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ins w:id="67" w:author="Katy Echave" w:date="2023-11-02T09:49:00Z">
        <w:r w:rsidR="00F56E3F">
          <w:t>w</w:t>
        </w:r>
      </w:ins>
      <w:del w:id="68" w:author="Katy Echave" w:date="2023-11-02T09:49:00Z">
        <w:r w:rsidR="008457C0" w:rsidRPr="00692060" w:rsidDel="00F56E3F">
          <w:delText>W</w:delText>
        </w:r>
      </w:del>
      <w:r w:rsidR="008457C0" w:rsidRPr="00692060">
        <w:t>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t>
      </w:r>
      <w:del w:id="69" w:author="Katy Echave" w:date="2023-11-02T09:50:00Z">
        <w:r w:rsidR="00C461E7" w:rsidRPr="00692060" w:rsidDel="00F56E3F">
          <w:delText xml:space="preserve">Western </w:delText>
        </w:r>
      </w:del>
      <w:ins w:id="70" w:author="Katy Echave" w:date="2023-11-02T09:50:00Z">
        <w:r w:rsidR="00F56E3F">
          <w:t>w</w:t>
        </w:r>
        <w:r w:rsidR="00F56E3F" w:rsidRPr="00692060">
          <w:t xml:space="preserve">estern </w:t>
        </w:r>
      </w:ins>
      <w:r w:rsidR="00C461E7" w:rsidRPr="00692060">
        <w:t xml:space="preserve">GOA, and the southern edge of Kodiak Island and the southern edge of the </w:t>
      </w:r>
      <w:del w:id="71" w:author="Katy Echave" w:date="2023-11-02T09:53:00Z">
        <w:r w:rsidR="00C461E7" w:rsidRPr="00692060" w:rsidDel="00F56E3F">
          <w:delText xml:space="preserve">Seward </w:delText>
        </w:r>
      </w:del>
      <w:ins w:id="72" w:author="Katy Echave" w:date="2023-11-02T09:53:00Z">
        <w:r w:rsidR="00F56E3F">
          <w:t>Kenai</w:t>
        </w:r>
        <w:r w:rsidR="00F56E3F" w:rsidRPr="00692060">
          <w:t xml:space="preserve"> </w:t>
        </w:r>
      </w:ins>
      <w:r w:rsidR="00C461E7" w:rsidRPr="00692060">
        <w:t xml:space="preserve">Peninsula in the </w:t>
      </w:r>
      <w:del w:id="73" w:author="Katy Echave" w:date="2023-11-02T09:50:00Z">
        <w:r w:rsidR="00C461E7" w:rsidRPr="00692060" w:rsidDel="00F56E3F">
          <w:delText xml:space="preserve">Central </w:delText>
        </w:r>
      </w:del>
      <w:ins w:id="74" w:author="Katy Echave" w:date="2023-11-02T09:50:00Z">
        <w:r w:rsidR="00F56E3F">
          <w:t>c</w:t>
        </w:r>
        <w:r w:rsidR="00F56E3F" w:rsidRPr="00692060">
          <w:t xml:space="preserve">entral </w:t>
        </w:r>
      </w:ins>
      <w:r w:rsidR="00C461E7" w:rsidRPr="00692060">
        <w:t>GOA (</w:t>
      </w:r>
      <w:r w:rsidR="008457C0" w:rsidRPr="00692060">
        <w:t>Fig. 2.6</w:t>
      </w:r>
      <w:r w:rsidR="00C2106D" w:rsidRPr="00692060">
        <w:t>). The</w:t>
      </w:r>
      <w:r w:rsidR="00C461E7" w:rsidRPr="00692060">
        <w:t xml:space="preserve"> size of Pacific cod caught in the longline fishery </w:t>
      </w:r>
      <w:r w:rsidR="00C2106D" w:rsidRPr="00692060">
        <w:t xml:space="preserve">ranges from 62 cm to 72 </w:t>
      </w:r>
      <w:r w:rsidR="00C461E7" w:rsidRPr="00692060">
        <w:t>cm</w:t>
      </w:r>
      <w:r w:rsidR="00C2106D" w:rsidRPr="00692060">
        <w:t xml:space="preserve"> since 2020 (</w:t>
      </w:r>
      <w:r w:rsidR="008457C0" w:rsidRPr="00692060">
        <w:t>Fig. 2.7</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5F2F8D" w:rsidRPr="00692060">
        <w:t xml:space="preserve"> (Fig. 2.8)</w:t>
      </w:r>
      <w:r w:rsidR="00C461E7" w:rsidRPr="00692060">
        <w:t xml:space="preserve"> and catch was substantially slower and lower than previous years</w:t>
      </w:r>
      <w:r w:rsidR="005F2F8D" w:rsidRPr="00692060">
        <w:t xml:space="preserve"> (Fig. 2.9 and Fig. 2.10)</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del w:id="75" w:author="Katy Echave" w:date="2023-11-02T09:51:00Z">
        <w:r w:rsidR="00C461E7" w:rsidRPr="00692060" w:rsidDel="00F56E3F">
          <w:delText xml:space="preserve">Central </w:delText>
        </w:r>
      </w:del>
      <w:ins w:id="76" w:author="Katy Echave" w:date="2023-11-02T09:51:00Z">
        <w:r w:rsidR="00F56E3F">
          <w:t>c</w:t>
        </w:r>
        <w:r w:rsidR="00F56E3F" w:rsidRPr="00692060">
          <w:t xml:space="preserve">entral </w:t>
        </w:r>
      </w:ins>
      <w:r w:rsidR="00C461E7" w:rsidRPr="00692060">
        <w:t xml:space="preserve">GOA from 3 in 2020 to </w:t>
      </w:r>
      <w:r w:rsidR="00C2106D" w:rsidRPr="00692060">
        <w:t>greater than 30 since 2021.</w:t>
      </w:r>
      <w:r w:rsidRPr="00692060">
        <w:t xml:space="preserve"> </w:t>
      </w:r>
      <w:r w:rsidR="00C461E7" w:rsidRPr="00692060">
        <w:t xml:space="preserve">In both the </w:t>
      </w:r>
      <w:del w:id="77" w:author="Katy Echave" w:date="2023-11-02T09:51:00Z">
        <w:r w:rsidR="00C461E7" w:rsidRPr="00692060" w:rsidDel="00F56E3F">
          <w:delText xml:space="preserve">Central </w:delText>
        </w:r>
      </w:del>
      <w:ins w:id="78" w:author="Katy Echave" w:date="2023-11-02T09:51:00Z">
        <w:r w:rsidR="00F56E3F">
          <w:t>c</w:t>
        </w:r>
        <w:r w:rsidR="00F56E3F" w:rsidRPr="00692060">
          <w:t xml:space="preserve">entral </w:t>
        </w:r>
      </w:ins>
      <w:r w:rsidR="00C461E7" w:rsidRPr="00692060">
        <w:t xml:space="preserve">and </w:t>
      </w:r>
      <w:del w:id="79" w:author="Katy Echave" w:date="2023-11-02T09:51:00Z">
        <w:r w:rsidR="00C461E7" w:rsidRPr="00692060" w:rsidDel="00F56E3F">
          <w:delText xml:space="preserve">Western </w:delText>
        </w:r>
      </w:del>
      <w:ins w:id="80" w:author="Katy Echave" w:date="2023-11-02T09:51:00Z">
        <w:r w:rsidR="00F56E3F">
          <w:t>w</w:t>
        </w:r>
        <w:r w:rsidR="00F56E3F" w:rsidRPr="00692060">
          <w:t xml:space="preserve">estern </w:t>
        </w:r>
      </w:ins>
      <w:r w:rsidR="00C461E7" w:rsidRPr="00692060">
        <w:t xml:space="preserve">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5F2F8D" w:rsidRPr="00692060">
        <w:t>Fig. 2.9</w:t>
      </w:r>
      <w:r w:rsidR="00C461E7" w:rsidRPr="00692060">
        <w:t xml:space="preserve"> and Fig. 2.</w:t>
      </w:r>
      <w:r w:rsidR="005F2F8D" w:rsidRPr="00692060">
        <w:t>10</w:t>
      </w:r>
      <w:r w:rsidR="00DD0910" w:rsidRPr="00692060">
        <w:t xml:space="preserve">). </w:t>
      </w:r>
    </w:p>
    <w:p w14:paraId="5D9EE0A8" w14:textId="111F6C49" w:rsidR="00C461E7" w:rsidRPr="00692060" w:rsidRDefault="00C461E7" w:rsidP="00C461E7">
      <w:r w:rsidRPr="00692060">
        <w:lastRenderedPageBreak/>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DD0910" w:rsidRPr="00692060">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654B3014"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del w:id="81" w:author="Katy Echave" w:date="2023-11-02T09:58:00Z">
        <w:r w:rsidRPr="00692060" w:rsidDel="004053CF">
          <w:delText xml:space="preserve">Seward </w:delText>
        </w:r>
      </w:del>
      <w:ins w:id="82" w:author="Katy Echave" w:date="2023-11-02T09:58:00Z">
        <w:r w:rsidR="004053CF">
          <w:t>Kenai</w:t>
        </w:r>
        <w:r w:rsidR="004053CF" w:rsidRPr="00692060">
          <w:t xml:space="preserve"> </w:t>
        </w:r>
      </w:ins>
      <w:r w:rsidRPr="00692060">
        <w:t>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In 2023</w:t>
      </w:r>
      <w:r w:rsidR="005F2F8D" w:rsidRPr="00692060">
        <w:t xml:space="preserve"> the majority of catch from the pot fishery was centered around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5C538CF6" w:rsidR="00C461E7" w:rsidRPr="00692060" w:rsidRDefault="00C461E7" w:rsidP="00C461E7">
      <w:r w:rsidRPr="00692060">
        <w:t>The pot fishery generally catches fish greater than 40 cm (Fig. 2.</w:t>
      </w:r>
      <w:r w:rsidR="00287050" w:rsidRPr="00692060">
        <w:t>11</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836873" w:rsidRPr="00692060">
        <w:t>Fig. 2.12</w:t>
      </w:r>
      <w:r w:rsidR="009802D9" w:rsidRPr="00692060">
        <w:t>).</w:t>
      </w:r>
    </w:p>
    <w:p w14:paraId="27F97C56" w14:textId="553C2ECA" w:rsidR="00F52476" w:rsidRPr="00692060" w:rsidRDefault="00C461E7" w:rsidP="00C461E7">
      <w:r w:rsidRPr="00692060">
        <w:t xml:space="preserve">In the </w:t>
      </w:r>
      <w:del w:id="83" w:author="Katy Echave" w:date="2023-11-02T09:59:00Z">
        <w:r w:rsidRPr="00692060" w:rsidDel="004053CF">
          <w:delText>Western</w:delText>
        </w:r>
        <w:r w:rsidR="00194339" w:rsidRPr="00692060" w:rsidDel="004053CF">
          <w:delText xml:space="preserve"> </w:delText>
        </w:r>
      </w:del>
      <w:ins w:id="84" w:author="Katy Echave" w:date="2023-11-02T09:59:00Z">
        <w:r w:rsidR="004053CF">
          <w:t>w</w:t>
        </w:r>
        <w:r w:rsidR="004053CF" w:rsidRPr="00692060">
          <w:t xml:space="preserve">estern </w:t>
        </w:r>
      </w:ins>
      <w:r w:rsidR="00194339" w:rsidRPr="00692060">
        <w:t xml:space="preserve">and </w:t>
      </w:r>
      <w:del w:id="85" w:author="Katy Echave" w:date="2023-11-02T09:59:00Z">
        <w:r w:rsidR="00194339" w:rsidRPr="00692060" w:rsidDel="004053CF">
          <w:delText>Central</w:delText>
        </w:r>
        <w:r w:rsidRPr="00692060" w:rsidDel="004053CF">
          <w:delText xml:space="preserve"> </w:delText>
        </w:r>
      </w:del>
      <w:ins w:id="86" w:author="Katy Echave" w:date="2023-11-02T09:59:00Z">
        <w:r w:rsidR="004053CF">
          <w:t>c</w:t>
        </w:r>
        <w:r w:rsidR="004053CF" w:rsidRPr="00692060">
          <w:t xml:space="preserve">entral </w:t>
        </w:r>
      </w:ins>
      <w:r w:rsidRPr="00692060">
        <w:t xml:space="preserve">GOA, approximately half the catch </w:t>
      </w:r>
      <w:r w:rsidR="004D283B" w:rsidRPr="00692060">
        <w:t xml:space="preserve">of the pot fishery </w:t>
      </w:r>
      <w:r w:rsidRPr="00692060">
        <w:t>was caught in a single week in March (</w:t>
      </w:r>
      <w:r w:rsidR="004D283B" w:rsidRPr="00692060">
        <w:t>Fig. 2.9</w:t>
      </w:r>
      <w:r w:rsidR="00194339" w:rsidRPr="00692060">
        <w:t xml:space="preserve"> and Fig. 2.10</w:t>
      </w:r>
      <w:r w:rsidRPr="00692060">
        <w:t>).</w:t>
      </w:r>
      <w:r w:rsidR="004D283B" w:rsidRPr="00692060">
        <w:t xml:space="preserve"> </w:t>
      </w:r>
      <w:r w:rsidRPr="00692060">
        <w:t xml:space="preserve">In 2020 pot fishing was greatly reduced with 15 vessels in the </w:t>
      </w:r>
      <w:del w:id="87" w:author="Katy Echave" w:date="2023-11-02T10:00:00Z">
        <w:r w:rsidRPr="00692060" w:rsidDel="004053CF">
          <w:delText xml:space="preserve">Central </w:delText>
        </w:r>
      </w:del>
      <w:ins w:id="88" w:author="Katy Echave" w:date="2023-11-02T10:00:00Z">
        <w:r w:rsidR="004053CF">
          <w:t>c</w:t>
        </w:r>
        <w:r w:rsidR="004053CF" w:rsidRPr="00692060">
          <w:t xml:space="preserve">entral </w:t>
        </w:r>
      </w:ins>
      <w:r w:rsidRPr="00692060">
        <w:t xml:space="preserve">GOA and 19 in the </w:t>
      </w:r>
      <w:del w:id="89" w:author="Katy Echave" w:date="2023-11-02T10:00:00Z">
        <w:r w:rsidRPr="00692060" w:rsidDel="004053CF">
          <w:delText xml:space="preserve">Western </w:delText>
        </w:r>
      </w:del>
      <w:ins w:id="90" w:author="Katy Echave" w:date="2023-11-02T10:00:00Z">
        <w:r w:rsidR="004053CF">
          <w:t>w</w:t>
        </w:r>
        <w:r w:rsidR="004053CF" w:rsidRPr="00692060">
          <w:t xml:space="preserve">estern </w:t>
        </w:r>
      </w:ins>
      <w:r w:rsidRPr="00692060">
        <w:t>GOA compared to 27 and 33 the year previously (Fig</w:t>
      </w:r>
      <w:r w:rsidR="004D283B" w:rsidRPr="00692060">
        <w:t>. 2.8</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del w:id="91" w:author="Katy Echave" w:date="2023-11-02T10:00:00Z">
        <w:r w:rsidR="00BA3262" w:rsidRPr="00692060" w:rsidDel="004053CF">
          <w:delText xml:space="preserve">Central </w:delText>
        </w:r>
      </w:del>
      <w:ins w:id="92" w:author="Katy Echave" w:date="2023-11-02T10:00:00Z">
        <w:r w:rsidR="004053CF">
          <w:t>c</w:t>
        </w:r>
        <w:r w:rsidR="004053CF" w:rsidRPr="00692060">
          <w:t xml:space="preserve">entral </w:t>
        </w:r>
      </w:ins>
      <w:r w:rsidR="00BA3262" w:rsidRPr="00692060">
        <w:t>GOA and 41</w:t>
      </w:r>
      <w:r w:rsidRPr="00692060">
        <w:t xml:space="preserve"> in the </w:t>
      </w:r>
      <w:del w:id="93" w:author="Katy Echave" w:date="2023-11-02T10:00:00Z">
        <w:r w:rsidRPr="00692060" w:rsidDel="004053CF">
          <w:delText xml:space="preserve">Western </w:delText>
        </w:r>
      </w:del>
      <w:ins w:id="94" w:author="Katy Echave" w:date="2023-11-02T10:00:00Z">
        <w:r w:rsidR="004053CF">
          <w:t>w</w:t>
        </w:r>
        <w:r w:rsidR="004053CF" w:rsidRPr="00692060">
          <w:t xml:space="preserve">estern </w:t>
        </w:r>
      </w:ins>
      <w:r w:rsidRPr="00692060">
        <w:t xml:space="preserve">GOA. </w:t>
      </w:r>
    </w:p>
    <w:p w14:paraId="5AC6B4BE" w14:textId="3CE5A4A7" w:rsidR="00F52476" w:rsidRPr="00692060" w:rsidRDefault="00F52476" w:rsidP="00C461E7">
      <w:r w:rsidRPr="00692060">
        <w:t>Like the longline fishery</w:t>
      </w:r>
      <w:ins w:id="95" w:author="Katy Echave" w:date="2023-11-02T10:01:00Z">
        <w:r w:rsidR="004053CF">
          <w:t>,</w:t>
        </w:r>
      </w:ins>
      <w:r w:rsidRPr="00692060">
        <w:t xml:space="preserve"> CPUE figures were produced for the pot fisheries in the GOA in previous assessments (</w:t>
      </w:r>
      <w:proofErr w:type="spellStart"/>
      <w:r w:rsidRPr="00692060">
        <w:t>Barbeaux</w:t>
      </w:r>
      <w:proofErr w:type="spellEnd"/>
      <w:r w:rsidRPr="00692060">
        <w:t xml:space="preserve"> </w:t>
      </w:r>
      <w:r w:rsidRPr="00692060">
        <w:rPr>
          <w:i/>
        </w:rPr>
        <w:t>et al.</w:t>
      </w:r>
      <w:r w:rsidRPr="00692060">
        <w:t xml:space="preserve"> 2021), but similar consistency issues with the data exists. It should be noted that there were no data available for CPUE calculations in 2020 nor any CPUE data available for the </w:t>
      </w:r>
      <w:del w:id="96" w:author="Katy Echave" w:date="2023-11-02T10:01:00Z">
        <w:r w:rsidRPr="00692060" w:rsidDel="004053CF">
          <w:delText xml:space="preserve">Western </w:delText>
        </w:r>
      </w:del>
      <w:ins w:id="97" w:author="Katy Echave" w:date="2023-11-02T10:01:00Z">
        <w:r w:rsidR="004053CF">
          <w:t>w</w:t>
        </w:r>
        <w:r w:rsidR="004053CF" w:rsidRPr="00692060">
          <w:t xml:space="preserve">estern </w:t>
        </w:r>
      </w:ins>
      <w:r w:rsidRPr="00692060">
        <w:t xml:space="preserve">GOA in 2021.   </w:t>
      </w:r>
    </w:p>
    <w:p w14:paraId="181FBEB6" w14:textId="77777777" w:rsidR="00C461E7" w:rsidRPr="00692060" w:rsidRDefault="00C461E7" w:rsidP="00C461E7">
      <w:pPr>
        <w:pStyle w:val="Heading3"/>
      </w:pPr>
      <w:r w:rsidRPr="00692060">
        <w:t>Trawl</w:t>
      </w:r>
    </w:p>
    <w:p w14:paraId="14E40CB5" w14:textId="6A2DE683"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del w:id="98" w:author="Katy Echave" w:date="2023-11-02T10:01:00Z">
        <w:r w:rsidRPr="00692060" w:rsidDel="004053CF">
          <w:delText xml:space="preserve">Central </w:delText>
        </w:r>
      </w:del>
      <w:ins w:id="99" w:author="Katy Echave" w:date="2023-11-02T10:01:00Z">
        <w:r w:rsidR="004053CF">
          <w:t>c</w:t>
        </w:r>
        <w:r w:rsidR="004053CF" w:rsidRPr="00692060">
          <w:t xml:space="preserve">entral </w:t>
        </w:r>
      </w:ins>
      <w:r w:rsidRPr="00692060">
        <w:t xml:space="preserve">and </w:t>
      </w:r>
      <w:del w:id="100" w:author="Katy Echave" w:date="2023-11-02T10:01:00Z">
        <w:r w:rsidRPr="00692060" w:rsidDel="004053CF">
          <w:delText xml:space="preserve">Western </w:delText>
        </w:r>
      </w:del>
      <w:ins w:id="101" w:author="Katy Echave" w:date="2023-11-02T10:01:00Z">
        <w:r w:rsidR="004053CF">
          <w:t>w</w:t>
        </w:r>
        <w:r w:rsidR="004053CF" w:rsidRPr="00692060">
          <w:t xml:space="preserve">estern </w:t>
        </w:r>
      </w:ins>
      <w:r w:rsidRPr="00692060">
        <w:t>GOA (Fig. 2.</w:t>
      </w:r>
      <w:r w:rsidR="002D6720" w:rsidRPr="00692060">
        <w:t>5</w:t>
      </w:r>
      <w:r w:rsidRPr="00692060">
        <w:t xml:space="preserve">) with the highest concentration of catch coming from southeast of Kodiak Island in the </w:t>
      </w:r>
      <w:del w:id="102" w:author="Katy Echave" w:date="2023-11-02T10:01:00Z">
        <w:r w:rsidRPr="00692060" w:rsidDel="004053CF">
          <w:delText xml:space="preserve">Central </w:delText>
        </w:r>
      </w:del>
      <w:ins w:id="103" w:author="Katy Echave" w:date="2023-11-02T10:01:00Z">
        <w:r w:rsidR="004053CF">
          <w:t>c</w:t>
        </w:r>
        <w:r w:rsidR="004053CF" w:rsidRPr="00692060">
          <w:t xml:space="preserve">entral </w:t>
        </w:r>
      </w:ins>
      <w:r w:rsidRPr="00692060">
        <w:t xml:space="preserve">GOA and around the </w:t>
      </w:r>
      <w:proofErr w:type="spellStart"/>
      <w:r w:rsidRPr="00692060">
        <w:t>Shumigan</w:t>
      </w:r>
      <w:proofErr w:type="spellEnd"/>
      <w:r w:rsidRPr="00692060">
        <w:t xml:space="preserve"> Islands in the </w:t>
      </w:r>
      <w:del w:id="104" w:author="Katy Echave" w:date="2023-11-02T10:01:00Z">
        <w:r w:rsidRPr="00692060" w:rsidDel="004053CF">
          <w:delText xml:space="preserve">Western </w:delText>
        </w:r>
      </w:del>
      <w:ins w:id="105" w:author="Katy Echave" w:date="2023-11-02T10:01:00Z">
        <w:r w:rsidR="004053CF">
          <w:t>w</w:t>
        </w:r>
        <w:r w:rsidR="004053CF" w:rsidRPr="00692060">
          <w:t xml:space="preserve">estern </w:t>
        </w:r>
      </w:ins>
      <w:r w:rsidRPr="00692060">
        <w:t xml:space="preserve">GOA. In 2016 trawl fishing in the </w:t>
      </w:r>
      <w:del w:id="106" w:author="Katy Echave" w:date="2023-11-02T10:01:00Z">
        <w:r w:rsidRPr="00692060" w:rsidDel="004053CF">
          <w:delText xml:space="preserve">Western </w:delText>
        </w:r>
      </w:del>
      <w:ins w:id="107" w:author="Katy Echave" w:date="2023-11-02T10:01:00Z">
        <w:r w:rsidR="004053CF">
          <w:t>w</w:t>
        </w:r>
        <w:r w:rsidR="004053CF" w:rsidRPr="00692060">
          <w:t xml:space="preserve">estern </w:t>
        </w:r>
      </w:ins>
      <w:r w:rsidRPr="00692060">
        <w:t xml:space="preserve">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 xml:space="preserve">than previous years. Although the 2020 </w:t>
      </w:r>
      <w:r w:rsidRPr="00692060">
        <w:lastRenderedPageBreak/>
        <w:t>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pollock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del w:id="108" w:author="Katy Echave" w:date="2023-11-02T10:02:00Z">
        <w:r w:rsidRPr="00692060" w:rsidDel="004053CF">
          <w:delText xml:space="preserve">Western </w:delText>
        </w:r>
      </w:del>
      <w:ins w:id="109" w:author="Katy Echave" w:date="2023-11-02T10:02:00Z">
        <w:r w:rsidR="004053CF">
          <w:t>w</w:t>
        </w:r>
        <w:r w:rsidR="004053CF" w:rsidRPr="00692060">
          <w:t xml:space="preserve">estern </w:t>
        </w:r>
      </w:ins>
      <w:r w:rsidRPr="00692060">
        <w:t>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del w:id="110" w:author="Katy Echave" w:date="2023-11-02T10:02:00Z">
        <w:r w:rsidRPr="00692060" w:rsidDel="004053CF">
          <w:delText xml:space="preserve">Western </w:delText>
        </w:r>
      </w:del>
      <w:ins w:id="111" w:author="Katy Echave" w:date="2023-11-02T10:02:00Z">
        <w:r w:rsidR="004053CF">
          <w:t>w</w:t>
        </w:r>
        <w:r w:rsidR="004053CF" w:rsidRPr="00692060">
          <w:t xml:space="preserve">estern </w:t>
        </w:r>
      </w:ins>
      <w:r w:rsidR="0068239D" w:rsidRPr="00692060">
        <w:t xml:space="preserve">and </w:t>
      </w:r>
      <w:del w:id="112" w:author="Katy Echave" w:date="2023-11-02T10:02:00Z">
        <w:r w:rsidR="0068239D" w:rsidRPr="00692060" w:rsidDel="004053CF">
          <w:delText xml:space="preserve">Central </w:delText>
        </w:r>
      </w:del>
      <w:ins w:id="113" w:author="Katy Echave" w:date="2023-11-02T10:02:00Z">
        <w:r w:rsidR="004053CF">
          <w:t>c</w:t>
        </w:r>
        <w:r w:rsidR="004053CF" w:rsidRPr="00692060">
          <w:t xml:space="preserve">entral </w:t>
        </w:r>
      </w:ins>
      <w:r w:rsidRPr="00692060">
        <w:t xml:space="preserve">GOA </w:t>
      </w:r>
      <w:r w:rsidR="00194339" w:rsidRPr="00692060">
        <w:t>in 2023 are similar to catches in 2021</w:t>
      </w:r>
      <w:r w:rsidR="0068239D" w:rsidRPr="00692060">
        <w:t xml:space="preserve"> </w:t>
      </w:r>
      <w:r w:rsidR="00194339" w:rsidRPr="00692060">
        <w:t>(</w:t>
      </w:r>
      <w:r w:rsidR="0068239D" w:rsidRPr="00692060">
        <w:t xml:space="preserve">Fig 2.9 and Fig. 2.10). </w:t>
      </w:r>
      <w:r w:rsidRPr="00692060">
        <w:t xml:space="preserve">Due to bycatch in other fisheries trawl catch of Pacific cod in 2020 remained above 3,000 t despite the closure of the federal directed fishery.       </w:t>
      </w:r>
    </w:p>
    <w:p w14:paraId="1D15D616" w14:textId="1F9433B5"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samples</w:t>
      </w:r>
      <w:r w:rsidR="00C8581F" w:rsidRPr="00692060">
        <w:t xml:space="preserve"> </w:t>
      </w:r>
      <w:ins w:id="114" w:author="Katy Echave" w:date="2023-11-02T10:02:00Z">
        <w:r w:rsidR="004053CF">
          <w:t>(</w:t>
        </w:r>
      </w:ins>
      <w:r w:rsidRPr="00692060">
        <w:t>Fig. 2.</w:t>
      </w:r>
      <w:r w:rsidR="00836873" w:rsidRPr="00692060">
        <w:t>13</w:t>
      </w:r>
      <w:r w:rsidRPr="00692060">
        <w:t>). The average size of Pacific cod caught by trawl in the 1980</w:t>
      </w:r>
      <w:del w:id="115" w:author="Katy Echave" w:date="2023-11-02T10:03:00Z">
        <w:r w:rsidRPr="00692060" w:rsidDel="004053CF">
          <w:delText>’</w:delText>
        </w:r>
      </w:del>
      <w:r w:rsidRPr="00692060">
        <w:t>s was on average smaller</w:t>
      </w:r>
      <w:r w:rsidR="0068239D" w:rsidRPr="00692060">
        <w:t xml:space="preserve"> and more variable</w:t>
      </w:r>
      <w:r w:rsidRPr="00692060">
        <w:t xml:space="preserve"> than those caugh</w:t>
      </w:r>
      <w:r w:rsidR="0068239D" w:rsidRPr="00692060">
        <w:t xml:space="preserve">t </w:t>
      </w:r>
      <w:ins w:id="116" w:author="Katy Echave" w:date="2023-11-02T10:03:00Z">
        <w:r w:rsidR="004053CF">
          <w:t xml:space="preserve">in </w:t>
        </w:r>
      </w:ins>
      <w:r w:rsidR="0068239D" w:rsidRPr="00692060">
        <w:t>later</w:t>
      </w:r>
      <w:ins w:id="117" w:author="Katy Echave" w:date="2023-11-02T10:03:00Z">
        <w:r w:rsidR="004053CF">
          <w:t xml:space="preserve"> years</w:t>
        </w:r>
      </w:ins>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3767F7F6"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68239D" w:rsidRPr="00692060">
        <w:t>Fig. 2.9</w:t>
      </w:r>
      <w:r w:rsidR="00E57890" w:rsidRPr="00692060">
        <w:t xml:space="preserve"> and F</w:t>
      </w:r>
      <w:r w:rsidR="00FF3434" w:rsidRPr="00692060">
        <w:t>ig. 2.</w:t>
      </w:r>
      <w:r w:rsidR="0068239D" w:rsidRPr="00692060">
        <w:t>10</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68239D" w:rsidRPr="00692060">
        <w:t>Fig. 2.8</w:t>
      </w:r>
      <w:r w:rsidRPr="00692060">
        <w:t>). Catch</w:t>
      </w:r>
      <w:r w:rsidR="00B349E4" w:rsidRPr="00692060">
        <w:t xml:space="preserve"> </w:t>
      </w:r>
      <w:del w:id="118" w:author="Katy Echave" w:date="2023-11-02T10:04:00Z">
        <w:r w:rsidR="00B349E4" w:rsidRPr="00692060" w:rsidDel="00020FD6">
          <w:delText xml:space="preserve">of </w:delText>
        </w:r>
      </w:del>
      <w:ins w:id="119" w:author="Katy Echave" w:date="2023-11-02T10:04:00Z">
        <w:r w:rsidR="00020FD6" w:rsidRPr="00692060">
          <w:t>o</w:t>
        </w:r>
        <w:r w:rsidR="00020FD6">
          <w:t>n</w:t>
        </w:r>
        <w:r w:rsidR="00020FD6" w:rsidRPr="00692060">
          <w:t xml:space="preserve"> </w:t>
        </w:r>
      </w:ins>
      <w:r w:rsidR="00B349E4" w:rsidRPr="00692060">
        <w:t xml:space="preserve">jig vessels has increased since 2017, with the majority of catch coming from the </w:t>
      </w:r>
      <w:del w:id="120" w:author="Katy Echave" w:date="2023-11-02T10:04:00Z">
        <w:r w:rsidR="00B349E4" w:rsidRPr="00692060" w:rsidDel="00020FD6">
          <w:delText xml:space="preserve">Central </w:delText>
        </w:r>
      </w:del>
      <w:ins w:id="121" w:author="Katy Echave" w:date="2023-11-02T10:04:00Z">
        <w:r w:rsidR="00020FD6">
          <w:t>c</w:t>
        </w:r>
        <w:r w:rsidR="00020FD6" w:rsidRPr="00692060">
          <w:t xml:space="preserve">entral </w:t>
        </w:r>
      </w:ins>
      <w:r w:rsidR="00B349E4" w:rsidRPr="00692060">
        <w:t>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arrowtooth</w:t>
      </w:r>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5893C305" w:rsidR="00C461E7" w:rsidRPr="00692060" w:rsidRDefault="00C461E7" w:rsidP="00C461E7">
      <w:r w:rsidRPr="00692060">
        <w:t xml:space="preserve">Non-commercial catch of Pacific cod in the </w:t>
      </w:r>
      <w:del w:id="122" w:author="Katy Echave" w:date="2023-11-02T10:05:00Z">
        <w:r w:rsidRPr="00692060" w:rsidDel="00020FD6">
          <w:delText>Gulf of Alaska</w:delText>
        </w:r>
      </w:del>
      <w:ins w:id="123" w:author="Katy Echave" w:date="2023-11-02T10:05:00Z">
        <w:r w:rsidR="00020FD6">
          <w:t>GOA</w:t>
        </w:r>
      </w:ins>
      <w:r w:rsidRPr="00692060">
        <w:t xml:space="preserve"> is </w:t>
      </w:r>
      <w:del w:id="124" w:author="Melissa.Haltuch" w:date="2023-10-31T14:50:00Z">
        <w:r w:rsidRPr="00692060" w:rsidDel="007528AD">
          <w:delText xml:space="preserve">considered to be </w:delText>
        </w:r>
      </w:del>
      <w:r w:rsidRPr="00692060">
        <w:t>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 xml:space="preserve">Other fishery related indices for stock </w:t>
      </w:r>
      <w:commentRangeStart w:id="125"/>
      <w:r w:rsidRPr="00692060">
        <w:t>health</w:t>
      </w:r>
      <w:commentRangeEnd w:id="125"/>
      <w:r w:rsidR="00020FD6">
        <w:rPr>
          <w:rStyle w:val="CommentReference"/>
          <w:i w:val="0"/>
        </w:rPr>
        <w:commentReference w:id="125"/>
      </w:r>
    </w:p>
    <w:p w14:paraId="3B8FFA30" w14:textId="058AD7E7" w:rsidR="00C461E7" w:rsidRPr="00692060" w:rsidRDefault="00C461E7" w:rsidP="00C461E7">
      <w:r w:rsidRPr="00692060">
        <w:t xml:space="preserve">Indices of fishery </w:t>
      </w:r>
      <w:del w:id="126" w:author="Katy Echave" w:date="2023-11-02T10:06:00Z">
        <w:r w:rsidRPr="00692060" w:rsidDel="00020FD6">
          <w:delText>catch per unit effort (</w:delText>
        </w:r>
      </w:del>
      <w:r w:rsidRPr="00692060">
        <w:t>CPUE</w:t>
      </w:r>
      <w:del w:id="127" w:author="Katy Echave" w:date="2023-11-02T10:06:00Z">
        <w:r w:rsidRPr="00692060" w:rsidDel="00020FD6">
          <w:delText>)</w:delText>
        </w:r>
      </w:del>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We examine two disparate fisheries to evaluate trends in incidental catch of Pacific cod</w:t>
      </w:r>
      <w:ins w:id="128" w:author="Katy Echave" w:date="2023-11-02T10:07:00Z">
        <w:r w:rsidR="00020FD6">
          <w:t>:</w:t>
        </w:r>
      </w:ins>
      <w:del w:id="129" w:author="Katy Echave" w:date="2023-11-02T10:07:00Z">
        <w:r w:rsidRPr="00692060" w:rsidDel="00020FD6">
          <w:delText>,</w:delText>
        </w:r>
      </w:del>
      <w:r w:rsidRPr="00692060">
        <w:t xml:space="preserve"> the pelagic walleye pollock fishery and the bottom trawl shallow water flatfish fishery. The occurrence of Pacific cod in the pelagic pollock fishery appears to be an index of abundance that is particularly sensitive to 2 year old Pacific cod, which are thought to be more pelagic. The shallow water flatfish fishery tracks a larger portion of the adult population of Pacific cod. For the pollock fishery we track incidence of occurrence as proportion of hauls with cod (Fig. 2.</w:t>
      </w:r>
      <w:r w:rsidR="00836873" w:rsidRPr="00692060">
        <w:t>14</w:t>
      </w:r>
      <w:r w:rsidRPr="00692060">
        <w:t>). There were no haul data available from the polloc</w:t>
      </w:r>
      <w:r w:rsidR="00B349E4" w:rsidRPr="00692060">
        <w:t xml:space="preserve">k fishery in the </w:t>
      </w:r>
      <w:del w:id="130" w:author="Katy Echave" w:date="2023-11-02T10:08:00Z">
        <w:r w:rsidR="00B349E4" w:rsidRPr="00692060" w:rsidDel="00020FD6">
          <w:delText xml:space="preserve">Western </w:delText>
        </w:r>
      </w:del>
      <w:ins w:id="131" w:author="Katy Echave" w:date="2023-11-02T10:08:00Z">
        <w:r w:rsidR="00020FD6">
          <w:t>w</w:t>
        </w:r>
        <w:r w:rsidR="00020FD6" w:rsidRPr="00692060">
          <w:t xml:space="preserve">estern </w:t>
        </w:r>
      </w:ins>
      <w:r w:rsidR="00B349E4" w:rsidRPr="00692060">
        <w:t>GOA since 2020</w:t>
      </w:r>
      <w:r w:rsidRPr="00692060">
        <w:t xml:space="preserve"> due to electronic monitoring </w:t>
      </w:r>
      <w:r w:rsidRPr="00692060">
        <w:lastRenderedPageBreak/>
        <w:t xml:space="preserve">and COVID-19 restriction on observer deployment. In the shallow water flatfish fishery, catch rates in tons of Pacific </w:t>
      </w:r>
      <w:r w:rsidR="00565B34" w:rsidRPr="00692060">
        <w:t>cod per ton of all species caught</w:t>
      </w:r>
      <w:r w:rsidRPr="00692060">
        <w:t xml:space="preserve"> were examined (Fig. 2.</w:t>
      </w:r>
      <w:r w:rsidR="00836873" w:rsidRPr="00692060">
        <w:t>15</w:t>
      </w:r>
      <w:r w:rsidRPr="00692060">
        <w:t xml:space="preserve">). For the </w:t>
      </w:r>
      <w:r w:rsidR="00565B34" w:rsidRPr="00692060">
        <w:t xml:space="preserve">walleye </w:t>
      </w:r>
      <w:r w:rsidRPr="00692060">
        <w:t>pollock fishery in areas 620 and 630</w:t>
      </w:r>
      <w:r w:rsidR="00B349E4" w:rsidRPr="00692060">
        <w:t xml:space="preserve"> of the Central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02465CA2" w:rsidR="00EA50CC" w:rsidRPr="00692060" w:rsidRDefault="00EA50CC" w:rsidP="00C461E7">
      <w:r w:rsidRPr="00692060">
        <w:t>The weight of catch of other commercial species caught in the Pacific cod targeted fisheries for 2018 through 2022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63B37FBE" w14:textId="13D73A2E" w:rsidR="00010C8B" w:rsidRPr="00692060" w:rsidRDefault="00010C8B" w:rsidP="00FF3434">
      <w:pPr>
        <w:keepNext/>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904DF5" w:rsidRPr="00692060">
        <w:t xml:space="preserve"> </w:t>
      </w:r>
      <w:r w:rsidR="00904DF5" w:rsidRPr="00692060">
        <w:lastRenderedPageBreak/>
        <w:t>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23CC3CDB" w:rsidR="00010C8B" w:rsidRPr="00692060" w:rsidRDefault="00FF3434" w:rsidP="00FF3434">
      <w:pPr>
        <w:keepNext/>
      </w:pPr>
      <w:r w:rsidRPr="00692060">
        <w:t>The following table</w:t>
      </w:r>
      <w:r w:rsidR="0082513F" w:rsidRPr="00692060">
        <w:t xml:space="preserve"> and </w:t>
      </w:r>
      <w:r w:rsidR="00836873" w:rsidRPr="00692060">
        <w:t>Figure 2.16</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692060" w14:paraId="6D5533FC" w14:textId="77777777" w:rsidTr="003F0123">
        <w:tc>
          <w:tcPr>
            <w:tcW w:w="4623" w:type="dxa"/>
            <w:shd w:val="clear" w:color="auto" w:fill="auto"/>
            <w:vAlign w:val="center"/>
          </w:tcPr>
          <w:p w14:paraId="0EF15417" w14:textId="77777777" w:rsidR="00010C8B" w:rsidRPr="00692060" w:rsidRDefault="00010C8B" w:rsidP="004A062A">
            <w:pPr>
              <w:keepNext/>
              <w:spacing w:after="0"/>
              <w:rPr>
                <w:b/>
                <w:sz w:val="20"/>
              </w:rPr>
            </w:pPr>
            <w:r w:rsidRPr="00692060">
              <w:rPr>
                <w:b/>
                <w:sz w:val="20"/>
              </w:rPr>
              <w:t>Data</w:t>
            </w:r>
          </w:p>
        </w:tc>
        <w:tc>
          <w:tcPr>
            <w:tcW w:w="1517" w:type="dxa"/>
            <w:shd w:val="clear" w:color="auto" w:fill="auto"/>
            <w:vAlign w:val="center"/>
          </w:tcPr>
          <w:p w14:paraId="5B33B55E" w14:textId="77777777" w:rsidR="00010C8B" w:rsidRPr="00692060" w:rsidRDefault="00010C8B" w:rsidP="004A062A">
            <w:pPr>
              <w:keepNext/>
              <w:spacing w:after="0"/>
              <w:rPr>
                <w:b/>
                <w:sz w:val="20"/>
              </w:rPr>
            </w:pPr>
            <w:r w:rsidRPr="00692060">
              <w:rPr>
                <w:b/>
                <w:sz w:val="20"/>
              </w:rPr>
              <w:t>Source</w:t>
            </w:r>
          </w:p>
        </w:tc>
        <w:tc>
          <w:tcPr>
            <w:tcW w:w="1781" w:type="dxa"/>
            <w:shd w:val="clear" w:color="auto" w:fill="auto"/>
            <w:vAlign w:val="center"/>
          </w:tcPr>
          <w:p w14:paraId="69C1CE22" w14:textId="77777777" w:rsidR="00010C8B" w:rsidRPr="00692060" w:rsidRDefault="00010C8B" w:rsidP="004A062A">
            <w:pPr>
              <w:keepNext/>
              <w:spacing w:after="0"/>
              <w:rPr>
                <w:b/>
                <w:sz w:val="20"/>
              </w:rPr>
            </w:pPr>
            <w:r w:rsidRPr="00692060">
              <w:rPr>
                <w:b/>
                <w:sz w:val="20"/>
              </w:rPr>
              <w:t>Type</w:t>
            </w:r>
          </w:p>
        </w:tc>
        <w:tc>
          <w:tcPr>
            <w:tcW w:w="1429" w:type="dxa"/>
            <w:shd w:val="clear" w:color="auto" w:fill="auto"/>
            <w:vAlign w:val="center"/>
          </w:tcPr>
          <w:p w14:paraId="4B0DD946" w14:textId="2D4A23F2" w:rsidR="00010C8B" w:rsidRPr="00692060" w:rsidRDefault="003F0123" w:rsidP="004A062A">
            <w:pPr>
              <w:keepNext/>
              <w:spacing w:after="0"/>
              <w:rPr>
                <w:b/>
                <w:sz w:val="20"/>
              </w:rPr>
            </w:pPr>
            <w:r w:rsidRPr="00692060">
              <w:rPr>
                <w:b/>
                <w:sz w:val="20"/>
              </w:rPr>
              <w:t>Years</w:t>
            </w:r>
          </w:p>
        </w:tc>
      </w:tr>
      <w:tr w:rsidR="00010C8B" w:rsidRPr="00692060" w14:paraId="50564257" w14:textId="77777777" w:rsidTr="003F0123">
        <w:tc>
          <w:tcPr>
            <w:tcW w:w="4623" w:type="dxa"/>
            <w:shd w:val="clear" w:color="auto" w:fill="auto"/>
            <w:vAlign w:val="center"/>
          </w:tcPr>
          <w:p w14:paraId="78B8376A" w14:textId="31E5E3B3" w:rsidR="00010C8B" w:rsidRPr="00692060" w:rsidRDefault="00010C8B" w:rsidP="004A062A">
            <w:pPr>
              <w:keepNext/>
              <w:spacing w:after="0"/>
              <w:rPr>
                <w:sz w:val="20"/>
              </w:rPr>
            </w:pPr>
            <w:r w:rsidRPr="00692060">
              <w:rPr>
                <w:sz w:val="20"/>
              </w:rPr>
              <w:t xml:space="preserve">Federal and state fishery catch, by gear type </w:t>
            </w:r>
            <w:r w:rsidR="00731F0E" w:rsidRPr="00692060">
              <w:rPr>
                <w:sz w:val="20"/>
              </w:rPr>
              <w:t>(trawl, pot, and longline)</w:t>
            </w:r>
          </w:p>
        </w:tc>
        <w:tc>
          <w:tcPr>
            <w:tcW w:w="1517" w:type="dxa"/>
            <w:shd w:val="clear" w:color="auto" w:fill="auto"/>
            <w:vAlign w:val="center"/>
          </w:tcPr>
          <w:p w14:paraId="4E32DADD" w14:textId="77777777" w:rsidR="00010C8B" w:rsidRPr="00692060" w:rsidRDefault="00010C8B" w:rsidP="004A062A">
            <w:pPr>
              <w:keepNext/>
              <w:spacing w:after="0"/>
              <w:rPr>
                <w:sz w:val="20"/>
              </w:rPr>
            </w:pPr>
            <w:r w:rsidRPr="00692060">
              <w:rPr>
                <w:sz w:val="20"/>
              </w:rPr>
              <w:t>AKFIN</w:t>
            </w:r>
          </w:p>
        </w:tc>
        <w:tc>
          <w:tcPr>
            <w:tcW w:w="1781" w:type="dxa"/>
            <w:shd w:val="clear" w:color="auto" w:fill="auto"/>
            <w:vAlign w:val="center"/>
          </w:tcPr>
          <w:p w14:paraId="100325C8" w14:textId="77777777" w:rsidR="00010C8B" w:rsidRPr="00692060" w:rsidRDefault="00010C8B" w:rsidP="004A062A">
            <w:pPr>
              <w:keepNext/>
              <w:spacing w:after="0"/>
              <w:rPr>
                <w:sz w:val="20"/>
              </w:rPr>
            </w:pPr>
            <w:r w:rsidRPr="00692060">
              <w:rPr>
                <w:sz w:val="20"/>
              </w:rPr>
              <w:t>metric tons</w:t>
            </w:r>
          </w:p>
        </w:tc>
        <w:tc>
          <w:tcPr>
            <w:tcW w:w="1429" w:type="dxa"/>
            <w:shd w:val="clear" w:color="auto" w:fill="auto"/>
            <w:vAlign w:val="center"/>
          </w:tcPr>
          <w:p w14:paraId="63CD26CC" w14:textId="0860AB67" w:rsidR="00010C8B" w:rsidRPr="00692060" w:rsidRDefault="00010C8B" w:rsidP="004A062A">
            <w:pPr>
              <w:keepNext/>
              <w:spacing w:after="0"/>
              <w:rPr>
                <w:sz w:val="20"/>
              </w:rPr>
            </w:pPr>
            <w:r w:rsidRPr="00692060">
              <w:rPr>
                <w:sz w:val="20"/>
              </w:rPr>
              <w:t>1977</w:t>
            </w:r>
            <w:r w:rsidRPr="00692060">
              <w:t xml:space="preserve"> – </w:t>
            </w:r>
            <w:r w:rsidR="00731F0E" w:rsidRPr="00692060">
              <w:rPr>
                <w:b/>
                <w:sz w:val="20"/>
              </w:rPr>
              <w:t>2023</w:t>
            </w:r>
          </w:p>
        </w:tc>
      </w:tr>
      <w:tr w:rsidR="00010C8B" w:rsidRPr="00692060" w14:paraId="52A5547D" w14:textId="77777777" w:rsidTr="003F0123">
        <w:tc>
          <w:tcPr>
            <w:tcW w:w="4623" w:type="dxa"/>
            <w:shd w:val="clear" w:color="auto" w:fill="auto"/>
            <w:vAlign w:val="center"/>
          </w:tcPr>
          <w:p w14:paraId="183BE278" w14:textId="018A6AB8" w:rsidR="00010C8B" w:rsidRPr="00692060" w:rsidRDefault="00010C8B" w:rsidP="004A062A">
            <w:pPr>
              <w:keepNext/>
              <w:spacing w:after="0"/>
              <w:rPr>
                <w:sz w:val="20"/>
              </w:rPr>
            </w:pPr>
            <w:r w:rsidRPr="00692060">
              <w:rPr>
                <w:sz w:val="20"/>
              </w:rPr>
              <w:t xml:space="preserve">Federal </w:t>
            </w:r>
            <w:r w:rsidR="00774BE0" w:rsidRPr="00692060">
              <w:rPr>
                <w:sz w:val="20"/>
              </w:rPr>
              <w:t xml:space="preserve">and state </w:t>
            </w:r>
            <w:r w:rsidRPr="00692060">
              <w:rPr>
                <w:sz w:val="20"/>
              </w:rPr>
              <w:t xml:space="preserve">fishery catch-at-length, by gear type </w:t>
            </w:r>
          </w:p>
        </w:tc>
        <w:tc>
          <w:tcPr>
            <w:tcW w:w="1517" w:type="dxa"/>
            <w:shd w:val="clear" w:color="auto" w:fill="auto"/>
            <w:vAlign w:val="center"/>
          </w:tcPr>
          <w:p w14:paraId="4C6BC76C" w14:textId="1ED76808" w:rsidR="00010C8B" w:rsidRPr="00692060" w:rsidRDefault="00010C8B" w:rsidP="004A062A">
            <w:pPr>
              <w:keepNext/>
              <w:spacing w:after="0"/>
              <w:rPr>
                <w:sz w:val="20"/>
              </w:rPr>
            </w:pPr>
            <w:r w:rsidRPr="00692060">
              <w:rPr>
                <w:sz w:val="20"/>
              </w:rPr>
              <w:t>AKFIN / FMA</w:t>
            </w:r>
            <w:r w:rsidR="00774BE0" w:rsidRPr="00692060">
              <w:rPr>
                <w:sz w:val="20"/>
              </w:rPr>
              <w:t xml:space="preserve"> / ADF</w:t>
            </w:r>
            <w:del w:id="132" w:author="Katy Echave" w:date="2023-11-02T10:14:00Z">
              <w:r w:rsidR="00774BE0" w:rsidRPr="00692060" w:rsidDel="007341DF">
                <w:rPr>
                  <w:sz w:val="20"/>
                </w:rPr>
                <w:delText>&amp;</w:delText>
              </w:r>
            </w:del>
            <w:r w:rsidR="00774BE0" w:rsidRPr="00692060">
              <w:rPr>
                <w:sz w:val="20"/>
              </w:rPr>
              <w:t>G</w:t>
            </w:r>
          </w:p>
        </w:tc>
        <w:tc>
          <w:tcPr>
            <w:tcW w:w="1781" w:type="dxa"/>
            <w:shd w:val="clear" w:color="auto" w:fill="auto"/>
            <w:vAlign w:val="center"/>
          </w:tcPr>
          <w:p w14:paraId="5DCE4C0E" w14:textId="661CCC8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4E489C69" w14:textId="7938A9F2" w:rsidR="00010C8B" w:rsidRPr="00692060" w:rsidRDefault="00774BE0" w:rsidP="004A062A">
            <w:pPr>
              <w:keepNext/>
              <w:spacing w:after="0"/>
              <w:rPr>
                <w:sz w:val="20"/>
              </w:rPr>
            </w:pPr>
            <w:r w:rsidRPr="00692060">
              <w:rPr>
                <w:sz w:val="20"/>
              </w:rPr>
              <w:t xml:space="preserve">1977 – </w:t>
            </w:r>
            <w:r w:rsidR="00731F0E" w:rsidRPr="00692060">
              <w:rPr>
                <w:b/>
                <w:sz w:val="20"/>
              </w:rPr>
              <w:t>2023</w:t>
            </w:r>
          </w:p>
        </w:tc>
      </w:tr>
      <w:tr w:rsidR="00010C8B" w:rsidRPr="00692060" w14:paraId="5B9D95EE" w14:textId="77777777" w:rsidTr="003F0123">
        <w:tc>
          <w:tcPr>
            <w:tcW w:w="4623" w:type="dxa"/>
            <w:shd w:val="clear" w:color="auto" w:fill="auto"/>
            <w:vAlign w:val="center"/>
          </w:tcPr>
          <w:p w14:paraId="5C8A5FBF" w14:textId="41DD55C3" w:rsidR="00010C8B" w:rsidRPr="00692060" w:rsidRDefault="00010C8B" w:rsidP="003F0123">
            <w:pPr>
              <w:keepNext/>
              <w:spacing w:after="0"/>
              <w:rPr>
                <w:sz w:val="20"/>
              </w:rPr>
            </w:pPr>
            <w:r w:rsidRPr="00692060">
              <w:rPr>
                <w:sz w:val="20"/>
              </w:rPr>
              <w:t xml:space="preserve">GOA NMFS </w:t>
            </w:r>
            <w:r w:rsidR="00731F0E" w:rsidRPr="00692060">
              <w:rPr>
                <w:sz w:val="20"/>
              </w:rPr>
              <w:t>bottom trawl survey abundance</w:t>
            </w:r>
          </w:p>
        </w:tc>
        <w:tc>
          <w:tcPr>
            <w:tcW w:w="1517" w:type="dxa"/>
            <w:shd w:val="clear" w:color="auto" w:fill="auto"/>
            <w:vAlign w:val="center"/>
          </w:tcPr>
          <w:p w14:paraId="43880704"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5481FC1E" w14:textId="02FC724F" w:rsidR="00010C8B" w:rsidRPr="00692060" w:rsidRDefault="00731F0E" w:rsidP="004A062A">
            <w:pPr>
              <w:keepNext/>
              <w:spacing w:after="0"/>
              <w:rPr>
                <w:sz w:val="20"/>
              </w:rPr>
            </w:pPr>
            <w:r w:rsidRPr="00692060">
              <w:rPr>
                <w:sz w:val="20"/>
              </w:rPr>
              <w:t>numbers</w:t>
            </w:r>
          </w:p>
        </w:tc>
        <w:tc>
          <w:tcPr>
            <w:tcW w:w="1429" w:type="dxa"/>
            <w:shd w:val="clear" w:color="auto" w:fill="auto"/>
            <w:vAlign w:val="center"/>
          </w:tcPr>
          <w:p w14:paraId="19B1F8AC" w14:textId="1A70FE28" w:rsidR="00010C8B" w:rsidRPr="00692060" w:rsidRDefault="00774BE0" w:rsidP="004A062A">
            <w:pPr>
              <w:keepNext/>
              <w:spacing w:after="0"/>
              <w:rPr>
                <w:sz w:val="20"/>
              </w:rPr>
            </w:pPr>
            <w:r w:rsidRPr="00692060">
              <w:rPr>
                <w:sz w:val="20"/>
              </w:rPr>
              <w:t>1990</w:t>
            </w:r>
            <w:r w:rsidR="00731F0E" w:rsidRPr="00692060">
              <w:rPr>
                <w:sz w:val="20"/>
              </w:rPr>
              <w:t xml:space="preserve"> –</w:t>
            </w:r>
            <w:r w:rsidR="00731F0E" w:rsidRPr="00692060">
              <w:rPr>
                <w:b/>
                <w:sz w:val="20"/>
              </w:rPr>
              <w:t xml:space="preserve"> 2023</w:t>
            </w:r>
          </w:p>
        </w:tc>
      </w:tr>
      <w:tr w:rsidR="00010C8B" w:rsidRPr="00692060" w14:paraId="0DCC97CB" w14:textId="77777777" w:rsidTr="003F0123">
        <w:tc>
          <w:tcPr>
            <w:tcW w:w="4623" w:type="dxa"/>
            <w:shd w:val="clear" w:color="auto" w:fill="auto"/>
            <w:vAlign w:val="center"/>
          </w:tcPr>
          <w:p w14:paraId="478DB52F" w14:textId="32165E37" w:rsidR="00010C8B" w:rsidRPr="00692060" w:rsidRDefault="00010C8B" w:rsidP="004A062A">
            <w:pPr>
              <w:keepNext/>
              <w:spacing w:after="0"/>
              <w:rPr>
                <w:sz w:val="20"/>
              </w:rPr>
            </w:pPr>
            <w:r w:rsidRPr="00692060">
              <w:rPr>
                <w:sz w:val="20"/>
              </w:rPr>
              <w:t>AFSC Sablefish Longline survey Pacific cod R</w:t>
            </w:r>
            <w:r w:rsidR="003F0123" w:rsidRPr="00692060">
              <w:rPr>
                <w:sz w:val="20"/>
              </w:rPr>
              <w:t xml:space="preserve">elative </w:t>
            </w:r>
            <w:r w:rsidRPr="00692060">
              <w:rPr>
                <w:sz w:val="20"/>
              </w:rPr>
              <w:t>P</w:t>
            </w:r>
            <w:r w:rsidR="003F0123" w:rsidRPr="00692060">
              <w:rPr>
                <w:sz w:val="20"/>
              </w:rPr>
              <w:t xml:space="preserve">opulation </w:t>
            </w:r>
            <w:r w:rsidRPr="00692060">
              <w:rPr>
                <w:sz w:val="20"/>
              </w:rPr>
              <w:t>N</w:t>
            </w:r>
            <w:r w:rsidR="003F0123" w:rsidRPr="00692060">
              <w:rPr>
                <w:sz w:val="20"/>
              </w:rPr>
              <w:t>umbers</w:t>
            </w:r>
          </w:p>
        </w:tc>
        <w:tc>
          <w:tcPr>
            <w:tcW w:w="1517" w:type="dxa"/>
            <w:shd w:val="clear" w:color="auto" w:fill="auto"/>
            <w:vAlign w:val="center"/>
          </w:tcPr>
          <w:p w14:paraId="226CB13B"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3ED7E027" w14:textId="77777777" w:rsidR="00010C8B" w:rsidRPr="00692060" w:rsidRDefault="00010C8B" w:rsidP="004A062A">
            <w:pPr>
              <w:keepNext/>
              <w:spacing w:after="0"/>
              <w:rPr>
                <w:sz w:val="20"/>
              </w:rPr>
            </w:pPr>
            <w:r w:rsidRPr="00692060">
              <w:rPr>
                <w:sz w:val="20"/>
              </w:rPr>
              <w:t>RPN</w:t>
            </w:r>
          </w:p>
        </w:tc>
        <w:tc>
          <w:tcPr>
            <w:tcW w:w="1429" w:type="dxa"/>
            <w:shd w:val="clear" w:color="auto" w:fill="auto"/>
            <w:vAlign w:val="center"/>
          </w:tcPr>
          <w:p w14:paraId="7ABF0916" w14:textId="7673007A" w:rsidR="00010C8B" w:rsidRPr="00692060" w:rsidRDefault="00774BE0" w:rsidP="004A062A">
            <w:pPr>
              <w:keepNext/>
              <w:spacing w:after="0"/>
              <w:rPr>
                <w:sz w:val="20"/>
              </w:rPr>
            </w:pPr>
            <w:r w:rsidRPr="00692060">
              <w:rPr>
                <w:sz w:val="20"/>
              </w:rPr>
              <w:t xml:space="preserve">1990 – </w:t>
            </w:r>
            <w:r w:rsidR="00731F0E" w:rsidRPr="00692060">
              <w:rPr>
                <w:b/>
                <w:sz w:val="20"/>
              </w:rPr>
              <w:t>2023</w:t>
            </w:r>
          </w:p>
        </w:tc>
      </w:tr>
      <w:tr w:rsidR="00010C8B" w:rsidRPr="00692060" w14:paraId="06AFC337" w14:textId="77777777" w:rsidTr="003F0123">
        <w:tc>
          <w:tcPr>
            <w:tcW w:w="4623" w:type="dxa"/>
            <w:shd w:val="clear" w:color="auto" w:fill="auto"/>
            <w:vAlign w:val="center"/>
          </w:tcPr>
          <w:p w14:paraId="7CE7F187" w14:textId="77777777" w:rsidR="00010C8B" w:rsidRPr="00692060" w:rsidRDefault="00010C8B" w:rsidP="004A062A">
            <w:pPr>
              <w:keepNext/>
              <w:spacing w:after="0"/>
              <w:rPr>
                <w:sz w:val="20"/>
              </w:rPr>
            </w:pPr>
            <w:r w:rsidRPr="00692060">
              <w:rPr>
                <w:sz w:val="20"/>
              </w:rPr>
              <w:t>GOA NMFS bottom trawl survey length composition</w:t>
            </w:r>
          </w:p>
        </w:tc>
        <w:tc>
          <w:tcPr>
            <w:tcW w:w="1517" w:type="dxa"/>
            <w:shd w:val="clear" w:color="auto" w:fill="auto"/>
            <w:vAlign w:val="center"/>
          </w:tcPr>
          <w:p w14:paraId="6929BD61"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01531D77" w14:textId="7E8AD040"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C9E0EEE" w14:textId="1FE63AF0" w:rsidR="00010C8B" w:rsidRPr="00692060" w:rsidRDefault="00774BE0" w:rsidP="004A062A">
            <w:pPr>
              <w:keepNext/>
              <w:spacing w:after="0"/>
              <w:rPr>
                <w:sz w:val="20"/>
              </w:rPr>
            </w:pPr>
            <w:r w:rsidRPr="00692060">
              <w:rPr>
                <w:sz w:val="20"/>
              </w:rPr>
              <w:t>1990</w:t>
            </w:r>
            <w:r w:rsidR="00731F0E" w:rsidRPr="00692060">
              <w:rPr>
                <w:sz w:val="20"/>
              </w:rPr>
              <w:t xml:space="preserve"> – </w:t>
            </w:r>
            <w:r w:rsidR="00731F0E" w:rsidRPr="00692060">
              <w:rPr>
                <w:b/>
                <w:sz w:val="20"/>
              </w:rPr>
              <w:t>2023</w:t>
            </w:r>
          </w:p>
        </w:tc>
      </w:tr>
      <w:tr w:rsidR="00010C8B" w:rsidRPr="00692060" w14:paraId="44714E76" w14:textId="77777777" w:rsidTr="003F0123">
        <w:tc>
          <w:tcPr>
            <w:tcW w:w="4623" w:type="dxa"/>
            <w:shd w:val="clear" w:color="auto" w:fill="auto"/>
            <w:vAlign w:val="center"/>
          </w:tcPr>
          <w:p w14:paraId="5E850098" w14:textId="42432E98" w:rsidR="00010C8B" w:rsidRPr="00692060" w:rsidRDefault="00010C8B" w:rsidP="003F0123">
            <w:pPr>
              <w:keepNext/>
              <w:spacing w:after="0"/>
              <w:rPr>
                <w:sz w:val="20"/>
              </w:rPr>
            </w:pPr>
            <w:r w:rsidRPr="00692060">
              <w:rPr>
                <w:sz w:val="20"/>
              </w:rPr>
              <w:t>GOA NMFS bottom trawl survey conditional age-at-length</w:t>
            </w:r>
          </w:p>
        </w:tc>
        <w:tc>
          <w:tcPr>
            <w:tcW w:w="1517" w:type="dxa"/>
            <w:shd w:val="clear" w:color="auto" w:fill="auto"/>
            <w:vAlign w:val="center"/>
          </w:tcPr>
          <w:p w14:paraId="2F74C0AE"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2D10978C" w14:textId="2F92D36A" w:rsidR="00010C8B" w:rsidRPr="00692060" w:rsidRDefault="00731F0E" w:rsidP="004A062A">
            <w:pPr>
              <w:keepNext/>
              <w:spacing w:after="0"/>
              <w:rPr>
                <w:sz w:val="20"/>
              </w:rPr>
            </w:pPr>
            <w:r w:rsidRPr="00692060">
              <w:rPr>
                <w:sz w:val="20"/>
              </w:rPr>
              <w:t xml:space="preserve">proportion, by age and 1 cm bin </w:t>
            </w:r>
          </w:p>
        </w:tc>
        <w:tc>
          <w:tcPr>
            <w:tcW w:w="1429" w:type="dxa"/>
            <w:shd w:val="clear" w:color="auto" w:fill="auto"/>
            <w:vAlign w:val="center"/>
          </w:tcPr>
          <w:p w14:paraId="7092A282" w14:textId="6DF83731" w:rsidR="00010C8B" w:rsidRPr="00692060" w:rsidRDefault="00774BE0" w:rsidP="004A062A">
            <w:pPr>
              <w:keepNext/>
              <w:spacing w:after="0"/>
              <w:rPr>
                <w:sz w:val="20"/>
              </w:rPr>
            </w:pPr>
            <w:r w:rsidRPr="00692060">
              <w:rPr>
                <w:sz w:val="20"/>
              </w:rPr>
              <w:t>1990 – 2021</w:t>
            </w:r>
          </w:p>
        </w:tc>
      </w:tr>
      <w:tr w:rsidR="00010C8B" w:rsidRPr="00692060" w14:paraId="33E43448" w14:textId="77777777" w:rsidTr="003F0123">
        <w:tc>
          <w:tcPr>
            <w:tcW w:w="4623" w:type="dxa"/>
            <w:shd w:val="clear" w:color="auto" w:fill="auto"/>
            <w:vAlign w:val="center"/>
          </w:tcPr>
          <w:p w14:paraId="49DBDACF" w14:textId="77777777" w:rsidR="00010C8B" w:rsidRPr="00692060" w:rsidRDefault="00010C8B" w:rsidP="004A062A">
            <w:pPr>
              <w:keepNext/>
              <w:spacing w:after="0"/>
              <w:rPr>
                <w:sz w:val="20"/>
              </w:rPr>
            </w:pPr>
            <w:r w:rsidRPr="00692060">
              <w:rPr>
                <w:sz w:val="20"/>
              </w:rPr>
              <w:t>AFSC Sablefish Longline survey Pacific Cod length composition</w:t>
            </w:r>
          </w:p>
        </w:tc>
        <w:tc>
          <w:tcPr>
            <w:tcW w:w="1517" w:type="dxa"/>
            <w:shd w:val="clear" w:color="auto" w:fill="auto"/>
            <w:vAlign w:val="center"/>
          </w:tcPr>
          <w:p w14:paraId="12661E27"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729F87AB" w14:textId="4845D36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D24B297" w14:textId="044134D1" w:rsidR="00010C8B" w:rsidRPr="00692060" w:rsidRDefault="004D7B57" w:rsidP="004A062A">
            <w:pPr>
              <w:keepNext/>
              <w:spacing w:after="0"/>
              <w:rPr>
                <w:sz w:val="20"/>
              </w:rPr>
            </w:pPr>
            <w:r w:rsidRPr="00692060">
              <w:rPr>
                <w:sz w:val="20"/>
              </w:rPr>
              <w:t xml:space="preserve">1990 – </w:t>
            </w:r>
            <w:r w:rsidR="00731F0E" w:rsidRPr="00692060">
              <w:rPr>
                <w:b/>
                <w:sz w:val="20"/>
              </w:rPr>
              <w:t>2023</w:t>
            </w:r>
          </w:p>
        </w:tc>
      </w:tr>
      <w:tr w:rsidR="00010C8B" w:rsidRPr="00692060" w14:paraId="6F3AB992" w14:textId="77777777" w:rsidTr="003F0123">
        <w:tc>
          <w:tcPr>
            <w:tcW w:w="4623" w:type="dxa"/>
            <w:shd w:val="clear" w:color="auto" w:fill="auto"/>
            <w:vAlign w:val="center"/>
          </w:tcPr>
          <w:p w14:paraId="54B67783" w14:textId="77777777" w:rsidR="00010C8B" w:rsidRPr="00692060" w:rsidRDefault="00010C8B" w:rsidP="004A062A">
            <w:pPr>
              <w:keepNext/>
              <w:spacing w:after="0"/>
              <w:rPr>
                <w:sz w:val="20"/>
              </w:rPr>
            </w:pPr>
            <w:r w:rsidRPr="00692060">
              <w:rPr>
                <w:sz w:val="20"/>
              </w:rPr>
              <w:t>Federal fishery conditional age-at-length</w:t>
            </w:r>
          </w:p>
        </w:tc>
        <w:tc>
          <w:tcPr>
            <w:tcW w:w="1517" w:type="dxa"/>
            <w:shd w:val="clear" w:color="auto" w:fill="auto"/>
            <w:vAlign w:val="center"/>
          </w:tcPr>
          <w:p w14:paraId="7713AFC2" w14:textId="43AD28E6" w:rsidR="00010C8B" w:rsidRPr="00692060" w:rsidRDefault="00010C8B" w:rsidP="004A062A">
            <w:pPr>
              <w:keepNext/>
              <w:spacing w:after="0"/>
              <w:rPr>
                <w:sz w:val="20"/>
              </w:rPr>
            </w:pPr>
            <w:r w:rsidRPr="00692060">
              <w:rPr>
                <w:sz w:val="20"/>
              </w:rPr>
              <w:t>A</w:t>
            </w:r>
            <w:r w:rsidR="00FF3434" w:rsidRPr="00692060">
              <w:rPr>
                <w:sz w:val="20"/>
              </w:rPr>
              <w:t>F</w:t>
            </w:r>
            <w:r w:rsidRPr="00692060">
              <w:rPr>
                <w:sz w:val="20"/>
              </w:rPr>
              <w:t>SC</w:t>
            </w:r>
          </w:p>
        </w:tc>
        <w:tc>
          <w:tcPr>
            <w:tcW w:w="1781" w:type="dxa"/>
            <w:shd w:val="clear" w:color="auto" w:fill="auto"/>
            <w:vAlign w:val="center"/>
          </w:tcPr>
          <w:p w14:paraId="494A9724" w14:textId="6D123365" w:rsidR="00010C8B" w:rsidRPr="00692060" w:rsidRDefault="00731F0E" w:rsidP="004A062A">
            <w:pPr>
              <w:keepNext/>
              <w:spacing w:after="0"/>
              <w:rPr>
                <w:sz w:val="20"/>
              </w:rPr>
            </w:pPr>
            <w:r w:rsidRPr="00692060">
              <w:rPr>
                <w:sz w:val="20"/>
              </w:rPr>
              <w:t>proportion, by age and 1 cm bin</w:t>
            </w:r>
          </w:p>
        </w:tc>
        <w:tc>
          <w:tcPr>
            <w:tcW w:w="1429" w:type="dxa"/>
            <w:shd w:val="clear" w:color="auto" w:fill="auto"/>
            <w:vAlign w:val="center"/>
          </w:tcPr>
          <w:p w14:paraId="4D952F0C" w14:textId="3FB9E2BB" w:rsidR="00010C8B" w:rsidRPr="00692060" w:rsidRDefault="004D7B57" w:rsidP="004A062A">
            <w:pPr>
              <w:keepNext/>
              <w:spacing w:after="0"/>
              <w:rPr>
                <w:sz w:val="20"/>
              </w:rPr>
            </w:pPr>
            <w:r w:rsidRPr="00692060">
              <w:rPr>
                <w:sz w:val="20"/>
              </w:rPr>
              <w:t xml:space="preserve">2007 – </w:t>
            </w:r>
            <w:r w:rsidR="00731F0E" w:rsidRPr="00692060">
              <w:rPr>
                <w:b/>
                <w:sz w:val="20"/>
              </w:rPr>
              <w:t>2022</w:t>
            </w:r>
          </w:p>
        </w:tc>
      </w:tr>
      <w:tr w:rsidR="00010C8B" w:rsidRPr="00692060" w14:paraId="49908F90" w14:textId="77777777" w:rsidTr="003F0123">
        <w:tc>
          <w:tcPr>
            <w:tcW w:w="4623" w:type="dxa"/>
            <w:shd w:val="clear" w:color="auto" w:fill="auto"/>
            <w:vAlign w:val="center"/>
          </w:tcPr>
          <w:p w14:paraId="0893063E" w14:textId="77777777" w:rsidR="00010C8B" w:rsidRPr="00692060" w:rsidRDefault="00010C8B" w:rsidP="004A062A">
            <w:pPr>
              <w:keepNext/>
              <w:spacing w:after="0"/>
              <w:rPr>
                <w:sz w:val="20"/>
              </w:rPr>
            </w:pPr>
            <w:r w:rsidRPr="00692060">
              <w:rPr>
                <w:sz w:val="20"/>
              </w:rPr>
              <w:t>CFSR bottom temperature indices</w:t>
            </w:r>
          </w:p>
        </w:tc>
        <w:tc>
          <w:tcPr>
            <w:tcW w:w="1517" w:type="dxa"/>
            <w:shd w:val="clear" w:color="auto" w:fill="auto"/>
            <w:vAlign w:val="center"/>
          </w:tcPr>
          <w:p w14:paraId="0B632901" w14:textId="77777777" w:rsidR="00010C8B" w:rsidRPr="00692060" w:rsidRDefault="00010C8B" w:rsidP="004A062A">
            <w:pPr>
              <w:keepNext/>
              <w:spacing w:after="0"/>
              <w:rPr>
                <w:sz w:val="20"/>
              </w:rPr>
            </w:pPr>
            <w:r w:rsidRPr="00692060">
              <w:rPr>
                <w:sz w:val="20"/>
              </w:rPr>
              <w:t>National Center for Atmospheric Research</w:t>
            </w:r>
          </w:p>
        </w:tc>
        <w:tc>
          <w:tcPr>
            <w:tcW w:w="1781" w:type="dxa"/>
            <w:shd w:val="clear" w:color="auto" w:fill="auto"/>
            <w:vAlign w:val="center"/>
          </w:tcPr>
          <w:p w14:paraId="7628D2D8" w14:textId="7C6F4B79" w:rsidR="00010C8B" w:rsidRPr="00692060" w:rsidRDefault="00010C8B" w:rsidP="00731F0E">
            <w:pPr>
              <w:keepNext/>
              <w:spacing w:after="0"/>
              <w:rPr>
                <w:sz w:val="20"/>
              </w:rPr>
            </w:pPr>
            <w:r w:rsidRPr="00692060">
              <w:rPr>
                <w:sz w:val="20"/>
              </w:rPr>
              <w:t xml:space="preserve">temperature anomaly at </w:t>
            </w:r>
            <w:r w:rsidR="00731F0E" w:rsidRPr="00692060">
              <w:rPr>
                <w:sz w:val="20"/>
              </w:rPr>
              <w:t>mean depth for P. cod size bins</w:t>
            </w:r>
          </w:p>
        </w:tc>
        <w:tc>
          <w:tcPr>
            <w:tcW w:w="1429" w:type="dxa"/>
            <w:shd w:val="clear" w:color="auto" w:fill="auto"/>
            <w:vAlign w:val="center"/>
          </w:tcPr>
          <w:p w14:paraId="172D8D40" w14:textId="060F92C0" w:rsidR="00010C8B" w:rsidRPr="00692060" w:rsidRDefault="004D7B57" w:rsidP="004A062A">
            <w:pPr>
              <w:keepNext/>
              <w:spacing w:after="0"/>
              <w:rPr>
                <w:sz w:val="20"/>
              </w:rPr>
            </w:pPr>
            <w:r w:rsidRPr="00692060">
              <w:rPr>
                <w:sz w:val="20"/>
              </w:rPr>
              <w:t xml:space="preserve">1979 – </w:t>
            </w:r>
            <w:r w:rsidR="00731F0E" w:rsidRPr="00692060">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xml:space="preserve">. Size composition data are based </w:t>
      </w:r>
      <w:commentRangeStart w:id="133"/>
      <w:r w:rsidRPr="00692060">
        <w:t xml:space="preserve">on 1-cm </w:t>
      </w:r>
      <w:commentRangeEnd w:id="133"/>
      <w:r w:rsidR="007528AD">
        <w:rPr>
          <w:rStyle w:val="CommentReference"/>
        </w:rPr>
        <w:commentReference w:id="133"/>
      </w:r>
      <w:r w:rsidRPr="00692060">
        <w:t>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lastRenderedPageBreak/>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lastRenderedPageBreak/>
        <w:t>Survey</w:t>
      </w:r>
      <w:r w:rsidR="004A062A" w:rsidRPr="00692060">
        <w:t>s</w:t>
      </w:r>
      <w:del w:id="134" w:author="Katy Echave" w:date="2023-11-02T10:16:00Z">
        <w:r w:rsidRPr="00692060" w:rsidDel="007341DF">
          <w:delText>:</w:delText>
        </w:r>
      </w:del>
    </w:p>
    <w:p w14:paraId="175BF1ED" w14:textId="77777777" w:rsidR="00DD2C88" w:rsidRPr="00692060" w:rsidRDefault="00DD2C88" w:rsidP="00DD2C88">
      <w:pPr>
        <w:pStyle w:val="Heading3"/>
      </w:pPr>
      <w:r w:rsidRPr="00692060">
        <w:t>Bottom trawl survey</w:t>
      </w:r>
    </w:p>
    <w:p w14:paraId="3D5CD5CF" w14:textId="4D5A8028" w:rsidR="00DD2C88" w:rsidRPr="00692060" w:rsidRDefault="00DD2C88" w:rsidP="00DD2C88">
      <w:r w:rsidRPr="00692060">
        <w:t xml:space="preserve">The AFSC has been conducting standardized bottom trawl surveys for groundfish and crab in the </w:t>
      </w:r>
      <w:del w:id="135" w:author="Katy Echave" w:date="2023-11-02T10:16:00Z">
        <w:r w:rsidRPr="00692060" w:rsidDel="007341DF">
          <w:delText xml:space="preserve">Gulf of Alaska </w:delText>
        </w:r>
      </w:del>
      <w:ins w:id="136" w:author="Katy Echave" w:date="2023-11-02T10:16:00Z">
        <w:r w:rsidR="007341DF">
          <w:t xml:space="preserve">GOA </w:t>
        </w:r>
      </w:ins>
      <w:r w:rsidRPr="00692060">
        <w:t xml:space="preserve">since 1984. </w:t>
      </w:r>
      <w:commentRangeStart w:id="137"/>
      <w:r w:rsidRPr="00692060">
        <w:t>From 1984</w:t>
      </w:r>
      <w:ins w:id="138" w:author="Katy Echave" w:date="2023-11-02T10:16:00Z">
        <w:r w:rsidR="007341DF">
          <w:t xml:space="preserve"> </w:t>
        </w:r>
      </w:ins>
      <w:r w:rsidRPr="00692060">
        <w:t xml:space="preserve">-1997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692060">
        <w:rPr>
          <w:i/>
        </w:rPr>
        <w:t>et al.</w:t>
      </w:r>
      <w:r w:rsidRPr="00692060">
        <w:t xml:space="preserve"> 2016). There are generally between 500 and 825 stations completed during each survey conducted between June and August starting in the western and ending in the southeastern </w:t>
      </w:r>
      <w:del w:id="139" w:author="Katy Echave" w:date="2023-11-02T10:17:00Z">
        <w:r w:rsidRPr="00692060" w:rsidDel="007341DF">
          <w:delText>Gulf of Alaska</w:delText>
        </w:r>
      </w:del>
      <w:ins w:id="140" w:author="Katy Echave" w:date="2023-11-02T10:17:00Z">
        <w:r w:rsidR="007341DF">
          <w:t>GOA</w:t>
        </w:r>
      </w:ins>
      <w:r w:rsidRPr="00692060">
        <w:t xml:space="preserve">.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commentRangeEnd w:id="137"/>
      <w:r w:rsidR="007341DF">
        <w:rPr>
          <w:rStyle w:val="CommentReference"/>
        </w:rPr>
        <w:commentReference w:id="137"/>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57CDC30E" w:rsidR="0082513F" w:rsidRPr="00692060" w:rsidRDefault="0082513F" w:rsidP="00DD2C88">
      <w:commentRangeStart w:id="141"/>
      <w:r w:rsidRPr="00692060">
        <w:t xml:space="preserve">The spatial distribution of Pacific cod in the survey </w:t>
      </w:r>
      <w:commentRangeEnd w:id="141"/>
      <w:r w:rsidR="007341DF">
        <w:rPr>
          <w:rStyle w:val="CommentReference"/>
        </w:rPr>
        <w:commentReference w:id="141"/>
      </w:r>
      <w:r w:rsidRPr="00692060">
        <w:t>has been highly variable (Fig. 2.</w:t>
      </w:r>
      <w:r w:rsidR="00836873" w:rsidRPr="00692060">
        <w:t>17</w:t>
      </w:r>
      <w:r w:rsidRPr="00692060">
        <w:t>)</w:t>
      </w:r>
      <w:r w:rsidR="00A665E8" w:rsidRPr="00692060">
        <w:t xml:space="preserve"> with inconsistent peaks in catch</w:t>
      </w:r>
      <w:r w:rsidRPr="00692060">
        <w:t xml:space="preserve">. The 2019 survey showed an increase in cod in the area of the </w:t>
      </w:r>
      <w:del w:id="142" w:author="Katy Echave" w:date="2023-11-02T10:18:00Z">
        <w:r w:rsidRPr="00692060" w:rsidDel="007341DF">
          <w:delText xml:space="preserve">Central </w:delText>
        </w:r>
      </w:del>
      <w:ins w:id="143" w:author="Katy Echave" w:date="2023-11-02T10:18:00Z">
        <w:r w:rsidR="007341DF">
          <w:t>c</w:t>
        </w:r>
        <w:r w:rsidR="007341DF" w:rsidRPr="00692060">
          <w:t xml:space="preserve">entral </w:t>
        </w:r>
      </w:ins>
      <w:r w:rsidRPr="00692060">
        <w:t xml:space="preserve">GOA east of Kodiak Island on </w:t>
      </w:r>
      <w:proofErr w:type="spellStart"/>
      <w:r w:rsidRPr="00692060">
        <w:t>Portlock</w:t>
      </w:r>
      <w:proofErr w:type="spellEnd"/>
      <w:r w:rsidRPr="00692060">
        <w:t xml:space="preserve"> Bank and South of Marmot Island, but fewer cod in the </w:t>
      </w:r>
      <w:del w:id="144" w:author="Katy Echave" w:date="2023-11-02T10:18:00Z">
        <w:r w:rsidRPr="00692060" w:rsidDel="007341DF">
          <w:delText xml:space="preserve">Eastern </w:delText>
        </w:r>
      </w:del>
      <w:ins w:id="145" w:author="Katy Echave" w:date="2023-11-02T10:18:00Z">
        <w:r w:rsidR="007341DF">
          <w:t>e</w:t>
        </w:r>
        <w:r w:rsidR="007341DF" w:rsidRPr="00692060">
          <w:t xml:space="preserve">astern </w:t>
        </w:r>
      </w:ins>
      <w:r w:rsidRPr="00692060">
        <w:t xml:space="preserve">and </w:t>
      </w:r>
      <w:del w:id="146" w:author="Katy Echave" w:date="2023-11-02T10:18:00Z">
        <w:r w:rsidRPr="00692060" w:rsidDel="007341DF">
          <w:delText xml:space="preserve">Western </w:delText>
        </w:r>
      </w:del>
      <w:ins w:id="147" w:author="Katy Echave" w:date="2023-11-02T10:18:00Z">
        <w:r w:rsidR="007341DF">
          <w:t>w</w:t>
        </w:r>
        <w:r w:rsidR="007341DF" w:rsidRPr="00692060">
          <w:t xml:space="preserve">estern </w:t>
        </w:r>
      </w:ins>
      <w:r w:rsidRPr="00692060">
        <w:t xml:space="preserve">GOA. The distribution of cod in the 2021 survey is comparable to the 2019 survey except the peaks in CPUE east of Kodiak were not observed and more cod were encountered to the west of Kodiak Island and in the </w:t>
      </w:r>
      <w:del w:id="148" w:author="Katy Echave" w:date="2023-11-02T10:19:00Z">
        <w:r w:rsidRPr="00692060" w:rsidDel="007341DF">
          <w:delText xml:space="preserve">Western </w:delText>
        </w:r>
      </w:del>
      <w:ins w:id="149" w:author="Katy Echave" w:date="2023-11-02T10:19:00Z">
        <w:r w:rsidR="007341DF">
          <w:t>w</w:t>
        </w:r>
        <w:r w:rsidR="007341DF" w:rsidRPr="00692060">
          <w:t xml:space="preserve">estern </w:t>
        </w:r>
      </w:ins>
      <w:r w:rsidRPr="00692060">
        <w:t xml:space="preserve">GOA near the </w:t>
      </w:r>
      <w:proofErr w:type="spellStart"/>
      <w:r w:rsidRPr="00692060">
        <w:t>Shumagin</w:t>
      </w:r>
      <w:proofErr w:type="spellEnd"/>
      <w:r w:rsidRPr="00692060">
        <w:t xml:space="preserve"> Islands. </w:t>
      </w:r>
      <w:r w:rsidR="0027468E" w:rsidRPr="00692060">
        <w:t>In the 2023 survey cod a</w:t>
      </w:r>
      <w:ins w:id="150" w:author="Katy Echave" w:date="2023-11-02T10:19:00Z">
        <w:r w:rsidR="007341DF">
          <w:t>b</w:t>
        </w:r>
      </w:ins>
      <w:del w:id="151" w:author="Katy Echave" w:date="2023-11-02T10:19:00Z">
        <w:r w:rsidR="0027468E" w:rsidRPr="00692060" w:rsidDel="007341DF">
          <w:delText>c</w:delText>
        </w:r>
      </w:del>
      <w:r w:rsidR="0027468E" w:rsidRPr="00692060">
        <w:t xml:space="preserve">undance increased in the </w:t>
      </w:r>
      <w:del w:id="152" w:author="Katy Echave" w:date="2023-11-02T10:19:00Z">
        <w:r w:rsidR="0027468E" w:rsidRPr="00692060" w:rsidDel="007341DF">
          <w:delText xml:space="preserve">Western </w:delText>
        </w:r>
      </w:del>
      <w:ins w:id="153" w:author="Katy Echave" w:date="2023-11-02T10:19:00Z">
        <w:r w:rsidR="007341DF">
          <w:t>w</w:t>
        </w:r>
        <w:r w:rsidR="007341DF" w:rsidRPr="00692060">
          <w:t xml:space="preserve">estern </w:t>
        </w:r>
      </w:ins>
      <w:r w:rsidR="0027468E" w:rsidRPr="00692060">
        <w:t xml:space="preserve">and </w:t>
      </w:r>
      <w:del w:id="154" w:author="Katy Echave" w:date="2023-11-02T10:19:00Z">
        <w:r w:rsidR="0027468E" w:rsidRPr="00692060" w:rsidDel="007341DF">
          <w:delText xml:space="preserve">Central </w:delText>
        </w:r>
      </w:del>
      <w:ins w:id="155" w:author="Katy Echave" w:date="2023-11-02T10:19:00Z">
        <w:r w:rsidR="007341DF">
          <w:t>c</w:t>
        </w:r>
        <w:r w:rsidR="007341DF" w:rsidRPr="00692060">
          <w:t xml:space="preserve">entral </w:t>
        </w:r>
      </w:ins>
      <w:r w:rsidR="0027468E" w:rsidRPr="00692060">
        <w:t xml:space="preserve">GOA, with sporadic catches in the </w:t>
      </w:r>
      <w:del w:id="156" w:author="Katy Echave" w:date="2023-11-02T10:19:00Z">
        <w:r w:rsidR="0027468E" w:rsidRPr="00692060" w:rsidDel="007341DF">
          <w:delText xml:space="preserve">Eastern </w:delText>
        </w:r>
      </w:del>
      <w:ins w:id="157" w:author="Katy Echave" w:date="2023-11-02T10:19:00Z">
        <w:r w:rsidR="007341DF">
          <w:t>e</w:t>
        </w:r>
        <w:r w:rsidR="007341DF" w:rsidRPr="00692060">
          <w:t xml:space="preserve">astern </w:t>
        </w:r>
      </w:ins>
      <w:r w:rsidR="0027468E" w:rsidRPr="00692060">
        <w:t>GOA.</w:t>
      </w:r>
    </w:p>
    <w:p w14:paraId="7F457CEA" w14:textId="5EF2E631" w:rsidR="0082513F" w:rsidRPr="00692060" w:rsidRDefault="0082513F" w:rsidP="0082513F">
      <w:pPr>
        <w:pStyle w:val="Heading4"/>
      </w:pPr>
      <w:r w:rsidRPr="00692060">
        <w:t>Biomass and abundance estimates</w:t>
      </w:r>
    </w:p>
    <w:p w14:paraId="1CBB8E26" w14:textId="7E6CC5C2" w:rsidR="00DD2C88" w:rsidRPr="00692060" w:rsidRDefault="00DD2C88" w:rsidP="00DD2C88">
      <w:r w:rsidRPr="00692060">
        <w:t>The Pacific cod biomass estimates from the bottom trawl survey are highly variable between survey years (</w:t>
      </w:r>
      <w:commentRangeStart w:id="158"/>
      <w:r w:rsidRPr="00692060">
        <w:t>Table 2.9</w:t>
      </w:r>
      <w:commentRangeEnd w:id="158"/>
      <w:r w:rsidR="007341DF">
        <w:rPr>
          <w:rStyle w:val="CommentReference"/>
        </w:rPr>
        <w:commentReference w:id="158"/>
      </w:r>
      <w:r w:rsidRPr="00692060">
        <w:t xml:space="preserve">). For example, </w:t>
      </w:r>
      <w:del w:id="159" w:author="Katy Echave" w:date="2023-11-02T10:22:00Z">
        <w:r w:rsidRPr="00692060" w:rsidDel="007341DF">
          <w:delText xml:space="preserve">the </w:delText>
        </w:r>
      </w:del>
      <w:ins w:id="160" w:author="Katy Echave" w:date="2023-11-02T10:22:00Z">
        <w:r w:rsidR="007341DF">
          <w:t>biomass</w:t>
        </w:r>
        <w:r w:rsidR="007341DF" w:rsidRPr="00692060">
          <w:t xml:space="preserve"> </w:t>
        </w:r>
      </w:ins>
      <w:r w:rsidRPr="00692060">
        <w:t>estimates dropped by 48% between the 1996 and 1999</w:t>
      </w:r>
      <w:del w:id="161" w:author="Katy Echave" w:date="2023-11-02T10:22:00Z">
        <w:r w:rsidRPr="00692060" w:rsidDel="007341DF">
          <w:delText xml:space="preserve"> estimates</w:delText>
        </w:r>
      </w:del>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xml:space="preserve">. The 2017 estimates for abundance and biomass </w:t>
      </w:r>
      <w:del w:id="162" w:author="Katy Echave" w:date="2023-11-02T10:25:00Z">
        <w:r w:rsidRPr="00692060" w:rsidDel="000F2F65">
          <w:delText xml:space="preserve">estimates </w:delText>
        </w:r>
      </w:del>
      <w:r w:rsidRPr="00692060">
        <w:t xml:space="preserve">were the lowest in the time series (a 71% drop in abundance and 58% drop in biomass compared to the 2015 estimate). Although the 2019 survey resulted in a 126% increase in abundance </w:t>
      </w:r>
      <w:del w:id="163" w:author="Katy Echave" w:date="2023-11-02T10:26:00Z">
        <w:r w:rsidRPr="00692060" w:rsidDel="000F2F65">
          <w:delText xml:space="preserve">over </w:delText>
        </w:r>
      </w:del>
      <w:ins w:id="164" w:author="Katy Echave" w:date="2023-11-02T10:26:00Z">
        <w:r w:rsidR="000F2F65">
          <w:t>from</w:t>
        </w:r>
        <w:r w:rsidR="000F2F65" w:rsidRPr="00692060">
          <w:t xml:space="preserve"> </w:t>
        </w:r>
      </w:ins>
      <w:r w:rsidRPr="00692060">
        <w:t>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 xml:space="preserve">y to the 2017 estimate. The 2023 </w:t>
      </w:r>
      <w:r w:rsidR="00EF495A" w:rsidRPr="00692060">
        <w:lastRenderedPageBreak/>
        <w:t>abundance estimate was 53% larger than the 2021</w:t>
      </w:r>
      <w:r w:rsidRPr="00692060">
        <w:t xml:space="preserve"> estimate</w:t>
      </w:r>
      <w:r w:rsidR="00EF495A" w:rsidRPr="00692060">
        <w:t xml:space="preserve"> and the 2023 biomass estimate was 33% larger than the 2021 estimate</w:t>
      </w:r>
      <w:r w:rsidR="00934473" w:rsidRPr="00692060">
        <w:t xml:space="preserve"> (Table 2.9 and Fig. 2.18)</w:t>
      </w:r>
      <w:r w:rsidR="00EF495A" w:rsidRPr="00692060">
        <w:t>.</w:t>
      </w:r>
    </w:p>
    <w:p w14:paraId="4AFFFE4F" w14:textId="77777777" w:rsidR="007E68CB" w:rsidRPr="00692060" w:rsidRDefault="007E68CB" w:rsidP="007E68CB">
      <w:pPr>
        <w:pStyle w:val="Heading4"/>
      </w:pPr>
      <w:r w:rsidRPr="00692060">
        <w:t>Length Composition</w:t>
      </w:r>
    </w:p>
    <w:p w14:paraId="7593308A" w14:textId="138312E1"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w:t>
      </w:r>
      <w:ins w:id="165" w:author="Katy Echave" w:date="2023-11-02T10:27:00Z">
        <w:r w:rsidR="000F2F65">
          <w:t>,</w:t>
        </w:r>
      </w:ins>
      <w:r w:rsidRPr="00692060">
        <w:t xml:space="preserve"> </w:t>
      </w:r>
      <w:del w:id="166" w:author="Katy Echave" w:date="2023-11-02T10:27:00Z">
        <w:r w:rsidRPr="00692060" w:rsidDel="000F2F65">
          <w:delText>excepting the</w:delText>
        </w:r>
      </w:del>
      <w:ins w:id="167" w:author="Katy Echave" w:date="2023-11-02T10:27:00Z">
        <w:r w:rsidR="000F2F65">
          <w:t>except for the</w:t>
        </w:r>
      </w:ins>
      <w:r w:rsidRPr="00692060">
        <w:t xml:space="preserve"> 1997 and 2001 surveys (Fig. 2.</w:t>
      </w:r>
      <w:r w:rsidR="00934473" w:rsidRPr="00692060">
        <w:t>19</w:t>
      </w:r>
      <w:r w:rsidRPr="00692060">
        <w:t>). The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2A5801E8"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Pr="00692060">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Pr="00692060">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Pr="00692060">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692060" w:rsidRDefault="007E68CB" w:rsidP="00DD2C88">
      <w:r w:rsidRPr="00692060">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Pr="00692060">
        <w:rPr>
          <w:i/>
        </w:rPr>
        <w:t>et al.</w:t>
      </w:r>
      <w:r w:rsidRPr="00692060">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t xml:space="preserve">AFSC longline survey </w:t>
      </w:r>
    </w:p>
    <w:p w14:paraId="0A33D30F" w14:textId="60D4C99B"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w:t>
      </w:r>
      <w:r w:rsidRPr="00692060">
        <w:lastRenderedPageBreak/>
        <w:t xml:space="preserve">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t>
      </w:r>
      <w:del w:id="168" w:author="Katy Echave" w:date="2023-11-02T11:11:00Z">
        <w:r w:rsidRPr="00692060" w:rsidDel="005F35F3">
          <w:delText xml:space="preserve">Western </w:delText>
        </w:r>
      </w:del>
      <w:ins w:id="169" w:author="Katy Echave" w:date="2023-11-02T11:11:00Z">
        <w:r w:rsidR="005F35F3">
          <w:t>w</w:t>
        </w:r>
        <w:r w:rsidR="005F35F3" w:rsidRPr="00692060">
          <w:t xml:space="preserve">estern </w:t>
        </w:r>
      </w:ins>
      <w:r w:rsidRPr="00692060">
        <w:t xml:space="preserve">Gulf, </w:t>
      </w:r>
      <w:del w:id="170" w:author="Katy Echave" w:date="2023-11-02T11:11:00Z">
        <w:r w:rsidRPr="00692060" w:rsidDel="005F35F3">
          <w:delText xml:space="preserve">Central </w:delText>
        </w:r>
      </w:del>
      <w:ins w:id="171" w:author="Katy Echave" w:date="2023-11-02T11:11:00Z">
        <w:r w:rsidR="005F35F3">
          <w:t>c</w:t>
        </w:r>
        <w:r w:rsidR="005F35F3" w:rsidRPr="00692060">
          <w:t xml:space="preserve">entral </w:t>
        </w:r>
      </w:ins>
      <w:r w:rsidRPr="00692060">
        <w:t xml:space="preserve">Gulf, </w:t>
      </w:r>
      <w:del w:id="172" w:author="Katy Echave" w:date="2023-11-02T11:11:00Z">
        <w:r w:rsidRPr="00692060" w:rsidDel="005F35F3">
          <w:delText xml:space="preserve">Eastern </w:delText>
        </w:r>
      </w:del>
      <w:ins w:id="173" w:author="Katy Echave" w:date="2023-11-02T11:11:00Z">
        <w:r w:rsidR="005F35F3">
          <w:t>e</w:t>
        </w:r>
        <w:r w:rsidR="005F35F3" w:rsidRPr="00692060">
          <w:t xml:space="preserve">astern </w:t>
        </w:r>
      </w:ins>
      <w:r w:rsidRPr="00692060">
        <w:t xml:space="preserve">Gulf. Starting in 1998, the </w:t>
      </w:r>
      <w:del w:id="174" w:author="Katy Echave" w:date="2023-11-02T11:11:00Z">
        <w:r w:rsidRPr="00692060" w:rsidDel="005F35F3">
          <w:delText xml:space="preserve">Eastern </w:delText>
        </w:r>
      </w:del>
      <w:ins w:id="175" w:author="Katy Echave" w:date="2023-11-02T11:11:00Z">
        <w:r w:rsidR="005F35F3">
          <w:t>e</w:t>
        </w:r>
        <w:r w:rsidR="005F35F3" w:rsidRPr="00692060">
          <w:t xml:space="preserve">astern </w:t>
        </w:r>
      </w:ins>
      <w:r w:rsidRPr="00692060">
        <w:t xml:space="preserve">Gulf area was surveyed before the </w:t>
      </w:r>
      <w:del w:id="176" w:author="Katy Echave" w:date="2023-11-02T11:11:00Z">
        <w:r w:rsidRPr="00692060" w:rsidDel="005F35F3">
          <w:delText xml:space="preserve">Central </w:delText>
        </w:r>
      </w:del>
      <w:ins w:id="177" w:author="Katy Echave" w:date="2023-11-02T11:11:00Z">
        <w:r w:rsidR="005F35F3">
          <w:t>c</w:t>
        </w:r>
        <w:r w:rsidR="005F35F3" w:rsidRPr="00692060">
          <w:t xml:space="preserve">entral </w:t>
        </w:r>
      </w:ins>
      <w:r w:rsidRPr="00692060">
        <w:t xml:space="preserve">Gulf area. </w:t>
      </w:r>
      <w:del w:id="178" w:author="Katy Echave" w:date="2023-11-02T11:12:00Z">
        <w:r w:rsidRPr="00692060" w:rsidDel="005F35F3">
          <w:delText>International Pacific halibut longline survey</w:delText>
        </w:r>
        <w:r w:rsidR="00A71893" w:rsidRPr="00692060" w:rsidDel="005F35F3">
          <w:delText>.</w:delText>
        </w:r>
      </w:del>
    </w:p>
    <w:p w14:paraId="2C682BBE" w14:textId="4AF3CCE0" w:rsidR="00C8581F" w:rsidRPr="00692060" w:rsidRDefault="00C8581F" w:rsidP="00DD2C88">
      <w:r w:rsidRPr="00692060">
        <w:t xml:space="preserve">The spatial distribution of Pacific cod in the longline survey is predominantly in the </w:t>
      </w:r>
      <w:del w:id="179" w:author="Katy Echave" w:date="2023-11-02T11:12:00Z">
        <w:r w:rsidRPr="00692060" w:rsidDel="005F35F3">
          <w:delText xml:space="preserve">Western </w:delText>
        </w:r>
      </w:del>
      <w:ins w:id="180" w:author="Katy Echave" w:date="2023-11-02T11:12:00Z">
        <w:r w:rsidR="005F35F3">
          <w:t>w</w:t>
        </w:r>
        <w:r w:rsidR="005F35F3" w:rsidRPr="00692060">
          <w:t xml:space="preserve">estern </w:t>
        </w:r>
      </w:ins>
      <w:r w:rsidRPr="00692060">
        <w:t xml:space="preserve">and </w:t>
      </w:r>
      <w:del w:id="181" w:author="Katy Echave" w:date="2023-11-02T11:12:00Z">
        <w:r w:rsidRPr="00692060" w:rsidDel="005F35F3">
          <w:delText xml:space="preserve">Central </w:delText>
        </w:r>
      </w:del>
      <w:ins w:id="182" w:author="Katy Echave" w:date="2023-11-02T11:12:00Z">
        <w:r w:rsidR="005F35F3">
          <w:t>c</w:t>
        </w:r>
        <w:r w:rsidR="005F35F3" w:rsidRPr="00692060">
          <w:t xml:space="preserve">entral </w:t>
        </w:r>
      </w:ins>
      <w:r w:rsidRPr="00692060">
        <w:t>GOA (Fig. 2</w:t>
      </w:r>
      <w:r w:rsidR="00934473" w:rsidRPr="00692060">
        <w:t>.20</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del w:id="183" w:author="Katy Echave" w:date="2023-11-02T11:12:00Z">
        <w:r w:rsidR="00A665E8" w:rsidRPr="00692060" w:rsidDel="005F35F3">
          <w:delText xml:space="preserve">Western </w:delText>
        </w:r>
      </w:del>
      <w:ins w:id="184" w:author="Katy Echave" w:date="2023-11-02T11:12:00Z">
        <w:r w:rsidR="005F35F3">
          <w:t>w</w:t>
        </w:r>
        <w:r w:rsidR="005F35F3" w:rsidRPr="00692060">
          <w:t xml:space="preserve">estern </w:t>
        </w:r>
      </w:ins>
      <w:r w:rsidR="00A665E8" w:rsidRPr="00692060">
        <w:t>GOA in 2023 compared to 2022.</w:t>
      </w:r>
    </w:p>
    <w:p w14:paraId="00B862FD" w14:textId="0B05DAA8" w:rsidR="00A71893" w:rsidRPr="00692060" w:rsidRDefault="00A71893" w:rsidP="00A71893">
      <w:pPr>
        <w:pStyle w:val="Heading4"/>
      </w:pPr>
      <w:r w:rsidRPr="00692060">
        <w:t>Abundance index</w:t>
      </w:r>
    </w:p>
    <w:p w14:paraId="47CB06C7" w14:textId="1C607402" w:rsidR="00DD2C88" w:rsidRPr="00692060" w:rsidRDefault="00DD2C88" w:rsidP="00DD2C88">
      <w:r w:rsidRPr="00692060">
        <w:t>A Relative Population Number (RPN) index of Pacific cod abundance and length co</w:t>
      </w:r>
      <w:r w:rsidR="00EA50CC" w:rsidRPr="00692060">
        <w:t>mpositions for 1990 through 2022</w:t>
      </w:r>
      <w:r w:rsidRPr="00692060">
        <w:t xml:space="preserve"> is available from this survey (Table 2.1</w:t>
      </w:r>
      <w:r w:rsidR="002416F7" w:rsidRPr="00692060">
        <w:t>0</w:t>
      </w:r>
      <w:r w:rsidRPr="00692060">
        <w:t xml:space="preserve"> and Fig 2.</w:t>
      </w:r>
      <w:r w:rsidR="00934473" w:rsidRPr="00692060">
        <w:t>18</w:t>
      </w:r>
      <w:r w:rsidRPr="00692060">
        <w:t xml:space="preserve">). Details about these data and a description of the methods for the AFSC sablefish longline survey can be found in </w:t>
      </w:r>
      <w:r w:rsidRPr="00692060">
        <w:rPr>
          <w:rFonts w:cs="Tahoma"/>
          <w:color w:val="222222"/>
          <w:shd w:val="clear" w:color="auto" w:fill="FFFFFF"/>
        </w:rPr>
        <w:t xml:space="preserve">Echave </w:t>
      </w:r>
      <w:r w:rsidRPr="00692060">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ins w:id="185" w:author="Katy Echave" w:date="2023-11-02T11:18:00Z">
        <w:r w:rsidR="005F35F3">
          <w:t>,</w:t>
        </w:r>
      </w:ins>
      <w:r w:rsidRPr="00692060">
        <w:t xml:space="preserve"> potentially due to changes in availability of Pacific cod in these years as the population moved to shallower areas (Yang </w:t>
      </w:r>
      <w:r w:rsidRPr="00692060">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3B19C9E" w:rsidR="00DD2C88" w:rsidRPr="00692060" w:rsidRDefault="00DD2C88" w:rsidP="004A062A">
      <w:pPr>
        <w:rPr>
          <w:color w:val="222222"/>
        </w:rPr>
      </w:pPr>
      <w:r w:rsidRPr="00692060">
        <w:t>Unlike the bottom trawl survey, the longline survey en</w:t>
      </w:r>
      <w:r w:rsidR="004A062A" w:rsidRPr="00692060">
        <w:t>counters few small fish</w:t>
      </w:r>
      <w:r w:rsidRPr="00692060">
        <w:t>. The size composition data show consistent and steep unimodal distributions with a stepped decreasing trend in mean size between 1990 and 2015 (Fig. 2.</w:t>
      </w:r>
      <w:r w:rsidR="00934473" w:rsidRPr="00692060">
        <w:t>21</w:t>
      </w:r>
      <w:r w:rsidRPr="00692060">
        <w:t>) and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lastRenderedPageBreak/>
        <w:t>Laurel and Litzow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21F32FBD" w:rsidR="00DD2C88" w:rsidRPr="00692060" w:rsidRDefault="00DD2C88" w:rsidP="00DD2C88">
      <w:r w:rsidRPr="00692060">
        <w:t xml:space="preserve">A model-based index of annual </w:t>
      </w:r>
      <w:del w:id="186" w:author="Katy Echave" w:date="2023-11-02T11:23:00Z">
        <w:r w:rsidRPr="00692060" w:rsidDel="004135AE">
          <w:delText>catch per unit effort (</w:delText>
        </w:r>
      </w:del>
      <w:r w:rsidRPr="00692060">
        <w:t>CPUE</w:t>
      </w:r>
      <w:del w:id="187" w:author="Katy Echave" w:date="2023-11-02T11:23:00Z">
        <w:r w:rsidRPr="00692060" w:rsidDel="004135AE">
          <w:delText>)</w:delText>
        </w:r>
      </w:del>
      <w:r w:rsidRPr="00692060">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r w:rsidRPr="00692060">
        <w:rPr>
          <w:i/>
        </w:rPr>
        <w:t>brms</w:t>
      </w:r>
      <w:r w:rsidRPr="00692060">
        <w:t xml:space="preserve"> package (Carpenter </w:t>
      </w:r>
      <w:r w:rsidRPr="00692060">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934473" w:rsidRPr="00692060">
        <w:t>. 2.22</w:t>
      </w:r>
      <w:r w:rsidRPr="00692060">
        <w:t>).</w:t>
      </w:r>
    </w:p>
    <w:p w14:paraId="3B259D0C" w14:textId="3EC5C692" w:rsidR="00DD2C88" w:rsidRPr="00692060" w:rsidRDefault="00DD2C88" w:rsidP="00DD2C88">
      <w:pPr>
        <w:pStyle w:val="Heading3"/>
      </w:pPr>
      <w:r w:rsidRPr="00692060">
        <w:t xml:space="preserve">International Pacific </w:t>
      </w:r>
      <w:del w:id="188" w:author="Katy Echave" w:date="2023-11-02T11:24:00Z">
        <w:r w:rsidRPr="00692060" w:rsidDel="004135AE">
          <w:delText xml:space="preserve">halibut </w:delText>
        </w:r>
      </w:del>
      <w:ins w:id="189" w:author="Katy Echave" w:date="2023-11-02T11:24:00Z">
        <w:r w:rsidR="004135AE">
          <w:t>H</w:t>
        </w:r>
        <w:r w:rsidR="004135AE" w:rsidRPr="00692060">
          <w:t xml:space="preserve">alibut </w:t>
        </w:r>
      </w:ins>
      <w:r w:rsidRPr="00692060">
        <w:t>Commission (IPHC) longline survey</w:t>
      </w:r>
    </w:p>
    <w:p w14:paraId="2D069E31" w14:textId="77777777"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Pr="00692060">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25E8713F" w:rsidR="00DD2C88" w:rsidRPr="00692060" w:rsidRDefault="00DD2C88" w:rsidP="00DC4786">
      <w:r w:rsidRPr="00692060">
        <w:t>The IPHC survey estimates of Pacific cod tracks well with both the AFSC longline and AFSC bottom trawl surveys (Fig. 2.</w:t>
      </w:r>
      <w:r w:rsidR="00934473" w:rsidRPr="00692060">
        <w:t>23</w:t>
      </w:r>
      <w:r w:rsidRPr="00692060">
        <w:t>).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w:t>
      </w:r>
      <w:r w:rsidR="009D025C" w:rsidRPr="00692060">
        <w:lastRenderedPageBreak/>
        <w:t>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53C5EB7F"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del w:id="190" w:author="Katy Echave" w:date="2023-11-02T11:26:00Z">
        <w:r w:rsidRPr="00692060" w:rsidDel="004135AE">
          <w:delText>Gulf of Alaska</w:delText>
        </w:r>
      </w:del>
      <w:ins w:id="191" w:author="Katy Echave" w:date="2023-11-02T11:26:00Z">
        <w:r w:rsidR="004135AE">
          <w:t>GOA</w:t>
        </w:r>
      </w:ins>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r w:rsidRPr="00692060">
        <w:t>Chignik, South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6AE846F8"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934473" w:rsidRPr="00692060">
        <w:t>23</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available at near 10</w:t>
      </w:r>
      <w:ins w:id="192" w:author="Katy Echave" w:date="2023-11-02T11:27:00Z">
        <w:r w:rsidR="004135AE">
          <w:t xml:space="preserve"> </w:t>
        </w:r>
      </w:ins>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t>Environmental indices</w:t>
      </w:r>
    </w:p>
    <w:p w14:paraId="6610C249" w14:textId="77777777" w:rsidR="00A71893" w:rsidRPr="00692060" w:rsidRDefault="00A71893" w:rsidP="00A71893">
      <w:pPr>
        <w:pStyle w:val="Heading3"/>
      </w:pPr>
      <w:r w:rsidRPr="00692060">
        <w:t>CFSR bottom temperature indices</w:t>
      </w:r>
    </w:p>
    <w:p w14:paraId="2BFA4688" w14:textId="77777777" w:rsidR="00A71893" w:rsidRPr="00692060" w:rsidRDefault="00A71893" w:rsidP="00A71893">
      <w:pPr>
        <w:rPr>
          <w:rFonts w:ascii="Times" w:hAnsi="Times" w:cs="Lucida Grande"/>
          <w:color w:val="000000"/>
        </w:rPr>
      </w:pPr>
      <w:r w:rsidRPr="00692060">
        <w:rPr>
          <w:rFonts w:ascii="Times" w:hAnsi="Times"/>
        </w:rPr>
        <w:t xml:space="preserve">The Climate Forecast System Reanalysis (CFSR) is the latest version of the National Centers for Environmental Prediction (NCEP) climate reanalysis. The oceanic component of CFSR includes the </w:t>
      </w:r>
      <w:r w:rsidRPr="00692060">
        <w:rPr>
          <w:rFonts w:ascii="Times" w:hAnsi="Times"/>
        </w:rPr>
        <w:lastRenderedPageBreak/>
        <w:t>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Pr="00692060">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21320C" w:rsidRPr="00692060">
        <w:rPr>
          <w:rFonts w:ascii="Times" w:hAnsi="Times" w:cs="Lucida Grande"/>
          <w:color w:val="000000"/>
        </w:rPr>
        <w:t>2</w:t>
      </w:r>
      <w:r w:rsidR="00934473" w:rsidRPr="00692060">
        <w:rPr>
          <w:rFonts w:ascii="Times" w:hAnsi="Times" w:cs="Lucida Grande"/>
          <w:color w:val="000000"/>
        </w:rPr>
        <w:t>4</w:t>
      </w:r>
      <w:r w:rsidRPr="00692060">
        <w:rPr>
          <w:rFonts w:ascii="Times" w:hAnsi="Times" w:cs="Lucida Grande"/>
          <w:color w:val="000000"/>
        </w:rPr>
        <w:t>).</w:t>
      </w:r>
    </w:p>
    <w:p w14:paraId="6C6A23EF" w14:textId="770FD5C2"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w:t>
      </w:r>
      <w:del w:id="193" w:author="Katy Echave" w:date="2023-11-02T11:28:00Z">
        <w:r w:rsidRPr="00692060" w:rsidDel="004135AE">
          <w:rPr>
            <w:rFonts w:ascii="Times" w:hAnsi="Times" w:cs="Lucida Grande"/>
            <w:color w:val="000000"/>
          </w:rPr>
          <w:delText xml:space="preserve">Central </w:delText>
        </w:r>
      </w:del>
      <w:ins w:id="194" w:author="Katy Echave" w:date="2023-11-02T11:28:00Z">
        <w:r w:rsidR="004135AE">
          <w:rPr>
            <w:rFonts w:ascii="Times" w:hAnsi="Times" w:cs="Lucida Grande"/>
            <w:color w:val="000000"/>
          </w:rPr>
          <w:t>c</w:t>
        </w:r>
        <w:r w:rsidR="004135AE" w:rsidRPr="00692060">
          <w:rPr>
            <w:rFonts w:ascii="Times" w:hAnsi="Times" w:cs="Lucida Grande"/>
            <w:color w:val="000000"/>
          </w:rPr>
          <w:t xml:space="preserve">entral </w:t>
        </w:r>
      </w:ins>
      <w:r w:rsidRPr="00692060">
        <w:rPr>
          <w:rFonts w:ascii="Times" w:hAnsi="Times" w:cs="Lucida Grande"/>
          <w:color w:val="000000"/>
        </w:rPr>
        <w:t xml:space="preserve">GOA and 41.9 m in the </w:t>
      </w:r>
      <w:del w:id="195" w:author="Katy Echave" w:date="2023-11-02T11:28:00Z">
        <w:r w:rsidRPr="00692060" w:rsidDel="004135AE">
          <w:rPr>
            <w:rFonts w:ascii="Times" w:hAnsi="Times" w:cs="Lucida Grande"/>
            <w:color w:val="000000"/>
          </w:rPr>
          <w:delText xml:space="preserve">Western </w:delText>
        </w:r>
      </w:del>
      <w:ins w:id="196" w:author="Katy Echave" w:date="2023-11-02T11:28:00Z">
        <w:r w:rsidR="004135AE">
          <w:rPr>
            <w:rFonts w:ascii="Times" w:hAnsi="Times" w:cs="Lucida Grande"/>
            <w:color w:val="000000"/>
          </w:rPr>
          <w:t>w</w:t>
        </w:r>
        <w:r w:rsidR="004135AE" w:rsidRPr="00692060">
          <w:rPr>
            <w:rFonts w:ascii="Times" w:hAnsi="Times" w:cs="Lucida Grande"/>
            <w:color w:val="000000"/>
          </w:rPr>
          <w:t xml:space="preserve">estern </w:t>
        </w:r>
      </w:ins>
      <w:r w:rsidRPr="00692060">
        <w:rPr>
          <w:rFonts w:ascii="Times" w:hAnsi="Times" w:cs="Lucida Grande"/>
          <w:color w:val="000000"/>
        </w:rPr>
        <w:t xml:space="preserve">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3EF18747" w14:textId="77777777" w:rsidR="00A71893" w:rsidRPr="00692060" w:rsidRDefault="00A71893" w:rsidP="00A71893">
      <w:pPr>
        <w:pStyle w:val="Heading3"/>
      </w:pPr>
      <w:r w:rsidRPr="00692060">
        <w:t>Sum of annual marine heatwave cumulative intensity index (MHWCI)</w:t>
      </w:r>
    </w:p>
    <w:p w14:paraId="52DF8795" w14:textId="270A72A8" w:rsidR="00A71893" w:rsidRPr="00692060" w:rsidRDefault="00A71893" w:rsidP="00A71893">
      <w:pPr>
        <w:rPr>
          <w:rFonts w:ascii="Times" w:hAnsi="Times" w:cs="Lucida Grande"/>
          <w:color w:val="000000"/>
        </w:rPr>
      </w:pPr>
      <w:r w:rsidRPr="00692060">
        <w:rPr>
          <w:rFonts w:ascii="Times" w:hAnsi="Times" w:cs="Lucida Grande"/>
          <w:color w:val="000000"/>
        </w:rPr>
        <w:t>The daily sea surface temperatur</w:t>
      </w:r>
      <w:r w:rsidR="00176DF2" w:rsidRPr="00692060">
        <w:rPr>
          <w:rFonts w:ascii="Times" w:hAnsi="Times" w:cs="Lucida Grande"/>
          <w:color w:val="000000"/>
        </w:rPr>
        <w:t>es for 1981 through October 2023</w:t>
      </w:r>
      <w:r w:rsidRPr="00692060">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692060">
        <w:rPr>
          <w:rFonts w:ascii="Times" w:hAnsi="Times" w:cs="Lucida Grande"/>
          <w:color w:val="000000"/>
        </w:rPr>
        <w:t>heatwaveR</w:t>
      </w:r>
      <w:proofErr w:type="spellEnd"/>
      <w:r w:rsidRPr="00692060">
        <w:rPr>
          <w:rFonts w:ascii="Times" w:hAnsi="Times" w:cs="Lucida Grande"/>
          <w:color w:val="000000"/>
        </w:rPr>
        <w:t xml:space="preserve"> (Schlegel and Smit 2018) to obtain the marine heatwave cumulative intensity (MHCI; Hobday </w:t>
      </w:r>
      <w:r w:rsidRPr="00692060">
        <w:rPr>
          <w:rFonts w:ascii="Times" w:hAnsi="Times" w:cs="Lucida Grande"/>
          <w:i/>
          <w:color w:val="000000"/>
        </w:rPr>
        <w:t>et al.</w:t>
      </w:r>
      <w:r w:rsidRPr="00692060">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692060">
        <w:rPr>
          <w:rFonts w:ascii="Times" w:hAnsi="Times" w:cs="Lucida Grande"/>
          <w:color w:val="000000"/>
          <w:vertAlign w:val="subscript"/>
        </w:rPr>
        <w:t>AN</w:t>
      </w:r>
      <w:r w:rsidRPr="00692060">
        <w:rPr>
          <w:rFonts w:ascii="Times" w:hAnsi="Times" w:cs="Lucida Grande"/>
          <w:color w:val="000000"/>
        </w:rPr>
        <w:t>), summed for each year for the months of January through March, November, and December to create an annual winter index (MHCI</w:t>
      </w:r>
      <w:r w:rsidRPr="00692060">
        <w:rPr>
          <w:rFonts w:ascii="Times" w:hAnsi="Times" w:cs="Lucida Grande"/>
          <w:color w:val="000000"/>
          <w:vertAlign w:val="subscript"/>
        </w:rPr>
        <w:t>W</w:t>
      </w:r>
      <w:r w:rsidRPr="00692060">
        <w:rPr>
          <w:rFonts w:ascii="Times" w:hAnsi="Times" w:cs="Lucida Grande"/>
          <w:color w:val="000000"/>
        </w:rPr>
        <w:t>), and the months of February and March to create an annual spawning season index (MHCI</w:t>
      </w:r>
      <w:r w:rsidRPr="00692060">
        <w:rPr>
          <w:rFonts w:ascii="Times" w:hAnsi="Times" w:cs="Lucida Grande"/>
          <w:color w:val="000000"/>
          <w:vertAlign w:val="subscript"/>
        </w:rPr>
        <w:t>SP</w:t>
      </w:r>
      <w:r w:rsidRPr="00692060">
        <w:rPr>
          <w:rFonts w:ascii="Times" w:hAnsi="Times" w:cs="Lucida Grande"/>
          <w:color w:val="000000"/>
        </w:rPr>
        <w:t>).</w:t>
      </w:r>
    </w:p>
    <w:p w14:paraId="64614255" w14:textId="4B5965EF" w:rsidR="00A71893" w:rsidRPr="00692060" w:rsidRDefault="00A71893" w:rsidP="00A71893">
      <w:pPr>
        <w:rPr>
          <w:rFonts w:ascii="Times" w:hAnsi="Times" w:cs="Lucida Grande"/>
          <w:color w:val="000000"/>
        </w:rPr>
      </w:pPr>
      <w:r w:rsidRPr="00692060">
        <w:rPr>
          <w:rFonts w:ascii="Times" w:hAnsi="Times" w:cs="Lucida Grande"/>
          <w:color w:val="000000"/>
        </w:rPr>
        <w:t xml:space="preserve">The marine heatwave analysis using the daily mean </w:t>
      </w:r>
      <w:del w:id="197" w:author="Katy Echave" w:date="2023-11-02T11:28:00Z">
        <w:r w:rsidRPr="00692060" w:rsidDel="004135AE">
          <w:rPr>
            <w:rFonts w:ascii="Times" w:hAnsi="Times" w:cs="Lucida Grande"/>
            <w:color w:val="000000"/>
          </w:rPr>
          <w:delText xml:space="preserve">Central </w:delText>
        </w:r>
      </w:del>
      <w:ins w:id="198" w:author="Katy Echave" w:date="2023-11-02T11:28:00Z">
        <w:r w:rsidR="004135AE">
          <w:rPr>
            <w:rFonts w:ascii="Times" w:hAnsi="Times" w:cs="Lucida Grande"/>
            <w:color w:val="000000"/>
          </w:rPr>
          <w:t>c</w:t>
        </w:r>
        <w:r w:rsidR="004135AE" w:rsidRPr="00692060">
          <w:rPr>
            <w:rFonts w:ascii="Times" w:hAnsi="Times" w:cs="Lucida Grande"/>
            <w:color w:val="000000"/>
          </w:rPr>
          <w:t xml:space="preserve">entral </w:t>
        </w:r>
      </w:ins>
      <w:r w:rsidRPr="00692060">
        <w:rPr>
          <w:rFonts w:ascii="Times" w:hAnsi="Times" w:cs="Lucida Grande"/>
          <w:color w:val="000000"/>
        </w:rPr>
        <w:t xml:space="preserve">GOA sea surface temperatures indicated a prolonged period of increased temperatures in the </w:t>
      </w:r>
      <w:del w:id="199" w:author="Katy Echave" w:date="2023-11-02T11:29:00Z">
        <w:r w:rsidRPr="00692060" w:rsidDel="004135AE">
          <w:rPr>
            <w:rFonts w:ascii="Times" w:hAnsi="Times" w:cs="Lucida Grande"/>
            <w:color w:val="000000"/>
          </w:rPr>
          <w:delText xml:space="preserve">Central </w:delText>
        </w:r>
      </w:del>
      <w:ins w:id="200" w:author="Katy Echave" w:date="2023-11-02T11:29:00Z">
        <w:r w:rsidR="004135AE">
          <w:rPr>
            <w:rFonts w:ascii="Times" w:hAnsi="Times" w:cs="Lucida Grande"/>
            <w:color w:val="000000"/>
          </w:rPr>
          <w:t>c</w:t>
        </w:r>
        <w:r w:rsidR="004135AE" w:rsidRPr="00692060">
          <w:rPr>
            <w:rFonts w:ascii="Times" w:hAnsi="Times" w:cs="Lucida Grande"/>
            <w:color w:val="000000"/>
          </w:rPr>
          <w:t xml:space="preserve">entral </w:t>
        </w:r>
      </w:ins>
      <w:r w:rsidRPr="00692060">
        <w:rPr>
          <w:rFonts w:ascii="Times" w:hAnsi="Times" w:cs="Lucida Grande"/>
          <w:color w:val="000000"/>
        </w:rPr>
        <w:t xml:space="preserve">GOA from 2 May 2014 to 13 January 2017 with heatwave conditions persisting </w:t>
      </w:r>
      <w:commentRangeStart w:id="201"/>
      <w:r w:rsidRPr="00692060">
        <w:rPr>
          <w:rFonts w:ascii="Times" w:hAnsi="Times" w:cs="Lucida Grande"/>
          <w:color w:val="000000"/>
        </w:rPr>
        <w:t>for</w:t>
      </w:r>
      <w:commentRangeEnd w:id="201"/>
      <w:r w:rsidR="00D04213">
        <w:rPr>
          <w:rStyle w:val="CommentReference"/>
        </w:rPr>
        <w:commentReference w:id="201"/>
      </w:r>
      <w:r w:rsidRPr="00692060">
        <w:rPr>
          <w:rFonts w:ascii="Times" w:hAnsi="Times" w:cs="Lucida Grande"/>
          <w:color w:val="000000"/>
        </w:rPr>
        <w:t xml:space="preserve"> 815 of the 917 days in 14 events of greater than 5 days (</w:t>
      </w:r>
      <w:r w:rsidR="00BB0DB6" w:rsidRPr="00692060">
        <w:rPr>
          <w:rFonts w:ascii="Times" w:hAnsi="Times" w:cs="Lucida Grande"/>
          <w:color w:val="000000"/>
        </w:rPr>
        <w:t>Appendix 2.1)</w:t>
      </w:r>
      <w:r w:rsidRPr="00692060">
        <w:rPr>
          <w:rFonts w:ascii="Times" w:hAnsi="Times" w:cs="Lucida Grande"/>
          <w:color w:val="000000"/>
        </w:rPr>
        <w:t xml:space="preserve"> The longest stretch of uninterrupted heatwave conditions occurred between 14 December 2015 and 13 January 2017 (397 days). By the criteria developed by Hobday </w:t>
      </w:r>
      <w:r w:rsidRPr="00692060">
        <w:rPr>
          <w:rFonts w:ascii="Times" w:hAnsi="Times" w:cs="Lucida Grande"/>
          <w:i/>
          <w:color w:val="000000"/>
        </w:rPr>
        <w:t>et al.</w:t>
      </w:r>
      <w:r w:rsidRPr="00692060">
        <w:rPr>
          <w:rFonts w:ascii="Times" w:hAnsi="Times" w:cs="Lucida Grande"/>
          <w:color w:val="000000"/>
        </w:rPr>
        <w:t xml:space="preserve"> (2018) for marine heatwave classification the event in the </w:t>
      </w:r>
      <w:del w:id="202" w:author="Katy Echave" w:date="2023-11-02T11:29:00Z">
        <w:r w:rsidRPr="00692060" w:rsidDel="004135AE">
          <w:rPr>
            <w:rFonts w:ascii="Times" w:hAnsi="Times" w:cs="Lucida Grande"/>
            <w:color w:val="000000"/>
          </w:rPr>
          <w:delText xml:space="preserve">Central </w:delText>
        </w:r>
      </w:del>
      <w:ins w:id="203" w:author="Katy Echave" w:date="2023-11-02T11:29:00Z">
        <w:r w:rsidR="004135AE">
          <w:rPr>
            <w:rFonts w:ascii="Times" w:hAnsi="Times" w:cs="Lucida Grande"/>
            <w:color w:val="000000"/>
          </w:rPr>
          <w:t>c</w:t>
        </w:r>
        <w:r w:rsidR="004135AE" w:rsidRPr="00692060">
          <w:rPr>
            <w:rFonts w:ascii="Times" w:hAnsi="Times" w:cs="Lucida Grande"/>
            <w:color w:val="000000"/>
          </w:rPr>
          <w:t xml:space="preserve">entral </w:t>
        </w:r>
      </w:ins>
      <w:r w:rsidRPr="00692060">
        <w:rPr>
          <w:rFonts w:ascii="Times" w:hAnsi="Times" w:cs="Lucida Grande"/>
          <w:color w:val="000000"/>
        </w:rPr>
        <w:t>GOA reached a Category III (Severe) on 16 May 2016 with a peak intensity (</w:t>
      </w:r>
      <w:proofErr w:type="gramStart"/>
      <w:r w:rsidRPr="00692060">
        <w:rPr>
          <w:rFonts w:ascii="Times" w:hAnsi="Times" w:cs="Lucida Grande"/>
          <w:color w:val="000000"/>
        </w:rPr>
        <w:t>I</w:t>
      </w:r>
      <w:r w:rsidRPr="00692060">
        <w:rPr>
          <w:rFonts w:ascii="Times" w:hAnsi="Times" w:cs="Lucida Grande"/>
          <w:color w:val="000000"/>
          <w:vertAlign w:val="subscript"/>
        </w:rPr>
        <w:t>max</w:t>
      </w:r>
      <w:proofErr w:type="gramEnd"/>
      <w:r w:rsidRPr="00692060">
        <w:rPr>
          <w:rFonts w:ascii="Times" w:hAnsi="Times" w:cs="Lucida Grande"/>
          <w:color w:val="000000"/>
        </w:rPr>
        <w:t>) of 3.02°C. The heatwave had a summed cumulative intensity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2016 of 635.26°C days, more than 25% of the sum of the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entire time series (1981-2018). The 14 events of this prolonged heatwave period summed to 1291.91°C days or 52% of the summed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time series. </w:t>
      </w:r>
    </w:p>
    <w:p w14:paraId="023AA39B" w14:textId="0CEF41AF" w:rsidR="00A71893" w:rsidRPr="00692060" w:rsidRDefault="00A71893" w:rsidP="00A71893">
      <w:pPr>
        <w:rPr>
          <w:rFonts w:ascii="Times" w:hAnsi="Times" w:cs="Lucida Grande"/>
          <w:color w:val="000000"/>
        </w:rPr>
      </w:pPr>
      <w:r w:rsidRPr="00692060">
        <w:rPr>
          <w:rFonts w:ascii="Times" w:hAnsi="Times" w:cs="Lucida Grande"/>
          <w:color w:val="000000"/>
        </w:rPr>
        <w:t xml:space="preserve">There </w:t>
      </w:r>
      <w:r w:rsidR="00AC7D4E" w:rsidRPr="00692060">
        <w:rPr>
          <w:rFonts w:ascii="Times" w:hAnsi="Times" w:cs="Lucida Grande"/>
          <w:color w:val="000000"/>
        </w:rPr>
        <w:t>have been three</w:t>
      </w:r>
      <w:r w:rsidRPr="00692060">
        <w:rPr>
          <w:rFonts w:ascii="Times" w:hAnsi="Times" w:cs="Lucida Grande"/>
          <w:color w:val="000000"/>
        </w:rPr>
        <w:t xml:space="preserve"> periods of increased winter heatwave activity in the </w:t>
      </w:r>
      <w:del w:id="204" w:author="Katy Echave" w:date="2023-11-02T11:29:00Z">
        <w:r w:rsidRPr="00692060" w:rsidDel="004135AE">
          <w:rPr>
            <w:rFonts w:ascii="Times" w:hAnsi="Times" w:cs="Lucida Grande"/>
            <w:color w:val="000000"/>
          </w:rPr>
          <w:delText xml:space="preserve">Central </w:delText>
        </w:r>
      </w:del>
      <w:ins w:id="205" w:author="Katy Echave" w:date="2023-11-02T11:29:00Z">
        <w:r w:rsidR="004135AE">
          <w:rPr>
            <w:rFonts w:ascii="Times" w:hAnsi="Times" w:cs="Lucida Grande"/>
            <w:color w:val="000000"/>
          </w:rPr>
          <w:t>c</w:t>
        </w:r>
        <w:r w:rsidR="004135AE" w:rsidRPr="00692060">
          <w:rPr>
            <w:rFonts w:ascii="Times" w:hAnsi="Times" w:cs="Lucida Grande"/>
            <w:color w:val="000000"/>
          </w:rPr>
          <w:t xml:space="preserve">entral </w:t>
        </w:r>
      </w:ins>
      <w:r w:rsidRPr="00692060">
        <w:rPr>
          <w:rFonts w:ascii="Times" w:hAnsi="Times" w:cs="Lucida Grande"/>
          <w:color w:val="000000"/>
        </w:rPr>
        <w:t>GOA (</w:t>
      </w:r>
      <w:r w:rsidR="00934473" w:rsidRPr="00692060">
        <w:rPr>
          <w:rFonts w:ascii="Times" w:hAnsi="Times" w:cs="Lucida Grande"/>
          <w:color w:val="000000"/>
        </w:rPr>
        <w:t>Table 2.11</w:t>
      </w:r>
      <w:r w:rsidRPr="00692060">
        <w:rPr>
          <w:rFonts w:ascii="Times" w:hAnsi="Times" w:cs="Lucida Grande"/>
          <w:color w:val="000000"/>
        </w:rPr>
        <w:t>), the fi</w:t>
      </w:r>
      <w:r w:rsidR="00AC7D4E" w:rsidRPr="00692060">
        <w:rPr>
          <w:rFonts w:ascii="Times" w:hAnsi="Times" w:cs="Lucida Grande"/>
          <w:color w:val="000000"/>
        </w:rPr>
        <w:t>rst in 1983-1986, second in 2001</w:t>
      </w:r>
      <w:r w:rsidRPr="00692060">
        <w:rPr>
          <w:rFonts w:ascii="Times" w:hAnsi="Times" w:cs="Lucida Grande"/>
          <w:color w:val="000000"/>
        </w:rPr>
        <w:t>-2006,</w:t>
      </w:r>
      <w:r w:rsidR="00AC7D4E" w:rsidRPr="00692060">
        <w:rPr>
          <w:rFonts w:ascii="Times" w:hAnsi="Times" w:cs="Lucida Grande"/>
          <w:color w:val="000000"/>
        </w:rPr>
        <w:t xml:space="preserve"> and</w:t>
      </w:r>
      <w:r w:rsidRPr="00692060">
        <w:rPr>
          <w:rFonts w:ascii="Times" w:hAnsi="Times" w:cs="Lucida Grande"/>
          <w:color w:val="000000"/>
        </w:rPr>
        <w:t xml:space="preserve"> </w:t>
      </w:r>
      <w:r w:rsidR="00AC7D4E" w:rsidRPr="00692060">
        <w:rPr>
          <w:rFonts w:ascii="Times" w:hAnsi="Times" w:cs="Lucida Grande"/>
          <w:color w:val="000000"/>
        </w:rPr>
        <w:t>the third 2014-2021</w:t>
      </w:r>
      <w:r w:rsidRPr="00692060">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this period was 84.23°C days over a total of 86 days. In the </w:t>
      </w:r>
      <w:r w:rsidRPr="00692060">
        <w:rPr>
          <w:rFonts w:ascii="Times" w:hAnsi="Times" w:cs="Lucida Grande"/>
          <w:color w:val="000000"/>
        </w:rPr>
        <w:lastRenderedPageBreak/>
        <w:t>winter of 1997 there were two short (7 and 12 days) winter heatwave events with a total cumulative intensity of 17.19 °C days. In 1998 there was a strong heatwave from 3 March to the 14 June (102 days) with an I</w:t>
      </w:r>
      <w:r w:rsidRPr="00692060">
        <w:rPr>
          <w:rFonts w:ascii="Times" w:hAnsi="Times" w:cs="Lucida Grande"/>
          <w:color w:val="000000"/>
          <w:vertAlign w:val="subscript"/>
        </w:rPr>
        <w:t>max</w:t>
      </w:r>
      <w:r w:rsidRPr="00692060">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I</w:t>
      </w:r>
      <w:r w:rsidRPr="00692060">
        <w:rPr>
          <w:rFonts w:ascii="Times" w:hAnsi="Times" w:cs="Lucida Grande"/>
          <w:color w:val="000000"/>
          <w:vertAlign w:val="subscript"/>
        </w:rPr>
        <w:t>max</w:t>
      </w:r>
      <w:r w:rsidRPr="00692060">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934473" w:rsidRPr="00692060">
        <w:rPr>
          <w:rFonts w:ascii="Times" w:hAnsi="Times" w:cs="Lucida Grande"/>
          <w:color w:val="000000"/>
        </w:rPr>
        <w:t>Fig. 2.25</w:t>
      </w:r>
      <w:r w:rsidRPr="00692060">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692060">
        <w:rPr>
          <w:color w:val="000000"/>
        </w:rPr>
        <w:t>°</w:t>
      </w:r>
      <w:r w:rsidRPr="00692060">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692060">
        <w:rPr>
          <w:color w:val="000000"/>
        </w:rPr>
        <w:t>°</w:t>
      </w:r>
      <w:r w:rsidRPr="00692060">
        <w:rPr>
          <w:rFonts w:ascii="Times" w:hAnsi="Times" w:cs="Lucida Grande"/>
          <w:color w:val="000000"/>
        </w:rPr>
        <w:t>C above the seaso</w:t>
      </w:r>
      <w:r w:rsidR="00AC7D4E" w:rsidRPr="00692060">
        <w:rPr>
          <w:rFonts w:ascii="Times" w:hAnsi="Times" w:cs="Lucida Grande"/>
          <w:color w:val="000000"/>
        </w:rPr>
        <w:t>nal mean. For the</w:t>
      </w:r>
      <w:r w:rsidR="00176DF2" w:rsidRPr="00692060">
        <w:rPr>
          <w:rFonts w:ascii="Times" w:hAnsi="Times" w:cs="Lucida Grande"/>
          <w:color w:val="000000"/>
        </w:rPr>
        <w:t xml:space="preserve"> most part, 2023</w:t>
      </w:r>
      <w:r w:rsidR="00AC7D4E" w:rsidRPr="00692060">
        <w:rPr>
          <w:rFonts w:ascii="Times" w:hAnsi="Times" w:cs="Lucida Grande"/>
          <w:color w:val="000000"/>
        </w:rPr>
        <w:t xml:space="preserve"> remained cool or </w:t>
      </w:r>
      <w:r w:rsidR="00176DF2" w:rsidRPr="00692060">
        <w:rPr>
          <w:rFonts w:ascii="Times" w:hAnsi="Times" w:cs="Lucida Grande"/>
          <w:color w:val="000000"/>
        </w:rPr>
        <w:t>near average, with no heatwave d</w:t>
      </w:r>
      <w:r w:rsidR="00AC7D4E" w:rsidRPr="00692060">
        <w:rPr>
          <w:rFonts w:ascii="Times" w:hAnsi="Times" w:cs="Lucida Grande"/>
          <w:color w:val="000000"/>
        </w:rPr>
        <w:t>ays duri</w:t>
      </w:r>
      <w:r w:rsidR="00176DF2" w:rsidRPr="00692060">
        <w:rPr>
          <w:rFonts w:ascii="Times" w:hAnsi="Times" w:cs="Lucida Grande"/>
          <w:color w:val="000000"/>
        </w:rPr>
        <w:t>ng the winter or spawning season; this was the first year for this to occur since 2013.</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2ED85DAF"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Stock Synthesis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15B26CA3"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 xml:space="preserve">data from three fisheries (longline, pot, and combined trawl fisheries) with a single season and two survey indices (post-1990 GOA bottom trawl survey and the AFSC </w:t>
      </w:r>
      <w:del w:id="206" w:author="Katy Echave" w:date="2023-11-02T11:30:00Z">
        <w:r w:rsidR="000D1E54" w:rsidRPr="00692060" w:rsidDel="004135AE">
          <w:delText xml:space="preserve">Longline </w:delText>
        </w:r>
      </w:del>
      <w:ins w:id="207" w:author="Katy Echave" w:date="2023-11-02T11:30:00Z">
        <w:r w:rsidR="004135AE">
          <w:t>l</w:t>
        </w:r>
        <w:r w:rsidR="004135AE" w:rsidRPr="00692060">
          <w:t xml:space="preserve">ongline </w:t>
        </w:r>
      </w:ins>
      <w:r w:rsidR="000D1E54" w:rsidRPr="00692060">
        <w:t xml:space="preserve">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288F01DE" w:rsidR="009F5C05" w:rsidRPr="00692060" w:rsidRDefault="000D1E54" w:rsidP="009F5C05">
      <w:pPr>
        <w:keepNext/>
      </w:pPr>
      <w:r w:rsidRPr="00692060">
        <w:t xml:space="preserve">The Stock Synthesis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77777777" w:rsidR="000D1E54" w:rsidRPr="00692060" w:rsidRDefault="000D1E54" w:rsidP="000D1E54">
      <w:r w:rsidRPr="00692060">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t>
      </w:r>
      <w:r w:rsidRPr="00692060">
        <w:lastRenderedPageBreak/>
        <w:t xml:space="preserve">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406A6ED" w:rsidR="000D1E54" w:rsidRPr="00692060" w:rsidRDefault="000D1E54" w:rsidP="000D1E54">
      <w:r w:rsidRPr="00692060">
        <w:t>Parameters governing the weight-at-length were estimated outside the model using AFSC GOA botto</w:t>
      </w:r>
      <w:r w:rsidR="004D33BA" w:rsidRPr="00692060">
        <w:t>m trawl survey data through 2023</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2C871B77"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del w:id="208" w:author="Katy Echave" w:date="2023-11-02T11:31:00Z">
        <w:r w:rsidRPr="00692060" w:rsidDel="004135AE">
          <w:delText>Gulf of Alaska</w:delText>
        </w:r>
      </w:del>
      <w:ins w:id="209" w:author="Katy Echave" w:date="2023-11-02T11:31:00Z">
        <w:r w:rsidR="004135AE">
          <w:t>GOA</w:t>
        </w:r>
      </w:ins>
      <w:r w:rsidRPr="00692060">
        <w:t>.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6914CF2D" w:rsidR="000D1E54" w:rsidRPr="00692060" w:rsidRDefault="000D1E54" w:rsidP="000D1E54">
      <w:r w:rsidRPr="00692060">
        <w:t xml:space="preserve">Parameters estimated conditionally (i.e., within individual </w:t>
      </w:r>
      <w:commentRangeStart w:id="210"/>
      <w:r w:rsidRPr="00692060">
        <w:t>SS</w:t>
      </w:r>
      <w:commentRangeEnd w:id="210"/>
      <w:r w:rsidR="007C3FB8">
        <w:rPr>
          <w:rStyle w:val="CommentReference"/>
        </w:rPr>
        <w:commentReference w:id="210"/>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1811E507"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Pr="003D212D">
        <w:rPr>
          <w:rFonts w:eastAsiaTheme="minorEastAsia"/>
          <w:i/>
          <w:rPrChange w:id="211" w:author="Katy Echave" w:date="2023-11-02T11:31:00Z">
            <w:rPr>
              <w:rFonts w:eastAsiaTheme="minorEastAsia"/>
            </w:rPr>
          </w:rPrChange>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75BA9C04" w:rsidR="000D1E54" w:rsidRPr="00692060" w:rsidRDefault="000D1E54" w:rsidP="000D1E54">
      <w:r w:rsidRPr="00692060">
        <w:t>For Model 19.1</w:t>
      </w:r>
      <w:r w:rsidR="00116030" w:rsidRPr="00692060">
        <w:t>b</w:t>
      </w:r>
      <w:r w:rsidRPr="00692060">
        <w:t xml:space="preserve"> length</w:t>
      </w:r>
      <w:ins w:id="212" w:author="Katy Echave" w:date="2023-11-02T11:33:00Z">
        <w:r w:rsidR="003D212D">
          <w:t>-</w:t>
        </w:r>
      </w:ins>
      <w:del w:id="213" w:author="Katy Echave" w:date="2023-11-02T11:33:00Z">
        <w:r w:rsidRPr="00692060" w:rsidDel="003D212D">
          <w:delText xml:space="preserve"> </w:delText>
        </w:r>
      </w:del>
      <w:r w:rsidRPr="00692060">
        <w:t>at</w:t>
      </w:r>
      <w:ins w:id="214" w:author="Katy Echave" w:date="2023-11-02T11:33:00Z">
        <w:r w:rsidR="003D212D">
          <w:t>-</w:t>
        </w:r>
      </w:ins>
      <w:del w:id="215" w:author="Katy Echave" w:date="2023-11-02T11:33:00Z">
        <w:r w:rsidRPr="00692060" w:rsidDel="003D212D">
          <w:delText xml:space="preserve"> </w:delText>
        </w:r>
      </w:del>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BA2E6E"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r w:rsidRPr="00692060">
        <w:rPr>
          <w:rFonts w:eastAsiaTheme="minorEastAsia"/>
        </w:rPr>
        <w:lastRenderedPageBreak/>
        <w:t>where a was age.</w:t>
      </w:r>
    </w:p>
    <w:p w14:paraId="18F6285F" w14:textId="4E2D18E0"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Pr="00692060">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r w:rsidRPr="00692060">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BA2E6E"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was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42422AA6" w:rsidR="000D1E54" w:rsidRPr="00692060" w:rsidRDefault="000D1E54" w:rsidP="000D1E54">
      <w:r w:rsidRPr="00692060">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commentRangeStart w:id="216"/>
            <w:r w:rsidRPr="00692060">
              <w:rPr>
                <w:b/>
              </w:rPr>
              <w:t>Component</w:t>
            </w:r>
            <w:commentRangeEnd w:id="216"/>
            <w:r w:rsidR="007C3FB8">
              <w:rPr>
                <w:rStyle w:val="CommentReference"/>
              </w:rPr>
              <w:commentReference w:id="216"/>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lastRenderedPageBreak/>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692060" w:rsidRDefault="00886241" w:rsidP="00886241">
      <w:pPr>
        <w:pStyle w:val="Heading3"/>
      </w:pPr>
      <w:commentRangeStart w:id="217"/>
      <w:r w:rsidRPr="00692060">
        <w:t>Ageing</w:t>
      </w:r>
      <w:commentRangeEnd w:id="217"/>
      <w:r w:rsidR="007C3FB8">
        <w:rPr>
          <w:rStyle w:val="CommentReference"/>
          <w:i w:val="0"/>
        </w:rPr>
        <w:commentReference w:id="217"/>
      </w:r>
      <w:r w:rsidRPr="00692060">
        <w:t xml:space="preserve"> bias</w:t>
      </w:r>
    </w:p>
    <w:p w14:paraId="1F50E3B8" w14:textId="3D56052A" w:rsidR="000D1E54" w:rsidRPr="00692060" w:rsidRDefault="002C5C9A" w:rsidP="000D1E54">
      <w:r w:rsidRPr="00692060">
        <w:t>For M</w:t>
      </w:r>
      <w:r w:rsidR="00886241" w:rsidRPr="00692060">
        <w:t>odel</w:t>
      </w:r>
      <w:r w:rsidR="000D1E54" w:rsidRPr="00692060">
        <w:t xml:space="preserve"> </w:t>
      </w:r>
      <w:r w:rsidR="00886241" w:rsidRPr="00692060">
        <w:t>19.1</w:t>
      </w:r>
      <w:r w:rsidR="00C06BB3" w:rsidRPr="00692060">
        <w:t>b</w:t>
      </w:r>
      <w:r w:rsidR="00886241" w:rsidRPr="00692060">
        <w:t xml:space="preserve"> </w:t>
      </w:r>
      <w:r w:rsidR="000D1E54" w:rsidRPr="00692060">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28003CBB"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3274DC" w:rsidRPr="00692060">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8D0ECA2"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Central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presented in 2017 (</w:t>
      </w:r>
      <w:proofErr w:type="spellStart"/>
      <w:r w:rsidRPr="00692060">
        <w:t>Barbeaux</w:t>
      </w:r>
      <w:proofErr w:type="spellEnd"/>
      <w:r w:rsidRPr="00692060">
        <w:t xml:space="preserve"> </w:t>
      </w:r>
      <w:r w:rsidRPr="00692060">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Pr="00692060">
        <w:rPr>
          <w:i/>
        </w:rPr>
        <w:t>et al.</w:t>
      </w:r>
      <w:r w:rsidRPr="00692060">
        <w:t xml:space="preserve"> (2018) Appendix 2.1. Bottom trawl 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Pr="00692060">
        <w:rPr>
          <w:i/>
        </w:rPr>
        <w:t>et al.</w:t>
      </w:r>
      <w:r w:rsidRPr="00692060">
        <w:t xml:space="preserve"> 2019). This relationship was verified in Yang </w:t>
      </w:r>
      <w:r w:rsidRPr="00692060">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lastRenderedPageBreak/>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w:t>
      </w:r>
      <w:commentRangeStart w:id="218"/>
      <w:r w:rsidR="00C06BB3" w:rsidRPr="00692060">
        <w:t xml:space="preserve">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commentRangeEnd w:id="218"/>
      <w:r w:rsidR="005E4FA2">
        <w:rPr>
          <w:rStyle w:val="CommentReference"/>
        </w:rPr>
        <w:commentReference w:id="218"/>
      </w:r>
      <w:r w:rsidRPr="00692060">
        <w:t>.</w:t>
      </w:r>
      <w:r w:rsidR="002B35E8" w:rsidRPr="00692060">
        <w:t xml:space="preserve"> For fishery and survey conditional age-at-length the input sample sizes were set at the number of age samples per length bin </w:t>
      </w:r>
      <w:commentRangeStart w:id="219"/>
      <w:r w:rsidR="002B35E8" w:rsidRPr="00692060">
        <w:t>multiplied by 0.14</w:t>
      </w:r>
      <w:commentRangeEnd w:id="219"/>
      <w:r w:rsidR="0068602B">
        <w:rPr>
          <w:rStyle w:val="CommentReference"/>
        </w:rPr>
        <w:commentReference w:id="219"/>
      </w:r>
      <w:r w:rsidR="002B35E8" w:rsidRPr="00692060">
        <w:t>.</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77777777"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2E0FF7" w:rsidRPr="00692060">
        <w:t>igure 2.25</w:t>
      </w:r>
      <w:r w:rsidR="00E32955" w:rsidRPr="00692060">
        <w:t xml:space="preserve"> and </w:t>
      </w:r>
      <w:r w:rsidR="002E0FF7" w:rsidRPr="00692060">
        <w:t>2.26</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estimates of recruitment decrease.</w:t>
      </w:r>
      <w:r w:rsidR="00E32955" w:rsidRPr="00692060">
        <w:t xml:space="preserve"> This pattern is shown in </w:t>
      </w:r>
      <w:r w:rsidR="005F5C72" w:rsidRPr="00692060">
        <w:t>Figure 2.26</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62ED02C2"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w:t>
      </w:r>
      <w:commentRangeStart w:id="220"/>
      <w:r w:rsidRPr="00692060">
        <w:t>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of the converged models resulting in estimates at the lowest MLE from the accepted models</w:t>
      </w:r>
      <w:commentRangeEnd w:id="220"/>
      <w:r w:rsidR="0068602B">
        <w:rPr>
          <w:rStyle w:val="CommentReference"/>
        </w:rPr>
        <w:commentReference w:id="220"/>
      </w:r>
      <w:r w:rsidR="007047BA" w:rsidRPr="00692060">
        <w:t xml:space="preserve">.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Pr="00692060">
        <w:t>.27</w:t>
      </w:r>
      <w:r w:rsidR="00E32955" w:rsidRPr="00692060">
        <w:t xml:space="preserve"> and </w:t>
      </w:r>
      <w:r w:rsidRPr="00692060">
        <w:t>2.28</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w:t>
      </w:r>
      <w:r w:rsidR="008752A8" w:rsidRPr="00692060">
        <w:lastRenderedPageBreak/>
        <w:t xml:space="preserve">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Pr="00692060">
        <w:t>Fig. 2.27</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Pr="00692060">
        <w:t>Fig. 2.28</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0,1)) and used this in place of the CFSR index and fit the model. We compared Model 19.1b with these two tests using Akaike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756E6D" w:rsidRPr="00692060">
        <w:t>29</w:t>
      </w:r>
      <w:r w:rsidR="002E107F" w:rsidRPr="00692060">
        <w:t xml:space="preserve">). </w:t>
      </w:r>
      <w:r w:rsidRPr="00692060">
        <w:t>Model 19.1</w:t>
      </w:r>
      <w:r w:rsidR="00711858" w:rsidRPr="00692060">
        <w:t>b</w:t>
      </w:r>
      <w:r w:rsidRPr="00692060">
        <w:t xml:space="preserve"> fit to the bottom trawl and longline survey 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shown in Figures </w:t>
      </w:r>
      <w:r w:rsidR="00756E6D" w:rsidRPr="00692060">
        <w:t>2.30 – 2.45</w:t>
      </w:r>
      <w:r w:rsidRPr="00692060">
        <w:t xml:space="preserve">. </w:t>
      </w:r>
      <w:r w:rsidR="005C2D78" w:rsidRPr="00692060">
        <w:t>While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756E6D" w:rsidRPr="00692060">
        <w:t>Fig. 2.30</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lastRenderedPageBreak/>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F1CE028"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756E6D" w:rsidRPr="00692060">
        <w:t>31</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756E6D" w:rsidRPr="00692060">
        <w:t>Figure 2.29</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271D0DBE"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756E6D" w:rsidRPr="00692060">
        <w:t>46</w:t>
      </w:r>
      <w:r w:rsidR="004B306F" w:rsidRPr="00692060">
        <w:t xml:space="preserve">, and </w:t>
      </w:r>
      <w:r w:rsidR="00756E6D" w:rsidRPr="00692060">
        <w:t>Fig. 2.50</w:t>
      </w:r>
      <w:r w:rsidRPr="00692060">
        <w:t xml:space="preserve">) show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756E6D" w:rsidRPr="00692060">
        <w:t>47</w:t>
      </w:r>
      <w:r w:rsidR="00D51782" w:rsidRPr="00692060">
        <w:t xml:space="preserve">. Overall, in the population estimates the average age and length </w:t>
      </w:r>
      <w:r w:rsidR="00210326" w:rsidRPr="00692060">
        <w:t xml:space="preserve">have both decreased since </w:t>
      </w:r>
      <w:commentRangeStart w:id="221"/>
      <w:r w:rsidR="00210326" w:rsidRPr="00692060">
        <w:t>2019</w:t>
      </w:r>
      <w:commentRangeEnd w:id="221"/>
      <w:r w:rsidR="0068602B">
        <w:rPr>
          <w:rStyle w:val="CommentReference"/>
        </w:rPr>
        <w:commentReference w:id="221"/>
      </w:r>
      <w:r w:rsidR="00210326" w:rsidRPr="00692060">
        <w:t>.</w:t>
      </w:r>
    </w:p>
    <w:p w14:paraId="73435D1A" w14:textId="77777777" w:rsidR="00E76DAD" w:rsidRPr="00692060" w:rsidRDefault="00E76DAD" w:rsidP="00E76DAD">
      <w:pPr>
        <w:pStyle w:val="Heading3"/>
      </w:pPr>
      <w:r w:rsidRPr="00692060">
        <w:t>Fishing Mortality</w:t>
      </w:r>
    </w:p>
    <w:p w14:paraId="7A5791B9" w14:textId="389588A7"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756E6D" w:rsidRPr="00692060">
        <w:t>48</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756E6D" w:rsidRPr="00692060">
        <w:t>49</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389D5D47"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Pr="003D212D">
        <w:rPr>
          <w:i/>
          <w:rPrChange w:id="222" w:author="Katy Echave" w:date="2023-11-02T11:37:00Z">
            <w:rPr/>
          </w:rPrChange>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 xml:space="preserve">The pairs plot for key parameters are shown in Figure 2.50, and the histograms of these parameters are shown in Figure 2.51. These parameters appear </w:t>
      </w:r>
      <w:r w:rsidR="008028CF" w:rsidRPr="00692060">
        <w:lastRenderedPageBreak/>
        <w:t>well defined and bracket the MLE estimates (Fig. 2.51).</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 2.</w:t>
      </w:r>
      <w:r w:rsidR="008028CF" w:rsidRPr="00692060">
        <w:t>52</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Amendment 56 to the GOA Groundfish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lastRenderedPageBreak/>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2CCA2013" w:rsidR="001618F6" w:rsidRPr="00692060" w:rsidRDefault="001618F6" w:rsidP="001618F6">
      <w:pPr>
        <w:shd w:val="clear" w:color="auto" w:fill="FFFFFF"/>
        <w:rPr>
          <w:color w:val="000000"/>
        </w:rPr>
      </w:pPr>
      <w:r w:rsidRPr="00692060">
        <w:rPr>
          <w:color w:val="000000"/>
        </w:rPr>
        <w:t>The GOA Pacific cod assessment does not show a</w:t>
      </w:r>
      <w:r w:rsidR="00027372" w:rsidRPr="00692060">
        <w:rPr>
          <w:color w:val="000000"/>
        </w:rPr>
        <w:t>n exceptionally</w:t>
      </w:r>
      <w:r w:rsidRPr="00692060">
        <w:rPr>
          <w:color w:val="000000"/>
        </w:rPr>
        <w:t xml:space="preserve"> strong retrospective bias in recent estimates of spawning biomass, either in the data retrospective (</w:t>
      </w:r>
      <w:r w:rsidR="00CA46CC" w:rsidRPr="00692060">
        <w:rPr>
          <w:color w:val="000000"/>
        </w:rPr>
        <w:t>Fig. 2.25</w:t>
      </w:r>
      <w:r w:rsidRPr="00692060">
        <w:rPr>
          <w:color w:val="000000"/>
        </w:rPr>
        <w:t>) or in the model retrospective across recent assessments (</w:t>
      </w:r>
      <w:r w:rsidR="00CA46CC" w:rsidRPr="00692060">
        <w:rPr>
          <w:color w:val="000000"/>
        </w:rPr>
        <w:t>Fig. 2.29</w:t>
      </w:r>
      <w:r w:rsidRPr="00692060">
        <w:rPr>
          <w:color w:val="000000"/>
        </w:rPr>
        <w:t xml:space="preserve">). However, a strong retrospective bias in recruitment estimates </w:t>
      </w:r>
      <w:r w:rsidR="00027372" w:rsidRPr="00692060">
        <w:rPr>
          <w:color w:val="000000"/>
        </w:rPr>
        <w:t>persists</w:t>
      </w:r>
      <w:r w:rsidR="00CA46CC" w:rsidRPr="00692060">
        <w:rPr>
          <w:color w:val="000000"/>
        </w:rPr>
        <w:t xml:space="preserve"> (Fig. 2.26)</w:t>
      </w:r>
      <w:r w:rsidRPr="00692060">
        <w:rPr>
          <w:color w:val="000000"/>
        </w:rPr>
        <w:t>. As subsequent years of data we</w:t>
      </w:r>
      <w:r w:rsidR="00027372" w:rsidRPr="00692060">
        <w:rPr>
          <w:color w:val="000000"/>
        </w:rPr>
        <w:t>re added to Model 19.1b</w:t>
      </w:r>
      <w:r w:rsidRPr="00692060">
        <w:rPr>
          <w:color w:val="000000"/>
        </w:rPr>
        <w:t xml:space="preserve"> in the data retrospective analysis,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Pr="00692060">
        <w:rPr>
          <w:color w:val="000000"/>
        </w:rPr>
        <w:t xml:space="preserve"> </w:t>
      </w:r>
      <w:r w:rsidR="00027372" w:rsidRPr="00692060">
        <w:rPr>
          <w:color w:val="000000"/>
        </w:rPr>
        <w:t>consistently</w:t>
      </w:r>
      <w:r w:rsidRPr="00692060">
        <w:rPr>
          <w:color w:val="000000"/>
        </w:rPr>
        <w:t xml:space="preserve"> decreased. This has also been shown to be the case in the assessment retrospective, as estimates of recent year classes decrease with each new assessment (e.g., </w:t>
      </w:r>
      <w:r w:rsidR="00CA46CC" w:rsidRPr="00692060">
        <w:rPr>
          <w:color w:val="000000"/>
        </w:rPr>
        <w:t>Table 2.17</w:t>
      </w:r>
      <w:r w:rsidR="00027372" w:rsidRPr="00692060">
        <w:rPr>
          <w:color w:val="000000"/>
        </w:rPr>
        <w:t xml:space="preserve">). </w:t>
      </w:r>
      <w:commentRangeStart w:id="223"/>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given that the model </w:t>
      </w:r>
      <w:r w:rsidR="00027372" w:rsidRPr="00692060">
        <w:rPr>
          <w:color w:val="000000"/>
        </w:rPr>
        <w:t>decreases</w:t>
      </w:r>
      <w:r w:rsidRPr="00692060">
        <w:rPr>
          <w:color w:val="000000"/>
        </w:rPr>
        <w:t xml:space="preserve"> recent recruitment</w:t>
      </w:r>
      <w:r w:rsidR="00027372" w:rsidRPr="00692060">
        <w:rPr>
          <w:color w:val="000000"/>
        </w:rPr>
        <w:t xml:space="preserve"> estimates as data are added</w:t>
      </w:r>
      <w:r w:rsidRPr="00692060">
        <w:rPr>
          <w:color w:val="000000"/>
        </w:rPr>
        <w:t xml:space="preserve"> and the projections are likely assuming unrealistically large cohorts, there is a substantial probability that the forecasted spawning biomass is overly optimistic. For these reasons, we</w:t>
      </w:r>
      <w:r w:rsidR="00027372" w:rsidRPr="00692060">
        <w:rPr>
          <w:color w:val="000000"/>
        </w:rPr>
        <w:t xml:space="preserve"> continue to rate</w:t>
      </w:r>
      <w:r w:rsidRPr="00692060">
        <w:rPr>
          <w:color w:val="000000"/>
        </w:rPr>
        <w:t xml:space="preserve"> the assessment considerations category as level 2, </w:t>
      </w:r>
      <w:r w:rsidR="0027468E" w:rsidRPr="00692060">
        <w:rPr>
          <w:color w:val="000000"/>
        </w:rPr>
        <w:t>major concern</w:t>
      </w:r>
      <w:r w:rsidR="00027372" w:rsidRPr="00692060">
        <w:rPr>
          <w:color w:val="000000"/>
        </w:rPr>
        <w:t>.</w:t>
      </w:r>
      <w:commentRangeEnd w:id="223"/>
      <w:r w:rsidR="003F1CB5">
        <w:rPr>
          <w:rStyle w:val="CommentReference"/>
        </w:rPr>
        <w:commentReference w:id="223"/>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3D4EDA22" w:rsidR="001618F6" w:rsidRPr="00692060" w:rsidRDefault="001618F6" w:rsidP="001618F6">
      <w:pPr>
        <w:shd w:val="clear" w:color="auto" w:fill="FFFFFF"/>
        <w:rPr>
          <w:color w:val="000000"/>
        </w:rPr>
      </w:pPr>
      <w:r w:rsidRPr="00692060">
        <w:rPr>
          <w:color w:val="000000"/>
        </w:rPr>
        <w:t xml:space="preserve">Female spawning biomass is currently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 To reiterate, mean recruitment levels have not been estimated in the model since 2014 (i.e., the last 8 year classes have been well below average). The current assessment couples these estimates of poor recruitment since 2014 with increased natural mortality during the recent marine heatwaves 2014-2016. Information from spring ichthyoplankton and beach seine of age-0 fish surveys suggest a very weak 2019 year class, a strong 2020 year class, and above average 2017, 2018, and 2022 year classes. How these indices relate to overall recruitment into the fishery and population is currently unknown, but they have yet to materialize in the estimates of recruitment in the assessment. Because of the persistent low levels of spawning biomass and below average recruitment,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4FA29DAD" w14:textId="3E327A08" w:rsidR="003D568E" w:rsidRPr="00692060" w:rsidRDefault="003D568E" w:rsidP="003D568E">
      <w:pPr>
        <w:rPr>
          <w:b/>
        </w:rPr>
      </w:pPr>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r w:rsidR="00097443" w:rsidRPr="00692060">
        <w:t>Ferriss</w:t>
      </w:r>
      <w:r w:rsidR="004A13D7" w:rsidRPr="00692060">
        <w:t>, 2023</w:t>
      </w:r>
      <w:r w:rsidRPr="00692060">
        <w:t>). The text below summarizes ecosystem information related to GOA Pacific cod provided from both the ESP and GOA ESR.</w:t>
      </w:r>
    </w:p>
    <w:p w14:paraId="5306EE59" w14:textId="77777777" w:rsidR="004A13D7" w:rsidRPr="00692060" w:rsidRDefault="004A13D7" w:rsidP="004A13D7">
      <w:commentRangeStart w:id="224"/>
      <w:r w:rsidRPr="00692060">
        <w:t xml:space="preserve">The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w:t>
      </w:r>
      <w:r w:rsidRPr="00692060">
        <w:lastRenderedPageBreak/>
        <w:t xml:space="preserve">predation and competition pressures. There is potential for low survival of the 2023 age-0 year class. Predicted warm surface temperatures in 2024 pose an elevated risk for larval survival of the 2024 year class but present a low risk for adult cod survival and spawning habitat at depth.  </w:t>
      </w:r>
      <w:commentRangeEnd w:id="224"/>
      <w:r w:rsidR="003D212D">
        <w:rPr>
          <w:rStyle w:val="CommentReference"/>
        </w:rPr>
        <w:commentReference w:id="224"/>
      </w:r>
    </w:p>
    <w:p w14:paraId="09548640" w14:textId="1169D934" w:rsidR="00DD5489" w:rsidRPr="00692060" w:rsidRDefault="00DD5489" w:rsidP="00DD5489">
      <w:pPr>
        <w:pStyle w:val="NormalWeb"/>
        <w:rPr>
          <w:rFonts w:ascii="Times New Roman" w:hAnsi="Times New Roman"/>
          <w:color w:val="000000"/>
          <w:sz w:val="22"/>
          <w:szCs w:val="22"/>
        </w:rPr>
      </w:pPr>
      <w:r w:rsidRPr="00692060">
        <w:rPr>
          <w:rFonts w:ascii="Times New Roman" w:hAnsi="Times New Roman"/>
          <w:i/>
          <w:color w:val="000000"/>
          <w:sz w:val="22"/>
          <w:szCs w:val="22"/>
        </w:rPr>
        <w:t>Environmental Processes:</w:t>
      </w:r>
      <w:r w:rsidRPr="00692060">
        <w:rPr>
          <w:rFonts w:ascii="Times New Roman" w:hAnsi="Times New Roman"/>
          <w:color w:val="000000"/>
          <w:sz w:val="22"/>
          <w:szCs w:val="22"/>
        </w:rPr>
        <w:t xml:space="preserve"> </w:t>
      </w:r>
      <w:r w:rsidR="004A13D7" w:rsidRPr="00692060">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692060">
        <w:rPr>
          <w:rFonts w:ascii="Times New Roman" w:hAnsi="Times New Roman"/>
          <w:sz w:val="22"/>
          <w:szCs w:val="22"/>
        </w:rPr>
        <w:t>Barbeaux</w:t>
      </w:r>
      <w:proofErr w:type="spellEnd"/>
      <w:r w:rsidR="004A13D7" w:rsidRPr="00692060">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692060">
        <w:rPr>
          <w:rFonts w:ascii="Times New Roman" w:hAnsi="Times New Roman"/>
          <w:sz w:val="22"/>
          <w:szCs w:val="22"/>
        </w:rPr>
        <w:t>Lemagie</w:t>
      </w:r>
      <w:proofErr w:type="spellEnd"/>
      <w:r w:rsidR="004A13D7" w:rsidRPr="00692060">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692060">
        <w:rPr>
          <w:rFonts w:ascii="Times New Roman" w:hAnsi="Times New Roman"/>
          <w:sz w:val="22"/>
          <w:szCs w:val="22"/>
        </w:rPr>
        <w:t>Niño</w:t>
      </w:r>
      <w:proofErr w:type="spellEnd"/>
      <w:r w:rsidR="004A13D7" w:rsidRPr="00692060">
        <w:rPr>
          <w:rFonts w:ascii="Times New Roman" w:hAnsi="Times New Roman"/>
          <w:sz w:val="22"/>
          <w:szCs w:val="22"/>
        </w:rPr>
        <w:t xml:space="preserve"> conditions (Bond 2023), potentially leading to early hatch times of cod eggs (up to 19 days earlier), and early spring phytoplankton bloom. There is potential for the surface temperatures to exceed the optimal temperatures for larvae survival and feeding, negatively impacting the 2024 year class. As it takes time for warm surface waters to extend to depth, shelf bottom temperatures are not expected to warm in the spring and cod spawning habitat is not expected to be impacted.</w:t>
      </w:r>
    </w:p>
    <w:p w14:paraId="0AAEEBB1" w14:textId="0EDD462B" w:rsidR="00DD5489" w:rsidRPr="00692060" w:rsidRDefault="00DD5489" w:rsidP="002E0AF4">
      <w:pPr>
        <w:rPr>
          <w:sz w:val="24"/>
          <w:szCs w:val="24"/>
        </w:rPr>
      </w:pPr>
      <w:r w:rsidRPr="00692060">
        <w:rPr>
          <w:i/>
          <w:color w:val="000000"/>
        </w:rPr>
        <w:t>Prey:</w:t>
      </w:r>
      <w:r w:rsidRPr="00692060">
        <w:rPr>
          <w:color w:val="000000"/>
        </w:rPr>
        <w:t xml:space="preserve"> </w:t>
      </w:r>
      <w:r w:rsidR="00BB0DB6" w:rsidRPr="00692060">
        <w:rPr>
          <w:color w:val="000000"/>
        </w:rPr>
        <w:t xml:space="preserve">Foraging conditions for juveniles and adults were below average to average in 2023. For larval and juvenile cod, total zooplankton biomass decreased across all reported GOA surveys in 2023, where euphausiids were above average across the GOA in the spring and summer, and large and small calanoid copepods varied in abundance spatially and temporally (Shelikof St., Kimmel 2023 and Appendix 2.1: Rogers; Seward Line, Hopcroft 2023; Icy St., Fergusson </w:t>
      </w:r>
      <w:r w:rsidR="00BA3DEC" w:rsidRPr="00692060">
        <w:rPr>
          <w:color w:val="000000"/>
        </w:rPr>
        <w:t xml:space="preserve">and Strasburger </w:t>
      </w:r>
      <w:r w:rsidR="00BB0DB6" w:rsidRPr="00692060">
        <w:rPr>
          <w:color w:val="000000"/>
        </w:rPr>
        <w:t xml:space="preserve">2023). Planktivorous seabird reproductive success, an indicator of zooplankton availability and nutritional quality, was approximately average across the GOA (from west to east: </w:t>
      </w:r>
      <w:proofErr w:type="spellStart"/>
      <w:r w:rsidR="00BB0DB6" w:rsidRPr="00692060">
        <w:rPr>
          <w:color w:val="000000"/>
        </w:rPr>
        <w:t>Chowiet</w:t>
      </w:r>
      <w:proofErr w:type="spellEnd"/>
      <w:r w:rsidR="00BB0DB6" w:rsidRPr="00692060">
        <w:rPr>
          <w:color w:val="000000"/>
        </w:rPr>
        <w:t xml:space="preserve"> Isl., E. </w:t>
      </w:r>
      <w:proofErr w:type="spellStart"/>
      <w:r w:rsidR="00BB0DB6" w:rsidRPr="00692060">
        <w:rPr>
          <w:color w:val="000000"/>
        </w:rPr>
        <w:t>Amatuli</w:t>
      </w:r>
      <w:proofErr w:type="spellEnd"/>
      <w:r w:rsidR="00BB0DB6" w:rsidRPr="00692060">
        <w:rPr>
          <w:color w:val="000000"/>
        </w:rPr>
        <w:t xml:space="preserve"> </w:t>
      </w:r>
      <w:proofErr w:type="spellStart"/>
      <w:r w:rsidR="00BB0DB6" w:rsidRPr="00692060">
        <w:rPr>
          <w:color w:val="000000"/>
        </w:rPr>
        <w:t>Isl</w:t>
      </w:r>
      <w:proofErr w:type="spellEnd"/>
      <w:r w:rsidR="00BB0DB6" w:rsidRPr="00692060">
        <w:rPr>
          <w:color w:val="000000"/>
        </w:rPr>
        <w:t>, Middlet</w:t>
      </w:r>
      <w:r w:rsidR="00BA3DEC" w:rsidRPr="00692060">
        <w:rPr>
          <w:color w:val="000000"/>
        </w:rPr>
        <w:t xml:space="preserve">on Isl., and St. </w:t>
      </w:r>
      <w:proofErr w:type="spellStart"/>
      <w:r w:rsidR="00BA3DEC" w:rsidRPr="00692060">
        <w:rPr>
          <w:color w:val="000000"/>
        </w:rPr>
        <w:t>Lazaria</w:t>
      </w:r>
      <w:proofErr w:type="spellEnd"/>
      <w:r w:rsidR="00BA3DEC" w:rsidRPr="00692060">
        <w:rPr>
          <w:color w:val="000000"/>
        </w:rPr>
        <w:t xml:space="preserve"> Isl., </w:t>
      </w:r>
      <w:r w:rsidR="00BB0DB6" w:rsidRPr="00692060">
        <w:rPr>
          <w:color w:val="000000"/>
        </w:rPr>
        <w:t>Drummond</w:t>
      </w:r>
      <w:r w:rsidR="00BA3DEC" w:rsidRPr="00692060">
        <w:rPr>
          <w:color w:val="000000"/>
        </w:rPr>
        <w:t xml:space="preserve"> </w:t>
      </w:r>
      <w:r w:rsidR="00BA3DEC" w:rsidRPr="00A90589">
        <w:rPr>
          <w:i/>
          <w:color w:val="000000"/>
          <w:rPrChange w:id="225" w:author="Katy Echave" w:date="2023-11-02T11:44:00Z">
            <w:rPr>
              <w:color w:val="000000"/>
            </w:rPr>
          </w:rPrChange>
        </w:rPr>
        <w:t>et al.</w:t>
      </w:r>
      <w:r w:rsidR="00BA3DEC" w:rsidRPr="00692060">
        <w:rPr>
          <w:color w:val="000000"/>
        </w:rPr>
        <w:t xml:space="preserve"> 2023, Whe</w:t>
      </w:r>
      <w:r w:rsidR="00BB0DB6" w:rsidRPr="00692060">
        <w:rPr>
          <w:color w:val="000000"/>
        </w:rPr>
        <w:t>lan</w:t>
      </w:r>
      <w:r w:rsidR="00BA3DEC" w:rsidRPr="00692060">
        <w:rPr>
          <w:color w:val="000000"/>
        </w:rPr>
        <w:t xml:space="preserve"> </w:t>
      </w:r>
      <w:r w:rsidR="00BA3DEC" w:rsidRPr="00A90589">
        <w:rPr>
          <w:i/>
          <w:color w:val="000000"/>
          <w:rPrChange w:id="226" w:author="Katy Echave" w:date="2023-11-02T11:44:00Z">
            <w:rPr>
              <w:color w:val="000000"/>
            </w:rPr>
          </w:rPrChange>
        </w:rPr>
        <w:t>et al.</w:t>
      </w:r>
      <w:r w:rsidR="00BB0DB6" w:rsidRPr="00692060">
        <w:rPr>
          <w:color w:val="000000"/>
        </w:rPr>
        <w:t xml:space="preserve"> 2023,).</w:t>
      </w:r>
      <w:r w:rsidR="00BB0DB6" w:rsidRPr="00692060">
        <w:rPr>
          <w:color w:val="FF0000"/>
        </w:rPr>
        <w:t xml:space="preserve"> </w:t>
      </w:r>
      <w:r w:rsidR="00BB0DB6" w:rsidRPr="00692060">
        <w:rPr>
          <w:color w:val="000000"/>
        </w:rPr>
        <w:t xml:space="preserve">Survival of the age-0 cod year class has below average potential for success, with below average CPUE in western GOA beach seine (Appendix 2.1: B. Laurel and M. Litzow), potentially tied to below average spring </w:t>
      </w:r>
      <w:proofErr w:type="spellStart"/>
      <w:r w:rsidR="00BB0DB6" w:rsidRPr="00692060">
        <w:rPr>
          <w:color w:val="000000"/>
        </w:rPr>
        <w:t>chl</w:t>
      </w:r>
      <w:proofErr w:type="spellEnd"/>
      <w:r w:rsidR="00BB0DB6" w:rsidRPr="00692060">
        <w:rPr>
          <w:color w:val="000000"/>
        </w:rPr>
        <w:t>-a biomass, a late peak spring bloom in the WGOA (Appendix 2.1: M. Callahan), and lower total spring zooplankton biomass (but above average euphausiid biomass).</w:t>
      </w:r>
      <w:r w:rsidR="00BB0DB6" w:rsidRPr="00692060">
        <w:rPr>
          <w:color w:val="FF0000"/>
        </w:rPr>
        <w:t xml:space="preserve"> </w:t>
      </w:r>
      <w:r w:rsidR="00BB0DB6" w:rsidRPr="00692060">
        <w:rPr>
          <w:color w:val="000000"/>
        </w:rPr>
        <w:t>The adult cod prey base was approximately average with signs of reduced abundance. Herring biomass remains elevated but is decreasing in southeast Alaska (Hebert</w:t>
      </w:r>
      <w:r w:rsidR="00BA3DEC" w:rsidRPr="00692060">
        <w:rPr>
          <w:color w:val="000000"/>
        </w:rPr>
        <w:t xml:space="preserve"> and Dressel</w:t>
      </w:r>
      <w:r w:rsidR="00BB0DB6" w:rsidRPr="00692060">
        <w:rPr>
          <w:color w:val="000000"/>
        </w:rPr>
        <w:t xml:space="preserve"> 2023) and capelin populations are rebounding but perhaps only in their core areas (e.g., around Kodiak; Whelan 2023). Age-0 pollock had very low abundance (Shelikof St., Rogers </w:t>
      </w:r>
      <w:r w:rsidR="00097443" w:rsidRPr="00692060">
        <w:rPr>
          <w:color w:val="000000"/>
        </w:rPr>
        <w:t xml:space="preserve">and Porter </w:t>
      </w:r>
      <w:r w:rsidR="00BB0DB6" w:rsidRPr="00692060">
        <w:rPr>
          <w:color w:val="000000"/>
        </w:rPr>
        <w:t xml:space="preserve">2023). The reproductive success of piscivorous, diving seabirds (e.g., common murres and tufted puffins with an overlapping prey base) decreased to below average/average across the GOA (Drummond </w:t>
      </w:r>
      <w:r w:rsidR="00BA3DEC" w:rsidRPr="00A90589">
        <w:rPr>
          <w:i/>
          <w:color w:val="000000"/>
          <w:rPrChange w:id="227" w:author="Katy Echave" w:date="2023-11-02T11:45:00Z">
            <w:rPr>
              <w:color w:val="000000"/>
            </w:rPr>
          </w:rPrChange>
        </w:rPr>
        <w:t>et al.</w:t>
      </w:r>
      <w:r w:rsidR="00BA3DEC" w:rsidRPr="00692060">
        <w:rPr>
          <w:color w:val="000000"/>
        </w:rPr>
        <w:t xml:space="preserve"> </w:t>
      </w:r>
      <w:r w:rsidR="00BB0DB6" w:rsidRPr="00692060">
        <w:rPr>
          <w:color w:val="000000"/>
        </w:rPr>
        <w:t xml:space="preserve">2023, Whelan 2023, </w:t>
      </w:r>
      <w:proofErr w:type="gramStart"/>
      <w:r w:rsidR="00BB0DB6" w:rsidRPr="00692060">
        <w:rPr>
          <w:color w:val="000000"/>
        </w:rPr>
        <w:t>Appendix</w:t>
      </w:r>
      <w:proofErr w:type="gramEnd"/>
      <w:r w:rsidR="00BB0DB6" w:rsidRPr="00692060">
        <w:rPr>
          <w:color w:val="000000"/>
        </w:rPr>
        <w:t xml:space="preserve"> 2.1: </w:t>
      </w:r>
      <w:proofErr w:type="spellStart"/>
      <w:r w:rsidR="00BB0DB6" w:rsidRPr="00692060">
        <w:rPr>
          <w:color w:val="000000"/>
        </w:rPr>
        <w:t>Zador</w:t>
      </w:r>
      <w:proofErr w:type="spellEnd"/>
      <w:r w:rsidR="00BB0DB6" w:rsidRPr="00692060">
        <w:rPr>
          <w:color w:val="000000"/>
        </w:rPr>
        <w:t>).</w:t>
      </w:r>
      <w:r w:rsidR="00BB0DB6" w:rsidRPr="00692060">
        <w:rPr>
          <w:color w:val="FF0000"/>
        </w:rPr>
        <w:t xml:space="preserve"> </w:t>
      </w:r>
      <w:r w:rsidR="00BB0DB6" w:rsidRPr="00692060">
        <w:rPr>
          <w:color w:val="000000"/>
        </w:rPr>
        <w:t>There were also signs of decreased abundance in</w:t>
      </w:r>
      <w:r w:rsidR="00BB0DB6" w:rsidRPr="00692060">
        <w:rPr>
          <w:color w:val="FF0000"/>
        </w:rPr>
        <w:t xml:space="preserve"> </w:t>
      </w:r>
      <w:r w:rsidR="00BB0DB6" w:rsidRPr="00692060">
        <w:rPr>
          <w:color w:val="000000"/>
        </w:rPr>
        <w:t xml:space="preserve">invertebrate prey (Tanner </w:t>
      </w:r>
      <w:r w:rsidR="00BA3DEC" w:rsidRPr="00692060">
        <w:rPr>
          <w:color w:val="000000"/>
        </w:rPr>
        <w:t xml:space="preserve">crab, shrimp, motile </w:t>
      </w:r>
      <w:proofErr w:type="spellStart"/>
      <w:r w:rsidR="00BA3DEC" w:rsidRPr="00692060">
        <w:rPr>
          <w:color w:val="000000"/>
        </w:rPr>
        <w:t>epifauna</w:t>
      </w:r>
      <w:proofErr w:type="spellEnd"/>
      <w:r w:rsidR="00BA3DEC" w:rsidRPr="00692060">
        <w:rPr>
          <w:color w:val="000000"/>
        </w:rPr>
        <w:t xml:space="preserve">, </w:t>
      </w:r>
      <w:r w:rsidR="00BB0DB6" w:rsidRPr="00692060">
        <w:rPr>
          <w:color w:val="000000"/>
        </w:rPr>
        <w:t>Worton</w:t>
      </w:r>
      <w:del w:id="228" w:author="Katy Echave" w:date="2023-11-02T11:45:00Z">
        <w:r w:rsidR="00BB0DB6" w:rsidRPr="00692060" w:rsidDel="00A90589">
          <w:rPr>
            <w:color w:val="000000"/>
          </w:rPr>
          <w:delText>,</w:delText>
        </w:r>
      </w:del>
      <w:r w:rsidR="00BB0DB6" w:rsidRPr="00692060">
        <w:rPr>
          <w:color w:val="000000"/>
        </w:rPr>
        <w:t xml:space="preserve"> 2023, Whitehouse</w:t>
      </w:r>
      <w:del w:id="229" w:author="Katy Echave" w:date="2023-11-02T11:45:00Z">
        <w:r w:rsidR="00BB0DB6" w:rsidRPr="00692060" w:rsidDel="00A90589">
          <w:rPr>
            <w:color w:val="000000"/>
          </w:rPr>
          <w:delText>,</w:delText>
        </w:r>
      </w:del>
      <w:r w:rsidR="00BB0DB6" w:rsidRPr="00692060">
        <w:rPr>
          <w:color w:val="000000"/>
        </w:rPr>
        <w:t xml:space="preserve"> 2023). Juvenile Pacific cod condition remained below average and adult Pacific cod condition indices declined to approximately average in 2023 (Appendix 2.1: Rohan). These forage conditions appear sufficient for adult cod to meet energetic demands but are trends to watch for 2024. </w:t>
      </w:r>
    </w:p>
    <w:p w14:paraId="73949FBE" w14:textId="1D9203F4" w:rsidR="00DD5489" w:rsidRPr="00692060" w:rsidRDefault="00DD5489" w:rsidP="00BB0DB6">
      <w:pPr>
        <w:rPr>
          <w:color w:val="000000"/>
        </w:rPr>
      </w:pPr>
      <w:r w:rsidRPr="00692060">
        <w:rPr>
          <w:i/>
          <w:color w:val="000000"/>
        </w:rPr>
        <w:t>Predators and Competitors:</w:t>
      </w:r>
      <w:r w:rsidRPr="00692060">
        <w:rPr>
          <w:color w:val="000000"/>
        </w:rPr>
        <w:t xml:space="preserve"> </w:t>
      </w:r>
      <w:r w:rsidR="00BB0DB6" w:rsidRPr="00692060">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w:t>
      </w:r>
      <w:del w:id="230" w:author="Katy Echave" w:date="2023-11-02T11:46:00Z">
        <w:r w:rsidR="00BB0DB6" w:rsidRPr="00692060" w:rsidDel="00A90589">
          <w:rPr>
            <w:color w:val="000000"/>
          </w:rPr>
          <w:delText>Gulf of Alaska</w:delText>
        </w:r>
      </w:del>
      <w:ins w:id="231" w:author="Katy Echave" w:date="2023-11-02T11:46:00Z">
        <w:r w:rsidR="00A90589">
          <w:rPr>
            <w:color w:val="000000"/>
          </w:rPr>
          <w:t>GOA</w:t>
        </w:r>
      </w:ins>
      <w:r w:rsidR="00BB0DB6" w:rsidRPr="00692060">
        <w:rPr>
          <w:color w:val="000000"/>
        </w:rPr>
        <w:t xml:space="preserve"> (Appendix 2.1: Sweeney). Pacific halibut</w:t>
      </w:r>
      <w:ins w:id="232" w:author="Katy Echave" w:date="2023-11-02T11:46:00Z">
        <w:r w:rsidR="00A90589">
          <w:rPr>
            <w:color w:val="000000"/>
          </w:rPr>
          <w:t xml:space="preserve"> and</w:t>
        </w:r>
      </w:ins>
      <w:del w:id="233" w:author="Katy Echave" w:date="2023-11-02T11:46:00Z">
        <w:r w:rsidR="00BB0DB6" w:rsidRPr="00692060" w:rsidDel="00A90589">
          <w:rPr>
            <w:color w:val="000000"/>
          </w:rPr>
          <w:delText>,</w:delText>
        </w:r>
      </w:del>
      <w:r w:rsidR="00BB0DB6" w:rsidRPr="00692060">
        <w:rPr>
          <w:color w:val="000000"/>
        </w:rPr>
        <w:t xml:space="preserve"> large </w:t>
      </w:r>
      <w:r w:rsidR="00BB0DB6" w:rsidRPr="00692060">
        <w:rPr>
          <w:color w:val="000000"/>
        </w:rPr>
        <w:lastRenderedPageBreak/>
        <w:t>Pacific cod (representing cannibalistic predation) are estimated at low biomass. In general, apex fish predators in the GOA are at relatively low abundances (includi</w:t>
      </w:r>
      <w:r w:rsidR="00BA3DEC" w:rsidRPr="00692060">
        <w:rPr>
          <w:color w:val="000000"/>
        </w:rPr>
        <w:t>ng cod and arrowtooth flounder, Appendix 2.1: Shotwell;</w:t>
      </w:r>
      <w:r w:rsidR="00BB0DB6" w:rsidRPr="00692060">
        <w:rPr>
          <w:color w:val="000000"/>
        </w:rPr>
        <w:t xml:space="preserve"> although sablefish are increasing in abundance</w:t>
      </w:r>
      <w:r w:rsidR="00BA3DEC" w:rsidRPr="00692060">
        <w:rPr>
          <w:color w:val="000000"/>
        </w:rPr>
        <w:t xml:space="preserve">, </w:t>
      </w:r>
      <w:proofErr w:type="spellStart"/>
      <w:r w:rsidR="00BA3DEC" w:rsidRPr="00692060">
        <w:rPr>
          <w:color w:val="000000"/>
        </w:rPr>
        <w:t>Goethel</w:t>
      </w:r>
      <w:proofErr w:type="spellEnd"/>
      <w:r w:rsidR="00BA3DEC" w:rsidRPr="00692060">
        <w:rPr>
          <w:color w:val="000000"/>
        </w:rPr>
        <w:t xml:space="preserve"> </w:t>
      </w:r>
      <w:r w:rsidR="00BA3DEC" w:rsidRPr="00A90589">
        <w:rPr>
          <w:i/>
          <w:color w:val="000000"/>
          <w:rPrChange w:id="234" w:author="Katy Echave" w:date="2023-11-02T11:46:00Z">
            <w:rPr>
              <w:color w:val="000000"/>
            </w:rPr>
          </w:rPrChange>
        </w:rPr>
        <w:t>et al.</w:t>
      </w:r>
      <w:r w:rsidR="00BB0DB6" w:rsidRPr="00692060">
        <w:rPr>
          <w:color w:val="000000"/>
        </w:rPr>
        <w:t xml:space="preserve"> 2023, Whitehouse 2023). The population status of other potential predators is not well known (salmon shark, northern fur seals, harbor porpoises, various whale species, and tufted puffin). Potential competitors of planktivorous juveniles include large ret</w:t>
      </w:r>
      <w:r w:rsidR="00BA3DEC" w:rsidRPr="00692060">
        <w:rPr>
          <w:color w:val="000000"/>
        </w:rPr>
        <w:t xml:space="preserve">urns of pink salmon (Whitehouse 2023, </w:t>
      </w:r>
      <w:proofErr w:type="spellStart"/>
      <w:r w:rsidR="00BA3DEC" w:rsidRPr="00692060">
        <w:rPr>
          <w:color w:val="000000"/>
        </w:rPr>
        <w:t>Vulstek</w:t>
      </w:r>
      <w:proofErr w:type="spellEnd"/>
      <w:r w:rsidR="00BB0DB6" w:rsidRPr="00692060">
        <w:rPr>
          <w:color w:val="000000"/>
        </w:rPr>
        <w:t xml:space="preserve"> </w:t>
      </w:r>
      <w:r w:rsidR="00097443" w:rsidRPr="00692060">
        <w:rPr>
          <w:color w:val="000000"/>
        </w:rPr>
        <w:t xml:space="preserve">and Russell </w:t>
      </w:r>
      <w:r w:rsidR="00BB0DB6" w:rsidRPr="00692060">
        <w:rPr>
          <w:color w:val="000000"/>
        </w:rPr>
        <w:t>2023), a relatively large pop</w:t>
      </w:r>
      <w:r w:rsidR="00097443" w:rsidRPr="00692060">
        <w:rPr>
          <w:color w:val="000000"/>
        </w:rPr>
        <w:t>ulation of Pacific Ocean perch</w:t>
      </w:r>
      <w:r w:rsidR="00BB0DB6" w:rsidRPr="00692060">
        <w:rPr>
          <w:color w:val="000000"/>
        </w:rPr>
        <w:t xml:space="preserve">, large year classes </w:t>
      </w:r>
      <w:r w:rsidR="00BA3DEC" w:rsidRPr="00692060">
        <w:rPr>
          <w:color w:val="000000"/>
        </w:rPr>
        <w:t>of juv</w:t>
      </w:r>
      <w:r w:rsidR="00097443" w:rsidRPr="00692060">
        <w:rPr>
          <w:color w:val="000000"/>
        </w:rPr>
        <w:t>enile sablefish</w:t>
      </w:r>
      <w:r w:rsidR="00BB0DB6" w:rsidRPr="00692060">
        <w:rPr>
          <w:color w:val="000000"/>
        </w:rPr>
        <w:t>, and an increasing populati</w:t>
      </w:r>
      <w:r w:rsidR="00097443" w:rsidRPr="00692060">
        <w:rPr>
          <w:color w:val="000000"/>
        </w:rPr>
        <w:t>on of walleye pollock</w:t>
      </w:r>
      <w:r w:rsidR="00BB0DB6" w:rsidRPr="00692060">
        <w:rPr>
          <w:color w:val="000000"/>
        </w:rPr>
        <w:t>.</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38742E"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44BD3DFC" w14:textId="7DAD2FF7"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317EB4BC" w14:textId="587BAA8E"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692060" w:rsidRDefault="0038742E" w:rsidP="002E107F">
            <w:pPr>
              <w:spacing w:after="0"/>
              <w:rPr>
                <w:color w:val="222222"/>
                <w:sz w:val="20"/>
              </w:rPr>
            </w:pPr>
            <w:r w:rsidRPr="00692060">
              <w:rPr>
                <w:color w:val="222222"/>
                <w:sz w:val="20"/>
              </w:rPr>
              <w:t xml:space="preserve">Level 1: </w:t>
            </w:r>
          </w:p>
          <w:p w14:paraId="3ED8A4F4" w14:textId="77777777" w:rsidR="0038742E" w:rsidRPr="00692060" w:rsidRDefault="0038742E" w:rsidP="002E107F">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38742E" w:rsidRPr="00692060" w:rsidRDefault="0038742E" w:rsidP="002E107F">
            <w:pPr>
              <w:spacing w:after="0"/>
              <w:rPr>
                <w:color w:val="222222"/>
                <w:sz w:val="20"/>
              </w:rPr>
            </w:pPr>
            <w:r w:rsidRPr="00692060">
              <w:rPr>
                <w:color w:val="222222"/>
                <w:sz w:val="20"/>
              </w:rPr>
              <w:t xml:space="preserve">Level 1: </w:t>
            </w:r>
          </w:p>
          <w:p w14:paraId="76ED2700" w14:textId="77777777" w:rsidR="0038742E" w:rsidRPr="00692060" w:rsidRDefault="0038742E" w:rsidP="002E107F">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1A3EBD61"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However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w:t>
      </w:r>
      <w:commentRangeStart w:id="235"/>
      <w:r w:rsidR="007E10D3" w:rsidRPr="00692060">
        <w:rPr>
          <w:color w:val="000000"/>
        </w:rPr>
        <w:t xml:space="preserve">, we do not recommend that </w:t>
      </w:r>
      <w:r w:rsidRPr="00692060">
        <w:rPr>
          <w:color w:val="000000"/>
        </w:rPr>
        <w:t xml:space="preserve">ABC </w:t>
      </w:r>
      <w:r w:rsidR="007E10D3" w:rsidRPr="00692060">
        <w:rPr>
          <w:color w:val="000000"/>
        </w:rPr>
        <w:t>be set below the maximum permissible</w:t>
      </w:r>
      <w:commentRangeEnd w:id="235"/>
      <w:r w:rsidR="003F1CB5">
        <w:rPr>
          <w:rStyle w:val="CommentReference"/>
        </w:rPr>
        <w:commentReference w:id="235"/>
      </w:r>
      <w:r w:rsidR="007E10D3" w:rsidRPr="00692060">
        <w:rPr>
          <w:color w:val="000000"/>
        </w:rPr>
        <w:t>.</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t>Area Allocation of Harvests</w:t>
      </w:r>
    </w:p>
    <w:p w14:paraId="2925A662" w14:textId="15D43405" w:rsidR="00DD5489" w:rsidRPr="00692060" w:rsidRDefault="00DD5489" w:rsidP="00731F0F">
      <w:pPr>
        <w:keepNext/>
      </w:pPr>
      <w:r w:rsidRPr="00692060">
        <w:t xml:space="preserve">In 2012,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692060">
        <w:lastRenderedPageBreak/>
        <w:t>method</w:t>
      </w:r>
      <w:r w:rsidR="00FD3E1A" w:rsidRPr="00692060">
        <w:t xml:space="preserve"> (as applied in the </w:t>
      </w:r>
      <w:del w:id="236" w:author="Katy Echave" w:date="2023-11-02T11:48:00Z">
        <w:r w:rsidR="00FD3E1A" w:rsidRPr="00692060" w:rsidDel="00A90589">
          <w:delText>‘</w:delText>
        </w:r>
      </w:del>
      <w:proofErr w:type="spellStart"/>
      <w:r w:rsidR="00FD3E1A" w:rsidRPr="00A90589">
        <w:rPr>
          <w:i/>
          <w:rPrChange w:id="237" w:author="Katy Echave" w:date="2023-11-02T11:48:00Z">
            <w:rPr/>
          </w:rPrChange>
        </w:rPr>
        <w:t>rema</w:t>
      </w:r>
      <w:proofErr w:type="spellEnd"/>
      <w:del w:id="238" w:author="Katy Echave" w:date="2023-11-02T11:48:00Z">
        <w:r w:rsidR="00FD3E1A" w:rsidRPr="00692060" w:rsidDel="00A90589">
          <w:delText>’</w:delText>
        </w:r>
      </w:del>
      <w:r w:rsidR="00FD3E1A" w:rsidRPr="00692060">
        <w:t xml:space="preserve"> R package)</w:t>
      </w:r>
      <w:r w:rsidRPr="00692060">
        <w:t xml:space="preserve"> with the trawl surve</w:t>
      </w:r>
      <w:r w:rsidR="00FD3E1A" w:rsidRPr="00692060">
        <w:t>y biomass estimates through 2023</w:t>
      </w:r>
      <w:r w:rsidRPr="00692060">
        <w:t xml:space="preserve"> (Fig. 2.</w:t>
      </w:r>
      <w:r w:rsidR="00963080" w:rsidRPr="00692060">
        <w:t>53</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4C163B14"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S</w:t>
      </w:r>
      <w:r w:rsidR="00731F0F" w:rsidRPr="00692060">
        <w:t xml:space="preserve">tock </w:t>
      </w:r>
      <w:r w:rsidRPr="00692060">
        <w:t>S</w:t>
      </w:r>
      <w:r w:rsidR="00731F0F" w:rsidRPr="00692060">
        <w:t>ynthesis</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692060" w:rsidRDefault="00DD5489" w:rsidP="00731F0F">
      <w:r w:rsidRPr="00692060">
        <w:t>Selectivity used in the projections was the</w:t>
      </w:r>
      <w:r w:rsidR="00FD3E1A" w:rsidRPr="00692060">
        <w:t xml:space="preserve"> mean selectivity over 2000-2021</w:t>
      </w:r>
      <w:r w:rsidR="00731F0F" w:rsidRPr="00692060">
        <w:t>, recruitment was based on ave</w:t>
      </w:r>
      <w:r w:rsidR="00FD3E1A" w:rsidRPr="00692060">
        <w:t>rage recruitment from 1977-2023</w:t>
      </w:r>
      <w:r w:rsidR="00731F0F" w:rsidRPr="00692060">
        <w:t xml:space="preserve"> and growth and</w:t>
      </w:r>
      <w:r w:rsidRPr="00692060">
        <w:t xml:space="preserve"> mortality</w:t>
      </w:r>
      <w:r w:rsidR="00731F0F" w:rsidRPr="00692060">
        <w:t xml:space="preserve"> were as es</w:t>
      </w:r>
      <w:r w:rsidR="00FD3E1A" w:rsidRPr="00692060">
        <w:t>timated in 2023</w:t>
      </w:r>
      <w:r w:rsidR="00410D6D" w:rsidRPr="00692060">
        <w:t>.</w:t>
      </w:r>
      <w:r w:rsidRPr="00692060">
        <w:t xml:space="preserve"> </w:t>
      </w:r>
    </w:p>
    <w:p w14:paraId="0EF0C91C" w14:textId="1DE28BEB" w:rsidR="00DD5489" w:rsidRPr="00692060" w:rsidRDefault="00DD5489" w:rsidP="00DD5489">
      <w:pPr>
        <w:jc w:val="both"/>
      </w:pPr>
      <w:r w:rsidRPr="00692060">
        <w:t>Five of the seven standard scenarios will be used in an Environmental Assessment prepared in conjunction with the final SAFE. These five scenarios, which are designed to provide a range of harvest alternatives that are likely t</w:t>
      </w:r>
      <w:r w:rsidR="00FD3E1A" w:rsidRPr="00692060">
        <w:t>o bracket the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lastRenderedPageBreak/>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59231D87"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Gulf of Alaska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3370F013" w:rsidR="00410D6D" w:rsidRPr="00692060" w:rsidRDefault="00410D6D" w:rsidP="00410D6D">
      <w:pPr>
        <w:ind w:left="360" w:hanging="360"/>
        <w:rPr>
          <w:b/>
        </w:rPr>
      </w:pPr>
      <w:r w:rsidRPr="00692060">
        <w:t xml:space="preserve">1) </w:t>
      </w:r>
      <w:r w:rsidRPr="00692060">
        <w:rPr>
          <w:b/>
        </w:rPr>
        <w:t xml:space="preserve">Better understanding </w:t>
      </w:r>
      <w:ins w:id="239" w:author="Katy Echave" w:date="2023-11-02T11:53:00Z">
        <w:r w:rsidR="00D502E7">
          <w:rPr>
            <w:b/>
          </w:rPr>
          <w:t xml:space="preserve">of the </w:t>
        </w:r>
      </w:ins>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DBB160F" w:rsidR="00410D6D" w:rsidRPr="00692060" w:rsidRDefault="00410D6D" w:rsidP="00410D6D">
      <w:r w:rsidRPr="00692060">
        <w:t xml:space="preserve">Continuation of age-0 juvenile surveys across the </w:t>
      </w:r>
      <w:del w:id="240" w:author="Katy Echave" w:date="2023-11-02T11:54:00Z">
        <w:r w:rsidRPr="00692060" w:rsidDel="00D502E7">
          <w:delText xml:space="preserve">Western </w:delText>
        </w:r>
      </w:del>
      <w:ins w:id="241" w:author="Katy Echave" w:date="2023-11-02T11:54:00Z">
        <w:r w:rsidR="00D502E7">
          <w:t>w</w:t>
        </w:r>
        <w:r w:rsidR="00D502E7" w:rsidRPr="00692060">
          <w:t xml:space="preserve">estern </w:t>
        </w:r>
      </w:ins>
      <w:r w:rsidRPr="00692060">
        <w:t xml:space="preserve">GOA and </w:t>
      </w:r>
      <w:del w:id="242" w:author="Katy Echave" w:date="2023-11-02T11:54:00Z">
        <w:r w:rsidRPr="00692060" w:rsidDel="00D502E7">
          <w:delText xml:space="preserve">Central </w:delText>
        </w:r>
      </w:del>
      <w:ins w:id="243" w:author="Katy Echave" w:date="2023-11-02T11:54:00Z">
        <w:r w:rsidR="00D502E7">
          <w:t>c</w:t>
        </w:r>
        <w:r w:rsidR="00D502E7" w:rsidRPr="00692060">
          <w:t xml:space="preserve">entral </w:t>
        </w:r>
      </w:ins>
      <w:r w:rsidRPr="00692060">
        <w:t xml:space="preserve">GOA will generate better estimates of growth and survival for juvenile cod in the stock assessment model. </w:t>
      </w:r>
      <w:r w:rsidRPr="00692060">
        <w:lastRenderedPageBreak/>
        <w:t>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72769A5C" w:rsidR="00410D6D" w:rsidRPr="00692060" w:rsidRDefault="00410D6D" w:rsidP="00410D6D">
      <w:r w:rsidRPr="00692060">
        <w:t>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w:t>
      </w:r>
      <w:ins w:id="244" w:author="Katy Echave" w:date="2023-11-02T11:55:00Z">
        <w:r w:rsidR="00D502E7">
          <w:t>,</w:t>
        </w:r>
      </w:ins>
      <w:r w:rsidRPr="00692060">
        <w:t xml:space="preserve"> it is apparent from the most recent satellite tagging efforts that </w:t>
      </w:r>
      <w:del w:id="245" w:author="Katy Echave" w:date="2023-11-02T11:55:00Z">
        <w:r w:rsidRPr="00692060" w:rsidDel="00D502E7">
          <w:delText xml:space="preserve">at least </w:delText>
        </w:r>
      </w:del>
      <w:r w:rsidRPr="00692060">
        <w:t xml:space="preserve">the </w:t>
      </w:r>
      <w:del w:id="246" w:author="Katy Echave" w:date="2023-11-02T11:55:00Z">
        <w:r w:rsidRPr="00692060" w:rsidDel="00D502E7">
          <w:delText xml:space="preserve">Western </w:delText>
        </w:r>
      </w:del>
      <w:ins w:id="247" w:author="Katy Echave" w:date="2023-11-02T11:55:00Z">
        <w:r w:rsidR="00D502E7">
          <w:t>w</w:t>
        </w:r>
        <w:r w:rsidR="00D502E7" w:rsidRPr="00692060">
          <w:t xml:space="preserve">estern </w:t>
        </w:r>
      </w:ins>
      <w:r w:rsidRPr="00692060">
        <w:t xml:space="preserve">GOA Pacific cod population is highly connected with the </w:t>
      </w:r>
      <w:del w:id="248" w:author="Katy Echave" w:date="2023-11-02T11:55:00Z">
        <w:r w:rsidRPr="00692060" w:rsidDel="00D502E7">
          <w:delText>Bering Sea</w:delText>
        </w:r>
      </w:del>
      <w:ins w:id="249" w:author="Katy Echave" w:date="2023-11-02T11:55:00Z">
        <w:r w:rsidR="00D502E7">
          <w:t>BS</w:t>
        </w:r>
      </w:ins>
      <w:r w:rsidRPr="00692060">
        <w:t xml:space="preserve">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3FA48A5F"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w:t>
      </w:r>
      <w:del w:id="250" w:author="Katy Echave" w:date="2023-11-02T11:56:00Z">
        <w:r w:rsidRPr="00692060" w:rsidDel="00D502E7">
          <w:delText xml:space="preserve">Central </w:delText>
        </w:r>
      </w:del>
      <w:ins w:id="251" w:author="Katy Echave" w:date="2023-11-02T11:56:00Z">
        <w:r w:rsidR="00D502E7">
          <w:t>c</w:t>
        </w:r>
        <w:r w:rsidR="00D502E7" w:rsidRPr="00692060">
          <w:t xml:space="preserve">entral </w:t>
        </w:r>
      </w:ins>
      <w:r w:rsidRPr="00692060">
        <w:t xml:space="preserve">and </w:t>
      </w:r>
      <w:del w:id="252" w:author="Katy Echave" w:date="2023-11-02T11:56:00Z">
        <w:r w:rsidRPr="00692060" w:rsidDel="00D502E7">
          <w:delText xml:space="preserve">Eastern </w:delText>
        </w:r>
      </w:del>
      <w:ins w:id="253" w:author="Katy Echave" w:date="2023-11-02T11:56:00Z">
        <w:r w:rsidR="00D502E7">
          <w:t>e</w:t>
        </w:r>
        <w:r w:rsidR="00D502E7" w:rsidRPr="00692060">
          <w:t xml:space="preserve">astern </w:t>
        </w:r>
      </w:ins>
      <w:r w:rsidRPr="00692060">
        <w:t>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3A86F7FA"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A46CC" w:rsidRPr="00D502E7">
        <w:rPr>
          <w:i/>
          <w:color w:val="222222"/>
          <w:shd w:val="clear" w:color="auto" w:fill="FFFFFF"/>
          <w:rPrChange w:id="254" w:author="Katy Echave" w:date="2023-11-02T11:57:00Z">
            <w:rPr>
              <w:color w:val="222222"/>
              <w:shd w:val="clear" w:color="auto" w:fill="FFFFFF"/>
            </w:rPr>
          </w:rPrChange>
        </w:rPr>
        <w:t>et al</w:t>
      </w:r>
      <w:r w:rsidR="00CA46CC" w:rsidRPr="00692060">
        <w:rPr>
          <w:color w:val="222222"/>
          <w:shd w:val="clear" w:color="auto" w:fill="FFFFFF"/>
        </w:rPr>
        <w:t>.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del w:id="255" w:author="Katy Echave" w:date="2023-11-02T11:57:00Z">
        <w:r w:rsidR="00CA46CC" w:rsidRPr="00692060" w:rsidDel="00D502E7">
          <w:rPr>
            <w:color w:val="222222"/>
            <w:shd w:val="clear" w:color="auto" w:fill="FFFFFF"/>
          </w:rPr>
          <w:delText>Gulf of Alaska</w:delText>
        </w:r>
      </w:del>
      <w:ins w:id="256" w:author="Katy Echave" w:date="2023-11-02T11:57:00Z">
        <w:r w:rsidR="00D502E7">
          <w:rPr>
            <w:color w:val="222222"/>
            <w:shd w:val="clear" w:color="auto" w:fill="FFFFFF"/>
          </w:rPr>
          <w:t>GOA</w:t>
        </w:r>
      </w:ins>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504AD2D5" w14:textId="77777777" w:rsidR="00470B95" w:rsidRPr="00692060" w:rsidRDefault="00470B95" w:rsidP="00470B95">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groundfish resources of the Gulf of Alaska, p. 173-296. North Pacific Fishery Management Council, 605 W. 4th Avenue Suite 306, Anchorage, AK 99501</w:t>
      </w:r>
    </w:p>
    <w:p w14:paraId="61871BBB" w14:textId="77777777" w:rsidR="00470B95" w:rsidRPr="00692060" w:rsidRDefault="00470B95" w:rsidP="00470B95">
      <w:pPr>
        <w:ind w:left="720" w:hanging="720"/>
      </w:pPr>
      <w:r w:rsidRPr="00692060">
        <w:t>Anderson, P. J., and J. F. Piatt. 1999. Community reorganization in the Gulf of Alaska following ocean climate regime shift. Marine Ecology Progress Series 189: 117-123</w:t>
      </w:r>
    </w:p>
    <w:p w14:paraId="173FB36C" w14:textId="77777777" w:rsidR="00470B95" w:rsidRPr="00692060" w:rsidRDefault="00470B95" w:rsidP="00470B95">
      <w:pPr>
        <w:ind w:left="720" w:hanging="720"/>
      </w:pPr>
      <w:r w:rsidRPr="00692060">
        <w:t>Atkinson, D. (1994). Temperature and organism size-a biological law for ectotherms? Advances in Ecological Research, 25, 1–58.</w:t>
      </w:r>
    </w:p>
    <w:p w14:paraId="01D2EB96" w14:textId="77777777" w:rsidR="00470B95" w:rsidRPr="00692060" w:rsidRDefault="00470B95" w:rsidP="00470B95">
      <w:pPr>
        <w:ind w:left="720" w:hanging="720"/>
      </w:pPr>
      <w:proofErr w:type="spellStart"/>
      <w:r w:rsidRPr="00692060">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groundfish resources of the Gulf of Alaska, P. 175-324. North Pacific Fishery Management Council, 605 W. 4th Avenue Suite 306, Anchorage, AK 99501.</w:t>
      </w:r>
    </w:p>
    <w:p w14:paraId="13A4998F"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Shotwell,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2CA3C20B"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Shotwell,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2157E83B"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Shotwell,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4474D6CE" w14:textId="77777777" w:rsidR="00470B95" w:rsidRPr="00692060" w:rsidRDefault="00470B95" w:rsidP="00470B95">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Shotwell,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51617F97" w14:textId="77777777" w:rsidR="00470B95" w:rsidRPr="00692060" w:rsidRDefault="00470B95" w:rsidP="00470B95">
      <w:pPr>
        <w:ind w:left="720" w:hanging="720"/>
      </w:pPr>
      <w:proofErr w:type="spellStart"/>
      <w:r w:rsidRPr="00692060">
        <w:t>Barbeaux</w:t>
      </w:r>
      <w:proofErr w:type="spellEnd"/>
      <w:r w:rsidRPr="00692060">
        <w:t xml:space="preserve">. S. J., B. Ferriss, B. Laurel, M. Litzow,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2468AD22" w14:textId="77777777" w:rsidR="00470B95" w:rsidRPr="00692060" w:rsidRDefault="00470B95" w:rsidP="00470B95">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3" w:history="1">
        <w:r w:rsidRPr="00692060">
          <w:rPr>
            <w:rStyle w:val="Hyperlink"/>
            <w:rFonts w:eastAsia="Arial"/>
          </w:rPr>
          <w:t>http://www.jstatsoft.org/v66/i05/</w:t>
        </w:r>
      </w:hyperlink>
    </w:p>
    <w:p w14:paraId="5EC6ACB1" w14:textId="77777777" w:rsidR="00470B95" w:rsidRPr="00692060" w:rsidRDefault="00470B95" w:rsidP="00470B95">
      <w:pPr>
        <w:ind w:left="720" w:hanging="720"/>
      </w:pPr>
      <w:r w:rsidRPr="00692060">
        <w:lastRenderedPageBreak/>
        <w:t xml:space="preserve">Betts, M., H. D. G. </w:t>
      </w:r>
      <w:proofErr w:type="spellStart"/>
      <w:r w:rsidRPr="00692060">
        <w:t>Maschner</w:t>
      </w:r>
      <w:proofErr w:type="spellEnd"/>
      <w:r w:rsidRPr="00692060">
        <w:t xml:space="preserve">, and D. S. Clark. 2011. Zooarchaeology of the ‘Fish That Stops’, in Madonna L. Moss and Aubrey Cannon, eds., </w:t>
      </w:r>
      <w:r w:rsidRPr="00692060">
        <w:rPr>
          <w:i/>
        </w:rPr>
        <w:t>The Archaeology of North Pacific Fisheries</w:t>
      </w:r>
      <w:r w:rsidRPr="00692060">
        <w:t>, University of Alaska Press, Fairbanks, Alaska, 188.</w:t>
      </w:r>
    </w:p>
    <w:p w14:paraId="06DBFD1D" w14:textId="77777777" w:rsidR="00470B95" w:rsidRPr="00692060" w:rsidRDefault="00470B95" w:rsidP="00470B95">
      <w:pPr>
        <w:ind w:left="720" w:hanging="720"/>
      </w:pPr>
      <w:r w:rsidRPr="00692060">
        <w:rPr>
          <w:color w:val="000000"/>
          <w:shd w:val="clear" w:color="auto" w:fill="00FF00"/>
        </w:rPr>
        <w:t>Bond</w:t>
      </w:r>
      <w:r w:rsidRPr="00692060">
        <w:rPr>
          <w:color w:val="000000"/>
        </w:rPr>
        <w:t>, N. 2023. Seasonal Projections from the National Multi-Model Ensemble (NMME). In Ferriss, B., 2023. Ecosystem Status Report 2023: Gulf of Alaska, Stock Assessment and Fishery Evaluation Report, North Pacific Fishery Management Council, 1007 West Third, Suite 400, Anchorage, Alaska 99501.</w:t>
      </w:r>
    </w:p>
    <w:p w14:paraId="4089E9D9" w14:textId="77777777" w:rsidR="00470B95" w:rsidRPr="00692060" w:rsidRDefault="00470B95" w:rsidP="00470B95">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5DCF909" w14:textId="77777777" w:rsidR="00470B95" w:rsidRPr="00692060" w:rsidRDefault="00470B95" w:rsidP="00470B95">
      <w:pPr>
        <w:ind w:left="720" w:hanging="720"/>
      </w:pPr>
      <w:proofErr w:type="spellStart"/>
      <w:r w:rsidRPr="00692060">
        <w:t>Cahalan</w:t>
      </w:r>
      <w:proofErr w:type="spellEnd"/>
      <w:r w:rsidRPr="00692060">
        <w:t xml:space="preserve">, J., J. Gasper, and J. Mondragon. 2014. Catch sampling and estimation in the federal groundfish fisheries off Alaska, 2015 edition. U.S. Dep. </w:t>
      </w:r>
      <w:proofErr w:type="spellStart"/>
      <w:r w:rsidRPr="00692060">
        <w:t>Commer</w:t>
      </w:r>
      <w:proofErr w:type="spellEnd"/>
      <w:r w:rsidRPr="00692060">
        <w:t>., NOAA Tech. Memo. NMFS-AFSC-286, 46 p.</w:t>
      </w:r>
    </w:p>
    <w:p w14:paraId="094A8186" w14:textId="77777777" w:rsidR="00470B95" w:rsidRPr="00692060" w:rsidRDefault="00470B95" w:rsidP="00470B95">
      <w:pPr>
        <w:ind w:left="720" w:hanging="720"/>
      </w:pPr>
      <w:r w:rsidRPr="00692060">
        <w:t>Carpenter, B., A. Gelman, M. D. Hoffman, D. Lee, B. Goodrich, M. Betancourt, M. Brubaker, J. Guo, P. Li, and A. Riddell. 2017. Stan: A Probabilistic Programming Language. Journal of Statistical Software, 76(1), 1–32.</w:t>
      </w:r>
    </w:p>
    <w:p w14:paraId="0A57AE73" w14:textId="77777777" w:rsidR="00470B95" w:rsidRPr="00692060" w:rsidRDefault="00470B95" w:rsidP="00470B95">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60CC312A" w14:textId="77777777" w:rsidR="00470B95" w:rsidRPr="00692060" w:rsidRDefault="00470B95" w:rsidP="00470B95">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14870BBA" w14:textId="77777777" w:rsidR="00470B95" w:rsidRPr="00692060" w:rsidRDefault="00470B95" w:rsidP="00470B95">
      <w:pPr>
        <w:ind w:left="720" w:hanging="720"/>
        <w:rPr>
          <w:color w:val="000000"/>
        </w:rPr>
      </w:pPr>
      <w:r w:rsidRPr="00692060">
        <w:rPr>
          <w:color w:val="000000"/>
          <w:shd w:val="clear" w:color="auto" w:fill="00FF00"/>
        </w:rPr>
        <w:t>Drummond</w:t>
      </w:r>
      <w:r w:rsidRPr="00692060">
        <w:rPr>
          <w:color w:val="000000"/>
        </w:rPr>
        <w:t>, B., Kettle, A. and Renner, H. 2023. Seabird synthesis: Alaska Maritime National Wildlife Refuge data.  In Ferriss, B., 2023. Ecosystem Status Report 2023: Gulf of Alaska, Stock Assessment and Fishery Evaluation Report, North Pacific Fishery Management Council, 1007 West Third, Suite 400, Anchorage, Alaska 99501.</w:t>
      </w:r>
    </w:p>
    <w:p w14:paraId="1BD98E87" w14:textId="77777777" w:rsidR="00470B95" w:rsidRPr="00692060" w:rsidRDefault="00470B95" w:rsidP="00470B95">
      <w:pPr>
        <w:ind w:left="720" w:hanging="720"/>
      </w:pPr>
      <w:r w:rsidRPr="00692060">
        <w:rPr>
          <w:rFonts w:cs="Tahoma"/>
          <w:color w:val="222222"/>
          <w:shd w:val="clear" w:color="auto" w:fill="FFFFFF"/>
        </w:rPr>
        <w:t xml:space="preserve">Echave,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043D8E1D" w14:textId="77777777" w:rsidR="00470B95" w:rsidRPr="00692060" w:rsidRDefault="00470B95" w:rsidP="00470B95">
      <w:pPr>
        <w:ind w:left="720" w:hanging="720"/>
      </w:pPr>
      <w:r w:rsidRPr="00692060">
        <w:t xml:space="preserve">Faunce,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Groundfish and Halibut Observer Program. U.S. Dep. </w:t>
      </w:r>
      <w:proofErr w:type="spellStart"/>
      <w:r w:rsidRPr="00692060">
        <w:t>Commer</w:t>
      </w:r>
      <w:proofErr w:type="spellEnd"/>
      <w:r w:rsidRPr="00692060">
        <w:t>., NOAA Tech. Memo. NMFS-AFSC-358, 75 p.</w:t>
      </w:r>
    </w:p>
    <w:p w14:paraId="4881A36F" w14:textId="77777777" w:rsidR="00470B95" w:rsidRPr="00692060" w:rsidRDefault="00470B95" w:rsidP="00470B95">
      <w:pPr>
        <w:ind w:left="720" w:hanging="720"/>
        <w:rPr>
          <w:color w:val="000000"/>
        </w:rPr>
      </w:pPr>
      <w:r w:rsidRPr="00692060">
        <w:rPr>
          <w:color w:val="000000"/>
          <w:shd w:val="clear" w:color="auto" w:fill="00FF00"/>
        </w:rPr>
        <w:t>Fergusson</w:t>
      </w:r>
      <w:r w:rsidRPr="00692060">
        <w:rPr>
          <w:color w:val="000000"/>
        </w:rPr>
        <w:t>, E. and Strasburger, W. 2023. Long-term trends in zooplankton densities in Icy Strait, Southeast Alaska. In Ferriss, B., 2023. Ecosystem Status Report 2023: Gulf of Alaska, Stock Assessment and Fishery Evaluation Report, North Pacific Fishery Management Council, 1007 West Third, Suite 400, Anchorage, Alaska 99501.</w:t>
      </w:r>
    </w:p>
    <w:p w14:paraId="3067BC4E" w14:textId="77777777" w:rsidR="00470B95" w:rsidRPr="00692060" w:rsidRDefault="00470B95" w:rsidP="00470B95">
      <w:pPr>
        <w:ind w:left="720" w:hanging="720"/>
        <w:rPr>
          <w:color w:val="000000"/>
          <w:shd w:val="clear" w:color="auto" w:fill="FFFFFF"/>
        </w:rPr>
      </w:pPr>
      <w:r w:rsidRPr="00692060">
        <w:rPr>
          <w:color w:val="000000"/>
          <w:shd w:val="clear" w:color="auto" w:fill="FFFFFF"/>
        </w:rPr>
        <w:t>Ferriss, B., 2023. Ecosystem Status Report 2023: Gulf of Alaska, Stock Assessment and Fishery Evaluation Report, North Pacific Fishery Management Council, 1007 West Third, Suite 400, Anchorage, Alaska 99501.</w:t>
      </w:r>
    </w:p>
    <w:p w14:paraId="16AFD428" w14:textId="77777777" w:rsidR="00470B95" w:rsidRPr="00692060" w:rsidRDefault="00470B95" w:rsidP="00470B95">
      <w:pPr>
        <w:ind w:left="720" w:hanging="720"/>
      </w:pPr>
      <w:proofErr w:type="spellStart"/>
      <w:r w:rsidRPr="00692060">
        <w:rPr>
          <w:color w:val="000000"/>
          <w:shd w:val="clear" w:color="auto" w:fill="00FF00"/>
        </w:rPr>
        <w:lastRenderedPageBreak/>
        <w:t>Goethel</w:t>
      </w:r>
      <w:proofErr w:type="spellEnd"/>
      <w:r w:rsidRPr="00692060">
        <w:rPr>
          <w:color w:val="000000"/>
        </w:rPr>
        <w:t xml:space="preserve">, D., </w:t>
      </w:r>
      <w:proofErr w:type="spellStart"/>
      <w:r w:rsidRPr="00692060">
        <w:rPr>
          <w:color w:val="000000"/>
        </w:rPr>
        <w:t>Rodgveller</w:t>
      </w:r>
      <w:proofErr w:type="spellEnd"/>
      <w:r w:rsidRPr="00692060">
        <w:rPr>
          <w:color w:val="000000"/>
        </w:rPr>
        <w:t xml:space="preserve">, C.J., Echave, K.B., Shotwell, K., </w:t>
      </w:r>
      <w:proofErr w:type="spellStart"/>
      <w:r w:rsidRPr="00692060">
        <w:rPr>
          <w:color w:val="000000"/>
        </w:rPr>
        <w:t>Siwicke</w:t>
      </w:r>
      <w:proofErr w:type="spellEnd"/>
      <w:r w:rsidRPr="00692060">
        <w:rPr>
          <w:color w:val="000000"/>
        </w:rPr>
        <w:t xml:space="preserve">, K., </w:t>
      </w:r>
      <w:proofErr w:type="spellStart"/>
      <w:r w:rsidRPr="00692060">
        <w:rPr>
          <w:color w:val="000000"/>
        </w:rPr>
        <w:t>Hanselman</w:t>
      </w:r>
      <w:proofErr w:type="spellEnd"/>
      <w:r w:rsidRPr="00692060">
        <w:rPr>
          <w:color w:val="000000"/>
        </w:rPr>
        <w:t xml:space="preserve">, D., </w:t>
      </w:r>
      <w:proofErr w:type="spellStart"/>
      <w:r w:rsidRPr="00692060">
        <w:rPr>
          <w:color w:val="000000"/>
        </w:rPr>
        <w:t>Malecha</w:t>
      </w:r>
      <w:proofErr w:type="spellEnd"/>
      <w:r w:rsidRPr="00692060">
        <w:rPr>
          <w:color w:val="000000"/>
        </w:rPr>
        <w:t>, P.W., Cheng, M., Williams, M., Omori, K., Lunsford, C.R. 2023. Assessment of the sablefish stock in Alaska. In Stock assessment and fishery evaluation report for the groundfish resources of the Gulf of Alaska, North Pacific Fishery Management Council, 1007 West Third, Suite 400, Anchorage, Alaska 99501.</w:t>
      </w:r>
    </w:p>
    <w:p w14:paraId="726AB182" w14:textId="77777777" w:rsidR="00470B95" w:rsidRPr="00692060" w:rsidRDefault="00470B95" w:rsidP="00470B95">
      <w:pPr>
        <w:ind w:left="720" w:hanging="720"/>
        <w:rPr>
          <w:color w:val="000000"/>
        </w:rPr>
      </w:pPr>
      <w:r w:rsidRPr="00692060">
        <w:rPr>
          <w:color w:val="000000"/>
          <w:shd w:val="clear" w:color="auto" w:fill="00FF00"/>
        </w:rPr>
        <w:t>Hebert</w:t>
      </w:r>
      <w:r w:rsidRPr="00692060">
        <w:rPr>
          <w:color w:val="000000"/>
        </w:rPr>
        <w:t>, K., Dressel, S. 2023. Southeastern Alaska Herring. In Ferriss, B., 2023. Ecosystem Status Report 2023: Gulf of Alaska, Stock Assessment and Fishery Evaluation Report, North Pacific Fishery Management Council, 1007 West Third, Suite 400, Anchorage, Alaska 99501.</w:t>
      </w:r>
    </w:p>
    <w:p w14:paraId="0228C429" w14:textId="77777777" w:rsidR="00470B95" w:rsidRPr="00692060" w:rsidRDefault="00470B95" w:rsidP="00470B95">
      <w:pPr>
        <w:ind w:left="720" w:hanging="720"/>
      </w:pPr>
      <w:r w:rsidRPr="00692060">
        <w:t xml:space="preserve">Hobday, A.J., L. V. Alexander, S. E. Perkins, D. A. </w:t>
      </w:r>
      <w:proofErr w:type="spellStart"/>
      <w:r w:rsidRPr="00692060">
        <w:t>Smale</w:t>
      </w:r>
      <w:proofErr w:type="spellEnd"/>
      <w:r w:rsidRPr="00692060">
        <w:t xml:space="preserve">, S. C. Straub, E. C. Oliver, J. A. </w:t>
      </w:r>
      <w:proofErr w:type="spellStart"/>
      <w:r w:rsidRPr="00692060">
        <w:t>Benthuysen</w:t>
      </w:r>
      <w:proofErr w:type="spellEnd"/>
      <w:r w:rsidRPr="00692060">
        <w:t xml:space="preserve">, M. T. Burrows, M. G. </w:t>
      </w:r>
      <w:proofErr w:type="spellStart"/>
      <w:r w:rsidRPr="00692060">
        <w:t>Donat</w:t>
      </w:r>
      <w:proofErr w:type="spellEnd"/>
      <w:r w:rsidRPr="00692060">
        <w:t>, M. Feng, and N. J. Holbrook. 2016. A hierarchical approach to defining marine heatwaves. Progress in Oceanography, 141, pp.227-238.</w:t>
      </w:r>
    </w:p>
    <w:p w14:paraId="70FA1D27" w14:textId="77777777" w:rsidR="00470B95" w:rsidRPr="00692060" w:rsidRDefault="00470B95" w:rsidP="00470B95">
      <w:pPr>
        <w:ind w:left="720" w:hanging="720"/>
        <w:rPr>
          <w:rFonts w:ascii="Times" w:hAnsi="Times" w:cs="Lucida Grande"/>
          <w:color w:val="000000"/>
        </w:rPr>
      </w:pPr>
      <w:r w:rsidRPr="00692060">
        <w:rPr>
          <w:rFonts w:ascii="Times" w:hAnsi="Times" w:cs="Lucida Grande"/>
          <w:color w:val="000000"/>
        </w:rPr>
        <w:t xml:space="preserve">Hobday, A. J., E. C. Oliver, A. S. Gupta, J. A. </w:t>
      </w:r>
      <w:proofErr w:type="spellStart"/>
      <w:r w:rsidRPr="00692060">
        <w:rPr>
          <w:rFonts w:ascii="Times" w:hAnsi="Times" w:cs="Lucida Grande"/>
          <w:color w:val="000000"/>
        </w:rPr>
        <w:t>Benthuysen</w:t>
      </w:r>
      <w:proofErr w:type="spellEnd"/>
      <w:r w:rsidRPr="00692060">
        <w:rPr>
          <w:rFonts w:ascii="Times" w:hAnsi="Times" w:cs="Lucida Grande"/>
          <w:color w:val="000000"/>
        </w:rPr>
        <w:t xml:space="preserve">, M. T. Burrows, M. G. </w:t>
      </w:r>
      <w:proofErr w:type="spellStart"/>
      <w:r w:rsidRPr="00692060">
        <w:rPr>
          <w:rFonts w:ascii="Times" w:hAnsi="Times" w:cs="Lucida Grande"/>
          <w:color w:val="000000"/>
        </w:rPr>
        <w:t>Donat</w:t>
      </w:r>
      <w:proofErr w:type="spellEnd"/>
      <w:r w:rsidRPr="00692060">
        <w:rPr>
          <w:rFonts w:ascii="Times" w:hAnsi="Times" w:cs="Lucida Grande"/>
          <w:color w:val="000000"/>
        </w:rPr>
        <w:t xml:space="preserve">, N. J. Holbrook, P. J. Moore, M. S. Thomsen, T. </w:t>
      </w:r>
      <w:proofErr w:type="spellStart"/>
      <w:r w:rsidRPr="00692060">
        <w:rPr>
          <w:rFonts w:ascii="Times" w:hAnsi="Times" w:cs="Lucida Grande"/>
          <w:color w:val="000000"/>
        </w:rPr>
        <w:t>Wernberg</w:t>
      </w:r>
      <w:proofErr w:type="spellEnd"/>
      <w:r w:rsidRPr="00692060">
        <w:rPr>
          <w:rFonts w:ascii="Times" w:hAnsi="Times" w:cs="Lucida Grande"/>
          <w:color w:val="000000"/>
        </w:rPr>
        <w:t xml:space="preserve">, and D. A. </w:t>
      </w:r>
      <w:proofErr w:type="spellStart"/>
      <w:r w:rsidRPr="00692060">
        <w:rPr>
          <w:rFonts w:ascii="Times" w:hAnsi="Times" w:cs="Lucida Grande"/>
          <w:color w:val="000000"/>
        </w:rPr>
        <w:t>Smale</w:t>
      </w:r>
      <w:proofErr w:type="spellEnd"/>
      <w:r w:rsidRPr="00692060">
        <w:rPr>
          <w:rFonts w:ascii="Times" w:hAnsi="Times" w:cs="Lucida Grande"/>
          <w:color w:val="000000"/>
        </w:rPr>
        <w:t>. 2018. Categorizing and naming marine heatwaves. Oceanography, 31(2), pp.162-173.</w:t>
      </w:r>
    </w:p>
    <w:p w14:paraId="463D4D38" w14:textId="77777777" w:rsidR="00470B95" w:rsidRPr="00692060" w:rsidRDefault="00470B95" w:rsidP="00470B95">
      <w:pPr>
        <w:ind w:left="720" w:hanging="720"/>
        <w:rPr>
          <w:rFonts w:ascii="Times" w:hAnsi="Times" w:cs="Lucida Grande"/>
          <w:color w:val="000000"/>
        </w:rPr>
      </w:pPr>
      <w:r w:rsidRPr="00692060">
        <w:rPr>
          <w:color w:val="000000"/>
          <w:shd w:val="clear" w:color="auto" w:fill="00FF00"/>
        </w:rPr>
        <w:t>Hopcroft</w:t>
      </w:r>
      <w:r w:rsidRPr="00692060">
        <w:rPr>
          <w:color w:val="000000"/>
        </w:rPr>
        <w:t>, R. 2023. Seward Line: Large Copepod &amp; Euphausiid Biomass. In Ferriss, B., 2023. Ecosystem Status Report 2023: Gulf of Alaska, Stock Assessment and Fishery Evaluation Report, North Pacific Fishery Management Council, 1007 West Third, Suite 400, Anchorage, Alaska 99501.</w:t>
      </w:r>
    </w:p>
    <w:p w14:paraId="38C8250D" w14:textId="77777777" w:rsidR="00470B95" w:rsidRPr="00692060" w:rsidRDefault="00470B95" w:rsidP="00470B95">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Ferriss, S. McDermott, and I. Spies. 2022.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7142370A" w14:textId="77777777" w:rsidR="00470B95" w:rsidRPr="00692060" w:rsidRDefault="00470B95" w:rsidP="00470B95">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14467A3D" w14:textId="77777777" w:rsidR="00470B95" w:rsidRPr="00692060" w:rsidRDefault="00470B95" w:rsidP="00470B95">
      <w:pPr>
        <w:ind w:left="720" w:hanging="720"/>
      </w:pPr>
      <w:r w:rsidRPr="00692060">
        <w:rPr>
          <w:rFonts w:ascii="Cambria" w:hAnsi="Cambria"/>
          <w:color w:val="000000"/>
          <w:shd w:val="clear" w:color="auto" w:fill="00FF00"/>
        </w:rPr>
        <w:t>Kimmel</w:t>
      </w:r>
      <w:r w:rsidRPr="00692060">
        <w:rPr>
          <w:rFonts w:ascii="Cambria" w:hAnsi="Cambria"/>
          <w:color w:val="000000"/>
        </w:rPr>
        <w:t xml:space="preserve">, D., </w:t>
      </w:r>
      <w:proofErr w:type="spellStart"/>
      <w:r w:rsidRPr="00692060">
        <w:rPr>
          <w:rFonts w:ascii="Cambria" w:hAnsi="Cambria"/>
          <w:color w:val="000000"/>
        </w:rPr>
        <w:t>Axler</w:t>
      </w:r>
      <w:proofErr w:type="spellEnd"/>
      <w:r w:rsidRPr="00692060">
        <w:rPr>
          <w:rFonts w:ascii="Cambria" w:hAnsi="Cambria"/>
          <w:color w:val="000000"/>
        </w:rPr>
        <w:t xml:space="preserve">, K., Cormack, B., Crouser, D., </w:t>
      </w:r>
      <w:proofErr w:type="spellStart"/>
      <w:r w:rsidRPr="00692060">
        <w:rPr>
          <w:rFonts w:ascii="Cambria" w:hAnsi="Cambria"/>
          <w:color w:val="000000"/>
        </w:rPr>
        <w:t>Fennie</w:t>
      </w:r>
      <w:proofErr w:type="spellEnd"/>
      <w:r w:rsidRPr="00692060">
        <w:rPr>
          <w:rFonts w:ascii="Cambria" w:hAnsi="Cambria"/>
          <w:color w:val="000000"/>
        </w:rPr>
        <w:t xml:space="preserve">, W., Keister, J., Lamb, J., Pinger, C., Rogers, L., and </w:t>
      </w:r>
      <w:proofErr w:type="spellStart"/>
      <w:r w:rsidRPr="00692060">
        <w:rPr>
          <w:rFonts w:ascii="Cambria" w:hAnsi="Cambria"/>
          <w:color w:val="000000"/>
        </w:rPr>
        <w:t>Suryan</w:t>
      </w:r>
      <w:proofErr w:type="spellEnd"/>
      <w:r w:rsidRPr="00692060">
        <w:rPr>
          <w:color w:val="000000"/>
        </w:rPr>
        <w:t>, R. 2023. Current and Historical Trends for Zooplankton in the Western Gulf of Alaska. In Ferriss, B., 2023. Ecosystem Status Report 2023: Gulf of Alaska, Stock Assessment and Fishery Evaluation Report, North Pacific Fishery Management Council, 1007 West Third, Suite 400, Anchorage, Alaska 99501.</w:t>
      </w:r>
    </w:p>
    <w:p w14:paraId="6ECC3685" w14:textId="77777777" w:rsidR="00470B95" w:rsidRPr="00692060" w:rsidRDefault="00470B95" w:rsidP="00470B95">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2B548DA5" w14:textId="77777777" w:rsidR="00470B95" w:rsidRPr="00692060" w:rsidRDefault="00470B95" w:rsidP="00470B95">
      <w:pPr>
        <w:ind w:left="720" w:hanging="720"/>
      </w:pPr>
      <w:r w:rsidRPr="00692060">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xml:space="preserve">, J. Duffy-Anderson, T. P. Hurst, M. A. Litzow,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65CABA32" w14:textId="77777777" w:rsidR="00470B95" w:rsidRPr="00692060" w:rsidRDefault="00470B95" w:rsidP="00470B95">
      <w:pPr>
        <w:ind w:left="720" w:hanging="720"/>
        <w:rPr>
          <w:color w:val="000000"/>
        </w:rPr>
      </w:pPr>
      <w:proofErr w:type="spellStart"/>
      <w:r w:rsidRPr="00692060">
        <w:rPr>
          <w:color w:val="000000"/>
          <w:shd w:val="clear" w:color="auto" w:fill="00FF00"/>
        </w:rPr>
        <w:t>Lemagie</w:t>
      </w:r>
      <w:proofErr w:type="spellEnd"/>
      <w:r w:rsidRPr="00692060">
        <w:rPr>
          <w:color w:val="000000"/>
        </w:rPr>
        <w:t>, E. and M.W. Callahan. 2023. Ocean temperature synthesis: Satellite Data and Marine Heat Waves. In Ferriss, B., 2023. Ecosystem Status Report 2023: Gulf of Alaska, Stock Assessment and Fishery Evaluation Report, North Pacific Fishery Management Council, 1007 West Third, Suite 400, Anchorage, Alaska 99501.</w:t>
      </w:r>
    </w:p>
    <w:p w14:paraId="2D560667" w14:textId="77777777" w:rsidR="00470B95" w:rsidRPr="00692060" w:rsidRDefault="00470B95" w:rsidP="00470B95">
      <w:pPr>
        <w:ind w:left="720" w:hanging="720"/>
      </w:pPr>
      <w:r w:rsidRPr="00692060">
        <w:lastRenderedPageBreak/>
        <w:t xml:space="preserve">Litzow,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58406905" w14:textId="77777777" w:rsidR="00470B95" w:rsidRPr="00692060" w:rsidRDefault="00470B95" w:rsidP="00470B95">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3A09C939" w14:textId="77777777" w:rsidR="00470B95" w:rsidRPr="00692060" w:rsidRDefault="00470B95" w:rsidP="00470B95">
      <w:pPr>
        <w:ind w:left="720" w:hanging="720"/>
      </w:pPr>
      <w:proofErr w:type="spellStart"/>
      <w:r w:rsidRPr="00692060">
        <w:t>Monnahan</w:t>
      </w:r>
      <w:proofErr w:type="spellEnd"/>
      <w:r w:rsidRPr="00692060">
        <w:t xml:space="preserve"> C. C., and K. Kristensen.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13(5):e0197954.</w:t>
      </w:r>
    </w:p>
    <w:p w14:paraId="24795278" w14:textId="77777777" w:rsidR="00470B95" w:rsidRPr="00692060" w:rsidRDefault="00470B95" w:rsidP="00470B95">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5D5D995D" w14:textId="77777777" w:rsidR="00470B95" w:rsidRPr="00692060" w:rsidRDefault="00470B95" w:rsidP="00470B95">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AD16178" w14:textId="77777777" w:rsidR="00470B95" w:rsidRPr="00692060" w:rsidRDefault="00470B95" w:rsidP="00470B95">
      <w:pPr>
        <w:ind w:left="720" w:hanging="720"/>
      </w:pPr>
      <w:r w:rsidRPr="00692060">
        <w:t>Nichols, N. W., P. Converse, and K. Phillips. 2015. Annual management report for groundfish fisheries in the Kodiak, Chignik, and South Alaska Peninsula Management Areas, 2014. Alaska Department of Fish and Game, Fishery Management Report No. 15-41, Anchorage.</w:t>
      </w:r>
    </w:p>
    <w:p w14:paraId="7D952CE1" w14:textId="77777777" w:rsidR="00470B95" w:rsidRPr="00692060" w:rsidRDefault="00470B95" w:rsidP="00470B95">
      <w:pPr>
        <w:ind w:left="720" w:hanging="720"/>
      </w:pPr>
      <w:r w:rsidRPr="00692060">
        <w:t>R Core Team. 2022. R: A language and environment for statistical computing. R Foundation for Statistical Computing, Vienna, Austria.</w:t>
      </w:r>
    </w:p>
    <w:p w14:paraId="5EE7B058" w14:textId="77777777" w:rsidR="00470B95" w:rsidRPr="00692060" w:rsidRDefault="00470B95" w:rsidP="00470B95">
      <w:pPr>
        <w:ind w:left="720" w:hanging="720"/>
      </w:pPr>
      <w:r w:rsidRPr="00692060">
        <w:t xml:space="preserve">Raring, N. W., E. A. Laman, P. G. von </w:t>
      </w:r>
      <w:proofErr w:type="spellStart"/>
      <w:r w:rsidRPr="00692060">
        <w:t>Szalay</w:t>
      </w:r>
      <w:proofErr w:type="spellEnd"/>
      <w:r w:rsidRPr="00692060">
        <w:t xml:space="preserve">, and M. H. Martin. 2016. Data report: 2011 Gulf of Alaska bottom trawl survey. U.S. Dep. </w:t>
      </w:r>
      <w:proofErr w:type="spellStart"/>
      <w:r w:rsidRPr="00692060">
        <w:t>Commer</w:t>
      </w:r>
      <w:proofErr w:type="spellEnd"/>
      <w:r w:rsidRPr="00692060">
        <w:t>., NOAA Tech. Memo. NMFS-AFSC-330, 231 p. doi:10.7289/V5/TM-AFSC-330.</w:t>
      </w:r>
    </w:p>
    <w:p w14:paraId="7964FC81" w14:textId="77777777" w:rsidR="00470B95" w:rsidRPr="00692060" w:rsidRDefault="00470B95" w:rsidP="00470B95">
      <w:pPr>
        <w:ind w:left="720" w:hanging="720"/>
      </w:pPr>
      <w:r w:rsidRPr="00692060">
        <w:rPr>
          <w:color w:val="000000"/>
          <w:shd w:val="clear" w:color="auto" w:fill="FFFFFF"/>
        </w:rPr>
        <w:t>Rogers, L. and Porter, S., 2023. Abundance of YOY Pollock and Capelin in the Western Gulf of Alaska. In Ferriss, B., 2023. Ecosystem Status Report 2023: Gulf of Alaska, Stock Assessment and Fishery Evaluation Report, North Pacific Fishery Management Council, 1007 West Third, Suite 400, Anchorage, Alaska 99501.</w:t>
      </w:r>
    </w:p>
    <w:p w14:paraId="3237C737" w14:textId="77777777" w:rsidR="00470B95" w:rsidRPr="00692060" w:rsidRDefault="00470B95" w:rsidP="00470B95">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20E2679E" w14:textId="77777777" w:rsidR="00470B95" w:rsidRPr="00692060" w:rsidRDefault="00470B95" w:rsidP="00470B95">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28ADDBB0" w14:textId="77777777" w:rsidR="00470B95" w:rsidRPr="00692060" w:rsidRDefault="00470B95" w:rsidP="00470B95">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4" w:tgtFrame="_blank" w:history="1">
        <w:r w:rsidRPr="00692060">
          <w:t>M. Á. González</w:t>
        </w:r>
      </w:hyperlink>
      <w:r w:rsidRPr="00692060">
        <w:t>, </w:t>
      </w:r>
      <w:hyperlink r:id="rId15" w:tgtFrame="_blank" w:history="1">
        <w:r w:rsidRPr="00692060">
          <w:t>A. Domingo-Dalmau</w:t>
        </w:r>
      </w:hyperlink>
      <w:r w:rsidRPr="00692060">
        <w:t>, </w:t>
      </w:r>
      <w:hyperlink r:id="rId16" w:tgtFrame="_blank" w:history="1">
        <w:r w:rsidRPr="00692060">
          <w:t xml:space="preserve">M. </w:t>
        </w:r>
        <w:proofErr w:type="spellStart"/>
        <w:r w:rsidRPr="00692060">
          <w:t>Masdeu</w:t>
        </w:r>
        <w:proofErr w:type="spellEnd"/>
      </w:hyperlink>
      <w:r w:rsidRPr="00692060">
        <w:t>, </w:t>
      </w:r>
      <w:hyperlink r:id="rId17" w:tgtFrame="_blank" w:history="1">
        <w:r w:rsidRPr="00692060">
          <w:t>I. Porras</w:t>
        </w:r>
      </w:hyperlink>
      <w:r w:rsidRPr="00692060">
        <w:t>, and </w:t>
      </w:r>
      <w:hyperlink r:id="rId18"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30D1A6C3" w14:textId="77777777" w:rsidR="00470B95" w:rsidRPr="00692060" w:rsidRDefault="00470B95" w:rsidP="00470B95">
      <w:pPr>
        <w:ind w:left="720" w:hanging="720"/>
      </w:pPr>
      <w:r w:rsidRPr="00692060">
        <w:t>Sasaki, T. 1985. Studies on the sablefish resources in the North Pacific Ocean. Bulletin 22, (1-108), Far Seas Fishery Laboratory. Shimizu, 424, Japan.</w:t>
      </w:r>
    </w:p>
    <w:p w14:paraId="75F746AD" w14:textId="77777777" w:rsidR="00470B95" w:rsidRPr="00692060" w:rsidRDefault="00470B95" w:rsidP="00470B95">
      <w:pPr>
        <w:ind w:left="720" w:hanging="720"/>
      </w:pPr>
      <w:r w:rsidRPr="00692060">
        <w:t xml:space="preserve">Schlegel, R.W. and A. J. Smit. 2018. </w:t>
      </w:r>
      <w:proofErr w:type="spellStart"/>
      <w:r w:rsidRPr="00692060">
        <w:t>heatwaveR</w:t>
      </w:r>
      <w:proofErr w:type="spellEnd"/>
      <w:r w:rsidRPr="00692060">
        <w:t>: A central algorithm for the detection of heatwaves and cold-spells. J. Open Source Software, 3(27), p.821.</w:t>
      </w:r>
    </w:p>
    <w:p w14:paraId="2A5F51C3" w14:textId="77777777" w:rsidR="00470B95" w:rsidRPr="00692060" w:rsidRDefault="00470B95" w:rsidP="00470B95">
      <w:pPr>
        <w:ind w:left="720" w:hanging="720"/>
      </w:pPr>
      <w:r w:rsidRPr="00692060">
        <w:lastRenderedPageBreak/>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in the eastern Bering Sea and adjacent waters based on tag-recapture data. U.S. Natl. Mar. Fish. Serv., Fish. Bull. 92:800-816.</w:t>
      </w:r>
    </w:p>
    <w:p w14:paraId="25D06382" w14:textId="77777777" w:rsidR="00470B95" w:rsidRPr="00692060" w:rsidRDefault="00470B95" w:rsidP="00470B95">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46863882" w14:textId="77777777" w:rsidR="00470B95" w:rsidRPr="00692060" w:rsidRDefault="00470B95" w:rsidP="00470B95">
      <w:pPr>
        <w:ind w:left="720" w:hanging="720"/>
      </w:pPr>
      <w:r w:rsidRPr="00692060">
        <w:t>Sigler, M. F., and H. H. Zenger. 1989. Assessment of Gulf of Alaska sablefish and other groundfish based on the domestic longline survey, 1987. NOAA Tech. Memo. NMFS F/NWC-169.</w:t>
      </w:r>
    </w:p>
    <w:p w14:paraId="2632BB9B" w14:textId="77777777" w:rsidR="00470B95" w:rsidRPr="00692060" w:rsidRDefault="00470B95" w:rsidP="00470B95">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0353DDC3" w14:textId="77777777" w:rsidR="00470B95" w:rsidRPr="00692060" w:rsidRDefault="00470B95" w:rsidP="00470B95">
      <w:pPr>
        <w:ind w:left="720" w:hanging="720"/>
      </w:pPr>
      <w:proofErr w:type="spellStart"/>
      <w:r w:rsidRPr="00692060">
        <w:t>Spalinger</w:t>
      </w:r>
      <w:proofErr w:type="spellEnd"/>
      <w:r w:rsidRPr="00692060">
        <w:t>, K.</w:t>
      </w:r>
      <w:del w:id="257" w:author="Katy Echave" w:date="2023-11-02T11:57:00Z">
        <w:r w:rsidRPr="00692060" w:rsidDel="00D502E7">
          <w:delText>.</w:delText>
        </w:r>
      </w:del>
      <w:r w:rsidRPr="00692060">
        <w:t xml:space="preserve"> 2006. Bottom trawl survey of crab and groundfish: Kodiak, Chignik, South Peninsula, and eastern Aleutian management districts, 2005. Alaska Department of Fish and Game, Division of Sport Fish, Research and Technical Services.</w:t>
      </w:r>
    </w:p>
    <w:p w14:paraId="436F3B03" w14:textId="77777777" w:rsidR="00470B95" w:rsidRPr="00692060" w:rsidRDefault="00470B95" w:rsidP="00470B95">
      <w:pPr>
        <w:ind w:left="720" w:hanging="720"/>
      </w:pPr>
      <w:r w:rsidRPr="00692060">
        <w:t>Spies, I., 2012. Landscape genetics reveals population subdivision in Bering Sea and Aleutian Islands Pacific cod. Transactions of the American Fisheries Society, 141(6), pp.1557-1573.</w:t>
      </w:r>
    </w:p>
    <w:p w14:paraId="1D37AC46" w14:textId="77777777" w:rsidR="00470B95" w:rsidRPr="00692060" w:rsidRDefault="00470B95" w:rsidP="00470B95">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W. Larson, and L. Hauser. 2021. Evidence for selection in spatially distinct patterns of a putative zona pellucida gene in Pacific cod, and implications for management. Ecology and Evolution, 11(23): 16661-16679.</w:t>
      </w:r>
    </w:p>
    <w:p w14:paraId="7BD8BD29" w14:textId="77777777" w:rsidR="00470B95" w:rsidRPr="00692060" w:rsidRDefault="00470B95" w:rsidP="00470B95">
      <w:pPr>
        <w:ind w:left="720" w:hanging="720"/>
      </w:pPr>
      <w:r w:rsidRPr="00692060">
        <w:t>Stark, J. W.</w:t>
      </w:r>
      <w:del w:id="258" w:author="Katy Echave" w:date="2023-11-02T11:57:00Z">
        <w:r w:rsidRPr="00692060" w:rsidDel="00D502E7">
          <w:delText>.</w:delText>
        </w:r>
      </w:del>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Gulf of Alaska and Bering Sea. Fish. Bull. 105:396–407.</w:t>
      </w:r>
    </w:p>
    <w:p w14:paraId="44DDD5E4" w14:textId="77777777" w:rsidR="00470B95" w:rsidRPr="00692060" w:rsidRDefault="00470B95" w:rsidP="00470B95">
      <w:pPr>
        <w:ind w:left="720" w:hanging="720"/>
      </w:pPr>
      <w:r w:rsidRPr="00692060">
        <w:t>Stauffer, G.</w:t>
      </w:r>
      <w:del w:id="259" w:author="Katy Echave" w:date="2023-11-02T11:57:00Z">
        <w:r w:rsidRPr="00692060" w:rsidDel="00D502E7">
          <w:delText>.</w:delText>
        </w:r>
      </w:del>
      <w:r w:rsidRPr="00692060">
        <w:t xml:space="preserve"> 2004. NOAA protocols for groundfish bottom trawl surveys of the Nation’s fishery resources. U.S. Dep. </w:t>
      </w:r>
      <w:proofErr w:type="spellStart"/>
      <w:r w:rsidRPr="00692060">
        <w:t>Commer</w:t>
      </w:r>
      <w:proofErr w:type="spellEnd"/>
      <w:r w:rsidRPr="00692060">
        <w:t xml:space="preserve">., NOAA Tech. Memo. NMFS-F/SPO-65, 205 p. </w:t>
      </w:r>
    </w:p>
    <w:p w14:paraId="0D635962" w14:textId="77777777" w:rsidR="00470B95" w:rsidRPr="00692060" w:rsidRDefault="00470B95" w:rsidP="00470B95">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2022. REMA: a consensus version of the random effects model for ABC apportionment and Tier 4/5 assessments. Plan Team Report, Joint Groundfish Plan Teams, North Pacific Fishery Management Council. 605 W 4th Ave, Suite 306 Anchorage, AK 99501. </w:t>
      </w:r>
    </w:p>
    <w:p w14:paraId="3768B801" w14:textId="77777777" w:rsidR="00470B95" w:rsidRPr="00692060" w:rsidRDefault="00470B95" w:rsidP="00470B95">
      <w:pPr>
        <w:ind w:left="720" w:hanging="720"/>
      </w:pPr>
      <w:r w:rsidRPr="00692060">
        <w:t xml:space="preserve">Thompson,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4767C911" w14:textId="77777777" w:rsidR="00470B95" w:rsidRPr="00692060" w:rsidRDefault="00470B95" w:rsidP="00470B95">
      <w:pPr>
        <w:ind w:left="720" w:hanging="720"/>
      </w:pPr>
      <w:proofErr w:type="spellStart"/>
      <w:r w:rsidRPr="00692060">
        <w:t>Torrejon</w:t>
      </w:r>
      <w:proofErr w:type="spellEnd"/>
      <w:r w:rsidRPr="00692060">
        <w:t>-Magallanes, J.</w:t>
      </w:r>
      <w:del w:id="260" w:author="Katy Echave" w:date="2023-11-02T11:57:00Z">
        <w:r w:rsidRPr="00692060" w:rsidDel="00D502E7">
          <w:delText>.</w:delText>
        </w:r>
      </w:del>
      <w:r w:rsidRPr="00692060">
        <w:t xml:space="preserve"> 2020. </w:t>
      </w:r>
      <w:proofErr w:type="spellStart"/>
      <w:r w:rsidRPr="00692060">
        <w:t>sizeMat</w:t>
      </w:r>
      <w:proofErr w:type="spellEnd"/>
      <w:r w:rsidRPr="00692060">
        <w:t>: Estimate Size at Sexual Maturity. R package version 1.1.2.</w:t>
      </w:r>
    </w:p>
    <w:p w14:paraId="73996EAF" w14:textId="77777777" w:rsidR="00470B95" w:rsidRPr="00692060" w:rsidRDefault="00470B95" w:rsidP="00470B95">
      <w:pPr>
        <w:ind w:left="720" w:hanging="720"/>
      </w:pPr>
      <w:r w:rsidRPr="00692060">
        <w:t xml:space="preserve">von </w:t>
      </w:r>
      <w:proofErr w:type="spellStart"/>
      <w:r w:rsidRPr="00692060">
        <w:t>Szalay</w:t>
      </w:r>
      <w:proofErr w:type="spellEnd"/>
      <w:r w:rsidRPr="00692060">
        <w:t>, P. G., and N. W. Raring. 2018. Data report: 2017 Gulf of Alaska bottom trawl survey. NOAA Tech. Mem NMFS-AFSC-374. 260 p.</w:t>
      </w:r>
    </w:p>
    <w:p w14:paraId="603823C9" w14:textId="77777777" w:rsidR="00470B95" w:rsidRPr="00692060" w:rsidRDefault="00470B95" w:rsidP="00470B95">
      <w:pPr>
        <w:ind w:left="720" w:hanging="720"/>
      </w:pPr>
      <w:proofErr w:type="spellStart"/>
      <w:r w:rsidRPr="00692060">
        <w:rPr>
          <w:color w:val="000000"/>
          <w:shd w:val="clear" w:color="auto" w:fill="FFFFFF"/>
        </w:rPr>
        <w:t>Vulstek</w:t>
      </w:r>
      <w:proofErr w:type="spellEnd"/>
      <w:r w:rsidRPr="00692060">
        <w:rPr>
          <w:color w:val="000000"/>
          <w:shd w:val="clear" w:color="auto" w:fill="FFFFFF"/>
        </w:rPr>
        <w:t xml:space="preserve">, S., Russell, J. R. 2023. Trends in survival of </w:t>
      </w:r>
      <w:proofErr w:type="spellStart"/>
      <w:r w:rsidRPr="00692060">
        <w:rPr>
          <w:color w:val="000000"/>
          <w:shd w:val="clear" w:color="auto" w:fill="FFFFFF"/>
        </w:rPr>
        <w:t>coho</w:t>
      </w:r>
      <w:proofErr w:type="spellEnd"/>
      <w:r w:rsidRPr="00692060">
        <w:rPr>
          <w:color w:val="000000"/>
          <w:shd w:val="clear" w:color="auto" w:fill="FFFFFF"/>
        </w:rPr>
        <w:t>, sockeye, and pink salmon from Auke Creek, Southeast Alaska. In Ferriss, B., 2023. Ecosystem Status Report 2023: Gulf of Alaska, Stock Assessment and Fishery Evaluation Report, North Pacific Fishery Management Council, 1007 West Third, Suite 400, Anchorage, Alaska 99501.</w:t>
      </w:r>
    </w:p>
    <w:p w14:paraId="64C1CBBB" w14:textId="77777777" w:rsidR="00470B95" w:rsidRPr="00692060" w:rsidRDefault="00470B95" w:rsidP="00470B95">
      <w:pPr>
        <w:ind w:left="720" w:hanging="720"/>
      </w:pPr>
      <w:r w:rsidRPr="00692060">
        <w:lastRenderedPageBreak/>
        <w:t>Walters, C.</w:t>
      </w:r>
      <w:del w:id="261" w:author="Katy Echave" w:date="2023-11-02T11:58:00Z">
        <w:r w:rsidRPr="00692060" w:rsidDel="00D502E7">
          <w:delText>.</w:delText>
        </w:r>
      </w:del>
      <w:r w:rsidRPr="00692060">
        <w:t xml:space="preserve"> 2003. Folly and fantasy in the analysis of spatial catch rate data. Canadian Journal of Fisheries and Aquatic Sciences, 60(12), pp.1433-1436.</w:t>
      </w:r>
    </w:p>
    <w:p w14:paraId="79B1AC7B" w14:textId="77777777" w:rsidR="00470B95" w:rsidRPr="00692060" w:rsidRDefault="00470B95" w:rsidP="00470B95">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Partlow,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North Pacific Ocean over 6 millennia. Quaternary Research, pp.1-21.</w:t>
      </w:r>
    </w:p>
    <w:p w14:paraId="3032EBF0" w14:textId="77777777" w:rsidR="00470B95" w:rsidRPr="00692060" w:rsidRDefault="00470B95" w:rsidP="00470B95">
      <w:pPr>
        <w:ind w:left="720" w:hanging="720"/>
      </w:pPr>
      <w:r w:rsidRPr="00692060">
        <w:rPr>
          <w:color w:val="000000"/>
          <w:shd w:val="clear" w:color="auto" w:fill="00FF00"/>
        </w:rPr>
        <w:t>Whelan</w:t>
      </w:r>
      <w:r w:rsidRPr="00692060">
        <w:rPr>
          <w:color w:val="000000"/>
        </w:rPr>
        <w:t xml:space="preserve">, S., Hatch, S.A., </w:t>
      </w:r>
      <w:proofErr w:type="spellStart"/>
      <w:r w:rsidRPr="00692060">
        <w:rPr>
          <w:color w:val="000000"/>
        </w:rPr>
        <w:t>Arimitsu</w:t>
      </w:r>
      <w:proofErr w:type="spellEnd"/>
      <w:r w:rsidRPr="00692060">
        <w:rPr>
          <w:color w:val="000000"/>
        </w:rPr>
        <w:t>, M., and Piatt, J.F. 2023. Seabird breeding performance on Middleton Island. In Ferriss, B., 2023. Ecosystem Status Report 2023: Gulf of Alaska, Stock Assessment and Fishery Evaluation Report, North Pacific Fishery Management Council, 1007 West Third, Suite 400, Anchorage, Alaska 99501.</w:t>
      </w:r>
    </w:p>
    <w:p w14:paraId="2C921667" w14:textId="77777777" w:rsidR="00470B95" w:rsidRPr="00692060" w:rsidRDefault="00470B95" w:rsidP="00470B95">
      <w:pPr>
        <w:ind w:left="720" w:hanging="720"/>
        <w:rPr>
          <w:color w:val="000000"/>
        </w:rPr>
      </w:pPr>
      <w:r w:rsidRPr="00692060">
        <w:rPr>
          <w:color w:val="000000"/>
          <w:shd w:val="clear" w:color="auto" w:fill="00FF00"/>
        </w:rPr>
        <w:t>Whitehouse,</w:t>
      </w:r>
      <w:r w:rsidRPr="00692060">
        <w:rPr>
          <w:color w:val="000000"/>
        </w:rPr>
        <w:t xml:space="preserve"> G.A. 2023. Forage guild biomass – Gulf of Alaska. In Ferriss, B., 2023. Ecosystem Status Report 2023: Gulf of Alaska, Stock Assessment and Fishery Evaluation Report, North Pacific Fishery Management Council, 1007 West Third, Suite 400, Anchorage, Alaska 99501.</w:t>
      </w:r>
    </w:p>
    <w:p w14:paraId="7B723A71" w14:textId="77777777" w:rsidR="00470B95" w:rsidRPr="00692060" w:rsidRDefault="00470B95" w:rsidP="00470B95">
      <w:pPr>
        <w:ind w:left="720" w:hanging="720"/>
        <w:rPr>
          <w:color w:val="000000"/>
        </w:rPr>
      </w:pPr>
      <w:r w:rsidRPr="00692060">
        <w:rPr>
          <w:color w:val="000000"/>
          <w:shd w:val="clear" w:color="auto" w:fill="00FF00"/>
        </w:rPr>
        <w:t>Worton,</w:t>
      </w:r>
      <w:r w:rsidRPr="00692060">
        <w:rPr>
          <w:color w:val="000000"/>
        </w:rPr>
        <w:t xml:space="preserve"> C. 2023. ADF&amp;G Gulf of Alaska Trawl Survey.</w:t>
      </w:r>
      <w:r w:rsidRPr="00692060">
        <w:rPr>
          <w:b/>
          <w:bCs/>
          <w:color w:val="000000"/>
        </w:rPr>
        <w:t xml:space="preserve"> </w:t>
      </w:r>
      <w:r w:rsidRPr="00692060">
        <w:rPr>
          <w:color w:val="000000"/>
        </w:rPr>
        <w:t>In Ferriss, B., 2023. Ecosystem Status Report 2023: Gulf of Alaska, Stock Assessment and Fishery Evaluation Report, North Pacific Fishery Management Council, 1007 West Third, Suite 400, Anchorage, Alaska 99501.</w:t>
      </w:r>
    </w:p>
    <w:p w14:paraId="6838F6C3" w14:textId="77777777" w:rsidR="00470B95" w:rsidRPr="00692060" w:rsidRDefault="00470B95" w:rsidP="00470B95">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A. B. Hollowed, W. A. </w:t>
      </w:r>
      <w:proofErr w:type="spellStart"/>
      <w:r w:rsidRPr="00692060">
        <w:t>Palsson</w:t>
      </w:r>
      <w:proofErr w:type="spellEnd"/>
      <w:r w:rsidRPr="00692060">
        <w:t xml:space="preserve">, N. A. Bond, and S. J. </w:t>
      </w:r>
      <w:proofErr w:type="spellStart"/>
      <w:r w:rsidRPr="00692060">
        <w:t>Barbeaux</w:t>
      </w:r>
      <w:proofErr w:type="spellEnd"/>
      <w:r w:rsidRPr="00692060">
        <w:t>. 2019. How “The Blob” affected groundfish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6009F844" w:rsidR="00390C71" w:rsidRPr="00692060" w:rsidRDefault="00390C71" w:rsidP="00692060">
      <w:r w:rsidRPr="00692060">
        <w:br w:type="page"/>
      </w:r>
      <w:r w:rsidRPr="00692060">
        <w:lastRenderedPageBreak/>
        <w:t xml:space="preserve">Table 2.3. History of GOA Pacific cod allocations by regulatory area (in percent) for 1991-2024. See </w:t>
      </w:r>
      <w:proofErr w:type="spellStart"/>
      <w:r w:rsidRPr="00692060">
        <w:t>Barbeaux</w:t>
      </w:r>
      <w:proofErr w:type="spellEnd"/>
      <w:r w:rsidRPr="00692060">
        <w:t xml:space="preserve"> </w:t>
      </w:r>
      <w:r w:rsidRPr="00D502E7">
        <w:rPr>
          <w:i/>
          <w:rPrChange w:id="262" w:author="Katy Echave" w:date="2023-11-02T11:58:00Z">
            <w:rPr/>
          </w:rPrChange>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77777777" w:rsidR="00390C71" w:rsidRPr="00692060" w:rsidRDefault="00390C71" w:rsidP="00390C71">
      <w:pPr>
        <w:pStyle w:val="Heading5"/>
      </w:pPr>
      <w:r w:rsidRPr="00692060">
        <w:lastRenderedPageBreak/>
        <w:t xml:space="preserve">Table 2.4. Estimated retained and discarded </w:t>
      </w:r>
      <w:commentRangeStart w:id="263"/>
      <w:r w:rsidRPr="00692060">
        <w:t>GOA</w:t>
      </w:r>
      <w:commentRangeEnd w:id="263"/>
      <w:r w:rsidR="00D502E7">
        <w:rPr>
          <w:rStyle w:val="CommentReference"/>
        </w:rPr>
        <w:commentReference w:id="263"/>
      </w:r>
      <w:r w:rsidRPr="00692060">
        <w:t xml:space="preserve"> Pacific cod (as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Table 2.5. Weight of groundfish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walleye pollock</w:t>
            </w:r>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arrowtooth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shortraker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692060"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692060" w:rsidRDefault="00390C71" w:rsidP="00E03267">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2019</w:t>
            </w:r>
          </w:p>
        </w:tc>
      </w:tr>
      <w:tr w:rsidR="00390C71" w:rsidRPr="00692060"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692060" w:rsidRDefault="00390C71" w:rsidP="00E03267">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A09F549" w14:textId="77777777" w:rsidTr="00E03267">
        <w:trPr>
          <w:trHeight w:val="300"/>
          <w:jc w:val="center"/>
        </w:trPr>
        <w:tc>
          <w:tcPr>
            <w:tcW w:w="0" w:type="auto"/>
            <w:shd w:val="clear" w:color="auto" w:fill="auto"/>
            <w:vAlign w:val="bottom"/>
            <w:hideMark/>
          </w:tcPr>
          <w:p w14:paraId="2DEC06D2" w14:textId="77777777" w:rsidR="00390C71" w:rsidRPr="00692060" w:rsidRDefault="00390C71" w:rsidP="00E03267">
            <w:pPr>
              <w:spacing w:after="0"/>
              <w:rPr>
                <w:i/>
                <w:color w:val="000000"/>
                <w:sz w:val="20"/>
                <w:szCs w:val="20"/>
              </w:rPr>
            </w:pPr>
            <w:r w:rsidRPr="00692060">
              <w:rPr>
                <w:color w:val="000000"/>
                <w:sz w:val="20"/>
                <w:szCs w:val="20"/>
              </w:rPr>
              <w:t>Birds - Gull</w:t>
            </w:r>
          </w:p>
        </w:tc>
        <w:tc>
          <w:tcPr>
            <w:tcW w:w="0" w:type="auto"/>
            <w:shd w:val="clear" w:color="auto" w:fill="auto"/>
            <w:noWrap/>
            <w:vAlign w:val="bottom"/>
            <w:hideMark/>
          </w:tcPr>
          <w:p w14:paraId="52CE82C0"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692060" w:rsidRDefault="00390C71" w:rsidP="00E03267">
            <w:pPr>
              <w:spacing w:after="0"/>
              <w:jc w:val="center"/>
              <w:rPr>
                <w:i/>
                <w:color w:val="000000"/>
                <w:sz w:val="20"/>
                <w:szCs w:val="20"/>
              </w:rPr>
            </w:pPr>
            <w:r w:rsidRPr="00692060">
              <w:rPr>
                <w:color w:val="000000"/>
                <w:sz w:val="20"/>
                <w:szCs w:val="20"/>
              </w:rPr>
              <w:t>36</w:t>
            </w:r>
          </w:p>
        </w:tc>
        <w:tc>
          <w:tcPr>
            <w:tcW w:w="0" w:type="auto"/>
            <w:shd w:val="clear" w:color="auto" w:fill="auto"/>
            <w:noWrap/>
            <w:vAlign w:val="bottom"/>
            <w:hideMark/>
          </w:tcPr>
          <w:p w14:paraId="1FCEFDF6" w14:textId="77777777" w:rsidR="00390C71" w:rsidRPr="00692060" w:rsidRDefault="00390C71" w:rsidP="00E03267">
            <w:pPr>
              <w:spacing w:after="0"/>
              <w:jc w:val="center"/>
              <w:rPr>
                <w:i/>
                <w:color w:val="000000"/>
                <w:sz w:val="20"/>
                <w:szCs w:val="20"/>
              </w:rPr>
            </w:pPr>
            <w:r w:rsidRPr="00692060">
              <w:rPr>
                <w:color w:val="000000"/>
                <w:sz w:val="20"/>
                <w:szCs w:val="20"/>
              </w:rPr>
              <w:t>8</w:t>
            </w:r>
          </w:p>
        </w:tc>
        <w:tc>
          <w:tcPr>
            <w:tcW w:w="0" w:type="auto"/>
            <w:shd w:val="clear" w:color="auto" w:fill="auto"/>
            <w:noWrap/>
            <w:vAlign w:val="bottom"/>
            <w:hideMark/>
          </w:tcPr>
          <w:p w14:paraId="62F17B57"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692060" w:rsidRDefault="00390C71" w:rsidP="00E03267">
            <w:pPr>
              <w:spacing w:after="0"/>
              <w:jc w:val="center"/>
              <w:rPr>
                <w:i/>
                <w:color w:val="000000"/>
                <w:sz w:val="20"/>
                <w:szCs w:val="20"/>
              </w:rPr>
            </w:pPr>
            <w:r w:rsidRPr="00692060">
              <w:rPr>
                <w:color w:val="000000"/>
                <w:sz w:val="20"/>
                <w:szCs w:val="20"/>
              </w:rPr>
              <w:t>23</w:t>
            </w:r>
          </w:p>
        </w:tc>
      </w:tr>
      <w:tr w:rsidR="00390C71" w:rsidRPr="00692060" w14:paraId="686BAD0E" w14:textId="77777777" w:rsidTr="00E03267">
        <w:trPr>
          <w:trHeight w:val="300"/>
          <w:jc w:val="center"/>
        </w:trPr>
        <w:tc>
          <w:tcPr>
            <w:tcW w:w="0" w:type="auto"/>
            <w:shd w:val="clear" w:color="auto" w:fill="auto"/>
            <w:vAlign w:val="bottom"/>
            <w:hideMark/>
          </w:tcPr>
          <w:p w14:paraId="3B13A0E0" w14:textId="77777777" w:rsidR="00390C71" w:rsidRPr="00692060" w:rsidRDefault="00390C71" w:rsidP="00E03267">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1D319C1B" w14:textId="77777777" w:rsidR="00390C71" w:rsidRPr="00692060" w:rsidRDefault="00390C71" w:rsidP="00E03267">
            <w:pPr>
              <w:spacing w:after="0"/>
              <w:jc w:val="center"/>
              <w:rPr>
                <w:color w:val="000000"/>
                <w:sz w:val="20"/>
                <w:szCs w:val="20"/>
              </w:rPr>
            </w:pPr>
            <w:r w:rsidRPr="00692060">
              <w:rPr>
                <w:color w:val="000000"/>
                <w:sz w:val="20"/>
                <w:szCs w:val="20"/>
              </w:rPr>
              <w:t>225</w:t>
            </w:r>
          </w:p>
        </w:tc>
        <w:tc>
          <w:tcPr>
            <w:tcW w:w="0" w:type="auto"/>
            <w:shd w:val="clear" w:color="auto" w:fill="auto"/>
            <w:vAlign w:val="bottom"/>
            <w:hideMark/>
          </w:tcPr>
          <w:p w14:paraId="133E7195"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5D98165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692060" w:rsidRDefault="00390C71" w:rsidP="00E03267">
            <w:pPr>
              <w:spacing w:after="0"/>
              <w:jc w:val="center"/>
              <w:rPr>
                <w:color w:val="000000"/>
                <w:sz w:val="20"/>
                <w:szCs w:val="20"/>
              </w:rPr>
            </w:pPr>
          </w:p>
        </w:tc>
      </w:tr>
      <w:tr w:rsidR="00390C71" w:rsidRPr="00692060" w14:paraId="4044CB4B" w14:textId="77777777" w:rsidTr="00E03267">
        <w:trPr>
          <w:trHeight w:val="300"/>
          <w:jc w:val="center"/>
        </w:trPr>
        <w:tc>
          <w:tcPr>
            <w:tcW w:w="0" w:type="auto"/>
            <w:shd w:val="clear" w:color="auto" w:fill="auto"/>
            <w:vAlign w:val="bottom"/>
            <w:hideMark/>
          </w:tcPr>
          <w:p w14:paraId="05DAEF4C" w14:textId="77777777" w:rsidR="00390C71" w:rsidRPr="00692060" w:rsidRDefault="00390C71" w:rsidP="00E03267">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77777777" w:rsidR="00390C71" w:rsidRPr="00692060" w:rsidRDefault="00390C71" w:rsidP="00E03267">
            <w:pPr>
              <w:spacing w:after="0"/>
              <w:jc w:val="center"/>
              <w:rPr>
                <w:color w:val="000000"/>
                <w:sz w:val="20"/>
                <w:szCs w:val="20"/>
              </w:rPr>
            </w:pPr>
            <w:r w:rsidRPr="00692060">
              <w:rPr>
                <w:color w:val="000000"/>
                <w:sz w:val="20"/>
                <w:szCs w:val="20"/>
              </w:rPr>
              <w:t>10</w:t>
            </w:r>
          </w:p>
        </w:tc>
        <w:tc>
          <w:tcPr>
            <w:tcW w:w="0" w:type="auto"/>
            <w:shd w:val="clear" w:color="auto" w:fill="auto"/>
            <w:vAlign w:val="bottom"/>
            <w:hideMark/>
          </w:tcPr>
          <w:p w14:paraId="0FD2DF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692060" w:rsidRDefault="00390C71" w:rsidP="00E03267">
            <w:pPr>
              <w:spacing w:after="0"/>
              <w:jc w:val="center"/>
              <w:rPr>
                <w:color w:val="000000"/>
                <w:sz w:val="20"/>
                <w:szCs w:val="20"/>
              </w:rPr>
            </w:pPr>
            <w:r w:rsidRPr="00692060">
              <w:rPr>
                <w:color w:val="000000"/>
                <w:sz w:val="20"/>
                <w:szCs w:val="20"/>
              </w:rPr>
              <w:t>9</w:t>
            </w:r>
          </w:p>
        </w:tc>
        <w:tc>
          <w:tcPr>
            <w:tcW w:w="0" w:type="auto"/>
            <w:shd w:val="clear" w:color="auto" w:fill="auto"/>
            <w:vAlign w:val="bottom"/>
            <w:hideMark/>
          </w:tcPr>
          <w:p w14:paraId="54AE3C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692060" w:rsidRDefault="00390C71" w:rsidP="00E03267">
            <w:pPr>
              <w:spacing w:after="0"/>
              <w:jc w:val="center"/>
              <w:rPr>
                <w:color w:val="000000"/>
                <w:sz w:val="20"/>
                <w:szCs w:val="20"/>
              </w:rPr>
            </w:pPr>
          </w:p>
        </w:tc>
      </w:tr>
      <w:tr w:rsidR="00390C71" w:rsidRPr="00692060" w14:paraId="3ECFA1D9" w14:textId="77777777" w:rsidTr="00E03267">
        <w:trPr>
          <w:trHeight w:val="300"/>
          <w:jc w:val="center"/>
        </w:trPr>
        <w:tc>
          <w:tcPr>
            <w:tcW w:w="0" w:type="auto"/>
            <w:shd w:val="clear" w:color="auto" w:fill="auto"/>
            <w:vAlign w:val="bottom"/>
            <w:hideMark/>
          </w:tcPr>
          <w:p w14:paraId="2A37DE8E" w14:textId="77777777" w:rsidR="00390C71" w:rsidRPr="00692060" w:rsidRDefault="00390C71" w:rsidP="00E03267">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692060" w:rsidRDefault="00390C71" w:rsidP="00E03267">
            <w:pPr>
              <w:spacing w:after="0"/>
              <w:jc w:val="center"/>
              <w:rPr>
                <w:color w:val="000000"/>
                <w:sz w:val="20"/>
                <w:szCs w:val="20"/>
              </w:rPr>
            </w:pPr>
            <w:r w:rsidRPr="00692060">
              <w:rPr>
                <w:color w:val="000000"/>
                <w:sz w:val="20"/>
                <w:szCs w:val="20"/>
              </w:rPr>
              <w:t>11</w:t>
            </w:r>
          </w:p>
        </w:tc>
        <w:tc>
          <w:tcPr>
            <w:tcW w:w="0" w:type="auto"/>
            <w:shd w:val="clear" w:color="auto" w:fill="auto"/>
            <w:vAlign w:val="bottom"/>
            <w:hideMark/>
          </w:tcPr>
          <w:p w14:paraId="395700F1"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692060" w:rsidRDefault="00390C71" w:rsidP="00E03267">
            <w:pPr>
              <w:spacing w:after="0"/>
              <w:jc w:val="center"/>
              <w:rPr>
                <w:color w:val="000000"/>
                <w:sz w:val="20"/>
                <w:szCs w:val="20"/>
              </w:rPr>
            </w:pPr>
          </w:p>
        </w:tc>
      </w:tr>
      <w:tr w:rsidR="00390C71" w:rsidRPr="00692060" w14:paraId="7A98024E" w14:textId="77777777" w:rsidTr="00E03267">
        <w:trPr>
          <w:trHeight w:val="300"/>
          <w:jc w:val="center"/>
        </w:trPr>
        <w:tc>
          <w:tcPr>
            <w:tcW w:w="0" w:type="auto"/>
            <w:shd w:val="clear" w:color="auto" w:fill="auto"/>
            <w:vAlign w:val="bottom"/>
            <w:hideMark/>
          </w:tcPr>
          <w:p w14:paraId="3E80DB86" w14:textId="77777777" w:rsidR="00390C71" w:rsidRPr="00692060" w:rsidRDefault="00390C71" w:rsidP="00E03267">
            <w:pPr>
              <w:spacing w:after="0"/>
              <w:rPr>
                <w:color w:val="000000"/>
                <w:sz w:val="20"/>
                <w:szCs w:val="20"/>
              </w:rPr>
            </w:pPr>
            <w:r w:rsidRPr="00692060">
              <w:rPr>
                <w:color w:val="000000"/>
                <w:sz w:val="20"/>
                <w:szCs w:val="20"/>
              </w:rPr>
              <w:t>Bivalves</w:t>
            </w:r>
          </w:p>
        </w:tc>
        <w:tc>
          <w:tcPr>
            <w:tcW w:w="0" w:type="auto"/>
            <w:shd w:val="clear" w:color="auto" w:fill="auto"/>
            <w:vAlign w:val="bottom"/>
            <w:hideMark/>
          </w:tcPr>
          <w:p w14:paraId="70727E6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7368A76F"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shd w:val="clear" w:color="auto" w:fill="auto"/>
            <w:vAlign w:val="bottom"/>
            <w:hideMark/>
          </w:tcPr>
          <w:p w14:paraId="10EC4224"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52B2197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1AD2FC1" w14:textId="77777777" w:rsidTr="00E03267">
        <w:trPr>
          <w:trHeight w:val="300"/>
          <w:jc w:val="center"/>
        </w:trPr>
        <w:tc>
          <w:tcPr>
            <w:tcW w:w="0" w:type="auto"/>
            <w:shd w:val="clear" w:color="auto" w:fill="auto"/>
            <w:vAlign w:val="bottom"/>
            <w:hideMark/>
          </w:tcPr>
          <w:p w14:paraId="349D5B07" w14:textId="77777777" w:rsidR="00390C71" w:rsidRPr="00692060" w:rsidRDefault="00390C71" w:rsidP="00E03267">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611B75DB"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7585465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692060" w:rsidRDefault="00390C71" w:rsidP="00E03267">
            <w:pPr>
              <w:spacing w:after="0"/>
              <w:jc w:val="center"/>
              <w:rPr>
                <w:color w:val="000000"/>
                <w:sz w:val="20"/>
                <w:szCs w:val="20"/>
              </w:rPr>
            </w:pPr>
          </w:p>
        </w:tc>
      </w:tr>
      <w:tr w:rsidR="00390C71" w:rsidRPr="00692060" w14:paraId="34E0BC73" w14:textId="77777777" w:rsidTr="00E03267">
        <w:trPr>
          <w:trHeight w:val="300"/>
          <w:jc w:val="center"/>
        </w:trPr>
        <w:tc>
          <w:tcPr>
            <w:tcW w:w="0" w:type="auto"/>
            <w:shd w:val="clear" w:color="auto" w:fill="auto"/>
            <w:vAlign w:val="bottom"/>
            <w:hideMark/>
          </w:tcPr>
          <w:p w14:paraId="6C0DADA4" w14:textId="77777777" w:rsidR="00390C71" w:rsidRPr="00692060" w:rsidRDefault="00390C71" w:rsidP="00E03267">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bottom"/>
            <w:hideMark/>
          </w:tcPr>
          <w:p w14:paraId="63CB6510" w14:textId="77777777" w:rsidR="00390C71" w:rsidRPr="00692060" w:rsidRDefault="00390C71" w:rsidP="00E03267">
            <w:pPr>
              <w:spacing w:after="0"/>
              <w:jc w:val="center"/>
              <w:rPr>
                <w:color w:val="000000"/>
                <w:sz w:val="20"/>
                <w:szCs w:val="20"/>
              </w:rPr>
            </w:pPr>
            <w:r w:rsidRPr="00692060">
              <w:rPr>
                <w:color w:val="000000"/>
                <w:sz w:val="20"/>
                <w:szCs w:val="20"/>
              </w:rPr>
              <w:t>0.54</w:t>
            </w:r>
          </w:p>
        </w:tc>
        <w:tc>
          <w:tcPr>
            <w:tcW w:w="0" w:type="auto"/>
            <w:shd w:val="clear" w:color="auto" w:fill="auto"/>
            <w:vAlign w:val="bottom"/>
            <w:hideMark/>
          </w:tcPr>
          <w:p w14:paraId="0CF10ABB"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6355B56"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7FDBCF3" w14:textId="77777777" w:rsidR="00390C71" w:rsidRPr="00692060" w:rsidRDefault="00390C71" w:rsidP="00E03267">
            <w:pPr>
              <w:spacing w:after="0"/>
              <w:jc w:val="center"/>
              <w:rPr>
                <w:color w:val="000000"/>
                <w:sz w:val="20"/>
                <w:szCs w:val="20"/>
              </w:rPr>
            </w:pPr>
            <w:r w:rsidRPr="00692060">
              <w:rPr>
                <w:color w:val="000000"/>
                <w:sz w:val="20"/>
                <w:szCs w:val="20"/>
              </w:rPr>
              <w:t>0.18</w:t>
            </w:r>
          </w:p>
        </w:tc>
        <w:tc>
          <w:tcPr>
            <w:tcW w:w="0" w:type="auto"/>
            <w:shd w:val="clear" w:color="auto" w:fill="auto"/>
            <w:vAlign w:val="bottom"/>
            <w:hideMark/>
          </w:tcPr>
          <w:p w14:paraId="7C466D6C" w14:textId="77777777" w:rsidR="00390C71" w:rsidRPr="00692060" w:rsidRDefault="00390C71" w:rsidP="00E03267">
            <w:pPr>
              <w:spacing w:after="0"/>
              <w:jc w:val="center"/>
              <w:rPr>
                <w:color w:val="000000"/>
                <w:sz w:val="20"/>
                <w:szCs w:val="20"/>
              </w:rPr>
            </w:pPr>
            <w:r w:rsidRPr="00692060">
              <w:rPr>
                <w:color w:val="000000"/>
                <w:sz w:val="20"/>
                <w:szCs w:val="20"/>
              </w:rPr>
              <w:t>1.55</w:t>
            </w:r>
          </w:p>
        </w:tc>
      </w:tr>
      <w:tr w:rsidR="00390C71" w:rsidRPr="00692060" w14:paraId="4783DB0D" w14:textId="77777777" w:rsidTr="00E03267">
        <w:trPr>
          <w:trHeight w:val="300"/>
          <w:jc w:val="center"/>
        </w:trPr>
        <w:tc>
          <w:tcPr>
            <w:tcW w:w="0" w:type="auto"/>
            <w:shd w:val="clear" w:color="auto" w:fill="auto"/>
            <w:vAlign w:val="bottom"/>
            <w:hideMark/>
          </w:tcPr>
          <w:p w14:paraId="2CAA5721" w14:textId="77777777" w:rsidR="00390C71" w:rsidRPr="00692060" w:rsidRDefault="00390C71" w:rsidP="00E03267">
            <w:pPr>
              <w:spacing w:after="0"/>
              <w:rPr>
                <w:color w:val="000000"/>
                <w:sz w:val="20"/>
                <w:szCs w:val="20"/>
              </w:rPr>
            </w:pPr>
            <w:r w:rsidRPr="00692060">
              <w:rPr>
                <w:color w:val="000000"/>
                <w:sz w:val="20"/>
                <w:szCs w:val="20"/>
              </w:rPr>
              <w:t>Eelpouts</w:t>
            </w:r>
          </w:p>
        </w:tc>
        <w:tc>
          <w:tcPr>
            <w:tcW w:w="0" w:type="auto"/>
            <w:shd w:val="clear" w:color="auto" w:fill="auto"/>
            <w:vAlign w:val="bottom"/>
            <w:hideMark/>
          </w:tcPr>
          <w:p w14:paraId="1DDD4E2E"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142B74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692060" w:rsidRDefault="00390C71" w:rsidP="00E03267">
            <w:pPr>
              <w:spacing w:after="0"/>
              <w:jc w:val="center"/>
              <w:rPr>
                <w:color w:val="000000"/>
                <w:sz w:val="20"/>
                <w:szCs w:val="20"/>
              </w:rPr>
            </w:pPr>
            <w:r w:rsidRPr="00692060">
              <w:rPr>
                <w:color w:val="000000"/>
                <w:sz w:val="20"/>
                <w:szCs w:val="20"/>
              </w:rPr>
              <w:t>0.19</w:t>
            </w:r>
          </w:p>
        </w:tc>
      </w:tr>
      <w:tr w:rsidR="00390C71" w:rsidRPr="00692060" w14:paraId="3FA1C2CE" w14:textId="77777777" w:rsidTr="00E03267">
        <w:trPr>
          <w:trHeight w:val="300"/>
          <w:jc w:val="center"/>
        </w:trPr>
        <w:tc>
          <w:tcPr>
            <w:tcW w:w="0" w:type="auto"/>
            <w:shd w:val="clear" w:color="auto" w:fill="auto"/>
            <w:vAlign w:val="bottom"/>
            <w:hideMark/>
          </w:tcPr>
          <w:p w14:paraId="28776022" w14:textId="77777777" w:rsidR="00390C71" w:rsidRPr="00692060" w:rsidRDefault="00390C71" w:rsidP="00E03267">
            <w:pPr>
              <w:spacing w:after="0"/>
              <w:rPr>
                <w:color w:val="000000"/>
                <w:sz w:val="20"/>
                <w:szCs w:val="20"/>
              </w:rPr>
            </w:pPr>
            <w:r w:rsidRPr="00692060">
              <w:rPr>
                <w:color w:val="000000"/>
                <w:sz w:val="20"/>
                <w:szCs w:val="20"/>
              </w:rPr>
              <w:t>Giant Grenadier</w:t>
            </w:r>
          </w:p>
        </w:tc>
        <w:tc>
          <w:tcPr>
            <w:tcW w:w="0" w:type="auto"/>
            <w:shd w:val="clear" w:color="auto" w:fill="auto"/>
            <w:vAlign w:val="bottom"/>
            <w:hideMark/>
          </w:tcPr>
          <w:p w14:paraId="06AFCD1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692060" w:rsidRDefault="00390C71" w:rsidP="00E03267">
            <w:pPr>
              <w:spacing w:after="0"/>
              <w:jc w:val="center"/>
              <w:rPr>
                <w:color w:val="000000"/>
                <w:sz w:val="20"/>
                <w:szCs w:val="20"/>
              </w:rPr>
            </w:pPr>
            <w:r w:rsidRPr="00692060">
              <w:rPr>
                <w:color w:val="000000"/>
                <w:sz w:val="20"/>
                <w:szCs w:val="20"/>
              </w:rPr>
              <w:t>48.09</w:t>
            </w:r>
          </w:p>
        </w:tc>
        <w:tc>
          <w:tcPr>
            <w:tcW w:w="0" w:type="auto"/>
            <w:shd w:val="clear" w:color="auto" w:fill="auto"/>
            <w:vAlign w:val="bottom"/>
            <w:hideMark/>
          </w:tcPr>
          <w:p w14:paraId="60E9A1C8" w14:textId="77777777" w:rsidR="00390C71" w:rsidRPr="00692060" w:rsidRDefault="00390C71" w:rsidP="00E03267">
            <w:pPr>
              <w:spacing w:after="0"/>
              <w:jc w:val="center"/>
              <w:rPr>
                <w:color w:val="000000"/>
                <w:sz w:val="20"/>
                <w:szCs w:val="20"/>
              </w:rPr>
            </w:pPr>
            <w:r w:rsidRPr="00692060">
              <w:rPr>
                <w:color w:val="000000"/>
                <w:sz w:val="20"/>
                <w:szCs w:val="20"/>
              </w:rPr>
              <w:t>79.55</w:t>
            </w:r>
          </w:p>
        </w:tc>
        <w:tc>
          <w:tcPr>
            <w:tcW w:w="0" w:type="auto"/>
            <w:shd w:val="clear" w:color="auto" w:fill="auto"/>
            <w:vAlign w:val="bottom"/>
            <w:hideMark/>
          </w:tcPr>
          <w:p w14:paraId="7DF050C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692060" w:rsidRDefault="00390C71" w:rsidP="00E03267">
            <w:pPr>
              <w:spacing w:after="0"/>
              <w:jc w:val="center"/>
              <w:rPr>
                <w:color w:val="000000"/>
                <w:sz w:val="20"/>
                <w:szCs w:val="20"/>
              </w:rPr>
            </w:pPr>
            <w:r w:rsidRPr="00692060">
              <w:rPr>
                <w:color w:val="000000"/>
                <w:sz w:val="20"/>
                <w:szCs w:val="20"/>
              </w:rPr>
              <w:t>0.12</w:t>
            </w:r>
          </w:p>
        </w:tc>
      </w:tr>
      <w:tr w:rsidR="00390C71" w:rsidRPr="00692060" w14:paraId="590B8E6F" w14:textId="77777777" w:rsidTr="00E03267">
        <w:trPr>
          <w:trHeight w:val="300"/>
          <w:jc w:val="center"/>
        </w:trPr>
        <w:tc>
          <w:tcPr>
            <w:tcW w:w="0" w:type="auto"/>
            <w:shd w:val="clear" w:color="auto" w:fill="auto"/>
            <w:vAlign w:val="bottom"/>
            <w:hideMark/>
          </w:tcPr>
          <w:p w14:paraId="3BBB3466" w14:textId="77777777" w:rsidR="00390C71" w:rsidRPr="00692060" w:rsidRDefault="00390C71" w:rsidP="00E03267">
            <w:pPr>
              <w:spacing w:after="0"/>
              <w:rPr>
                <w:color w:val="000000"/>
                <w:sz w:val="20"/>
                <w:szCs w:val="20"/>
              </w:rPr>
            </w:pPr>
            <w:r w:rsidRPr="00692060">
              <w:rPr>
                <w:color w:val="000000"/>
                <w:sz w:val="20"/>
                <w:szCs w:val="20"/>
              </w:rPr>
              <w:t>Greenlings</w:t>
            </w:r>
          </w:p>
        </w:tc>
        <w:tc>
          <w:tcPr>
            <w:tcW w:w="0" w:type="auto"/>
            <w:shd w:val="clear" w:color="auto" w:fill="auto"/>
            <w:vAlign w:val="bottom"/>
            <w:hideMark/>
          </w:tcPr>
          <w:p w14:paraId="17D605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89F9332" w14:textId="77777777" w:rsidR="00390C71" w:rsidRPr="00692060" w:rsidRDefault="00390C71" w:rsidP="00E03267">
            <w:pPr>
              <w:spacing w:after="0"/>
              <w:jc w:val="center"/>
              <w:rPr>
                <w:color w:val="000000"/>
                <w:sz w:val="20"/>
                <w:szCs w:val="20"/>
              </w:rPr>
            </w:pPr>
            <w:r w:rsidRPr="00692060">
              <w:rPr>
                <w:color w:val="000000"/>
                <w:sz w:val="20"/>
                <w:szCs w:val="20"/>
              </w:rPr>
              <w:t>0.29</w:t>
            </w:r>
          </w:p>
        </w:tc>
        <w:tc>
          <w:tcPr>
            <w:tcW w:w="0" w:type="auto"/>
            <w:shd w:val="clear" w:color="auto" w:fill="auto"/>
            <w:vAlign w:val="bottom"/>
            <w:hideMark/>
          </w:tcPr>
          <w:p w14:paraId="6CDE95A4" w14:textId="77777777" w:rsidR="00390C71" w:rsidRPr="00692060" w:rsidRDefault="00390C71" w:rsidP="00E03267">
            <w:pPr>
              <w:spacing w:after="0"/>
              <w:jc w:val="center"/>
              <w:rPr>
                <w:color w:val="000000"/>
                <w:sz w:val="20"/>
                <w:szCs w:val="20"/>
              </w:rPr>
            </w:pPr>
            <w:r w:rsidRPr="00692060">
              <w:rPr>
                <w:color w:val="000000"/>
                <w:sz w:val="20"/>
                <w:szCs w:val="20"/>
              </w:rPr>
              <w:t>0.45</w:t>
            </w:r>
          </w:p>
        </w:tc>
        <w:tc>
          <w:tcPr>
            <w:tcW w:w="0" w:type="auto"/>
            <w:shd w:val="clear" w:color="auto" w:fill="auto"/>
            <w:vAlign w:val="bottom"/>
            <w:hideMark/>
          </w:tcPr>
          <w:p w14:paraId="321FA26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692060" w:rsidRDefault="00390C71" w:rsidP="00E03267">
            <w:pPr>
              <w:spacing w:after="0"/>
              <w:jc w:val="center"/>
              <w:rPr>
                <w:color w:val="000000"/>
                <w:sz w:val="20"/>
                <w:szCs w:val="20"/>
              </w:rPr>
            </w:pPr>
            <w:r w:rsidRPr="00692060">
              <w:rPr>
                <w:color w:val="000000"/>
                <w:sz w:val="20"/>
                <w:szCs w:val="20"/>
              </w:rPr>
              <w:t>0.77</w:t>
            </w:r>
          </w:p>
        </w:tc>
      </w:tr>
      <w:tr w:rsidR="00390C71" w:rsidRPr="00692060" w14:paraId="7DD01B9E" w14:textId="77777777" w:rsidTr="00E03267">
        <w:trPr>
          <w:trHeight w:val="300"/>
          <w:jc w:val="center"/>
        </w:trPr>
        <w:tc>
          <w:tcPr>
            <w:tcW w:w="0" w:type="auto"/>
            <w:shd w:val="clear" w:color="auto" w:fill="auto"/>
            <w:vAlign w:val="bottom"/>
            <w:hideMark/>
          </w:tcPr>
          <w:p w14:paraId="2B64159D" w14:textId="77777777" w:rsidR="00390C71" w:rsidRPr="00692060" w:rsidRDefault="00390C71" w:rsidP="00E03267">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bottom"/>
            <w:hideMark/>
          </w:tcPr>
          <w:p w14:paraId="399DF7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692060" w:rsidRDefault="00390C71" w:rsidP="00E03267">
            <w:pPr>
              <w:spacing w:after="0"/>
              <w:jc w:val="center"/>
              <w:rPr>
                <w:color w:val="000000"/>
                <w:sz w:val="20"/>
                <w:szCs w:val="20"/>
              </w:rPr>
            </w:pPr>
            <w:r w:rsidRPr="00692060">
              <w:rPr>
                <w:color w:val="000000"/>
                <w:sz w:val="20"/>
                <w:szCs w:val="20"/>
              </w:rPr>
              <w:t>0.07</w:t>
            </w:r>
          </w:p>
        </w:tc>
        <w:tc>
          <w:tcPr>
            <w:tcW w:w="0" w:type="auto"/>
            <w:shd w:val="clear" w:color="auto" w:fill="auto"/>
            <w:vAlign w:val="bottom"/>
            <w:hideMark/>
          </w:tcPr>
          <w:p w14:paraId="2417CC2F"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4000EA4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692060" w:rsidRDefault="00390C71" w:rsidP="00E03267">
            <w:pPr>
              <w:spacing w:after="0"/>
              <w:jc w:val="center"/>
              <w:rPr>
                <w:color w:val="000000"/>
                <w:sz w:val="20"/>
                <w:szCs w:val="20"/>
              </w:rPr>
            </w:pPr>
            <w:r w:rsidRPr="00692060">
              <w:rPr>
                <w:color w:val="000000"/>
                <w:sz w:val="20"/>
                <w:szCs w:val="20"/>
              </w:rPr>
              <w:t>0.15</w:t>
            </w:r>
          </w:p>
        </w:tc>
      </w:tr>
      <w:tr w:rsidR="00390C71" w:rsidRPr="00692060" w14:paraId="5782E291" w14:textId="77777777" w:rsidTr="00E03267">
        <w:trPr>
          <w:trHeight w:val="300"/>
          <w:jc w:val="center"/>
        </w:trPr>
        <w:tc>
          <w:tcPr>
            <w:tcW w:w="0" w:type="auto"/>
            <w:shd w:val="clear" w:color="auto" w:fill="auto"/>
            <w:vAlign w:val="bottom"/>
            <w:hideMark/>
          </w:tcPr>
          <w:p w14:paraId="33C07303" w14:textId="77777777" w:rsidR="00390C71" w:rsidRPr="00692060" w:rsidRDefault="00390C71" w:rsidP="00E03267">
            <w:pPr>
              <w:spacing w:after="0"/>
              <w:rPr>
                <w:color w:val="000000"/>
                <w:sz w:val="20"/>
                <w:szCs w:val="20"/>
              </w:rPr>
            </w:pPr>
            <w:r w:rsidRPr="00692060">
              <w:rPr>
                <w:color w:val="000000"/>
                <w:sz w:val="20"/>
                <w:szCs w:val="20"/>
              </w:rPr>
              <w:t>Hermit crab unidentified</w:t>
            </w:r>
          </w:p>
        </w:tc>
        <w:tc>
          <w:tcPr>
            <w:tcW w:w="0" w:type="auto"/>
            <w:shd w:val="clear" w:color="auto" w:fill="auto"/>
            <w:vAlign w:val="bottom"/>
            <w:hideMark/>
          </w:tcPr>
          <w:p w14:paraId="7909023E"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69A801A7"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6D544AB1"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55C25F2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692060" w:rsidRDefault="00390C71" w:rsidP="00E03267">
            <w:pPr>
              <w:spacing w:after="0"/>
              <w:jc w:val="center"/>
              <w:rPr>
                <w:color w:val="000000"/>
                <w:sz w:val="20"/>
                <w:szCs w:val="20"/>
              </w:rPr>
            </w:pPr>
            <w:r w:rsidRPr="00692060">
              <w:rPr>
                <w:color w:val="000000"/>
                <w:sz w:val="20"/>
                <w:szCs w:val="20"/>
              </w:rPr>
              <w:t>0.92</w:t>
            </w:r>
          </w:p>
        </w:tc>
      </w:tr>
      <w:tr w:rsidR="00390C71" w:rsidRPr="00692060" w14:paraId="453C6021" w14:textId="77777777" w:rsidTr="00E03267">
        <w:trPr>
          <w:trHeight w:val="300"/>
          <w:jc w:val="center"/>
        </w:trPr>
        <w:tc>
          <w:tcPr>
            <w:tcW w:w="0" w:type="auto"/>
            <w:shd w:val="clear" w:color="auto" w:fill="auto"/>
            <w:vAlign w:val="bottom"/>
            <w:hideMark/>
          </w:tcPr>
          <w:p w14:paraId="533AB88E" w14:textId="77777777" w:rsidR="00390C71" w:rsidRPr="00692060" w:rsidRDefault="00390C71" w:rsidP="00E03267">
            <w:pPr>
              <w:spacing w:after="0"/>
              <w:rPr>
                <w:color w:val="000000"/>
                <w:sz w:val="20"/>
                <w:szCs w:val="20"/>
              </w:rPr>
            </w:pPr>
            <w:r w:rsidRPr="00692060">
              <w:rPr>
                <w:color w:val="000000"/>
                <w:sz w:val="20"/>
                <w:szCs w:val="20"/>
              </w:rPr>
              <w:t>Invertebrate unidentified</w:t>
            </w:r>
          </w:p>
        </w:tc>
        <w:tc>
          <w:tcPr>
            <w:tcW w:w="0" w:type="auto"/>
            <w:shd w:val="clear" w:color="auto" w:fill="auto"/>
            <w:vAlign w:val="bottom"/>
            <w:hideMark/>
          </w:tcPr>
          <w:p w14:paraId="0EC6FE4C" w14:textId="77777777" w:rsidR="00390C71" w:rsidRPr="00692060" w:rsidRDefault="00390C71" w:rsidP="00E03267">
            <w:pPr>
              <w:spacing w:after="0"/>
              <w:jc w:val="center"/>
              <w:rPr>
                <w:color w:val="000000"/>
                <w:sz w:val="20"/>
                <w:szCs w:val="20"/>
              </w:rPr>
            </w:pPr>
            <w:r w:rsidRPr="00692060">
              <w:rPr>
                <w:color w:val="000000"/>
                <w:sz w:val="20"/>
                <w:szCs w:val="20"/>
              </w:rPr>
              <w:t>2.15</w:t>
            </w:r>
          </w:p>
        </w:tc>
        <w:tc>
          <w:tcPr>
            <w:tcW w:w="0" w:type="auto"/>
            <w:shd w:val="clear" w:color="auto" w:fill="auto"/>
            <w:vAlign w:val="bottom"/>
            <w:hideMark/>
          </w:tcPr>
          <w:p w14:paraId="031673DE" w14:textId="77777777" w:rsidR="00390C71" w:rsidRPr="00692060" w:rsidRDefault="00390C71" w:rsidP="00E03267">
            <w:pPr>
              <w:spacing w:after="0"/>
              <w:jc w:val="center"/>
              <w:rPr>
                <w:color w:val="000000"/>
                <w:sz w:val="20"/>
                <w:szCs w:val="20"/>
              </w:rPr>
            </w:pPr>
            <w:r w:rsidRPr="00692060">
              <w:rPr>
                <w:color w:val="000000"/>
                <w:sz w:val="20"/>
                <w:szCs w:val="20"/>
              </w:rPr>
              <w:t>0.75</w:t>
            </w:r>
          </w:p>
        </w:tc>
        <w:tc>
          <w:tcPr>
            <w:tcW w:w="0" w:type="auto"/>
            <w:shd w:val="clear" w:color="auto" w:fill="auto"/>
            <w:vAlign w:val="bottom"/>
            <w:hideMark/>
          </w:tcPr>
          <w:p w14:paraId="0F67BF5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1A249FEA"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shd w:val="clear" w:color="auto" w:fill="auto"/>
            <w:vAlign w:val="bottom"/>
            <w:hideMark/>
          </w:tcPr>
          <w:p w14:paraId="0A1791AD" w14:textId="77777777" w:rsidR="00390C71" w:rsidRPr="00692060" w:rsidRDefault="00390C71" w:rsidP="00E03267">
            <w:pPr>
              <w:spacing w:after="0"/>
              <w:jc w:val="center"/>
              <w:rPr>
                <w:color w:val="000000"/>
                <w:sz w:val="20"/>
                <w:szCs w:val="20"/>
              </w:rPr>
            </w:pPr>
            <w:r w:rsidRPr="00692060">
              <w:rPr>
                <w:color w:val="000000"/>
                <w:sz w:val="20"/>
                <w:szCs w:val="20"/>
              </w:rPr>
              <w:t>0.08</w:t>
            </w:r>
          </w:p>
        </w:tc>
      </w:tr>
      <w:tr w:rsidR="00390C71" w:rsidRPr="00692060" w14:paraId="309DADEA" w14:textId="77777777" w:rsidTr="00E03267">
        <w:trPr>
          <w:trHeight w:val="300"/>
          <w:jc w:val="center"/>
        </w:trPr>
        <w:tc>
          <w:tcPr>
            <w:tcW w:w="0" w:type="auto"/>
            <w:shd w:val="clear" w:color="auto" w:fill="auto"/>
            <w:vAlign w:val="bottom"/>
            <w:hideMark/>
          </w:tcPr>
          <w:p w14:paraId="3840BA5D"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bottom"/>
            <w:hideMark/>
          </w:tcPr>
          <w:p w14:paraId="263A5C9A" w14:textId="77777777" w:rsidR="00390C71" w:rsidRPr="00692060" w:rsidRDefault="00390C71" w:rsidP="00E03267">
            <w:pPr>
              <w:spacing w:after="0"/>
              <w:jc w:val="center"/>
              <w:rPr>
                <w:color w:val="000000"/>
                <w:sz w:val="20"/>
                <w:szCs w:val="20"/>
              </w:rPr>
            </w:pPr>
            <w:r w:rsidRPr="00692060">
              <w:rPr>
                <w:color w:val="000000"/>
                <w:sz w:val="20"/>
                <w:szCs w:val="20"/>
              </w:rPr>
              <w:t>2.92</w:t>
            </w:r>
          </w:p>
        </w:tc>
        <w:tc>
          <w:tcPr>
            <w:tcW w:w="0" w:type="auto"/>
            <w:shd w:val="clear" w:color="auto" w:fill="auto"/>
            <w:vAlign w:val="bottom"/>
            <w:hideMark/>
          </w:tcPr>
          <w:p w14:paraId="27FF391E"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53EFE15" w14:textId="77777777" w:rsidR="00390C71" w:rsidRPr="00692060" w:rsidRDefault="00390C71" w:rsidP="00E03267">
            <w:pPr>
              <w:spacing w:after="0"/>
              <w:jc w:val="center"/>
              <w:rPr>
                <w:color w:val="000000"/>
                <w:sz w:val="20"/>
                <w:szCs w:val="20"/>
              </w:rPr>
            </w:pPr>
            <w:r w:rsidRPr="00692060">
              <w:rPr>
                <w:color w:val="000000"/>
                <w:sz w:val="20"/>
                <w:szCs w:val="20"/>
              </w:rPr>
              <w:t>0.14</w:t>
            </w:r>
          </w:p>
        </w:tc>
        <w:tc>
          <w:tcPr>
            <w:tcW w:w="0" w:type="auto"/>
            <w:shd w:val="clear" w:color="auto" w:fill="auto"/>
            <w:vAlign w:val="bottom"/>
            <w:hideMark/>
          </w:tcPr>
          <w:p w14:paraId="5CA6185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692060" w:rsidRDefault="00390C71" w:rsidP="00E03267">
            <w:pPr>
              <w:spacing w:after="0"/>
              <w:jc w:val="center"/>
              <w:rPr>
                <w:color w:val="000000"/>
                <w:sz w:val="20"/>
                <w:szCs w:val="20"/>
              </w:rPr>
            </w:pPr>
            <w:r w:rsidRPr="00692060">
              <w:rPr>
                <w:color w:val="000000"/>
                <w:sz w:val="20"/>
                <w:szCs w:val="20"/>
              </w:rPr>
              <w:t>0.14</w:t>
            </w:r>
          </w:p>
        </w:tc>
      </w:tr>
      <w:tr w:rsidR="00390C71" w:rsidRPr="00692060" w14:paraId="1AEB6A3B" w14:textId="77777777" w:rsidTr="00E03267">
        <w:trPr>
          <w:trHeight w:val="300"/>
          <w:jc w:val="center"/>
        </w:trPr>
        <w:tc>
          <w:tcPr>
            <w:tcW w:w="0" w:type="auto"/>
            <w:shd w:val="clear" w:color="auto" w:fill="auto"/>
            <w:vAlign w:val="bottom"/>
            <w:hideMark/>
          </w:tcPr>
          <w:p w14:paraId="2C25BCF4"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bottom"/>
            <w:hideMark/>
          </w:tcPr>
          <w:p w14:paraId="3ECEB96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1C59C430"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692060" w:rsidRDefault="00390C71" w:rsidP="00E03267">
            <w:pPr>
              <w:spacing w:after="0"/>
              <w:jc w:val="center"/>
              <w:rPr>
                <w:color w:val="000000"/>
                <w:sz w:val="20"/>
                <w:szCs w:val="20"/>
              </w:rPr>
            </w:pPr>
            <w:r w:rsidRPr="00692060">
              <w:rPr>
                <w:color w:val="000000"/>
                <w:sz w:val="20"/>
                <w:szCs w:val="20"/>
              </w:rPr>
              <w:t>0.00</w:t>
            </w:r>
          </w:p>
        </w:tc>
      </w:tr>
      <w:tr w:rsidR="00390C71" w:rsidRPr="00692060" w14:paraId="268361F4" w14:textId="77777777" w:rsidTr="00E03267">
        <w:trPr>
          <w:trHeight w:val="300"/>
          <w:jc w:val="center"/>
        </w:trPr>
        <w:tc>
          <w:tcPr>
            <w:tcW w:w="0" w:type="auto"/>
            <w:shd w:val="clear" w:color="auto" w:fill="auto"/>
            <w:vAlign w:val="bottom"/>
            <w:hideMark/>
          </w:tcPr>
          <w:p w14:paraId="54571048"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bottom"/>
            <w:hideMark/>
          </w:tcPr>
          <w:p w14:paraId="2B187280" w14:textId="77777777" w:rsidR="00390C71" w:rsidRPr="00692060" w:rsidRDefault="00390C71" w:rsidP="00E03267">
            <w:pPr>
              <w:spacing w:after="0"/>
              <w:jc w:val="center"/>
              <w:rPr>
                <w:color w:val="000000"/>
                <w:sz w:val="20"/>
                <w:szCs w:val="20"/>
              </w:rPr>
            </w:pPr>
            <w:r w:rsidRPr="00692060">
              <w:rPr>
                <w:color w:val="000000"/>
                <w:sz w:val="20"/>
                <w:szCs w:val="20"/>
              </w:rPr>
              <w:t>16.13</w:t>
            </w:r>
          </w:p>
        </w:tc>
        <w:tc>
          <w:tcPr>
            <w:tcW w:w="0" w:type="auto"/>
            <w:shd w:val="clear" w:color="auto" w:fill="auto"/>
            <w:vAlign w:val="bottom"/>
            <w:hideMark/>
          </w:tcPr>
          <w:p w14:paraId="63ED51E5" w14:textId="77777777" w:rsidR="00390C71" w:rsidRPr="00692060" w:rsidRDefault="00390C71" w:rsidP="00E03267">
            <w:pPr>
              <w:spacing w:after="0"/>
              <w:jc w:val="center"/>
              <w:rPr>
                <w:color w:val="000000"/>
                <w:sz w:val="20"/>
                <w:szCs w:val="20"/>
              </w:rPr>
            </w:pPr>
            <w:r w:rsidRPr="00692060">
              <w:rPr>
                <w:color w:val="000000"/>
                <w:sz w:val="20"/>
                <w:szCs w:val="20"/>
              </w:rPr>
              <w:t>34.79</w:t>
            </w:r>
          </w:p>
        </w:tc>
        <w:tc>
          <w:tcPr>
            <w:tcW w:w="0" w:type="auto"/>
            <w:shd w:val="clear" w:color="auto" w:fill="auto"/>
            <w:vAlign w:val="bottom"/>
            <w:hideMark/>
          </w:tcPr>
          <w:p w14:paraId="226B9D47" w14:textId="77777777" w:rsidR="00390C71" w:rsidRPr="00692060" w:rsidRDefault="00390C71" w:rsidP="00E03267">
            <w:pPr>
              <w:spacing w:after="0"/>
              <w:jc w:val="center"/>
              <w:rPr>
                <w:color w:val="000000"/>
                <w:sz w:val="20"/>
                <w:szCs w:val="20"/>
              </w:rPr>
            </w:pPr>
            <w:r w:rsidRPr="00692060">
              <w:rPr>
                <w:color w:val="000000"/>
                <w:sz w:val="20"/>
                <w:szCs w:val="20"/>
              </w:rPr>
              <w:t>33.35</w:t>
            </w:r>
          </w:p>
        </w:tc>
        <w:tc>
          <w:tcPr>
            <w:tcW w:w="0" w:type="auto"/>
            <w:shd w:val="clear" w:color="auto" w:fill="auto"/>
            <w:vAlign w:val="bottom"/>
            <w:hideMark/>
          </w:tcPr>
          <w:p w14:paraId="157D738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692060" w:rsidRDefault="00390C71" w:rsidP="00E03267">
            <w:pPr>
              <w:spacing w:after="0"/>
              <w:jc w:val="center"/>
              <w:rPr>
                <w:color w:val="000000"/>
                <w:sz w:val="20"/>
                <w:szCs w:val="20"/>
              </w:rPr>
            </w:pPr>
            <w:r w:rsidRPr="00692060">
              <w:rPr>
                <w:color w:val="000000"/>
                <w:sz w:val="20"/>
                <w:szCs w:val="20"/>
              </w:rPr>
              <w:t>14.78</w:t>
            </w:r>
          </w:p>
        </w:tc>
      </w:tr>
      <w:tr w:rsidR="00390C71" w:rsidRPr="00692060" w14:paraId="2D6B6855" w14:textId="77777777" w:rsidTr="00E03267">
        <w:trPr>
          <w:trHeight w:val="300"/>
          <w:jc w:val="center"/>
        </w:trPr>
        <w:tc>
          <w:tcPr>
            <w:tcW w:w="0" w:type="auto"/>
            <w:shd w:val="clear" w:color="auto" w:fill="auto"/>
            <w:vAlign w:val="bottom"/>
            <w:hideMark/>
          </w:tcPr>
          <w:p w14:paraId="19518910" w14:textId="77777777" w:rsidR="00390C71" w:rsidRPr="00692060" w:rsidRDefault="00390C71" w:rsidP="00E03267">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77777777" w:rsidR="00390C71" w:rsidRPr="00692060" w:rsidRDefault="00390C71" w:rsidP="00E03267">
            <w:pPr>
              <w:spacing w:after="0"/>
              <w:jc w:val="center"/>
              <w:rPr>
                <w:color w:val="000000"/>
                <w:sz w:val="20"/>
                <w:szCs w:val="20"/>
              </w:rPr>
            </w:pPr>
            <w:r w:rsidRPr="00692060">
              <w:rPr>
                <w:color w:val="000000"/>
                <w:sz w:val="20"/>
                <w:szCs w:val="20"/>
              </w:rPr>
              <w:t>92.41</w:t>
            </w:r>
          </w:p>
        </w:tc>
        <w:tc>
          <w:tcPr>
            <w:tcW w:w="0" w:type="auto"/>
            <w:shd w:val="clear" w:color="auto" w:fill="auto"/>
            <w:vAlign w:val="bottom"/>
            <w:hideMark/>
          </w:tcPr>
          <w:p w14:paraId="77AFEBD6" w14:textId="77777777" w:rsidR="00390C71" w:rsidRPr="00692060" w:rsidRDefault="00390C71" w:rsidP="00E03267">
            <w:pPr>
              <w:spacing w:after="0"/>
              <w:jc w:val="center"/>
              <w:rPr>
                <w:color w:val="000000"/>
                <w:sz w:val="20"/>
                <w:szCs w:val="20"/>
              </w:rPr>
            </w:pPr>
            <w:r w:rsidRPr="00692060">
              <w:rPr>
                <w:color w:val="000000"/>
                <w:sz w:val="20"/>
                <w:szCs w:val="20"/>
              </w:rPr>
              <w:t>175.88</w:t>
            </w:r>
          </w:p>
        </w:tc>
        <w:tc>
          <w:tcPr>
            <w:tcW w:w="0" w:type="auto"/>
            <w:shd w:val="clear" w:color="auto" w:fill="auto"/>
            <w:vAlign w:val="bottom"/>
            <w:hideMark/>
          </w:tcPr>
          <w:p w14:paraId="32F766AE" w14:textId="77777777" w:rsidR="00390C71" w:rsidRPr="00692060" w:rsidRDefault="00390C71" w:rsidP="00E03267">
            <w:pPr>
              <w:spacing w:after="0"/>
              <w:jc w:val="center"/>
              <w:rPr>
                <w:color w:val="000000"/>
                <w:sz w:val="20"/>
                <w:szCs w:val="20"/>
              </w:rPr>
            </w:pPr>
            <w:r w:rsidRPr="00692060">
              <w:rPr>
                <w:color w:val="000000"/>
                <w:sz w:val="20"/>
                <w:szCs w:val="20"/>
              </w:rPr>
              <w:t>119.66</w:t>
            </w:r>
          </w:p>
        </w:tc>
        <w:tc>
          <w:tcPr>
            <w:tcW w:w="0" w:type="auto"/>
            <w:shd w:val="clear" w:color="auto" w:fill="auto"/>
            <w:vAlign w:val="bottom"/>
            <w:hideMark/>
          </w:tcPr>
          <w:p w14:paraId="582AF77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692060" w:rsidRDefault="00390C71" w:rsidP="00E03267">
            <w:pPr>
              <w:spacing w:after="0"/>
              <w:jc w:val="center"/>
              <w:rPr>
                <w:color w:val="000000"/>
                <w:sz w:val="20"/>
                <w:szCs w:val="20"/>
              </w:rPr>
            </w:pPr>
          </w:p>
        </w:tc>
      </w:tr>
      <w:tr w:rsidR="00390C71" w:rsidRPr="00692060" w14:paraId="7F434B33" w14:textId="77777777" w:rsidTr="00E03267">
        <w:trPr>
          <w:trHeight w:val="300"/>
          <w:jc w:val="center"/>
        </w:trPr>
        <w:tc>
          <w:tcPr>
            <w:tcW w:w="0" w:type="auto"/>
            <w:shd w:val="clear" w:color="auto" w:fill="auto"/>
            <w:vAlign w:val="bottom"/>
            <w:hideMark/>
          </w:tcPr>
          <w:p w14:paraId="0C8E4120" w14:textId="77777777" w:rsidR="00390C71" w:rsidRPr="00692060" w:rsidRDefault="00390C71" w:rsidP="00E03267">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bottom"/>
            <w:hideMark/>
          </w:tcPr>
          <w:p w14:paraId="48651D99"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A2D6087"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9DD1519" w14:textId="77777777" w:rsidR="00390C71" w:rsidRPr="00692060" w:rsidRDefault="00390C71" w:rsidP="00E03267">
            <w:pPr>
              <w:spacing w:after="0"/>
              <w:jc w:val="center"/>
              <w:rPr>
                <w:color w:val="000000"/>
                <w:sz w:val="20"/>
                <w:szCs w:val="20"/>
              </w:rPr>
            </w:pPr>
            <w:r w:rsidRPr="00692060">
              <w:rPr>
                <w:color w:val="000000"/>
                <w:sz w:val="20"/>
                <w:szCs w:val="20"/>
              </w:rPr>
              <w:t>0.19</w:t>
            </w:r>
          </w:p>
        </w:tc>
        <w:tc>
          <w:tcPr>
            <w:tcW w:w="0" w:type="auto"/>
            <w:shd w:val="clear" w:color="auto" w:fill="auto"/>
            <w:vAlign w:val="bottom"/>
            <w:hideMark/>
          </w:tcPr>
          <w:p w14:paraId="617F5C29"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DFF894D" w14:textId="77777777" w:rsidR="00390C71" w:rsidRPr="00692060" w:rsidRDefault="00390C71" w:rsidP="00E03267">
            <w:pPr>
              <w:spacing w:after="0"/>
              <w:jc w:val="center"/>
              <w:rPr>
                <w:color w:val="000000"/>
                <w:sz w:val="20"/>
                <w:szCs w:val="20"/>
              </w:rPr>
            </w:pPr>
            <w:r w:rsidRPr="00692060">
              <w:rPr>
                <w:color w:val="000000"/>
                <w:sz w:val="20"/>
                <w:szCs w:val="20"/>
              </w:rPr>
              <w:t>2.65</w:t>
            </w:r>
          </w:p>
        </w:tc>
      </w:tr>
      <w:tr w:rsidR="00390C71" w:rsidRPr="00692060" w14:paraId="7DFBEF46" w14:textId="77777777" w:rsidTr="00E03267">
        <w:trPr>
          <w:trHeight w:val="300"/>
          <w:jc w:val="center"/>
        </w:trPr>
        <w:tc>
          <w:tcPr>
            <w:tcW w:w="0" w:type="auto"/>
            <w:shd w:val="clear" w:color="auto" w:fill="auto"/>
            <w:vAlign w:val="bottom"/>
            <w:hideMark/>
          </w:tcPr>
          <w:p w14:paraId="53A8EA06" w14:textId="77777777" w:rsidR="00390C71" w:rsidRPr="00692060" w:rsidRDefault="00390C71" w:rsidP="00E03267">
            <w:pPr>
              <w:spacing w:after="0"/>
              <w:rPr>
                <w:color w:val="000000"/>
                <w:sz w:val="20"/>
                <w:szCs w:val="20"/>
              </w:rPr>
            </w:pPr>
            <w:r w:rsidRPr="00692060">
              <w:rPr>
                <w:color w:val="000000"/>
                <w:sz w:val="20"/>
                <w:szCs w:val="20"/>
              </w:rPr>
              <w:t>Sea anemone unidentified</w:t>
            </w:r>
          </w:p>
        </w:tc>
        <w:tc>
          <w:tcPr>
            <w:tcW w:w="0" w:type="auto"/>
            <w:shd w:val="clear" w:color="auto" w:fill="auto"/>
            <w:vAlign w:val="bottom"/>
            <w:hideMark/>
          </w:tcPr>
          <w:p w14:paraId="1226C3D2" w14:textId="77777777" w:rsidR="00390C71" w:rsidRPr="00692060" w:rsidRDefault="00390C71" w:rsidP="00E03267">
            <w:pPr>
              <w:spacing w:after="0"/>
              <w:jc w:val="center"/>
              <w:rPr>
                <w:color w:val="000000"/>
                <w:sz w:val="20"/>
                <w:szCs w:val="20"/>
              </w:rPr>
            </w:pPr>
            <w:r w:rsidRPr="00692060">
              <w:rPr>
                <w:color w:val="000000"/>
                <w:sz w:val="20"/>
                <w:szCs w:val="20"/>
              </w:rPr>
              <w:t>0.74</w:t>
            </w:r>
          </w:p>
        </w:tc>
        <w:tc>
          <w:tcPr>
            <w:tcW w:w="0" w:type="auto"/>
            <w:shd w:val="clear" w:color="auto" w:fill="auto"/>
            <w:vAlign w:val="bottom"/>
            <w:hideMark/>
          </w:tcPr>
          <w:p w14:paraId="74330862"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64D5812C" w14:textId="77777777" w:rsidR="00390C71" w:rsidRPr="00692060" w:rsidRDefault="00390C71" w:rsidP="00E03267">
            <w:pPr>
              <w:spacing w:after="0"/>
              <w:jc w:val="center"/>
              <w:rPr>
                <w:color w:val="000000"/>
                <w:sz w:val="20"/>
                <w:szCs w:val="20"/>
              </w:rPr>
            </w:pPr>
            <w:r w:rsidRPr="00692060">
              <w:rPr>
                <w:color w:val="000000"/>
                <w:sz w:val="20"/>
                <w:szCs w:val="20"/>
              </w:rPr>
              <w:t>1.09</w:t>
            </w:r>
          </w:p>
        </w:tc>
        <w:tc>
          <w:tcPr>
            <w:tcW w:w="0" w:type="auto"/>
            <w:shd w:val="clear" w:color="auto" w:fill="auto"/>
            <w:vAlign w:val="bottom"/>
            <w:hideMark/>
          </w:tcPr>
          <w:p w14:paraId="6DC972A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692060" w:rsidRDefault="00390C71" w:rsidP="00E03267">
            <w:pPr>
              <w:spacing w:after="0"/>
              <w:jc w:val="center"/>
              <w:rPr>
                <w:color w:val="000000"/>
                <w:sz w:val="20"/>
                <w:szCs w:val="20"/>
              </w:rPr>
            </w:pPr>
            <w:r w:rsidRPr="00692060">
              <w:rPr>
                <w:color w:val="000000"/>
                <w:sz w:val="20"/>
                <w:szCs w:val="20"/>
              </w:rPr>
              <w:t>1.31</w:t>
            </w:r>
          </w:p>
        </w:tc>
      </w:tr>
      <w:tr w:rsidR="00390C71" w:rsidRPr="00692060" w14:paraId="51BC6AC3" w14:textId="77777777" w:rsidTr="00E03267">
        <w:trPr>
          <w:trHeight w:val="300"/>
          <w:jc w:val="center"/>
        </w:trPr>
        <w:tc>
          <w:tcPr>
            <w:tcW w:w="0" w:type="auto"/>
            <w:shd w:val="clear" w:color="auto" w:fill="auto"/>
            <w:vAlign w:val="bottom"/>
            <w:hideMark/>
          </w:tcPr>
          <w:p w14:paraId="45175EA5" w14:textId="77777777" w:rsidR="00390C71" w:rsidRPr="00692060" w:rsidRDefault="00390C71" w:rsidP="00E03267">
            <w:pPr>
              <w:spacing w:after="0"/>
              <w:rPr>
                <w:color w:val="000000"/>
                <w:sz w:val="20"/>
                <w:szCs w:val="20"/>
              </w:rPr>
            </w:pPr>
            <w:r w:rsidRPr="00692060">
              <w:rPr>
                <w:color w:val="000000"/>
                <w:sz w:val="20"/>
                <w:szCs w:val="20"/>
              </w:rPr>
              <w:t>Sea pens whips</w:t>
            </w:r>
          </w:p>
        </w:tc>
        <w:tc>
          <w:tcPr>
            <w:tcW w:w="0" w:type="auto"/>
            <w:shd w:val="clear" w:color="auto" w:fill="auto"/>
            <w:vAlign w:val="bottom"/>
            <w:hideMark/>
          </w:tcPr>
          <w:p w14:paraId="2C96B07E"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2BFD8F5E" w14:textId="77777777" w:rsidR="00390C71" w:rsidRPr="00692060" w:rsidRDefault="00390C71" w:rsidP="00E03267">
            <w:pPr>
              <w:spacing w:after="0"/>
              <w:jc w:val="center"/>
              <w:rPr>
                <w:color w:val="000000"/>
                <w:sz w:val="20"/>
                <w:szCs w:val="20"/>
              </w:rPr>
            </w:pPr>
            <w:r w:rsidRPr="00692060">
              <w:rPr>
                <w:color w:val="000000"/>
                <w:sz w:val="20"/>
                <w:szCs w:val="20"/>
              </w:rPr>
              <w:t>1.44</w:t>
            </w:r>
          </w:p>
        </w:tc>
        <w:tc>
          <w:tcPr>
            <w:tcW w:w="0" w:type="auto"/>
            <w:shd w:val="clear" w:color="auto" w:fill="auto"/>
            <w:vAlign w:val="bottom"/>
            <w:hideMark/>
          </w:tcPr>
          <w:p w14:paraId="3971C877"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5D24435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692060" w:rsidRDefault="00390C71" w:rsidP="00E03267">
            <w:pPr>
              <w:spacing w:after="0"/>
              <w:jc w:val="center"/>
              <w:rPr>
                <w:color w:val="000000"/>
                <w:sz w:val="20"/>
                <w:szCs w:val="20"/>
              </w:rPr>
            </w:pPr>
            <w:r w:rsidRPr="00692060">
              <w:rPr>
                <w:color w:val="000000"/>
                <w:sz w:val="20"/>
                <w:szCs w:val="20"/>
              </w:rPr>
              <w:t>0.46</w:t>
            </w:r>
          </w:p>
        </w:tc>
      </w:tr>
      <w:tr w:rsidR="00390C71" w:rsidRPr="00692060" w14:paraId="7309574D" w14:textId="77777777" w:rsidTr="00E03267">
        <w:trPr>
          <w:trHeight w:val="300"/>
          <w:jc w:val="center"/>
        </w:trPr>
        <w:tc>
          <w:tcPr>
            <w:tcW w:w="0" w:type="auto"/>
            <w:shd w:val="clear" w:color="auto" w:fill="auto"/>
            <w:vAlign w:val="bottom"/>
            <w:hideMark/>
          </w:tcPr>
          <w:p w14:paraId="445899A0" w14:textId="77777777" w:rsidR="00390C71" w:rsidRPr="00692060" w:rsidRDefault="00390C71" w:rsidP="00E03267">
            <w:pPr>
              <w:spacing w:after="0"/>
              <w:rPr>
                <w:color w:val="000000"/>
                <w:sz w:val="20"/>
                <w:szCs w:val="20"/>
              </w:rPr>
            </w:pPr>
            <w:r w:rsidRPr="00692060">
              <w:rPr>
                <w:color w:val="000000"/>
                <w:sz w:val="20"/>
                <w:szCs w:val="20"/>
              </w:rPr>
              <w:t>Sea star</w:t>
            </w:r>
          </w:p>
        </w:tc>
        <w:tc>
          <w:tcPr>
            <w:tcW w:w="0" w:type="auto"/>
            <w:shd w:val="clear" w:color="auto" w:fill="auto"/>
            <w:vAlign w:val="bottom"/>
            <w:hideMark/>
          </w:tcPr>
          <w:p w14:paraId="160A605A" w14:textId="77777777" w:rsidR="00390C71" w:rsidRPr="00692060" w:rsidRDefault="00390C71" w:rsidP="00E03267">
            <w:pPr>
              <w:spacing w:after="0"/>
              <w:jc w:val="center"/>
              <w:rPr>
                <w:color w:val="000000"/>
                <w:sz w:val="20"/>
                <w:szCs w:val="20"/>
              </w:rPr>
            </w:pPr>
            <w:r w:rsidRPr="00692060">
              <w:rPr>
                <w:color w:val="000000"/>
                <w:sz w:val="20"/>
                <w:szCs w:val="20"/>
              </w:rPr>
              <w:t>11.44</w:t>
            </w:r>
          </w:p>
        </w:tc>
        <w:tc>
          <w:tcPr>
            <w:tcW w:w="0" w:type="auto"/>
            <w:shd w:val="clear" w:color="auto" w:fill="auto"/>
            <w:vAlign w:val="bottom"/>
            <w:hideMark/>
          </w:tcPr>
          <w:p w14:paraId="271F0C47" w14:textId="77777777" w:rsidR="00390C71" w:rsidRPr="00692060" w:rsidRDefault="00390C71" w:rsidP="00E03267">
            <w:pPr>
              <w:spacing w:after="0"/>
              <w:jc w:val="center"/>
              <w:rPr>
                <w:color w:val="000000"/>
                <w:sz w:val="20"/>
                <w:szCs w:val="20"/>
              </w:rPr>
            </w:pPr>
            <w:r w:rsidRPr="00692060">
              <w:rPr>
                <w:color w:val="000000"/>
                <w:sz w:val="20"/>
                <w:szCs w:val="20"/>
              </w:rPr>
              <w:t>22.44</w:t>
            </w:r>
          </w:p>
        </w:tc>
        <w:tc>
          <w:tcPr>
            <w:tcW w:w="0" w:type="auto"/>
            <w:shd w:val="clear" w:color="auto" w:fill="auto"/>
            <w:vAlign w:val="bottom"/>
            <w:hideMark/>
          </w:tcPr>
          <w:p w14:paraId="6D26C061" w14:textId="77777777" w:rsidR="00390C71" w:rsidRPr="00692060" w:rsidRDefault="00390C71" w:rsidP="00E03267">
            <w:pPr>
              <w:spacing w:after="0"/>
              <w:jc w:val="center"/>
              <w:rPr>
                <w:color w:val="000000"/>
                <w:sz w:val="20"/>
                <w:szCs w:val="20"/>
              </w:rPr>
            </w:pPr>
            <w:r w:rsidRPr="00692060">
              <w:rPr>
                <w:color w:val="000000"/>
                <w:sz w:val="20"/>
                <w:szCs w:val="20"/>
              </w:rPr>
              <w:t>18.44</w:t>
            </w:r>
          </w:p>
        </w:tc>
        <w:tc>
          <w:tcPr>
            <w:tcW w:w="0" w:type="auto"/>
            <w:shd w:val="clear" w:color="auto" w:fill="auto"/>
            <w:vAlign w:val="bottom"/>
            <w:hideMark/>
          </w:tcPr>
          <w:p w14:paraId="02AF391C" w14:textId="77777777" w:rsidR="00390C71" w:rsidRPr="00692060" w:rsidRDefault="00390C71" w:rsidP="00E03267">
            <w:pPr>
              <w:spacing w:after="0"/>
              <w:jc w:val="center"/>
              <w:rPr>
                <w:color w:val="000000"/>
                <w:sz w:val="20"/>
                <w:szCs w:val="20"/>
              </w:rPr>
            </w:pPr>
            <w:r w:rsidRPr="00692060">
              <w:rPr>
                <w:color w:val="000000"/>
                <w:sz w:val="20"/>
                <w:szCs w:val="20"/>
              </w:rPr>
              <w:t>1.66</w:t>
            </w:r>
          </w:p>
        </w:tc>
        <w:tc>
          <w:tcPr>
            <w:tcW w:w="0" w:type="auto"/>
            <w:shd w:val="clear" w:color="auto" w:fill="auto"/>
            <w:vAlign w:val="bottom"/>
            <w:hideMark/>
          </w:tcPr>
          <w:p w14:paraId="172EA1FE" w14:textId="77777777" w:rsidR="00390C71" w:rsidRPr="00692060" w:rsidRDefault="00390C71" w:rsidP="00E03267">
            <w:pPr>
              <w:spacing w:after="0"/>
              <w:jc w:val="center"/>
              <w:rPr>
                <w:color w:val="000000"/>
                <w:sz w:val="20"/>
                <w:szCs w:val="20"/>
              </w:rPr>
            </w:pPr>
            <w:r w:rsidRPr="00692060">
              <w:rPr>
                <w:color w:val="000000"/>
                <w:sz w:val="20"/>
                <w:szCs w:val="20"/>
              </w:rPr>
              <w:t>37.47</w:t>
            </w:r>
          </w:p>
        </w:tc>
      </w:tr>
      <w:tr w:rsidR="00390C71" w:rsidRPr="00692060" w14:paraId="30CB043E" w14:textId="77777777" w:rsidTr="00E03267">
        <w:trPr>
          <w:trHeight w:val="300"/>
          <w:jc w:val="center"/>
        </w:trPr>
        <w:tc>
          <w:tcPr>
            <w:tcW w:w="0" w:type="auto"/>
            <w:shd w:val="clear" w:color="auto" w:fill="auto"/>
            <w:vAlign w:val="bottom"/>
            <w:hideMark/>
          </w:tcPr>
          <w:p w14:paraId="4867277F" w14:textId="77777777" w:rsidR="00390C71" w:rsidRPr="00692060" w:rsidRDefault="00390C71" w:rsidP="00E03267">
            <w:pPr>
              <w:spacing w:after="0"/>
              <w:rPr>
                <w:color w:val="000000"/>
                <w:sz w:val="20"/>
                <w:szCs w:val="20"/>
              </w:rPr>
            </w:pPr>
            <w:r w:rsidRPr="00692060">
              <w:rPr>
                <w:color w:val="000000"/>
                <w:sz w:val="20"/>
                <w:szCs w:val="20"/>
              </w:rPr>
              <w:t>Snails</w:t>
            </w:r>
          </w:p>
        </w:tc>
        <w:tc>
          <w:tcPr>
            <w:tcW w:w="0" w:type="auto"/>
            <w:shd w:val="clear" w:color="auto" w:fill="auto"/>
            <w:vAlign w:val="bottom"/>
            <w:hideMark/>
          </w:tcPr>
          <w:p w14:paraId="38631D29" w14:textId="77777777" w:rsidR="00390C71" w:rsidRPr="00692060" w:rsidRDefault="00390C71" w:rsidP="00E03267">
            <w:pPr>
              <w:spacing w:after="0"/>
              <w:jc w:val="center"/>
              <w:rPr>
                <w:color w:val="000000"/>
                <w:sz w:val="20"/>
                <w:szCs w:val="20"/>
              </w:rPr>
            </w:pPr>
            <w:r w:rsidRPr="00692060">
              <w:rPr>
                <w:color w:val="000000"/>
                <w:sz w:val="20"/>
                <w:szCs w:val="20"/>
              </w:rPr>
              <w:t>2.30</w:t>
            </w:r>
          </w:p>
        </w:tc>
        <w:tc>
          <w:tcPr>
            <w:tcW w:w="0" w:type="auto"/>
            <w:shd w:val="clear" w:color="auto" w:fill="auto"/>
            <w:vAlign w:val="bottom"/>
            <w:hideMark/>
          </w:tcPr>
          <w:p w14:paraId="4D62888F" w14:textId="77777777" w:rsidR="00390C71" w:rsidRPr="00692060" w:rsidRDefault="00390C71" w:rsidP="00E03267">
            <w:pPr>
              <w:spacing w:after="0"/>
              <w:jc w:val="center"/>
              <w:rPr>
                <w:color w:val="000000"/>
                <w:sz w:val="20"/>
                <w:szCs w:val="20"/>
              </w:rPr>
            </w:pPr>
            <w:r w:rsidRPr="00692060">
              <w:rPr>
                <w:color w:val="000000"/>
                <w:sz w:val="20"/>
                <w:szCs w:val="20"/>
              </w:rPr>
              <w:t>2.19</w:t>
            </w:r>
          </w:p>
        </w:tc>
        <w:tc>
          <w:tcPr>
            <w:tcW w:w="0" w:type="auto"/>
            <w:shd w:val="clear" w:color="auto" w:fill="auto"/>
            <w:vAlign w:val="bottom"/>
            <w:hideMark/>
          </w:tcPr>
          <w:p w14:paraId="581DA7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4B17849" w14:textId="77777777" w:rsidR="00390C71" w:rsidRPr="00692060" w:rsidRDefault="00390C71" w:rsidP="00E03267">
            <w:pPr>
              <w:spacing w:after="0"/>
              <w:jc w:val="center"/>
              <w:rPr>
                <w:color w:val="000000"/>
                <w:sz w:val="20"/>
                <w:szCs w:val="20"/>
              </w:rPr>
            </w:pPr>
            <w:r w:rsidRPr="00692060">
              <w:rPr>
                <w:color w:val="000000"/>
                <w:sz w:val="20"/>
                <w:szCs w:val="20"/>
              </w:rPr>
              <w:t>0.06</w:t>
            </w:r>
          </w:p>
        </w:tc>
        <w:tc>
          <w:tcPr>
            <w:tcW w:w="0" w:type="auto"/>
            <w:shd w:val="clear" w:color="auto" w:fill="auto"/>
            <w:vAlign w:val="bottom"/>
            <w:hideMark/>
          </w:tcPr>
          <w:p w14:paraId="27603481" w14:textId="77777777" w:rsidR="00390C71" w:rsidRPr="00692060" w:rsidRDefault="00390C71" w:rsidP="00E03267">
            <w:pPr>
              <w:spacing w:after="0"/>
              <w:jc w:val="center"/>
              <w:rPr>
                <w:color w:val="000000"/>
                <w:sz w:val="20"/>
                <w:szCs w:val="20"/>
              </w:rPr>
            </w:pPr>
            <w:r w:rsidRPr="00692060">
              <w:rPr>
                <w:color w:val="000000"/>
                <w:sz w:val="20"/>
                <w:szCs w:val="20"/>
              </w:rPr>
              <w:t>4.74</w:t>
            </w:r>
          </w:p>
        </w:tc>
      </w:tr>
      <w:tr w:rsidR="00390C71" w:rsidRPr="00692060" w14:paraId="1C8CE404" w14:textId="77777777" w:rsidTr="00E03267">
        <w:trPr>
          <w:trHeight w:val="300"/>
          <w:jc w:val="center"/>
        </w:trPr>
        <w:tc>
          <w:tcPr>
            <w:tcW w:w="0" w:type="auto"/>
            <w:shd w:val="clear" w:color="auto" w:fill="auto"/>
            <w:vAlign w:val="bottom"/>
            <w:hideMark/>
          </w:tcPr>
          <w:p w14:paraId="776E8E05" w14:textId="77777777" w:rsidR="00390C71" w:rsidRPr="00692060" w:rsidRDefault="00390C71" w:rsidP="00E03267">
            <w:pPr>
              <w:spacing w:after="0"/>
              <w:rPr>
                <w:color w:val="000000"/>
                <w:sz w:val="20"/>
                <w:szCs w:val="20"/>
              </w:rPr>
            </w:pPr>
            <w:r w:rsidRPr="00692060">
              <w:rPr>
                <w:color w:val="000000"/>
                <w:sz w:val="20"/>
                <w:szCs w:val="20"/>
              </w:rPr>
              <w:t>Sponge unidentified</w:t>
            </w:r>
          </w:p>
        </w:tc>
        <w:tc>
          <w:tcPr>
            <w:tcW w:w="0" w:type="auto"/>
            <w:shd w:val="clear" w:color="auto" w:fill="auto"/>
            <w:vAlign w:val="bottom"/>
            <w:hideMark/>
          </w:tcPr>
          <w:p w14:paraId="674B4B4D"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4E94C1FB"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3BE2A16F"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05804B5"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692060" w:rsidRDefault="00390C71" w:rsidP="00E03267">
            <w:pPr>
              <w:spacing w:after="0"/>
              <w:jc w:val="center"/>
              <w:rPr>
                <w:color w:val="000000"/>
                <w:sz w:val="20"/>
                <w:szCs w:val="20"/>
              </w:rPr>
            </w:pPr>
            <w:r w:rsidRPr="00692060">
              <w:rPr>
                <w:color w:val="000000"/>
                <w:sz w:val="20"/>
                <w:szCs w:val="20"/>
              </w:rPr>
              <w:t>5.36</w:t>
            </w:r>
          </w:p>
        </w:tc>
      </w:tr>
      <w:tr w:rsidR="00390C71" w:rsidRPr="00692060" w14:paraId="651B0D20" w14:textId="77777777" w:rsidTr="00E03267">
        <w:trPr>
          <w:trHeight w:val="300"/>
          <w:jc w:val="center"/>
        </w:trPr>
        <w:tc>
          <w:tcPr>
            <w:tcW w:w="0" w:type="auto"/>
            <w:shd w:val="clear" w:color="auto" w:fill="auto"/>
            <w:vAlign w:val="bottom"/>
            <w:hideMark/>
          </w:tcPr>
          <w:p w14:paraId="64143708" w14:textId="77777777" w:rsidR="00390C71" w:rsidRPr="00692060" w:rsidRDefault="00390C71" w:rsidP="00E03267">
            <w:pPr>
              <w:spacing w:after="0"/>
              <w:rPr>
                <w:color w:val="000000"/>
                <w:sz w:val="20"/>
                <w:szCs w:val="20"/>
              </w:rPr>
            </w:pPr>
            <w:r w:rsidRPr="00692060">
              <w:rPr>
                <w:color w:val="000000"/>
                <w:sz w:val="20"/>
                <w:szCs w:val="20"/>
              </w:rPr>
              <w:t>State-managed Rockfish</w:t>
            </w:r>
          </w:p>
        </w:tc>
        <w:tc>
          <w:tcPr>
            <w:tcW w:w="0" w:type="auto"/>
            <w:shd w:val="clear" w:color="auto" w:fill="auto"/>
            <w:vAlign w:val="bottom"/>
            <w:hideMark/>
          </w:tcPr>
          <w:p w14:paraId="769015FB" w14:textId="77777777" w:rsidR="00390C71" w:rsidRPr="00692060" w:rsidRDefault="00390C71" w:rsidP="00E03267">
            <w:pPr>
              <w:spacing w:after="0"/>
              <w:jc w:val="center"/>
              <w:rPr>
                <w:color w:val="000000"/>
                <w:sz w:val="20"/>
                <w:szCs w:val="20"/>
              </w:rPr>
            </w:pPr>
            <w:r w:rsidRPr="00692060">
              <w:rPr>
                <w:color w:val="000000"/>
                <w:sz w:val="20"/>
                <w:szCs w:val="20"/>
              </w:rPr>
              <w:t>0.35</w:t>
            </w:r>
          </w:p>
        </w:tc>
        <w:tc>
          <w:tcPr>
            <w:tcW w:w="0" w:type="auto"/>
            <w:shd w:val="clear" w:color="auto" w:fill="auto"/>
            <w:vAlign w:val="bottom"/>
            <w:hideMark/>
          </w:tcPr>
          <w:p w14:paraId="10A8237D" w14:textId="77777777" w:rsidR="00390C71" w:rsidRPr="00692060" w:rsidRDefault="00390C71" w:rsidP="00E03267">
            <w:pPr>
              <w:spacing w:after="0"/>
              <w:jc w:val="center"/>
              <w:rPr>
                <w:color w:val="000000"/>
                <w:sz w:val="20"/>
                <w:szCs w:val="20"/>
              </w:rPr>
            </w:pPr>
            <w:r w:rsidRPr="00692060">
              <w:rPr>
                <w:color w:val="000000"/>
                <w:sz w:val="20"/>
                <w:szCs w:val="20"/>
              </w:rPr>
              <w:t>2.28</w:t>
            </w:r>
          </w:p>
        </w:tc>
        <w:tc>
          <w:tcPr>
            <w:tcW w:w="0" w:type="auto"/>
            <w:shd w:val="clear" w:color="auto" w:fill="auto"/>
            <w:vAlign w:val="bottom"/>
            <w:hideMark/>
          </w:tcPr>
          <w:p w14:paraId="1D663C11" w14:textId="77777777" w:rsidR="00390C71" w:rsidRPr="00692060" w:rsidRDefault="00390C71" w:rsidP="00E03267">
            <w:pPr>
              <w:spacing w:after="0"/>
              <w:jc w:val="center"/>
              <w:rPr>
                <w:color w:val="000000"/>
                <w:sz w:val="20"/>
                <w:szCs w:val="20"/>
              </w:rPr>
            </w:pPr>
            <w:r w:rsidRPr="00692060">
              <w:rPr>
                <w:color w:val="000000"/>
                <w:sz w:val="20"/>
                <w:szCs w:val="20"/>
              </w:rPr>
              <w:t>2.24</w:t>
            </w:r>
          </w:p>
        </w:tc>
        <w:tc>
          <w:tcPr>
            <w:tcW w:w="0" w:type="auto"/>
            <w:shd w:val="clear" w:color="auto" w:fill="auto"/>
            <w:vAlign w:val="bottom"/>
            <w:hideMark/>
          </w:tcPr>
          <w:p w14:paraId="761B20D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692060" w:rsidRDefault="00390C71" w:rsidP="00E03267">
            <w:pPr>
              <w:spacing w:after="0"/>
              <w:jc w:val="center"/>
              <w:rPr>
                <w:color w:val="000000"/>
                <w:sz w:val="20"/>
                <w:szCs w:val="20"/>
              </w:rPr>
            </w:pPr>
            <w:r w:rsidRPr="00692060">
              <w:rPr>
                <w:color w:val="000000"/>
                <w:sz w:val="20"/>
                <w:szCs w:val="20"/>
              </w:rPr>
              <w:t>3.45</w:t>
            </w:r>
          </w:p>
        </w:tc>
      </w:tr>
      <w:tr w:rsidR="00390C71" w:rsidRPr="00692060"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692060" w:rsidRDefault="00390C71" w:rsidP="00E03267">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692060"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692060" w:rsidRDefault="00390C71" w:rsidP="00E03267">
            <w:pPr>
              <w:spacing w:after="0"/>
              <w:jc w:val="center"/>
              <w:rPr>
                <w:color w:val="000000"/>
                <w:sz w:val="20"/>
                <w:szCs w:val="20"/>
              </w:rPr>
            </w:pPr>
            <w:r w:rsidRPr="00692060">
              <w:rPr>
                <w:color w:val="000000"/>
                <w:sz w:val="20"/>
                <w:szCs w:val="20"/>
              </w:rPr>
              <w:t>0.30</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Table 2.7. Pacific cod catch (t) by trip target in Gulf of Alaska groundfish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r w:rsidRPr="00692060">
              <w:rPr>
                <w:color w:val="000000"/>
              </w:rPr>
              <w:t>Arrowtooth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77777777" w:rsidR="00390C71" w:rsidRPr="00692060" w:rsidRDefault="00390C71" w:rsidP="00390C71">
      <w:pPr>
        <w:pStyle w:val="Heading5"/>
      </w:pPr>
      <w:r w:rsidRPr="00692060">
        <w:lastRenderedPageBreak/>
        <w:t>Table 2.8. Noncommercial fishery catch (in kg); total source amounts less than 1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390C71" w:rsidRPr="00692060"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692060" w:rsidRDefault="00390C71" w:rsidP="00E03267">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692060" w:rsidRDefault="00390C71" w:rsidP="00E03267">
            <w:pPr>
              <w:spacing w:after="0"/>
              <w:jc w:val="right"/>
              <w:rPr>
                <w:b/>
                <w:bCs/>
                <w:color w:val="000000"/>
                <w:sz w:val="20"/>
                <w:szCs w:val="20"/>
              </w:rPr>
            </w:pPr>
            <w:r w:rsidRPr="00692060">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692060" w:rsidRDefault="00390C71" w:rsidP="00E03267">
            <w:pPr>
              <w:spacing w:after="0"/>
              <w:jc w:val="right"/>
              <w:rPr>
                <w:b/>
                <w:bCs/>
                <w:color w:val="000000"/>
                <w:sz w:val="20"/>
                <w:szCs w:val="20"/>
              </w:rPr>
            </w:pPr>
            <w:r w:rsidRPr="00692060">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692060" w:rsidRDefault="00390C71" w:rsidP="00E03267">
            <w:pPr>
              <w:spacing w:after="0"/>
              <w:jc w:val="right"/>
              <w:rPr>
                <w:b/>
                <w:bCs/>
                <w:color w:val="000000"/>
                <w:sz w:val="20"/>
                <w:szCs w:val="20"/>
              </w:rPr>
            </w:pPr>
            <w:r w:rsidRPr="00692060">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692060" w:rsidRDefault="00390C71" w:rsidP="00E03267">
            <w:pPr>
              <w:spacing w:after="0"/>
              <w:jc w:val="right"/>
              <w:rPr>
                <w:b/>
                <w:bCs/>
                <w:color w:val="000000"/>
                <w:sz w:val="20"/>
                <w:szCs w:val="20"/>
              </w:rPr>
            </w:pPr>
            <w:r w:rsidRPr="00692060">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692060" w:rsidRDefault="00390C71" w:rsidP="00E03267">
            <w:pPr>
              <w:spacing w:after="0"/>
              <w:jc w:val="right"/>
              <w:rPr>
                <w:b/>
                <w:bCs/>
                <w:color w:val="000000"/>
                <w:sz w:val="20"/>
                <w:szCs w:val="20"/>
              </w:rPr>
            </w:pPr>
            <w:r w:rsidRPr="00692060">
              <w:rPr>
                <w:b/>
                <w:bCs/>
                <w:color w:val="000000"/>
                <w:sz w:val="20"/>
                <w:szCs w:val="20"/>
              </w:rPr>
              <w:t>2022</w:t>
            </w:r>
          </w:p>
        </w:tc>
      </w:tr>
      <w:tr w:rsidR="00390C71"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692060" w:rsidRDefault="00390C71" w:rsidP="00E03267">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692060" w:rsidRDefault="00390C71" w:rsidP="00E03267">
            <w:pPr>
              <w:spacing w:after="0"/>
              <w:jc w:val="right"/>
              <w:rPr>
                <w:color w:val="000000"/>
                <w:sz w:val="20"/>
                <w:szCs w:val="20"/>
              </w:rPr>
            </w:pPr>
            <w:r w:rsidRPr="00692060">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692060" w:rsidRDefault="00390C71" w:rsidP="00E03267">
            <w:pPr>
              <w:spacing w:after="0"/>
              <w:jc w:val="right"/>
              <w:rPr>
                <w:color w:val="000000"/>
                <w:sz w:val="20"/>
                <w:szCs w:val="20"/>
              </w:rPr>
            </w:pPr>
            <w:r w:rsidRPr="00692060">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692060" w:rsidRDefault="00390C71" w:rsidP="00E03267">
            <w:pPr>
              <w:spacing w:after="0"/>
              <w:jc w:val="right"/>
              <w:rPr>
                <w:color w:val="000000"/>
                <w:sz w:val="20"/>
                <w:szCs w:val="20"/>
              </w:rPr>
            </w:pPr>
            <w:r w:rsidRPr="00692060">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692060" w:rsidRDefault="00390C71" w:rsidP="00E03267">
            <w:pPr>
              <w:spacing w:after="0"/>
              <w:jc w:val="right"/>
              <w:rPr>
                <w:color w:val="000000"/>
                <w:sz w:val="20"/>
                <w:szCs w:val="20"/>
              </w:rPr>
            </w:pPr>
            <w:r w:rsidRPr="00692060">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692060" w:rsidRDefault="00390C71" w:rsidP="00E03267">
            <w:pPr>
              <w:spacing w:after="0"/>
              <w:jc w:val="right"/>
              <w:rPr>
                <w:color w:val="000000"/>
                <w:sz w:val="20"/>
                <w:szCs w:val="20"/>
              </w:rPr>
            </w:pPr>
            <w:r w:rsidRPr="00692060">
              <w:rPr>
                <w:color w:val="000000"/>
                <w:sz w:val="20"/>
                <w:szCs w:val="20"/>
              </w:rPr>
              <w:t>14,712</w:t>
            </w:r>
          </w:p>
        </w:tc>
      </w:tr>
      <w:tr w:rsidR="00390C71"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692060" w:rsidRDefault="00390C71" w:rsidP="00E03267">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692060" w:rsidRDefault="00390C71" w:rsidP="00E03267">
            <w:pPr>
              <w:spacing w:after="0"/>
              <w:jc w:val="right"/>
              <w:rPr>
                <w:color w:val="000000"/>
                <w:sz w:val="20"/>
                <w:szCs w:val="20"/>
              </w:rPr>
            </w:pPr>
            <w:r w:rsidRPr="00692060">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692060" w:rsidRDefault="00390C71" w:rsidP="00E03267">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692060" w:rsidRDefault="00390C71" w:rsidP="00E03267">
            <w:pPr>
              <w:spacing w:after="0"/>
              <w:jc w:val="right"/>
              <w:rPr>
                <w:color w:val="000000"/>
                <w:sz w:val="20"/>
                <w:szCs w:val="20"/>
              </w:rPr>
            </w:pPr>
            <w:r w:rsidRPr="00692060">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692060" w:rsidRDefault="00390C71" w:rsidP="00E03267">
            <w:pPr>
              <w:spacing w:after="0"/>
              <w:jc w:val="right"/>
              <w:rPr>
                <w:color w:val="000000"/>
                <w:sz w:val="20"/>
                <w:szCs w:val="20"/>
              </w:rPr>
            </w:pPr>
            <w:r w:rsidRPr="00692060">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692060" w:rsidRDefault="00390C71" w:rsidP="00E03267">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692060" w:rsidRDefault="00390C71" w:rsidP="00E03267">
            <w:pPr>
              <w:spacing w:after="0"/>
              <w:jc w:val="right"/>
              <w:rPr>
                <w:color w:val="000000"/>
                <w:sz w:val="20"/>
                <w:szCs w:val="20"/>
              </w:rPr>
            </w:pPr>
            <w:r w:rsidRPr="00692060">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692060" w:rsidRDefault="00390C71" w:rsidP="00E03267">
            <w:pPr>
              <w:spacing w:after="0"/>
              <w:jc w:val="right"/>
              <w:rPr>
                <w:color w:val="000000"/>
                <w:sz w:val="20"/>
                <w:szCs w:val="20"/>
              </w:rPr>
            </w:pPr>
            <w:r w:rsidRPr="00692060">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692060" w:rsidRDefault="00390C71" w:rsidP="00E03267">
            <w:pPr>
              <w:spacing w:after="0"/>
              <w:jc w:val="right"/>
              <w:rPr>
                <w:color w:val="000000"/>
                <w:sz w:val="20"/>
                <w:szCs w:val="20"/>
              </w:rPr>
            </w:pPr>
            <w:r w:rsidRPr="00692060">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692060" w:rsidRDefault="00390C71" w:rsidP="00E03267">
            <w:pPr>
              <w:spacing w:after="0"/>
              <w:jc w:val="right"/>
              <w:rPr>
                <w:color w:val="000000"/>
                <w:sz w:val="20"/>
                <w:szCs w:val="20"/>
              </w:rPr>
            </w:pPr>
            <w:r w:rsidRPr="00692060">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692060" w:rsidRDefault="00390C71" w:rsidP="00E03267">
            <w:pPr>
              <w:spacing w:after="0"/>
              <w:jc w:val="right"/>
              <w:rPr>
                <w:color w:val="000000"/>
                <w:sz w:val="20"/>
                <w:szCs w:val="20"/>
              </w:rPr>
            </w:pPr>
            <w:r w:rsidRPr="00692060">
              <w:rPr>
                <w:color w:val="000000"/>
                <w:sz w:val="20"/>
                <w:szCs w:val="20"/>
              </w:rPr>
              <w:t>34,799</w:t>
            </w:r>
          </w:p>
        </w:tc>
      </w:tr>
      <w:tr w:rsidR="00390C71"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692060" w:rsidRDefault="00390C71" w:rsidP="00E03267">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692060" w:rsidRDefault="00390C71" w:rsidP="00E03267">
            <w:pPr>
              <w:spacing w:after="0"/>
              <w:jc w:val="right"/>
              <w:rPr>
                <w:color w:val="000000"/>
                <w:sz w:val="20"/>
                <w:szCs w:val="20"/>
              </w:rPr>
            </w:pPr>
            <w:r w:rsidRPr="00692060">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692060" w:rsidRDefault="00390C71" w:rsidP="00E03267">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692060" w:rsidRDefault="00390C71" w:rsidP="00E03267">
            <w:pPr>
              <w:spacing w:after="0"/>
              <w:jc w:val="right"/>
              <w:rPr>
                <w:color w:val="000000"/>
                <w:sz w:val="20"/>
                <w:szCs w:val="20"/>
              </w:rPr>
            </w:pPr>
            <w:r w:rsidRPr="00692060">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692060" w:rsidRDefault="00390C71" w:rsidP="00E03267">
            <w:pPr>
              <w:spacing w:after="0"/>
              <w:jc w:val="right"/>
              <w:rPr>
                <w:color w:val="000000"/>
                <w:sz w:val="20"/>
                <w:szCs w:val="20"/>
              </w:rPr>
            </w:pPr>
            <w:r w:rsidRPr="00692060">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692060" w:rsidRDefault="00390C71" w:rsidP="00E03267">
            <w:pPr>
              <w:spacing w:after="0"/>
              <w:jc w:val="right"/>
              <w:rPr>
                <w:color w:val="000000"/>
                <w:sz w:val="20"/>
                <w:szCs w:val="20"/>
              </w:rPr>
            </w:pPr>
            <w:r w:rsidRPr="00692060">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692060" w:rsidRDefault="00390C71" w:rsidP="00E03267">
            <w:pPr>
              <w:spacing w:after="0"/>
              <w:jc w:val="right"/>
              <w:rPr>
                <w:color w:val="000000"/>
                <w:sz w:val="20"/>
                <w:szCs w:val="20"/>
              </w:rPr>
            </w:pPr>
            <w:r w:rsidRPr="00692060">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692060" w:rsidRDefault="00390C71" w:rsidP="00E03267">
            <w:pPr>
              <w:spacing w:after="0"/>
              <w:jc w:val="right"/>
              <w:rPr>
                <w:color w:val="000000"/>
                <w:sz w:val="20"/>
                <w:szCs w:val="20"/>
              </w:rPr>
            </w:pPr>
            <w:r w:rsidRPr="00692060">
              <w:rPr>
                <w:color w:val="000000"/>
                <w:sz w:val="20"/>
                <w:szCs w:val="20"/>
              </w:rPr>
              <w:t>6,198</w:t>
            </w:r>
          </w:p>
        </w:tc>
      </w:tr>
      <w:tr w:rsidR="00390C71"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692060" w:rsidRDefault="00390C71" w:rsidP="00E03267">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692060" w:rsidRDefault="00390C71" w:rsidP="00E03267">
            <w:pPr>
              <w:spacing w:after="0"/>
              <w:jc w:val="right"/>
              <w:rPr>
                <w:color w:val="000000"/>
                <w:sz w:val="20"/>
                <w:szCs w:val="20"/>
              </w:rPr>
            </w:pPr>
            <w:r w:rsidRPr="00692060">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692060" w:rsidRDefault="00390C71" w:rsidP="00E03267">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692060" w:rsidRDefault="00390C71" w:rsidP="00E03267">
            <w:pPr>
              <w:spacing w:after="0"/>
              <w:jc w:val="right"/>
              <w:rPr>
                <w:color w:val="000000"/>
                <w:sz w:val="20"/>
                <w:szCs w:val="20"/>
              </w:rPr>
            </w:pPr>
            <w:r w:rsidRPr="00692060">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692060" w:rsidRDefault="00390C71" w:rsidP="00E03267">
            <w:pPr>
              <w:spacing w:after="0"/>
              <w:jc w:val="right"/>
              <w:rPr>
                <w:color w:val="000000"/>
                <w:sz w:val="20"/>
                <w:szCs w:val="20"/>
              </w:rPr>
            </w:pPr>
            <w:r w:rsidRPr="00692060">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692060" w:rsidRDefault="00390C71" w:rsidP="00E03267">
            <w:pPr>
              <w:spacing w:after="0"/>
              <w:jc w:val="right"/>
              <w:rPr>
                <w:color w:val="000000"/>
                <w:sz w:val="20"/>
                <w:szCs w:val="20"/>
              </w:rPr>
            </w:pPr>
            <w:r w:rsidRPr="00692060">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692060" w:rsidRDefault="00390C71" w:rsidP="00E03267">
            <w:pPr>
              <w:spacing w:after="0"/>
              <w:jc w:val="right"/>
              <w:rPr>
                <w:color w:val="000000"/>
                <w:sz w:val="20"/>
                <w:szCs w:val="20"/>
              </w:rPr>
            </w:pPr>
            <w:r w:rsidRPr="00692060">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692060" w:rsidRDefault="00390C71" w:rsidP="00E03267">
            <w:pPr>
              <w:spacing w:after="0"/>
              <w:jc w:val="right"/>
              <w:rPr>
                <w:color w:val="000000"/>
                <w:sz w:val="20"/>
                <w:szCs w:val="20"/>
              </w:rPr>
            </w:pPr>
            <w:r w:rsidRPr="00692060">
              <w:rPr>
                <w:color w:val="000000"/>
                <w:sz w:val="20"/>
                <w:szCs w:val="20"/>
              </w:rPr>
              <w:t>136</w:t>
            </w:r>
          </w:p>
        </w:tc>
      </w:tr>
      <w:tr w:rsidR="00390C71" w:rsidRPr="00692060"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692060" w:rsidRDefault="00390C71" w:rsidP="00E03267">
            <w:pPr>
              <w:spacing w:after="0"/>
              <w:rPr>
                <w:color w:val="000000"/>
                <w:sz w:val="20"/>
                <w:szCs w:val="20"/>
              </w:rPr>
            </w:pPr>
            <w:r w:rsidRPr="00692060">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692060" w:rsidRDefault="00390C71" w:rsidP="00E03267">
            <w:pPr>
              <w:spacing w:after="0"/>
              <w:jc w:val="right"/>
              <w:rPr>
                <w:color w:val="000000"/>
                <w:sz w:val="20"/>
                <w:szCs w:val="20"/>
              </w:rPr>
            </w:pPr>
            <w:r w:rsidRPr="00692060">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692060" w:rsidRDefault="00390C71" w:rsidP="00E03267">
            <w:pPr>
              <w:spacing w:after="0"/>
              <w:jc w:val="right"/>
              <w:rPr>
                <w:color w:val="000000"/>
                <w:sz w:val="20"/>
                <w:szCs w:val="20"/>
              </w:rPr>
            </w:pPr>
            <w:r w:rsidRPr="00692060">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692060" w:rsidRDefault="00390C71" w:rsidP="00E03267">
            <w:pPr>
              <w:spacing w:after="0"/>
              <w:jc w:val="right"/>
              <w:rPr>
                <w:color w:val="000000"/>
                <w:sz w:val="20"/>
                <w:szCs w:val="20"/>
              </w:rPr>
            </w:pPr>
            <w:r w:rsidRPr="00692060">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692060" w:rsidRDefault="00390C71" w:rsidP="00E03267">
            <w:pPr>
              <w:spacing w:after="0"/>
              <w:jc w:val="right"/>
              <w:rPr>
                <w:color w:val="000000"/>
                <w:sz w:val="20"/>
                <w:szCs w:val="20"/>
              </w:rPr>
            </w:pPr>
            <w:r w:rsidRPr="00692060">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692060" w:rsidRDefault="00390C71" w:rsidP="00E03267">
            <w:pPr>
              <w:spacing w:after="0"/>
              <w:jc w:val="right"/>
              <w:rPr>
                <w:color w:val="000000"/>
                <w:sz w:val="20"/>
                <w:szCs w:val="20"/>
              </w:rPr>
            </w:pPr>
            <w:r w:rsidRPr="00692060">
              <w:rPr>
                <w:color w:val="000000"/>
                <w:sz w:val="20"/>
                <w:szCs w:val="20"/>
              </w:rPr>
              <w:t>223,803</w:t>
            </w:r>
          </w:p>
        </w:tc>
      </w:tr>
      <w:tr w:rsidR="00390C71" w:rsidRPr="00692060"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692060" w:rsidRDefault="00390C71" w:rsidP="00E03267">
            <w:pPr>
              <w:spacing w:after="0"/>
              <w:rPr>
                <w:color w:val="000000"/>
                <w:sz w:val="20"/>
                <w:szCs w:val="20"/>
              </w:rPr>
            </w:pPr>
            <w:r w:rsidRPr="00692060">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692060" w:rsidRDefault="00390C71" w:rsidP="00E03267">
            <w:pPr>
              <w:spacing w:after="0"/>
              <w:jc w:val="right"/>
              <w:rPr>
                <w:color w:val="000000"/>
                <w:sz w:val="20"/>
                <w:szCs w:val="20"/>
              </w:rPr>
            </w:pPr>
            <w:r w:rsidRPr="00692060">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692060" w:rsidRDefault="00390C71" w:rsidP="00E03267">
            <w:pPr>
              <w:spacing w:after="0"/>
              <w:jc w:val="right"/>
              <w:rPr>
                <w:color w:val="000000"/>
                <w:sz w:val="20"/>
                <w:szCs w:val="20"/>
              </w:rPr>
            </w:pPr>
            <w:r w:rsidRPr="00692060">
              <w:rPr>
                <w:color w:val="000000"/>
                <w:sz w:val="20"/>
                <w:szCs w:val="20"/>
              </w:rPr>
              <w:t>1</w:t>
            </w:r>
          </w:p>
        </w:tc>
      </w:tr>
      <w:tr w:rsidR="00390C71" w:rsidRPr="00692060"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692060" w:rsidRDefault="00390C71" w:rsidP="00E03267">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692060" w:rsidRDefault="00390C71" w:rsidP="00E03267">
            <w:pPr>
              <w:spacing w:after="0"/>
              <w:jc w:val="right"/>
              <w:rPr>
                <w:color w:val="000000"/>
                <w:sz w:val="20"/>
                <w:szCs w:val="20"/>
              </w:rPr>
            </w:pPr>
            <w:r w:rsidRPr="00692060">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692060" w:rsidRDefault="00390C71" w:rsidP="00E03267">
            <w:pPr>
              <w:spacing w:after="0"/>
              <w:rPr>
                <w:color w:val="000000"/>
                <w:sz w:val="20"/>
                <w:szCs w:val="20"/>
              </w:rPr>
            </w:pPr>
            <w:r w:rsidRPr="00692060">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692060" w:rsidRDefault="00390C71" w:rsidP="00E03267">
            <w:pPr>
              <w:spacing w:after="0"/>
              <w:jc w:val="right"/>
              <w:rPr>
                <w:color w:val="000000"/>
                <w:sz w:val="20"/>
                <w:szCs w:val="20"/>
              </w:rPr>
            </w:pPr>
            <w:r w:rsidRPr="00692060">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692060" w:rsidRDefault="00390C71" w:rsidP="00E03267">
            <w:pPr>
              <w:spacing w:after="0"/>
              <w:jc w:val="right"/>
              <w:rPr>
                <w:color w:val="000000"/>
                <w:sz w:val="20"/>
                <w:szCs w:val="20"/>
              </w:rPr>
            </w:pPr>
            <w:r w:rsidRPr="00692060">
              <w:rPr>
                <w:color w:val="000000"/>
                <w:sz w:val="20"/>
                <w:szCs w:val="20"/>
              </w:rPr>
              <w:t>6</w:t>
            </w:r>
          </w:p>
        </w:tc>
      </w:tr>
      <w:tr w:rsidR="00390C71" w:rsidRPr="00692060"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692060" w:rsidRDefault="00390C71" w:rsidP="00E03267">
            <w:pPr>
              <w:spacing w:after="0"/>
              <w:rPr>
                <w:color w:val="000000"/>
                <w:sz w:val="20"/>
                <w:szCs w:val="20"/>
              </w:rPr>
            </w:pPr>
            <w:r w:rsidRPr="00692060">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692060" w:rsidRDefault="00390C71" w:rsidP="00E03267">
            <w:pPr>
              <w:spacing w:after="0"/>
              <w:jc w:val="right"/>
              <w:rPr>
                <w:color w:val="000000"/>
                <w:sz w:val="20"/>
                <w:szCs w:val="20"/>
              </w:rPr>
            </w:pPr>
            <w:r w:rsidRPr="00692060">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692060" w:rsidRDefault="00390C71" w:rsidP="00E03267">
            <w:pPr>
              <w:spacing w:after="0"/>
              <w:jc w:val="right"/>
              <w:rPr>
                <w:color w:val="000000"/>
                <w:sz w:val="20"/>
                <w:szCs w:val="20"/>
              </w:rPr>
            </w:pPr>
            <w:r w:rsidRPr="00692060">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692060" w:rsidRDefault="00390C71" w:rsidP="00E03267">
            <w:pPr>
              <w:spacing w:after="0"/>
              <w:jc w:val="right"/>
              <w:rPr>
                <w:color w:val="000000"/>
                <w:sz w:val="20"/>
                <w:szCs w:val="20"/>
              </w:rPr>
            </w:pPr>
            <w:r w:rsidRPr="00692060">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692060" w:rsidRDefault="00390C71" w:rsidP="00E03267">
            <w:pPr>
              <w:spacing w:after="0"/>
              <w:jc w:val="right"/>
              <w:rPr>
                <w:color w:val="000000"/>
                <w:sz w:val="20"/>
                <w:szCs w:val="20"/>
              </w:rPr>
            </w:pPr>
            <w:r w:rsidRPr="00692060">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692060" w:rsidRDefault="00390C71" w:rsidP="00E03267">
            <w:pPr>
              <w:spacing w:after="0"/>
              <w:jc w:val="right"/>
              <w:rPr>
                <w:color w:val="000000"/>
                <w:sz w:val="20"/>
                <w:szCs w:val="20"/>
              </w:rPr>
            </w:pPr>
            <w:r w:rsidRPr="00692060">
              <w:rPr>
                <w:color w:val="000000"/>
                <w:sz w:val="20"/>
                <w:szCs w:val="20"/>
              </w:rPr>
              <w:t>279,655</w:t>
            </w:r>
          </w:p>
        </w:tc>
      </w:tr>
    </w:tbl>
    <w:p w14:paraId="70BAE737" w14:textId="77777777" w:rsidR="00390C71" w:rsidRPr="00692060" w:rsidRDefault="00390C71" w:rsidP="00390C71">
      <w:pPr>
        <w:spacing w:line="259" w:lineRule="auto"/>
      </w:pPr>
      <w:r w:rsidRPr="00692060">
        <w:br w:type="page"/>
      </w:r>
    </w:p>
    <w:p w14:paraId="4D450EA8" w14:textId="77777777" w:rsidR="00390C71" w:rsidRPr="00692060" w:rsidRDefault="00390C71" w:rsidP="00390C71">
      <w:pPr>
        <w:pStyle w:val="Heading5"/>
      </w:pPr>
      <w:r w:rsidRPr="00692060">
        <w:lastRenderedPageBreak/>
        <w:t>Table 2.</w:t>
      </w:r>
      <w:r w:rsidRPr="00692060">
        <w:rPr>
          <w:noProof/>
        </w:rPr>
        <w:t>9.</w:t>
      </w:r>
      <w:r w:rsidRPr="00692060">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77777777" w:rsidR="00390C71" w:rsidRPr="00692060" w:rsidRDefault="00390C71" w:rsidP="00390C71">
      <w:pPr>
        <w:pStyle w:val="Heading5"/>
      </w:pPr>
      <w:r w:rsidRPr="00692060">
        <w:t>Table 2.</w:t>
      </w:r>
      <w:r w:rsidRPr="00692060">
        <w:rPr>
          <w:noProof/>
        </w:rPr>
        <w:t xml:space="preserve">10. AFSC </w:t>
      </w:r>
      <w:r w:rsidRPr="00692060">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Init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692060" w:rsidRDefault="00390C71" w:rsidP="00E03267">
            <w:pPr>
              <w:spacing w:after="0"/>
              <w:rPr>
                <w:color w:val="000000"/>
              </w:rPr>
            </w:pPr>
            <w:proofErr w:type="spellStart"/>
            <w:r w:rsidRPr="00692060">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692060" w:rsidRDefault="00390C71" w:rsidP="00E03267">
            <w:pPr>
              <w:spacing w:after="0"/>
              <w:jc w:val="right"/>
              <w:rPr>
                <w:color w:val="000000"/>
              </w:rPr>
            </w:pPr>
            <w:r w:rsidRPr="00692060">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692060" w:rsidRDefault="00390C71" w:rsidP="00E03267">
            <w:pPr>
              <w:spacing w:after="0"/>
              <w:jc w:val="right"/>
              <w:rPr>
                <w:color w:val="000000"/>
              </w:rPr>
            </w:pPr>
            <w:r w:rsidRPr="00692060">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692060" w:rsidRDefault="00390C71" w:rsidP="00E03267">
            <w:pPr>
              <w:spacing w:after="0"/>
              <w:jc w:val="right"/>
              <w:rPr>
                <w:color w:val="000000"/>
              </w:rPr>
            </w:pPr>
            <w:r w:rsidRPr="00692060">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692060" w:rsidRDefault="00390C71" w:rsidP="00E03267">
            <w:pPr>
              <w:spacing w:after="0"/>
              <w:jc w:val="right"/>
              <w:rPr>
                <w:color w:val="000000"/>
              </w:rPr>
            </w:pPr>
            <w:r w:rsidRPr="00692060">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692060" w:rsidRDefault="00390C71" w:rsidP="00E03267">
            <w:pPr>
              <w:spacing w:after="0"/>
              <w:rPr>
                <w:color w:val="000000"/>
              </w:rPr>
            </w:pPr>
            <w:r w:rsidRPr="00692060">
              <w:rPr>
                <w:color w:val="000000"/>
              </w:rPr>
              <w:t> </w:t>
            </w: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author’s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7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390C71"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r>
      <w:tr w:rsidR="00390C71"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692060" w:rsidRDefault="00390C71" w:rsidP="00E03267">
            <w:pPr>
              <w:spacing w:after="0"/>
              <w:jc w:val="right"/>
              <w:rPr>
                <w:color w:val="000000"/>
                <w:sz w:val="20"/>
                <w:szCs w:val="20"/>
              </w:rPr>
            </w:pPr>
            <w:r w:rsidRPr="00692060">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692060" w:rsidRDefault="00390C71" w:rsidP="00E03267">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692060" w:rsidRDefault="00390C71" w:rsidP="00E03267">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692060" w:rsidRDefault="00390C71" w:rsidP="00E03267">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r>
      <w:tr w:rsidR="00390C71"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692060" w:rsidRDefault="00390C71" w:rsidP="00E03267">
            <w:pPr>
              <w:spacing w:after="0"/>
              <w:jc w:val="right"/>
              <w:rPr>
                <w:color w:val="000000"/>
                <w:sz w:val="20"/>
                <w:szCs w:val="20"/>
              </w:rPr>
            </w:pPr>
            <w:r w:rsidRPr="00692060">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692060" w:rsidRDefault="00390C71" w:rsidP="00E03267">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692060" w:rsidRDefault="00390C71" w:rsidP="00E03267">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692060" w:rsidRDefault="00390C71" w:rsidP="00E03267">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r>
      <w:tr w:rsidR="00390C71"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692060" w:rsidRDefault="00390C71" w:rsidP="00E03267">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692060" w:rsidRDefault="00390C71" w:rsidP="00E03267">
            <w:pPr>
              <w:spacing w:after="0"/>
              <w:jc w:val="right"/>
              <w:rPr>
                <w:color w:val="000000"/>
                <w:sz w:val="20"/>
                <w:szCs w:val="20"/>
              </w:rPr>
            </w:pPr>
            <w:r w:rsidRPr="00692060">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692060" w:rsidRDefault="00390C71" w:rsidP="00E03267">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692060" w:rsidRDefault="00390C71" w:rsidP="00E03267">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692060" w:rsidRDefault="00390C71" w:rsidP="00E03267">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692060" w:rsidRDefault="00390C71" w:rsidP="00E03267">
            <w:pPr>
              <w:spacing w:after="0"/>
              <w:jc w:val="right"/>
              <w:rPr>
                <w:color w:val="000000"/>
                <w:sz w:val="20"/>
                <w:szCs w:val="20"/>
              </w:rPr>
            </w:pPr>
            <w:r w:rsidRPr="00692060">
              <w:rPr>
                <w:color w:val="000000"/>
                <w:sz w:val="20"/>
                <w:szCs w:val="20"/>
              </w:rPr>
              <w:t xml:space="preserve">      42,073 </w:t>
            </w:r>
          </w:p>
        </w:tc>
      </w:tr>
      <w:tr w:rsidR="00390C71"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692060" w:rsidRDefault="00390C71" w:rsidP="00E03267">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692060" w:rsidRDefault="00390C71" w:rsidP="00E03267">
            <w:pPr>
              <w:spacing w:after="0"/>
              <w:jc w:val="right"/>
              <w:rPr>
                <w:color w:val="000000"/>
                <w:sz w:val="20"/>
                <w:szCs w:val="20"/>
              </w:rPr>
            </w:pPr>
            <w:r w:rsidRPr="00692060">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692060" w:rsidRDefault="00390C71" w:rsidP="00E03267">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692060" w:rsidRDefault="00390C71" w:rsidP="00E03267">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692060" w:rsidRDefault="00390C71" w:rsidP="00E03267">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692060" w:rsidRDefault="00390C71" w:rsidP="00E03267">
            <w:pPr>
              <w:spacing w:after="0"/>
              <w:jc w:val="right"/>
              <w:rPr>
                <w:color w:val="000000"/>
                <w:sz w:val="20"/>
                <w:szCs w:val="20"/>
              </w:rPr>
            </w:pPr>
            <w:r w:rsidRPr="00692060">
              <w:rPr>
                <w:color w:val="000000"/>
                <w:sz w:val="20"/>
                <w:szCs w:val="20"/>
              </w:rPr>
              <w:t xml:space="preserve">      58,124 </w:t>
            </w:r>
          </w:p>
        </w:tc>
      </w:tr>
      <w:tr w:rsidR="00390C71"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692060" w:rsidRDefault="00390C71" w:rsidP="00E03267">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692060" w:rsidRDefault="00390C71" w:rsidP="00E03267">
            <w:pPr>
              <w:spacing w:after="0"/>
              <w:jc w:val="right"/>
              <w:rPr>
                <w:color w:val="000000"/>
                <w:sz w:val="20"/>
                <w:szCs w:val="20"/>
              </w:rPr>
            </w:pPr>
            <w:r w:rsidRPr="00692060">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692060" w:rsidRDefault="00390C71" w:rsidP="00E03267">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692060" w:rsidRDefault="00390C71" w:rsidP="00E03267">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692060" w:rsidRDefault="00390C71" w:rsidP="00E03267">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692060" w:rsidRDefault="00390C71" w:rsidP="00E03267">
            <w:pPr>
              <w:spacing w:after="0"/>
              <w:jc w:val="right"/>
              <w:rPr>
                <w:color w:val="000000"/>
                <w:sz w:val="20"/>
                <w:szCs w:val="20"/>
              </w:rPr>
            </w:pPr>
            <w:r w:rsidRPr="00692060">
              <w:rPr>
                <w:color w:val="000000"/>
                <w:sz w:val="20"/>
                <w:szCs w:val="20"/>
              </w:rPr>
              <w:t xml:space="preserve">      74,588 </w:t>
            </w:r>
          </w:p>
        </w:tc>
      </w:tr>
      <w:tr w:rsidR="00390C71"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692060" w:rsidRDefault="00390C71" w:rsidP="00E03267">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692060" w:rsidRDefault="00390C71" w:rsidP="00E03267">
            <w:pPr>
              <w:spacing w:after="0"/>
              <w:jc w:val="right"/>
              <w:rPr>
                <w:color w:val="000000"/>
                <w:sz w:val="20"/>
                <w:szCs w:val="20"/>
              </w:rPr>
            </w:pPr>
            <w:r w:rsidRPr="00692060">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692060" w:rsidRDefault="00390C71" w:rsidP="00E03267">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692060" w:rsidRDefault="00390C71" w:rsidP="00E03267">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692060" w:rsidRDefault="00390C71" w:rsidP="00E03267">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692060" w:rsidRDefault="00390C71" w:rsidP="00E03267">
            <w:pPr>
              <w:spacing w:after="0"/>
              <w:jc w:val="right"/>
              <w:rPr>
                <w:color w:val="000000"/>
                <w:sz w:val="20"/>
                <w:szCs w:val="20"/>
              </w:rPr>
            </w:pPr>
            <w:r w:rsidRPr="00692060">
              <w:rPr>
                <w:color w:val="000000"/>
                <w:sz w:val="20"/>
                <w:szCs w:val="20"/>
              </w:rPr>
              <w:t xml:space="preserve">      77,496 </w:t>
            </w:r>
          </w:p>
        </w:tc>
      </w:tr>
      <w:tr w:rsidR="00390C71"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692060" w:rsidRDefault="00390C71" w:rsidP="00E03267">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692060" w:rsidRDefault="00390C71" w:rsidP="00E03267">
            <w:pPr>
              <w:spacing w:after="0"/>
              <w:jc w:val="right"/>
              <w:rPr>
                <w:color w:val="000000"/>
                <w:sz w:val="20"/>
                <w:szCs w:val="20"/>
              </w:rPr>
            </w:pPr>
            <w:r w:rsidRPr="00692060">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692060" w:rsidRDefault="00390C71" w:rsidP="00E03267">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692060" w:rsidRDefault="00390C71" w:rsidP="00E03267">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692060" w:rsidRDefault="00390C71" w:rsidP="00E03267">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692060" w:rsidRDefault="00390C71" w:rsidP="00E03267">
            <w:pPr>
              <w:spacing w:after="0"/>
              <w:jc w:val="right"/>
              <w:rPr>
                <w:color w:val="000000"/>
                <w:sz w:val="20"/>
                <w:szCs w:val="20"/>
              </w:rPr>
            </w:pPr>
            <w:r w:rsidRPr="00692060">
              <w:rPr>
                <w:color w:val="000000"/>
                <w:sz w:val="20"/>
                <w:szCs w:val="20"/>
              </w:rPr>
              <w:t xml:space="preserve">      78,425 </w:t>
            </w:r>
          </w:p>
        </w:tc>
      </w:tr>
      <w:tr w:rsidR="00390C71"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692060" w:rsidRDefault="00390C71" w:rsidP="00E03267">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692060" w:rsidRDefault="00390C71" w:rsidP="00E03267">
            <w:pPr>
              <w:spacing w:after="0"/>
              <w:jc w:val="right"/>
              <w:rPr>
                <w:color w:val="000000"/>
                <w:sz w:val="20"/>
                <w:szCs w:val="20"/>
              </w:rPr>
            </w:pPr>
            <w:r w:rsidRPr="00692060">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692060" w:rsidRDefault="00390C71" w:rsidP="00E03267">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692060" w:rsidRDefault="00390C71" w:rsidP="00E03267">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692060" w:rsidRDefault="00390C71" w:rsidP="00E03267">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692060" w:rsidRDefault="00390C71" w:rsidP="00E03267">
            <w:pPr>
              <w:spacing w:after="0"/>
              <w:jc w:val="right"/>
              <w:rPr>
                <w:color w:val="000000"/>
                <w:sz w:val="20"/>
                <w:szCs w:val="20"/>
              </w:rPr>
            </w:pPr>
            <w:r w:rsidRPr="00692060">
              <w:rPr>
                <w:color w:val="000000"/>
                <w:sz w:val="20"/>
                <w:szCs w:val="20"/>
              </w:rPr>
              <w:t xml:space="preserve">      78,681 </w:t>
            </w:r>
          </w:p>
        </w:tc>
      </w:tr>
      <w:tr w:rsidR="00390C71"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692060" w:rsidRDefault="00390C71" w:rsidP="00E03267">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692060" w:rsidRDefault="00390C71" w:rsidP="00E03267">
            <w:pPr>
              <w:spacing w:after="0"/>
              <w:jc w:val="right"/>
              <w:rPr>
                <w:color w:val="000000"/>
                <w:sz w:val="20"/>
                <w:szCs w:val="20"/>
              </w:rPr>
            </w:pPr>
            <w:r w:rsidRPr="00692060">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692060" w:rsidRDefault="00390C71" w:rsidP="00E03267">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692060" w:rsidRDefault="00390C71" w:rsidP="00E03267">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692060" w:rsidRDefault="00390C71" w:rsidP="00E03267">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692060" w:rsidRDefault="00390C71" w:rsidP="00E03267">
            <w:pPr>
              <w:spacing w:after="0"/>
              <w:jc w:val="right"/>
              <w:rPr>
                <w:color w:val="000000"/>
                <w:sz w:val="20"/>
                <w:szCs w:val="20"/>
              </w:rPr>
            </w:pPr>
            <w:r w:rsidRPr="00692060">
              <w:rPr>
                <w:color w:val="000000"/>
                <w:sz w:val="20"/>
                <w:szCs w:val="20"/>
              </w:rPr>
              <w:t xml:space="preserve">      78,764 </w:t>
            </w:r>
          </w:p>
        </w:tc>
      </w:tr>
      <w:tr w:rsidR="00390C71"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692060" w:rsidRDefault="00390C71" w:rsidP="00E03267">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692060" w:rsidRDefault="00390C71" w:rsidP="00E03267">
            <w:pPr>
              <w:spacing w:after="0"/>
              <w:jc w:val="right"/>
              <w:rPr>
                <w:color w:val="000000"/>
                <w:sz w:val="20"/>
                <w:szCs w:val="20"/>
              </w:rPr>
            </w:pPr>
            <w:r w:rsidRPr="00692060">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692060" w:rsidRDefault="00390C71" w:rsidP="00E03267">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692060" w:rsidRDefault="00390C71" w:rsidP="00E03267">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692060" w:rsidRDefault="00390C71" w:rsidP="00E03267">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692060" w:rsidRDefault="00390C71" w:rsidP="00E03267">
            <w:pPr>
              <w:spacing w:after="0"/>
              <w:jc w:val="right"/>
              <w:rPr>
                <w:color w:val="000000"/>
                <w:sz w:val="20"/>
                <w:szCs w:val="20"/>
              </w:rPr>
            </w:pPr>
            <w:r w:rsidRPr="00692060">
              <w:rPr>
                <w:color w:val="000000"/>
                <w:sz w:val="20"/>
                <w:szCs w:val="20"/>
              </w:rPr>
              <w:t xml:space="preserve">      78,811 </w:t>
            </w:r>
          </w:p>
        </w:tc>
      </w:tr>
      <w:tr w:rsidR="00390C71"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692060" w:rsidRDefault="00390C71" w:rsidP="00E03267">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692060" w:rsidRDefault="00390C71" w:rsidP="00E03267">
            <w:pPr>
              <w:spacing w:after="0"/>
              <w:jc w:val="right"/>
              <w:rPr>
                <w:color w:val="000000"/>
                <w:sz w:val="20"/>
                <w:szCs w:val="20"/>
              </w:rPr>
            </w:pPr>
            <w:r w:rsidRPr="00692060">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692060" w:rsidRDefault="00390C71" w:rsidP="00E03267">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692060" w:rsidRDefault="00390C71" w:rsidP="00E03267">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692060" w:rsidRDefault="00390C71" w:rsidP="00E03267">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692060" w:rsidRDefault="00390C71" w:rsidP="00E03267">
            <w:pPr>
              <w:spacing w:after="0"/>
              <w:jc w:val="right"/>
              <w:rPr>
                <w:color w:val="000000"/>
                <w:sz w:val="20"/>
                <w:szCs w:val="20"/>
              </w:rPr>
            </w:pPr>
            <w:r w:rsidRPr="00692060">
              <w:rPr>
                <w:color w:val="000000"/>
                <w:sz w:val="20"/>
                <w:szCs w:val="20"/>
              </w:rPr>
              <w:t xml:space="preserve">      78,822 </w:t>
            </w:r>
          </w:p>
        </w:tc>
      </w:tr>
      <w:tr w:rsidR="00390C71"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692060" w:rsidRDefault="00390C71" w:rsidP="00E03267">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692060" w:rsidRDefault="00390C71" w:rsidP="00E03267">
            <w:pPr>
              <w:spacing w:after="0"/>
              <w:jc w:val="right"/>
              <w:rPr>
                <w:color w:val="000000"/>
                <w:sz w:val="20"/>
                <w:szCs w:val="20"/>
              </w:rPr>
            </w:pPr>
            <w:r w:rsidRPr="00692060">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692060" w:rsidRDefault="00390C71" w:rsidP="00E03267">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692060" w:rsidRDefault="00390C71" w:rsidP="00E03267">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692060" w:rsidRDefault="00390C71" w:rsidP="00E03267">
            <w:pPr>
              <w:spacing w:after="0"/>
              <w:jc w:val="right"/>
              <w:rPr>
                <w:color w:val="000000"/>
                <w:sz w:val="20"/>
                <w:szCs w:val="20"/>
              </w:rPr>
            </w:pPr>
            <w:r w:rsidRPr="00692060">
              <w:rPr>
                <w:color w:val="000000"/>
                <w:sz w:val="20"/>
                <w:szCs w:val="20"/>
              </w:rPr>
              <w:t xml:space="preserve">      78,825 </w:t>
            </w:r>
          </w:p>
        </w:tc>
      </w:tr>
      <w:tr w:rsidR="00390C71"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692060" w:rsidRDefault="00390C71" w:rsidP="00E03267">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692060" w:rsidRDefault="00390C71" w:rsidP="00E03267">
            <w:pPr>
              <w:spacing w:after="0"/>
              <w:jc w:val="right"/>
              <w:rPr>
                <w:color w:val="000000"/>
                <w:sz w:val="20"/>
                <w:szCs w:val="20"/>
              </w:rPr>
            </w:pPr>
            <w:r w:rsidRPr="00692060">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692060" w:rsidRDefault="00390C71" w:rsidP="00E03267">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692060" w:rsidRDefault="00390C71" w:rsidP="00E03267">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692060" w:rsidRDefault="00390C71" w:rsidP="00E03267">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390C71"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692060" w:rsidRDefault="00390C71" w:rsidP="00E03267">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692060" w:rsidRDefault="00390C71" w:rsidP="00E03267">
            <w:pPr>
              <w:spacing w:after="0"/>
              <w:jc w:val="right"/>
              <w:rPr>
                <w:sz w:val="20"/>
                <w:szCs w:val="20"/>
              </w:rPr>
            </w:pPr>
            <w:r w:rsidRPr="00692060">
              <w:rPr>
                <w:color w:val="000000"/>
                <w:sz w:val="20"/>
                <w:szCs w:val="20"/>
              </w:rPr>
              <w:t>0.20</w:t>
            </w:r>
          </w:p>
        </w:tc>
      </w:tr>
      <w:tr w:rsidR="00390C71"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692060" w:rsidRDefault="00390C71" w:rsidP="00E03267">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692060" w:rsidRDefault="00390C71" w:rsidP="00E03267">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692060" w:rsidRDefault="00390C71" w:rsidP="00E03267">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692060" w:rsidRDefault="00390C71" w:rsidP="00E03267">
            <w:pPr>
              <w:spacing w:after="0"/>
              <w:jc w:val="right"/>
              <w:rPr>
                <w:sz w:val="20"/>
                <w:szCs w:val="20"/>
              </w:rPr>
            </w:pPr>
            <w:r w:rsidRPr="00692060">
              <w:rPr>
                <w:color w:val="000000"/>
                <w:sz w:val="20"/>
                <w:szCs w:val="20"/>
              </w:rPr>
              <w:t>0.42</w:t>
            </w:r>
          </w:p>
        </w:tc>
      </w:tr>
      <w:tr w:rsidR="00390C71"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692060" w:rsidRDefault="00390C71" w:rsidP="00E03267">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692060" w:rsidRDefault="00390C71" w:rsidP="00E03267">
            <w:pPr>
              <w:spacing w:after="0"/>
              <w:jc w:val="right"/>
              <w:rPr>
                <w:sz w:val="20"/>
                <w:szCs w:val="20"/>
              </w:rPr>
            </w:pPr>
            <w:r w:rsidRPr="00692060">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692060" w:rsidRDefault="00390C71" w:rsidP="00E03267">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692060" w:rsidRDefault="00390C71" w:rsidP="00E03267">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692060" w:rsidRDefault="00390C71" w:rsidP="00E03267">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692060" w:rsidRDefault="00390C71" w:rsidP="00E03267">
            <w:pPr>
              <w:spacing w:after="0"/>
              <w:jc w:val="right"/>
              <w:rPr>
                <w:sz w:val="20"/>
                <w:szCs w:val="20"/>
              </w:rPr>
            </w:pPr>
            <w:r w:rsidRPr="00692060">
              <w:rPr>
                <w:color w:val="000000"/>
                <w:sz w:val="20"/>
                <w:szCs w:val="20"/>
              </w:rPr>
              <w:t>0.38</w:t>
            </w:r>
          </w:p>
        </w:tc>
      </w:tr>
      <w:tr w:rsidR="00390C71"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692060" w:rsidRDefault="00390C71" w:rsidP="00E03267">
            <w:pPr>
              <w:spacing w:after="0"/>
              <w:jc w:val="right"/>
              <w:rPr>
                <w:sz w:val="20"/>
                <w:szCs w:val="20"/>
              </w:rPr>
            </w:pPr>
            <w:r w:rsidRPr="00692060">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692060" w:rsidRDefault="00390C71" w:rsidP="00E03267">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692060" w:rsidRDefault="00390C71" w:rsidP="00E03267">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692060" w:rsidRDefault="00390C71" w:rsidP="00E03267">
            <w:pPr>
              <w:spacing w:after="0"/>
              <w:jc w:val="right"/>
              <w:rPr>
                <w:sz w:val="20"/>
                <w:szCs w:val="20"/>
              </w:rPr>
            </w:pPr>
            <w:r w:rsidRPr="00692060">
              <w:rPr>
                <w:color w:val="000000"/>
                <w:sz w:val="20"/>
                <w:szCs w:val="20"/>
              </w:rPr>
              <w:t>0.52</w:t>
            </w:r>
          </w:p>
        </w:tc>
      </w:tr>
      <w:tr w:rsidR="00390C71"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692060" w:rsidRDefault="00390C71" w:rsidP="00E03267">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692060" w:rsidRDefault="00390C71" w:rsidP="00E03267">
            <w:pPr>
              <w:spacing w:after="0"/>
              <w:jc w:val="right"/>
              <w:rPr>
                <w:sz w:val="20"/>
                <w:szCs w:val="20"/>
              </w:rPr>
            </w:pPr>
            <w:r w:rsidRPr="00692060">
              <w:rPr>
                <w:color w:val="000000"/>
                <w:sz w:val="20"/>
                <w:szCs w:val="20"/>
              </w:rPr>
              <w:t>0.62</w:t>
            </w:r>
          </w:p>
        </w:tc>
      </w:tr>
      <w:tr w:rsidR="00390C71"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390C71"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692060" w:rsidRDefault="00390C71" w:rsidP="00E03267">
            <w:pPr>
              <w:spacing w:after="0"/>
              <w:jc w:val="right"/>
              <w:rPr>
                <w:sz w:val="20"/>
                <w:szCs w:val="20"/>
              </w:rPr>
            </w:pPr>
            <w:r w:rsidRPr="00692060">
              <w:rPr>
                <w:color w:val="000000"/>
                <w:sz w:val="20"/>
                <w:szCs w:val="20"/>
              </w:rPr>
              <w:t xml:space="preserve">      55,170 </w:t>
            </w:r>
          </w:p>
        </w:tc>
      </w:tr>
      <w:tr w:rsidR="00390C71"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390C71" w:rsidRPr="00692060" w:rsidRDefault="00390C71" w:rsidP="00E03267">
            <w:pPr>
              <w:spacing w:after="0"/>
              <w:jc w:val="right"/>
              <w:rPr>
                <w:sz w:val="20"/>
                <w:szCs w:val="20"/>
              </w:rPr>
            </w:pPr>
            <w:r w:rsidRPr="00692060">
              <w:rPr>
                <w:color w:val="000000"/>
                <w:sz w:val="20"/>
                <w:szCs w:val="20"/>
              </w:rPr>
              <w:t xml:space="preserve">      51,959 </w:t>
            </w:r>
          </w:p>
        </w:tc>
      </w:tr>
      <w:tr w:rsidR="00390C71"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390C71" w:rsidRPr="00692060" w:rsidRDefault="00390C71" w:rsidP="00E03267">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77777777" w:rsidR="00390C71" w:rsidRPr="00692060" w:rsidRDefault="00390C71" w:rsidP="00E03267">
            <w:pPr>
              <w:spacing w:after="0"/>
              <w:jc w:val="right"/>
              <w:rPr>
                <w:sz w:val="20"/>
                <w:szCs w:val="20"/>
              </w:rPr>
            </w:pPr>
            <w:r w:rsidRPr="00692060">
              <w:rPr>
                <w:color w:val="000000"/>
                <w:sz w:val="20"/>
                <w:szCs w:val="20"/>
              </w:rPr>
              <w:t xml:space="preserve">      47,931 </w:t>
            </w:r>
          </w:p>
        </w:tc>
        <w:tc>
          <w:tcPr>
            <w:tcW w:w="646" w:type="pct"/>
            <w:shd w:val="clear" w:color="auto" w:fill="auto"/>
            <w:noWrap/>
            <w:vAlign w:val="center"/>
            <w:hideMark/>
          </w:tcPr>
          <w:p w14:paraId="56F851EA" w14:textId="77777777" w:rsidR="00390C71" w:rsidRPr="00692060" w:rsidRDefault="00390C71" w:rsidP="00E03267">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390C71" w:rsidRPr="00692060" w:rsidRDefault="00390C71" w:rsidP="00E03267">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390C71" w:rsidRPr="00692060" w:rsidRDefault="00390C71" w:rsidP="00E03267">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390C71" w:rsidRPr="00692060" w:rsidRDefault="00390C71" w:rsidP="00E03267">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390C71" w:rsidRPr="00692060" w:rsidRDefault="00390C71" w:rsidP="00E03267">
            <w:pPr>
              <w:spacing w:after="0"/>
              <w:jc w:val="right"/>
              <w:rPr>
                <w:sz w:val="20"/>
                <w:szCs w:val="20"/>
              </w:rPr>
            </w:pPr>
            <w:r w:rsidRPr="00692060">
              <w:rPr>
                <w:color w:val="000000"/>
                <w:sz w:val="20"/>
                <w:szCs w:val="20"/>
              </w:rPr>
              <w:t xml:space="preserve">      47,699 </w:t>
            </w:r>
          </w:p>
        </w:tc>
      </w:tr>
      <w:tr w:rsidR="00390C71"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390C71" w:rsidRPr="00692060" w:rsidRDefault="00390C71" w:rsidP="00E03267">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77777777" w:rsidR="00390C71" w:rsidRPr="00692060" w:rsidRDefault="00390C71" w:rsidP="00E03267">
            <w:pPr>
              <w:spacing w:after="0"/>
              <w:jc w:val="right"/>
              <w:rPr>
                <w:sz w:val="20"/>
                <w:szCs w:val="20"/>
              </w:rPr>
            </w:pPr>
            <w:r w:rsidRPr="00692060">
              <w:rPr>
                <w:color w:val="000000"/>
                <w:sz w:val="20"/>
                <w:szCs w:val="20"/>
              </w:rPr>
              <w:t xml:space="preserve">      52,578 </w:t>
            </w:r>
          </w:p>
        </w:tc>
        <w:tc>
          <w:tcPr>
            <w:tcW w:w="646" w:type="pct"/>
            <w:shd w:val="clear" w:color="auto" w:fill="auto"/>
            <w:noWrap/>
            <w:vAlign w:val="center"/>
            <w:hideMark/>
          </w:tcPr>
          <w:p w14:paraId="6FA8D3A2" w14:textId="77777777" w:rsidR="00390C71" w:rsidRPr="00692060" w:rsidRDefault="00390C71" w:rsidP="00E03267">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390C71" w:rsidRPr="00692060" w:rsidRDefault="00390C71" w:rsidP="00E03267">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390C71" w:rsidRPr="00692060" w:rsidRDefault="00390C71" w:rsidP="00E03267">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390C71" w:rsidRPr="00692060" w:rsidRDefault="00390C71" w:rsidP="00E03267">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390C71" w:rsidRPr="00692060" w:rsidRDefault="00390C71" w:rsidP="00E03267">
            <w:pPr>
              <w:spacing w:after="0"/>
              <w:jc w:val="right"/>
              <w:rPr>
                <w:sz w:val="20"/>
                <w:szCs w:val="20"/>
              </w:rPr>
            </w:pPr>
            <w:r w:rsidRPr="00692060">
              <w:rPr>
                <w:color w:val="000000"/>
                <w:sz w:val="20"/>
                <w:szCs w:val="20"/>
              </w:rPr>
              <w:t xml:space="preserve">      52,244 </w:t>
            </w:r>
          </w:p>
        </w:tc>
      </w:tr>
      <w:tr w:rsidR="00390C71"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390C71" w:rsidRPr="00692060" w:rsidRDefault="00390C71" w:rsidP="00E03267">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77777777" w:rsidR="00390C71" w:rsidRPr="00692060" w:rsidRDefault="00390C71" w:rsidP="00E03267">
            <w:pPr>
              <w:spacing w:after="0"/>
              <w:jc w:val="right"/>
              <w:rPr>
                <w:sz w:val="20"/>
                <w:szCs w:val="20"/>
              </w:rPr>
            </w:pPr>
            <w:r w:rsidRPr="00692060">
              <w:rPr>
                <w:color w:val="000000"/>
                <w:sz w:val="20"/>
                <w:szCs w:val="20"/>
              </w:rPr>
              <w:t xml:space="preserve">      64,346 </w:t>
            </w:r>
          </w:p>
        </w:tc>
        <w:tc>
          <w:tcPr>
            <w:tcW w:w="646" w:type="pct"/>
            <w:shd w:val="clear" w:color="auto" w:fill="auto"/>
            <w:noWrap/>
            <w:vAlign w:val="center"/>
            <w:hideMark/>
          </w:tcPr>
          <w:p w14:paraId="3BD0402C" w14:textId="77777777" w:rsidR="00390C71" w:rsidRPr="00692060" w:rsidRDefault="00390C71" w:rsidP="00E03267">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390C71" w:rsidRPr="00692060" w:rsidRDefault="00390C71" w:rsidP="00E03267">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390C71" w:rsidRPr="00692060" w:rsidRDefault="00390C71" w:rsidP="00E03267">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390C71" w:rsidRPr="00692060" w:rsidRDefault="00390C71" w:rsidP="00E03267">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390C71" w:rsidRPr="00692060" w:rsidRDefault="00390C71" w:rsidP="00E03267">
            <w:pPr>
              <w:spacing w:after="0"/>
              <w:jc w:val="right"/>
              <w:rPr>
                <w:sz w:val="20"/>
                <w:szCs w:val="20"/>
              </w:rPr>
            </w:pPr>
            <w:r w:rsidRPr="00692060">
              <w:rPr>
                <w:color w:val="000000"/>
                <w:sz w:val="20"/>
                <w:szCs w:val="20"/>
              </w:rPr>
              <w:t xml:space="preserve">      61,401 </w:t>
            </w:r>
          </w:p>
        </w:tc>
      </w:tr>
      <w:tr w:rsidR="00390C71"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390C71" w:rsidRPr="00692060" w:rsidRDefault="00390C71" w:rsidP="00E03267">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7777777" w:rsidR="00390C71" w:rsidRPr="00692060" w:rsidRDefault="00390C71" w:rsidP="00E03267">
            <w:pPr>
              <w:spacing w:after="0"/>
              <w:jc w:val="right"/>
              <w:rPr>
                <w:sz w:val="20"/>
                <w:szCs w:val="20"/>
              </w:rPr>
            </w:pPr>
            <w:r w:rsidRPr="00692060">
              <w:rPr>
                <w:color w:val="000000"/>
                <w:sz w:val="20"/>
                <w:szCs w:val="20"/>
              </w:rPr>
              <w:t xml:space="preserve">      75,412 </w:t>
            </w:r>
          </w:p>
        </w:tc>
        <w:tc>
          <w:tcPr>
            <w:tcW w:w="646" w:type="pct"/>
            <w:shd w:val="clear" w:color="auto" w:fill="auto"/>
            <w:noWrap/>
            <w:vAlign w:val="center"/>
            <w:hideMark/>
          </w:tcPr>
          <w:p w14:paraId="27401F70" w14:textId="77777777" w:rsidR="00390C71" w:rsidRPr="00692060" w:rsidRDefault="00390C71" w:rsidP="00E03267">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390C71" w:rsidRPr="00692060" w:rsidRDefault="00390C71" w:rsidP="00E03267">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390C71" w:rsidRPr="00692060" w:rsidRDefault="00390C71" w:rsidP="00E03267">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390C71" w:rsidRPr="00692060" w:rsidRDefault="00390C71" w:rsidP="00E03267">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390C71" w:rsidRPr="00692060" w:rsidRDefault="00390C71" w:rsidP="00E03267">
            <w:pPr>
              <w:spacing w:after="0"/>
              <w:jc w:val="right"/>
              <w:rPr>
                <w:sz w:val="20"/>
                <w:szCs w:val="20"/>
              </w:rPr>
            </w:pPr>
            <w:r w:rsidRPr="00692060">
              <w:rPr>
                <w:color w:val="000000"/>
                <w:sz w:val="20"/>
                <w:szCs w:val="20"/>
              </w:rPr>
              <w:t xml:space="preserve">      70,565 </w:t>
            </w:r>
          </w:p>
        </w:tc>
      </w:tr>
      <w:tr w:rsidR="00390C71"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390C71" w:rsidRPr="00692060" w:rsidRDefault="00390C71" w:rsidP="00E03267">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7777777" w:rsidR="00390C71" w:rsidRPr="00692060" w:rsidRDefault="00390C71" w:rsidP="00E03267">
            <w:pPr>
              <w:spacing w:after="0"/>
              <w:jc w:val="right"/>
              <w:rPr>
                <w:sz w:val="20"/>
                <w:szCs w:val="20"/>
              </w:rPr>
            </w:pPr>
            <w:r w:rsidRPr="00692060">
              <w:rPr>
                <w:color w:val="000000"/>
                <w:sz w:val="20"/>
                <w:szCs w:val="20"/>
              </w:rPr>
              <w:t xml:space="preserve">      81,247 </w:t>
            </w:r>
          </w:p>
        </w:tc>
        <w:tc>
          <w:tcPr>
            <w:tcW w:w="646" w:type="pct"/>
            <w:shd w:val="clear" w:color="auto" w:fill="auto"/>
            <w:noWrap/>
            <w:vAlign w:val="center"/>
            <w:hideMark/>
          </w:tcPr>
          <w:p w14:paraId="7CFE7845" w14:textId="77777777" w:rsidR="00390C71" w:rsidRPr="00692060" w:rsidRDefault="00390C71" w:rsidP="00E03267">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390C71" w:rsidRPr="00692060" w:rsidRDefault="00390C71" w:rsidP="00E03267">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390C71" w:rsidRPr="00692060" w:rsidRDefault="00390C71" w:rsidP="00E03267">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390C71" w:rsidRPr="00692060" w:rsidRDefault="00390C71" w:rsidP="00E03267">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390C71" w:rsidRPr="00692060" w:rsidRDefault="00390C71" w:rsidP="00E03267">
            <w:pPr>
              <w:spacing w:after="0"/>
              <w:jc w:val="right"/>
              <w:rPr>
                <w:sz w:val="20"/>
                <w:szCs w:val="20"/>
              </w:rPr>
            </w:pPr>
            <w:r w:rsidRPr="00692060">
              <w:rPr>
                <w:color w:val="000000"/>
                <w:sz w:val="20"/>
                <w:szCs w:val="20"/>
              </w:rPr>
              <w:t xml:space="preserve">      73,679 </w:t>
            </w:r>
          </w:p>
        </w:tc>
      </w:tr>
      <w:tr w:rsidR="00390C71"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390C71" w:rsidRPr="00692060" w:rsidRDefault="00390C71" w:rsidP="00E03267">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77777777" w:rsidR="00390C71" w:rsidRPr="00692060" w:rsidRDefault="00390C71" w:rsidP="00E03267">
            <w:pPr>
              <w:spacing w:after="0"/>
              <w:jc w:val="right"/>
              <w:rPr>
                <w:sz w:val="20"/>
                <w:szCs w:val="20"/>
              </w:rPr>
            </w:pPr>
            <w:r w:rsidRPr="00692060">
              <w:rPr>
                <w:color w:val="000000"/>
                <w:sz w:val="20"/>
                <w:szCs w:val="20"/>
              </w:rPr>
              <w:t xml:space="preserve">      84,089 </w:t>
            </w:r>
          </w:p>
        </w:tc>
        <w:tc>
          <w:tcPr>
            <w:tcW w:w="646" w:type="pct"/>
            <w:shd w:val="clear" w:color="auto" w:fill="auto"/>
            <w:noWrap/>
            <w:vAlign w:val="center"/>
            <w:hideMark/>
          </w:tcPr>
          <w:p w14:paraId="4C867317" w14:textId="77777777" w:rsidR="00390C71" w:rsidRPr="00692060" w:rsidRDefault="00390C71" w:rsidP="00E03267">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390C71" w:rsidRPr="00692060" w:rsidRDefault="00390C71" w:rsidP="00E03267">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390C71" w:rsidRPr="00692060" w:rsidRDefault="00390C71" w:rsidP="00E03267">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390C71" w:rsidRPr="00692060" w:rsidRDefault="00390C71" w:rsidP="00E03267">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390C71" w:rsidRPr="00692060" w:rsidRDefault="00390C71" w:rsidP="00E03267">
            <w:pPr>
              <w:spacing w:after="0"/>
              <w:jc w:val="right"/>
              <w:rPr>
                <w:sz w:val="20"/>
                <w:szCs w:val="20"/>
              </w:rPr>
            </w:pPr>
            <w:r w:rsidRPr="00692060">
              <w:rPr>
                <w:color w:val="000000"/>
                <w:sz w:val="20"/>
                <w:szCs w:val="20"/>
              </w:rPr>
              <w:t xml:space="preserve">      74,796 </w:t>
            </w:r>
          </w:p>
        </w:tc>
      </w:tr>
      <w:tr w:rsidR="00390C71"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390C71" w:rsidRPr="00692060" w:rsidRDefault="00390C71" w:rsidP="00E03267">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77777777" w:rsidR="00390C71" w:rsidRPr="00692060" w:rsidRDefault="00390C71" w:rsidP="00E03267">
            <w:pPr>
              <w:spacing w:after="0"/>
              <w:jc w:val="right"/>
              <w:rPr>
                <w:sz w:val="20"/>
                <w:szCs w:val="20"/>
              </w:rPr>
            </w:pPr>
            <w:r w:rsidRPr="00692060">
              <w:rPr>
                <w:color w:val="000000"/>
                <w:sz w:val="20"/>
                <w:szCs w:val="20"/>
              </w:rPr>
              <w:t xml:space="preserve">      85,359 </w:t>
            </w:r>
          </w:p>
        </w:tc>
        <w:tc>
          <w:tcPr>
            <w:tcW w:w="646" w:type="pct"/>
            <w:shd w:val="clear" w:color="auto" w:fill="auto"/>
            <w:noWrap/>
            <w:vAlign w:val="center"/>
            <w:hideMark/>
          </w:tcPr>
          <w:p w14:paraId="1DADE985" w14:textId="77777777" w:rsidR="00390C71" w:rsidRPr="00692060" w:rsidRDefault="00390C71" w:rsidP="00E03267">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390C71" w:rsidRPr="00692060" w:rsidRDefault="00390C71" w:rsidP="00E03267">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390C71" w:rsidRPr="00692060" w:rsidRDefault="00390C71" w:rsidP="00E03267">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390C71" w:rsidRPr="00692060" w:rsidRDefault="00390C71" w:rsidP="00E03267">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390C71" w:rsidRPr="00692060" w:rsidRDefault="00390C71" w:rsidP="00E03267">
            <w:pPr>
              <w:spacing w:after="0"/>
              <w:jc w:val="right"/>
              <w:rPr>
                <w:sz w:val="20"/>
                <w:szCs w:val="20"/>
              </w:rPr>
            </w:pPr>
            <w:r w:rsidRPr="00692060">
              <w:rPr>
                <w:color w:val="000000"/>
                <w:sz w:val="20"/>
                <w:szCs w:val="20"/>
              </w:rPr>
              <w:t xml:space="preserve">      75,143 </w:t>
            </w:r>
          </w:p>
        </w:tc>
      </w:tr>
      <w:tr w:rsidR="00390C71"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390C71" w:rsidRPr="00692060" w:rsidRDefault="00390C71" w:rsidP="00E03267">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77777777" w:rsidR="00390C71" w:rsidRPr="00692060" w:rsidRDefault="00390C71" w:rsidP="00E03267">
            <w:pPr>
              <w:spacing w:after="0"/>
              <w:jc w:val="right"/>
              <w:rPr>
                <w:sz w:val="20"/>
                <w:szCs w:val="20"/>
              </w:rPr>
            </w:pPr>
            <w:r w:rsidRPr="00692060">
              <w:rPr>
                <w:color w:val="000000"/>
                <w:sz w:val="20"/>
                <w:szCs w:val="20"/>
              </w:rPr>
              <w:t xml:space="preserve">      85,940 </w:t>
            </w:r>
          </w:p>
        </w:tc>
        <w:tc>
          <w:tcPr>
            <w:tcW w:w="646" w:type="pct"/>
            <w:shd w:val="clear" w:color="auto" w:fill="auto"/>
            <w:noWrap/>
            <w:vAlign w:val="center"/>
            <w:hideMark/>
          </w:tcPr>
          <w:p w14:paraId="01B2383E" w14:textId="77777777" w:rsidR="00390C71" w:rsidRPr="00692060" w:rsidRDefault="00390C71" w:rsidP="00E03267">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390C71" w:rsidRPr="00692060" w:rsidRDefault="00390C71" w:rsidP="00E03267">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390C71" w:rsidRPr="00692060" w:rsidRDefault="00390C71" w:rsidP="00E03267">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390C71" w:rsidRPr="00692060" w:rsidRDefault="00390C71" w:rsidP="00E03267">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390C71" w:rsidRPr="00692060" w:rsidRDefault="00390C71" w:rsidP="00E03267">
            <w:pPr>
              <w:spacing w:after="0"/>
              <w:jc w:val="right"/>
              <w:rPr>
                <w:sz w:val="20"/>
                <w:szCs w:val="20"/>
              </w:rPr>
            </w:pPr>
            <w:r w:rsidRPr="00692060">
              <w:rPr>
                <w:color w:val="000000"/>
                <w:sz w:val="20"/>
                <w:szCs w:val="20"/>
              </w:rPr>
              <w:t xml:space="preserve">      75,263 </w:t>
            </w:r>
          </w:p>
        </w:tc>
      </w:tr>
      <w:tr w:rsidR="00390C71"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390C71" w:rsidRPr="00692060" w:rsidRDefault="00390C71" w:rsidP="00E03267">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77777777" w:rsidR="00390C71" w:rsidRPr="00692060" w:rsidRDefault="00390C71" w:rsidP="00E03267">
            <w:pPr>
              <w:spacing w:after="0"/>
              <w:jc w:val="right"/>
              <w:rPr>
                <w:sz w:val="20"/>
                <w:szCs w:val="20"/>
              </w:rPr>
            </w:pPr>
            <w:r w:rsidRPr="00692060">
              <w:rPr>
                <w:color w:val="000000"/>
                <w:sz w:val="20"/>
                <w:szCs w:val="20"/>
              </w:rPr>
              <w:t xml:space="preserve">      86,254 </w:t>
            </w:r>
          </w:p>
        </w:tc>
        <w:tc>
          <w:tcPr>
            <w:tcW w:w="646" w:type="pct"/>
            <w:shd w:val="clear" w:color="auto" w:fill="auto"/>
            <w:noWrap/>
            <w:vAlign w:val="center"/>
            <w:hideMark/>
          </w:tcPr>
          <w:p w14:paraId="3466E97F" w14:textId="77777777" w:rsidR="00390C71" w:rsidRPr="00692060" w:rsidRDefault="00390C71" w:rsidP="00E03267">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390C71" w:rsidRPr="00692060" w:rsidRDefault="00390C71" w:rsidP="00E03267">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390C71" w:rsidRPr="00692060" w:rsidRDefault="00390C71" w:rsidP="00E03267">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390C71" w:rsidRPr="00692060" w:rsidRDefault="00390C71" w:rsidP="00E03267">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390C71" w:rsidRPr="00692060" w:rsidRDefault="00390C71" w:rsidP="00E03267">
            <w:pPr>
              <w:spacing w:after="0"/>
              <w:jc w:val="right"/>
              <w:rPr>
                <w:sz w:val="20"/>
                <w:szCs w:val="20"/>
              </w:rPr>
            </w:pPr>
            <w:r w:rsidRPr="00692060">
              <w:rPr>
                <w:color w:val="000000"/>
                <w:sz w:val="20"/>
                <w:szCs w:val="20"/>
              </w:rPr>
              <w:t xml:space="preserve">      75,333 </w:t>
            </w:r>
          </w:p>
        </w:tc>
      </w:tr>
      <w:tr w:rsidR="00390C71"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390C71" w:rsidRPr="00692060" w:rsidRDefault="00390C71" w:rsidP="00E03267">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77777777" w:rsidR="00390C71" w:rsidRPr="00692060" w:rsidRDefault="00390C71" w:rsidP="00E03267">
            <w:pPr>
              <w:spacing w:after="0"/>
              <w:jc w:val="right"/>
              <w:rPr>
                <w:sz w:val="20"/>
                <w:szCs w:val="20"/>
              </w:rPr>
            </w:pPr>
            <w:r w:rsidRPr="00692060">
              <w:rPr>
                <w:color w:val="000000"/>
                <w:sz w:val="20"/>
                <w:szCs w:val="20"/>
              </w:rPr>
              <w:t xml:space="preserve">      86,373 </w:t>
            </w:r>
          </w:p>
        </w:tc>
        <w:tc>
          <w:tcPr>
            <w:tcW w:w="646" w:type="pct"/>
            <w:shd w:val="clear" w:color="auto" w:fill="auto"/>
            <w:noWrap/>
            <w:vAlign w:val="center"/>
            <w:hideMark/>
          </w:tcPr>
          <w:p w14:paraId="71E33B47" w14:textId="77777777" w:rsidR="00390C71" w:rsidRPr="00692060" w:rsidRDefault="00390C71" w:rsidP="00E03267">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390C71" w:rsidRPr="00692060" w:rsidRDefault="00390C71" w:rsidP="00E03267">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390C71" w:rsidRPr="00692060" w:rsidRDefault="00390C71" w:rsidP="00E03267">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390C71" w:rsidRPr="00692060" w:rsidRDefault="00390C71" w:rsidP="00E03267">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390C71" w:rsidRPr="00692060" w:rsidRDefault="00390C71" w:rsidP="00E03267">
            <w:pPr>
              <w:spacing w:after="0"/>
              <w:jc w:val="right"/>
              <w:rPr>
                <w:sz w:val="20"/>
                <w:szCs w:val="20"/>
              </w:rPr>
            </w:pPr>
            <w:r w:rsidRPr="00692060">
              <w:rPr>
                <w:color w:val="000000"/>
                <w:sz w:val="20"/>
                <w:szCs w:val="20"/>
              </w:rPr>
              <w:t xml:space="preserve">      75,350 </w:t>
            </w:r>
          </w:p>
        </w:tc>
      </w:tr>
      <w:tr w:rsidR="00390C71"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390C71" w:rsidRPr="00692060" w:rsidRDefault="00390C71" w:rsidP="00E03267">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77777777" w:rsidR="00390C71" w:rsidRPr="00692060" w:rsidRDefault="00390C71" w:rsidP="00E03267">
            <w:pPr>
              <w:spacing w:after="0"/>
              <w:jc w:val="right"/>
              <w:rPr>
                <w:sz w:val="20"/>
                <w:szCs w:val="20"/>
              </w:rPr>
            </w:pPr>
            <w:r w:rsidRPr="00692060">
              <w:rPr>
                <w:color w:val="000000"/>
                <w:sz w:val="20"/>
                <w:szCs w:val="20"/>
              </w:rPr>
              <w:t xml:space="preserve">      86,421 </w:t>
            </w:r>
          </w:p>
        </w:tc>
        <w:tc>
          <w:tcPr>
            <w:tcW w:w="646" w:type="pct"/>
            <w:shd w:val="clear" w:color="auto" w:fill="auto"/>
            <w:noWrap/>
            <w:vAlign w:val="center"/>
            <w:hideMark/>
          </w:tcPr>
          <w:p w14:paraId="1A3FF4C5" w14:textId="77777777" w:rsidR="00390C71" w:rsidRPr="00692060" w:rsidRDefault="00390C71" w:rsidP="00E03267">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390C71" w:rsidRPr="00692060" w:rsidRDefault="00390C71" w:rsidP="00E03267">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390C71" w:rsidRPr="00692060" w:rsidRDefault="00390C71" w:rsidP="00E03267">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390C71" w:rsidRPr="00692060" w:rsidRDefault="00390C71" w:rsidP="00E03267">
            <w:pPr>
              <w:spacing w:after="0"/>
              <w:jc w:val="right"/>
              <w:rPr>
                <w:sz w:val="20"/>
                <w:szCs w:val="20"/>
              </w:rPr>
            </w:pPr>
            <w:r w:rsidRPr="00692060">
              <w:rPr>
                <w:color w:val="000000"/>
                <w:sz w:val="20"/>
                <w:szCs w:val="20"/>
              </w:rPr>
              <w:t xml:space="preserve">      75,354 </w:t>
            </w:r>
          </w:p>
        </w:tc>
      </w:tr>
      <w:tr w:rsidR="00390C71"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692060" w:rsidRDefault="00390C71" w:rsidP="00E03267">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692060" w:rsidRDefault="00390C71" w:rsidP="00E03267">
            <w:pPr>
              <w:spacing w:after="0"/>
              <w:jc w:val="right"/>
              <w:rPr>
                <w:sz w:val="20"/>
                <w:szCs w:val="20"/>
              </w:rPr>
            </w:pPr>
            <w:r w:rsidRPr="00692060">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692060" w:rsidRDefault="00390C71" w:rsidP="00E03267">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692060" w:rsidRDefault="00390C71" w:rsidP="00E03267">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692060" w:rsidRDefault="00390C71" w:rsidP="00E03267">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692060" w:rsidRDefault="00390C71" w:rsidP="00E03267">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3CB9EA05" w14:textId="77777777" w:rsidR="00390C71" w:rsidRPr="00692060" w:rsidRDefault="00390C71" w:rsidP="00390C71">
      <w:pPr>
        <w:pStyle w:val="Heading1"/>
        <w:pBdr>
          <w:top w:val="nil"/>
          <w:left w:val="nil"/>
          <w:bottom w:val="nil"/>
          <w:right w:val="nil"/>
          <w:between w:val="nil"/>
        </w:pBdr>
      </w:pPr>
      <w:r w:rsidRPr="00692060">
        <w:lastRenderedPageBreak/>
        <w:t>Figures</w:t>
      </w:r>
    </w:p>
    <w:p w14:paraId="43538CAB" w14:textId="77777777" w:rsidR="00390C71" w:rsidRPr="00692060" w:rsidRDefault="00390C71" w:rsidP="00390C71">
      <w:r w:rsidRPr="00692060">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04D525BC" w:rsidR="00390C71" w:rsidRPr="00692060" w:rsidRDefault="00390C71" w:rsidP="00390C71">
      <w:pPr>
        <w:pStyle w:val="Heading5"/>
      </w:pPr>
      <w:r w:rsidRPr="00692060">
        <w:t xml:space="preserve">Figure 2.1. Gulf of Alaska </w:t>
      </w:r>
      <w:ins w:id="264" w:author="Katy Echave" w:date="2023-11-02T12:02:00Z">
        <w:r w:rsidR="00D502E7">
          <w:t xml:space="preserve">Pacific cod </w:t>
        </w:r>
      </w:ins>
      <w:r w:rsidRPr="00692060">
        <w:t xml:space="preserve">mean lengths </w:t>
      </w:r>
      <w:ins w:id="265" w:author="Katy Echave" w:date="2023-11-02T12:02:00Z">
        <w:r w:rsidR="00D502E7">
          <w:t xml:space="preserve">(mm) </w:t>
        </w:r>
      </w:ins>
      <w:r w:rsidRPr="00692060">
        <w:t xml:space="preserve">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692060">
        <w:rPr>
          <w:i/>
        </w:rPr>
        <w:t>et al.</w:t>
      </w:r>
      <w:r w:rsidRPr="00692060">
        <w:t xml:space="preserve"> 2011; Figure 11.4).</w:t>
      </w:r>
    </w:p>
    <w:p w14:paraId="2FBA11A6" w14:textId="77777777" w:rsidR="00390C71" w:rsidRPr="00692060" w:rsidRDefault="00390C71" w:rsidP="00390C71"/>
    <w:p w14:paraId="1043DD68" w14:textId="77777777" w:rsidR="00390C71" w:rsidRPr="00692060" w:rsidRDefault="00390C71" w:rsidP="00390C71">
      <w:r w:rsidRPr="00692060">
        <w:rPr>
          <w:noProof/>
        </w:rPr>
        <w:lastRenderedPageBreak/>
        <w:drawing>
          <wp:inline distT="0" distB="0" distL="0" distR="0" wp14:anchorId="43AC9243" wp14:editId="320FDE76">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169198EE" w14:textId="77777777" w:rsidR="00390C71" w:rsidRPr="00692060" w:rsidRDefault="00390C71" w:rsidP="00390C71">
      <w:pPr>
        <w:pStyle w:val="Heading5"/>
      </w:pPr>
      <w:r w:rsidRPr="00692060">
        <w:t>Figure 2.</w:t>
      </w:r>
      <w:r w:rsidRPr="00692060">
        <w:rPr>
          <w:noProof/>
        </w:rPr>
        <w:t>2.</w:t>
      </w:r>
      <w:r w:rsidRPr="00692060">
        <w:t xml:space="preserve"> Movement of satellite-tagged Pacific cod from winter spawning areas in the Gulf of Alaska (GOA) to summer foraging locations. A) daily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6AA49423" w14:textId="77777777" w:rsidR="00390C71" w:rsidRPr="00692060" w:rsidRDefault="00390C71" w:rsidP="00390C71"/>
    <w:p w14:paraId="46D3ECF7" w14:textId="77777777" w:rsidR="00390C71" w:rsidRPr="00692060" w:rsidRDefault="00390C71" w:rsidP="00390C71">
      <w:r w:rsidRPr="00692060">
        <w:rPr>
          <w:noProof/>
        </w:rPr>
        <w:lastRenderedPageBreak/>
        <w:drawing>
          <wp:inline distT="0" distB="0" distL="0" distR="0" wp14:anchorId="51BB9E6A" wp14:editId="5EAA9931">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Pr="00692060" w:rsidRDefault="00390C71" w:rsidP="00390C71">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0630246D" w14:textId="77777777" w:rsidR="00390C71" w:rsidRPr="00692060" w:rsidRDefault="00390C71" w:rsidP="00390C71"/>
    <w:p w14:paraId="7FF216C7" w14:textId="77777777" w:rsidR="00390C71" w:rsidRPr="00692060" w:rsidRDefault="00390C71" w:rsidP="00390C71">
      <w:r w:rsidRPr="00692060">
        <w:rPr>
          <w:noProof/>
        </w:rPr>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0588BA2F" w:rsidR="00390C71" w:rsidRPr="00692060" w:rsidRDefault="00390C71" w:rsidP="00390C71">
      <w:pPr>
        <w:pStyle w:val="Heading5"/>
      </w:pPr>
      <w:r w:rsidRPr="00692060">
        <w:lastRenderedPageBreak/>
        <w:t xml:space="preserve">Figure 2.4. </w:t>
      </w:r>
      <w:ins w:id="266" w:author="Katy Echave" w:date="2023-11-02T12:04:00Z">
        <w:r w:rsidR="005115F1">
          <w:t>Commercial catch (</w:t>
        </w:r>
        <w:proofErr w:type="spellStart"/>
        <w:r w:rsidR="005115F1">
          <w:t>mt</w:t>
        </w:r>
        <w:proofErr w:type="spellEnd"/>
        <w:r w:rsidR="005115F1">
          <w:t xml:space="preserve">) of Pacific cod in the </w:t>
        </w:r>
      </w:ins>
      <w:r w:rsidRPr="00692060">
        <w:t xml:space="preserve">Gulf of Alaska </w:t>
      </w:r>
      <w:del w:id="267" w:author="Katy Echave" w:date="2023-11-02T12:05:00Z">
        <w:r w:rsidRPr="00692060" w:rsidDel="005115F1">
          <w:delText xml:space="preserve">Pacific cod catch </w:delText>
        </w:r>
      </w:del>
      <w:ins w:id="268" w:author="Katy Echave" w:date="2023-11-02T12:03:00Z">
        <w:r w:rsidR="00D502E7">
          <w:t>in trawl (</w:t>
        </w:r>
        <w:proofErr w:type="spellStart"/>
        <w:r w:rsidR="00D502E7">
          <w:t>FshTrawl</w:t>
        </w:r>
        <w:proofErr w:type="spellEnd"/>
        <w:r w:rsidR="00D502E7">
          <w:t>), longline (</w:t>
        </w:r>
        <w:proofErr w:type="spellStart"/>
        <w:r w:rsidR="00D502E7">
          <w:t>FshLL</w:t>
        </w:r>
        <w:proofErr w:type="spellEnd"/>
        <w:r w:rsidR="00D502E7">
          <w:t>), and pot (</w:t>
        </w:r>
        <w:proofErr w:type="spellStart"/>
        <w:r w:rsidR="00D502E7">
          <w:t>FshPot</w:t>
        </w:r>
        <w:proofErr w:type="spellEnd"/>
        <w:r w:rsidR="00D502E7">
          <w:t xml:space="preserve">) </w:t>
        </w:r>
        <w:r w:rsidR="005115F1">
          <w:t xml:space="preserve">gear </w:t>
        </w:r>
      </w:ins>
      <w:r w:rsidRPr="00692060">
        <w:t>from 1977-2023. Note that 2023 catch was through October 16.</w:t>
      </w:r>
    </w:p>
    <w:p w14:paraId="6B76A920" w14:textId="77777777" w:rsidR="00390C71" w:rsidRPr="00692060" w:rsidRDefault="00390C71" w:rsidP="00390C71"/>
    <w:p w14:paraId="424313AE" w14:textId="77777777" w:rsidR="00390C71" w:rsidRPr="00692060" w:rsidRDefault="00390C71" w:rsidP="00390C71">
      <w:r w:rsidRPr="00692060">
        <w:rPr>
          <w:noProof/>
        </w:rPr>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2CD15B6F" w:rsidR="00390C71" w:rsidRPr="00692060" w:rsidRDefault="00390C71" w:rsidP="00390C71">
      <w:pPr>
        <w:pStyle w:val="Heading5"/>
      </w:pPr>
      <w:r w:rsidRPr="00692060">
        <w:t>Figure 2.5. Commercial catch of Pacific cod in the Gulf of Alaska by 20</w:t>
      </w:r>
      <w:ins w:id="269" w:author="Katy Echave" w:date="2023-11-02T12:04:00Z">
        <w:r w:rsidR="005115F1">
          <w:t xml:space="preserve"> </w:t>
        </w:r>
      </w:ins>
      <w:r w:rsidRPr="00692060">
        <w:t>km</w:t>
      </w:r>
      <w:r w:rsidRPr="00692060">
        <w:rPr>
          <w:vertAlign w:val="superscript"/>
        </w:rPr>
        <w:t>2</w:t>
      </w:r>
      <w:r w:rsidRPr="00692060">
        <w:t xml:space="preserve"> grid for </w:t>
      </w:r>
      <w:del w:id="270" w:author="Katy Echave" w:date="2023-11-01T10:53:00Z">
        <w:r w:rsidRPr="00692060" w:rsidDel="00BA2E6E">
          <w:delText>1990</w:delText>
        </w:r>
      </w:del>
      <w:ins w:id="271" w:author="Katy Echave" w:date="2023-11-01T10:53:00Z">
        <w:r w:rsidR="00BA2E6E">
          <w:t>2015</w:t>
        </w:r>
      </w:ins>
      <w:r w:rsidRPr="00692060">
        <w:t>-</w:t>
      </w:r>
      <w:del w:id="272" w:author="Katy Echave" w:date="2023-11-01T10:53:00Z">
        <w:r w:rsidRPr="00692060" w:rsidDel="00BA2E6E">
          <w:delText>2015</w:delText>
        </w:r>
      </w:del>
      <w:ins w:id="273" w:author="Katy Echave" w:date="2023-11-01T10:53:00Z">
        <w:r w:rsidR="00BA2E6E" w:rsidRPr="00692060">
          <w:t>20</w:t>
        </w:r>
        <w:r w:rsidR="00BA2E6E">
          <w:t>23</w:t>
        </w:r>
      </w:ins>
      <w:r w:rsidRPr="00692060">
        <w:t>.</w:t>
      </w:r>
    </w:p>
    <w:p w14:paraId="78D53F99" w14:textId="77777777" w:rsidR="00390C71" w:rsidRPr="00692060" w:rsidRDefault="00390C71" w:rsidP="00390C71"/>
    <w:p w14:paraId="27F5C4A6" w14:textId="77777777" w:rsidR="00390C71" w:rsidRPr="00692060" w:rsidRDefault="00390C71" w:rsidP="00390C71"/>
    <w:p w14:paraId="1A85D5B8" w14:textId="77777777" w:rsidR="00390C71" w:rsidRPr="00692060" w:rsidRDefault="00390C71" w:rsidP="00390C71">
      <w:r w:rsidRPr="00692060">
        <w:rPr>
          <w:noProof/>
        </w:rPr>
        <w:lastRenderedPageBreak/>
        <w:drawing>
          <wp:inline distT="0" distB="0" distL="0" distR="0" wp14:anchorId="2F8FDCE0" wp14:editId="3D195185">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695B53D8" w:rsidR="00390C71" w:rsidRPr="00692060" w:rsidRDefault="00390C71" w:rsidP="00390C71">
      <w:pPr>
        <w:pStyle w:val="Heading5"/>
      </w:pPr>
      <w:r w:rsidRPr="00692060">
        <w:t>Figure 2.6. Observed (</w:t>
      </w:r>
      <w:proofErr w:type="spellStart"/>
      <w:r w:rsidRPr="00692060">
        <w:t>Obs</w:t>
      </w:r>
      <w:proofErr w:type="spellEnd"/>
      <w:r w:rsidRPr="00692060">
        <w:t>) and electronic monitored (EM) commercial catch of Pacific cod in the Gulf of Alaska by 20</w:t>
      </w:r>
      <w:ins w:id="274" w:author="Katy Echave" w:date="2023-11-02T12:05:00Z">
        <w:r w:rsidR="005115F1">
          <w:t xml:space="preserve"> </w:t>
        </w:r>
      </w:ins>
      <w:r w:rsidRPr="00692060">
        <w:t>km</w:t>
      </w:r>
      <w:r w:rsidRPr="00692060">
        <w:rPr>
          <w:vertAlign w:val="superscript"/>
        </w:rPr>
        <w:t>2</w:t>
      </w:r>
      <w:r w:rsidRPr="00692060">
        <w:t xml:space="preserve"> grid for 2023. These data include bycatch Pacific cod, but do not include trawl EM data as locations are not yet available.</w:t>
      </w:r>
    </w:p>
    <w:p w14:paraId="02BE0093" w14:textId="77777777" w:rsidR="00390C71" w:rsidRPr="00692060" w:rsidRDefault="00390C71" w:rsidP="00390C71">
      <w:pPr>
        <w:pStyle w:val="NoSpacing"/>
      </w:pPr>
    </w:p>
    <w:p w14:paraId="4E28A838" w14:textId="77777777" w:rsidR="00390C71" w:rsidRPr="00692060" w:rsidRDefault="00390C71" w:rsidP="00390C71">
      <w:r w:rsidRPr="00692060">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77777777" w:rsidR="00390C71" w:rsidRPr="00692060" w:rsidRDefault="00390C71" w:rsidP="00390C71">
      <w:pPr>
        <w:pStyle w:val="Heading5"/>
      </w:pPr>
      <w:r w:rsidRPr="00692060">
        <w:t>Figure 2.</w:t>
      </w:r>
      <w:r w:rsidRPr="00692060">
        <w:rPr>
          <w:noProof/>
        </w:rPr>
        <w:t>7.</w:t>
      </w:r>
      <w:r w:rsidRPr="00692060">
        <w:t xml:space="preserve"> Mean length (cm) of Pacific cod from the Gulf of Alaska longline fishery.</w:t>
      </w:r>
    </w:p>
    <w:p w14:paraId="56297CC3" w14:textId="77777777" w:rsidR="00390C71" w:rsidRPr="00692060" w:rsidRDefault="00390C71" w:rsidP="00390C71"/>
    <w:p w14:paraId="10A41FCE" w14:textId="77777777" w:rsidR="00390C71" w:rsidRPr="00692060" w:rsidRDefault="00390C71" w:rsidP="00390C71">
      <w:r w:rsidRPr="00692060">
        <w:rPr>
          <w:noProof/>
        </w:rPr>
        <w:lastRenderedPageBreak/>
        <w:drawing>
          <wp:inline distT="0" distB="0" distL="0" distR="0" wp14:anchorId="4F7C1843" wp14:editId="4C5F31BC">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0364E8F2" w14:textId="57E71B3C" w:rsidR="00692060" w:rsidRDefault="00390C71" w:rsidP="00390C71">
      <w:pPr>
        <w:pStyle w:val="Heading5"/>
      </w:pPr>
      <w:r w:rsidRPr="00692060">
        <w:t>Figure 2.</w:t>
      </w:r>
      <w:r w:rsidRPr="00692060">
        <w:rPr>
          <w:noProof/>
        </w:rPr>
        <w:t>8.</w:t>
      </w:r>
      <w:r w:rsidRPr="00692060">
        <w:t xml:space="preserve"> Vessel participation in the directed cod fishery by year</w:t>
      </w:r>
      <w:ins w:id="275" w:author="Katy Echave" w:date="2023-11-02T12:06:00Z">
        <w:r w:rsidR="005115F1">
          <w:t xml:space="preserve"> in the central Gulf of Alaska (CG) and western Gulf of Alaska (WG), by gear type: hook and line (HAL), jig, other gear types, pot, and trawl </w:t>
        </w:r>
      </w:ins>
      <w:ins w:id="276" w:author="Katy Echave" w:date="2023-11-02T12:07:00Z">
        <w:r w:rsidR="005115F1">
          <w:t>(</w:t>
        </w:r>
        <w:proofErr w:type="spellStart"/>
        <w:r w:rsidR="005115F1">
          <w:t>trw</w:t>
        </w:r>
        <w:proofErr w:type="spellEnd"/>
        <w:r w:rsidR="005115F1">
          <w:t>)</w:t>
        </w:r>
      </w:ins>
      <w:r w:rsidRPr="00692060">
        <w:t>.</w:t>
      </w:r>
    </w:p>
    <w:p w14:paraId="19A61BD4" w14:textId="61CAA7CF" w:rsidR="00390C71" w:rsidRDefault="00692060" w:rsidP="00692060">
      <w:r>
        <w:br w:type="page"/>
      </w:r>
    </w:p>
    <w:p w14:paraId="043C780B" w14:textId="77777777" w:rsidR="00390C71" w:rsidRPr="00692060" w:rsidRDefault="00390C71" w:rsidP="00390C71">
      <w:r w:rsidRPr="00692060">
        <w:rPr>
          <w:noProof/>
        </w:rPr>
        <w:lastRenderedPageBreak/>
        <w:drawing>
          <wp:inline distT="0" distB="0" distL="0" distR="0" wp14:anchorId="49E43A08" wp14:editId="4EF37A3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1ED5FB4A" w14:textId="68497819" w:rsidR="00390C71" w:rsidRPr="00692060" w:rsidRDefault="00390C71" w:rsidP="00390C71">
      <w:pPr>
        <w:pStyle w:val="Heading5"/>
      </w:pPr>
      <w:r w:rsidRPr="00692060">
        <w:t xml:space="preserve">Figure 2.9. Cumulative catch week of the year for 2019-2023 by fleet for the </w:t>
      </w:r>
      <w:del w:id="277" w:author="Katy Echave" w:date="2023-11-02T12:07:00Z">
        <w:r w:rsidRPr="00692060" w:rsidDel="005115F1">
          <w:delText xml:space="preserve">Western </w:delText>
        </w:r>
      </w:del>
      <w:ins w:id="278" w:author="Katy Echave" w:date="2023-11-02T12:07:00Z">
        <w:r w:rsidR="005115F1">
          <w:t>w</w:t>
        </w:r>
        <w:r w:rsidR="005115F1" w:rsidRPr="00692060">
          <w:t xml:space="preserve">estern </w:t>
        </w:r>
      </w:ins>
      <w:r w:rsidRPr="00692060">
        <w:t>Gulf of Alaska (2023 catch through week 42).</w:t>
      </w:r>
    </w:p>
    <w:p w14:paraId="12160FB1" w14:textId="77777777" w:rsidR="00390C71" w:rsidRPr="00692060" w:rsidRDefault="00390C71" w:rsidP="00390C71"/>
    <w:p w14:paraId="7364A98D" w14:textId="77777777" w:rsidR="00390C71" w:rsidRPr="00692060" w:rsidRDefault="00390C71" w:rsidP="00390C71">
      <w:r w:rsidRPr="00692060">
        <w:rPr>
          <w:noProof/>
        </w:rPr>
        <w:drawing>
          <wp:inline distT="0" distB="0" distL="0" distR="0" wp14:anchorId="50C6F7C3" wp14:editId="157F4E0E">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77C98586" w14:textId="0C6C72FA" w:rsidR="00390C71" w:rsidRPr="00692060" w:rsidRDefault="00390C71" w:rsidP="00390C71">
      <w:pPr>
        <w:pStyle w:val="Heading5"/>
      </w:pPr>
      <w:r w:rsidRPr="00692060">
        <w:t xml:space="preserve">Figure 2.10. Cumulative catch week of the year for 2019-2023 by fleet for the </w:t>
      </w:r>
      <w:del w:id="279" w:author="Katy Echave" w:date="2023-11-02T12:08:00Z">
        <w:r w:rsidRPr="00692060" w:rsidDel="005115F1">
          <w:delText xml:space="preserve">Central </w:delText>
        </w:r>
      </w:del>
      <w:ins w:id="280" w:author="Katy Echave" w:date="2023-11-02T12:08:00Z">
        <w:r w:rsidR="005115F1">
          <w:t>c</w:t>
        </w:r>
        <w:r w:rsidR="005115F1" w:rsidRPr="00692060">
          <w:t xml:space="preserve">entral </w:t>
        </w:r>
      </w:ins>
      <w:r w:rsidRPr="00692060">
        <w:t>Gulf of Alaska (2023 catch through week 42).</w:t>
      </w:r>
    </w:p>
    <w:p w14:paraId="091456E6" w14:textId="77777777" w:rsidR="00390C71" w:rsidRPr="00692060" w:rsidRDefault="00390C71" w:rsidP="00390C71">
      <w:pPr>
        <w:spacing w:line="259" w:lineRule="auto"/>
      </w:pPr>
      <w:r w:rsidRPr="00692060">
        <w:br w:type="page"/>
      </w:r>
    </w:p>
    <w:p w14:paraId="6C567AB6" w14:textId="77777777" w:rsidR="00390C71" w:rsidRPr="00692060" w:rsidRDefault="00390C71" w:rsidP="00390C71"/>
    <w:p w14:paraId="4CAE8B0F" w14:textId="77777777" w:rsidR="00390C71" w:rsidRPr="00692060" w:rsidRDefault="00390C71" w:rsidP="00390C71">
      <w:r w:rsidRPr="00692060">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77777777" w:rsidR="00390C71" w:rsidRPr="00692060" w:rsidRDefault="00390C71" w:rsidP="00390C71">
      <w:pPr>
        <w:pStyle w:val="Heading5"/>
      </w:pPr>
      <w:r w:rsidRPr="00692060">
        <w:t>Figure 2.</w:t>
      </w:r>
      <w:r w:rsidRPr="00692060">
        <w:rPr>
          <w:noProof/>
        </w:rPr>
        <w:t>11</w:t>
      </w:r>
      <w:r w:rsidRPr="00692060">
        <w:t>. Mean length (cm) of Pacific cod from the Gulf of Alaska pot fishery.</w:t>
      </w:r>
    </w:p>
    <w:p w14:paraId="71E33859" w14:textId="77777777" w:rsidR="00390C71" w:rsidRPr="00692060" w:rsidRDefault="00390C71" w:rsidP="00390C71"/>
    <w:p w14:paraId="34F5A518" w14:textId="77777777" w:rsidR="00390C71" w:rsidRPr="00692060" w:rsidRDefault="00390C71" w:rsidP="00390C71">
      <w:r w:rsidRPr="00692060">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Pr="00692060" w:rsidRDefault="00390C71" w:rsidP="00390C71">
      <w:pPr>
        <w:pStyle w:val="Heading5"/>
      </w:pPr>
      <w:r w:rsidRPr="00692060">
        <w:t>Figure 2.12. Proportion of total catch (left panel) and length frequency samples (right panel) by gear type.</w:t>
      </w:r>
    </w:p>
    <w:p w14:paraId="6B277D16" w14:textId="77777777" w:rsidR="00390C71" w:rsidRPr="00692060" w:rsidRDefault="00390C71" w:rsidP="00390C71"/>
    <w:p w14:paraId="64F69C9E" w14:textId="77777777" w:rsidR="00390C71" w:rsidRPr="00692060" w:rsidRDefault="00390C71" w:rsidP="00390C71">
      <w:r w:rsidRPr="00692060">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77777777" w:rsidR="00390C71" w:rsidRPr="00692060" w:rsidRDefault="00390C71" w:rsidP="00390C71">
      <w:pPr>
        <w:pStyle w:val="Heading5"/>
      </w:pPr>
      <w:r w:rsidRPr="00692060">
        <w:t>Figure 2.</w:t>
      </w:r>
      <w:r w:rsidRPr="00692060">
        <w:rPr>
          <w:noProof/>
        </w:rPr>
        <w:t>13.</w:t>
      </w:r>
      <w:r w:rsidRPr="00692060">
        <w:t xml:space="preserve"> Mean length (cm) of Pacific cod from the Gulf of Alaska trawl fishery.</w:t>
      </w:r>
    </w:p>
    <w:p w14:paraId="1F67EEDE" w14:textId="77777777" w:rsidR="00390C71" w:rsidRPr="00692060" w:rsidRDefault="00390C71" w:rsidP="00390C71"/>
    <w:p w14:paraId="71437CF5" w14:textId="77777777" w:rsidR="00390C71" w:rsidRPr="00692060" w:rsidRDefault="00390C71" w:rsidP="00390C71"/>
    <w:p w14:paraId="451DB9B1" w14:textId="77777777" w:rsidR="00390C71" w:rsidRPr="00692060" w:rsidRDefault="00390C71" w:rsidP="00390C71"/>
    <w:p w14:paraId="20698A5A" w14:textId="77777777" w:rsidR="00390C71" w:rsidRPr="00692060" w:rsidRDefault="00390C71" w:rsidP="00390C71">
      <w:pPr>
        <w:rPr>
          <w:noProof/>
        </w:rPr>
      </w:pPr>
      <w:r w:rsidRPr="00692060">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692060" w:rsidRDefault="00390C71" w:rsidP="00390C71">
      <w:pPr>
        <w:pStyle w:val="Heading5"/>
      </w:pPr>
      <w:r w:rsidRPr="00692060">
        <w:t>Figure 2.14. Proportion of pelagic trawls in the A Season (January-April) walleye pollock fishery with Pacific cod present by region (top) and number of hauls (bottom).</w:t>
      </w:r>
    </w:p>
    <w:p w14:paraId="2E16A9E3" w14:textId="77777777" w:rsidR="00390C71" w:rsidRPr="00692060" w:rsidRDefault="00390C71" w:rsidP="00390C71"/>
    <w:p w14:paraId="3680281B" w14:textId="77777777" w:rsidR="00390C71" w:rsidRPr="00692060" w:rsidRDefault="00390C71" w:rsidP="00390C71">
      <w:r w:rsidRPr="00692060">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77777777" w:rsidR="00390C71" w:rsidRPr="00692060" w:rsidRDefault="00390C71" w:rsidP="00390C71">
      <w:pPr>
        <w:pStyle w:val="Heading5"/>
      </w:pPr>
      <w:r w:rsidRPr="00692060">
        <w:t>Figure 2.15. Pacific cod bycatch in the Gulf of Alaska shallow water flatfish fishery as tons of Pacific cod per tons of total catch in the fishery by year.</w:t>
      </w:r>
    </w:p>
    <w:p w14:paraId="3193D4CE" w14:textId="77777777" w:rsidR="00390C71" w:rsidRPr="00692060" w:rsidRDefault="00390C71" w:rsidP="00390C71"/>
    <w:p w14:paraId="0F57C2AC" w14:textId="77777777" w:rsidR="00390C71" w:rsidRPr="00692060" w:rsidRDefault="00390C71" w:rsidP="00390C71">
      <w:r w:rsidRPr="00692060">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42342663" w:rsidR="00390C71" w:rsidRPr="00692060" w:rsidRDefault="00390C71" w:rsidP="00390C71">
      <w:pPr>
        <w:pStyle w:val="Heading5"/>
      </w:pPr>
      <w:r w:rsidRPr="00692060">
        <w:t>Figure 2.16. Data fit in the author’s recommended model. Circles are proportional to total catch for catches</w:t>
      </w:r>
      <w:ins w:id="281" w:author="Katy Echave" w:date="2023-11-02T12:09:00Z">
        <w:r w:rsidR="005115F1">
          <w:t>,</w:t>
        </w:r>
      </w:ins>
      <w:del w:id="282" w:author="Katy Echave" w:date="2023-11-02T12:09:00Z">
        <w:r w:rsidRPr="00692060" w:rsidDel="005115F1">
          <w:delText>;</w:delText>
        </w:r>
      </w:del>
      <w:r w:rsidRPr="00692060">
        <w:t xml:space="preserve"> to precision for indices</w:t>
      </w:r>
      <w:ins w:id="283" w:author="Katy Echave" w:date="2023-11-02T12:09:00Z">
        <w:r w:rsidR="005115F1">
          <w:t>,</w:t>
        </w:r>
      </w:ins>
      <w:r w:rsidRPr="00692060">
        <w:t xml:space="preserve"> and to total sample size for compositions and length-at-age observations. </w:t>
      </w:r>
      <w:ins w:id="284" w:author="Katy Echave" w:date="2023-11-02T12:10:00Z">
        <w:r w:rsidR="005115F1">
          <w:t>Data source include fishery data from trawl (</w:t>
        </w:r>
        <w:proofErr w:type="spellStart"/>
        <w:r w:rsidR="005115F1">
          <w:t>FshTRawl</w:t>
        </w:r>
        <w:proofErr w:type="spellEnd"/>
        <w:r w:rsidR="005115F1">
          <w:t>), longline (</w:t>
        </w:r>
        <w:proofErr w:type="spellStart"/>
        <w:r w:rsidR="005115F1">
          <w:t>FshLL</w:t>
        </w:r>
        <w:proofErr w:type="spellEnd"/>
        <w:r w:rsidR="005115F1">
          <w:t xml:space="preserve">), and </w:t>
        </w:r>
      </w:ins>
      <w:ins w:id="285" w:author="Katy Echave" w:date="2023-11-02T12:11:00Z">
        <w:r w:rsidR="005115F1">
          <w:t>pot (</w:t>
        </w:r>
        <w:proofErr w:type="spellStart"/>
        <w:r w:rsidR="005115F1">
          <w:t>FshPot</w:t>
        </w:r>
        <w:proofErr w:type="spellEnd"/>
        <w:r w:rsidR="005115F1">
          <w:t xml:space="preserve">) fisheries. Survey data include the </w:t>
        </w:r>
      </w:ins>
      <w:ins w:id="286" w:author="Katy Echave" w:date="2023-11-02T12:12:00Z">
        <w:r w:rsidR="005115F1">
          <w:t>AFSC longline (</w:t>
        </w:r>
        <w:proofErr w:type="spellStart"/>
        <w:r w:rsidR="005115F1">
          <w:t>LLSrv</w:t>
        </w:r>
        <w:proofErr w:type="spellEnd"/>
        <w:r w:rsidR="005115F1">
          <w:t xml:space="preserve">) and </w:t>
        </w:r>
        <w:commentRangeStart w:id="287"/>
        <w:r w:rsidR="005115F1">
          <w:t>bottom trawl (</w:t>
        </w:r>
        <w:proofErr w:type="spellStart"/>
        <w:r w:rsidR="005115F1">
          <w:t>Srv</w:t>
        </w:r>
        <w:proofErr w:type="spellEnd"/>
        <w:r w:rsidR="005115F1">
          <w:t xml:space="preserve">?) </w:t>
        </w:r>
      </w:ins>
      <w:commentRangeEnd w:id="287"/>
      <w:ins w:id="288" w:author="Katy Echave" w:date="2023-11-02T12:13:00Z">
        <w:r w:rsidR="005115F1">
          <w:rPr>
            <w:rStyle w:val="CommentReference"/>
          </w:rPr>
          <w:commentReference w:id="287"/>
        </w:r>
      </w:ins>
      <w:ins w:id="289" w:author="Katy Echave" w:date="2023-11-02T12:12:00Z">
        <w:r w:rsidR="005115F1">
          <w:t xml:space="preserve">surveys. </w:t>
        </w:r>
      </w:ins>
      <w:r w:rsidRPr="00692060">
        <w:t xml:space="preserve">Note that since the circles are scaled relative to maximum within each type, the plots of scaling across dataset types should not be </w:t>
      </w:r>
      <w:commentRangeStart w:id="290"/>
      <w:r w:rsidRPr="00692060">
        <w:t>compared</w:t>
      </w:r>
      <w:commentRangeEnd w:id="290"/>
      <w:r w:rsidR="008B6E5F">
        <w:rPr>
          <w:rStyle w:val="CommentReference"/>
        </w:rPr>
        <w:commentReference w:id="290"/>
      </w:r>
      <w:r w:rsidRPr="00692060">
        <w:t>.</w:t>
      </w:r>
    </w:p>
    <w:p w14:paraId="441780F6" w14:textId="77777777" w:rsidR="00390C71" w:rsidRPr="00692060" w:rsidRDefault="00390C71" w:rsidP="00390C71"/>
    <w:p w14:paraId="54BB2333" w14:textId="77777777" w:rsidR="00390C71" w:rsidRPr="00692060" w:rsidRDefault="00390C71" w:rsidP="00390C71">
      <w:r w:rsidRPr="00692060">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00F041D9" w:rsidR="00390C71" w:rsidRPr="00692060" w:rsidRDefault="00390C71" w:rsidP="00390C71">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sidRPr="00692060">
        <w:rPr>
          <w:noProof/>
        </w:rPr>
        <w:t xml:space="preserve">17. </w:t>
      </w:r>
      <w:r w:rsidRPr="00692060">
        <w:t xml:space="preserve">Distribution of AFSC bottom trawl survey catch </w:t>
      </w:r>
      <w:ins w:id="291" w:author="Katy Echave" w:date="2023-11-02T12:13:00Z">
        <w:r w:rsidR="005115F1">
          <w:t xml:space="preserve">(kg) </w:t>
        </w:r>
      </w:ins>
      <w:r w:rsidRPr="00692060">
        <w:t>of Pacific cod for 2019-2023.</w:t>
      </w:r>
    </w:p>
    <w:p w14:paraId="4AAF95AE" w14:textId="77777777" w:rsidR="00390C71" w:rsidRPr="00692060" w:rsidRDefault="00390C71" w:rsidP="00390C71"/>
    <w:p w14:paraId="4D0E117F" w14:textId="77777777" w:rsidR="00390C71" w:rsidRPr="00692060" w:rsidRDefault="00390C71" w:rsidP="00390C71">
      <w:pPr>
        <w:jc w:val="center"/>
      </w:pPr>
      <w:r w:rsidRPr="00692060">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692060" w:rsidRDefault="00390C71" w:rsidP="00390C71">
      <w:pPr>
        <w:pStyle w:val="Heading5"/>
      </w:pPr>
      <w:r w:rsidRPr="00692060">
        <w:t>Figure 2.</w:t>
      </w:r>
      <w:r w:rsidRPr="00692060">
        <w:rPr>
          <w:noProof/>
        </w:rPr>
        <w:t>18.</w:t>
      </w:r>
      <w:r w:rsidRPr="00692060">
        <w:t xml:space="preserve"> Population indices fit by the assessment model, including AFSC bottom trawl survey abundance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4397350D" w14:textId="77777777" w:rsidR="00390C71" w:rsidRPr="00692060" w:rsidRDefault="00390C71" w:rsidP="00390C71"/>
    <w:p w14:paraId="1ADB132F" w14:textId="77777777" w:rsidR="00390C71" w:rsidRPr="00692060" w:rsidRDefault="00390C71" w:rsidP="00390C71">
      <w:r w:rsidRPr="00692060">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Pr="00692060" w:rsidRDefault="00390C71" w:rsidP="00390C71">
      <w:pPr>
        <w:pStyle w:val="Heading5"/>
      </w:pPr>
      <w:commentRangeStart w:id="292"/>
      <w:r w:rsidRPr="00692060">
        <w:t>Figure 2.</w:t>
      </w:r>
      <w:r w:rsidRPr="00692060">
        <w:rPr>
          <w:noProof/>
        </w:rPr>
        <w:t>19.</w:t>
      </w:r>
      <w:r w:rsidRPr="00692060">
        <w:t xml:space="preserve"> </w:t>
      </w:r>
      <w:commentRangeEnd w:id="292"/>
      <w:r w:rsidR="00A7564F">
        <w:rPr>
          <w:rStyle w:val="CommentReference"/>
        </w:rPr>
        <w:commentReference w:id="292"/>
      </w:r>
      <w:r w:rsidRPr="00692060">
        <w:t>Mean length (cm) of Pacific cod in the AFSC GOA bottom trawl survey.</w:t>
      </w:r>
    </w:p>
    <w:p w14:paraId="61E688BC" w14:textId="77777777" w:rsidR="00390C71" w:rsidRPr="00692060" w:rsidRDefault="00390C71" w:rsidP="00390C71"/>
    <w:p w14:paraId="64187E9E" w14:textId="77777777" w:rsidR="00390C71" w:rsidRPr="00692060" w:rsidRDefault="00390C71" w:rsidP="00390C71">
      <w:r w:rsidRPr="00692060">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68E91232" w:rsidR="00390C71" w:rsidRPr="00692060" w:rsidRDefault="00390C71" w:rsidP="00390C71">
      <w:pPr>
        <w:pStyle w:val="Heading5"/>
      </w:pPr>
      <w:r w:rsidRPr="00692060">
        <w:t>Figure 2.</w:t>
      </w:r>
      <w:r w:rsidRPr="00692060">
        <w:rPr>
          <w:noProof/>
        </w:rPr>
        <w:t>20.</w:t>
      </w:r>
      <w:r w:rsidRPr="00692060">
        <w:t xml:space="preserve"> Distribution of AFSC longline survey catch </w:t>
      </w:r>
      <w:ins w:id="293" w:author="Katy Echave" w:date="2023-11-02T12:13:00Z">
        <w:r w:rsidR="005115F1">
          <w:t xml:space="preserve">(#) </w:t>
        </w:r>
      </w:ins>
      <w:r w:rsidRPr="00692060">
        <w:t>of Pacific cod in 2022 and 2023.</w:t>
      </w:r>
    </w:p>
    <w:p w14:paraId="15F2DD4E" w14:textId="77777777" w:rsidR="00390C71" w:rsidRPr="00692060" w:rsidRDefault="00390C71" w:rsidP="00390C71"/>
    <w:p w14:paraId="2120A6E5" w14:textId="77777777" w:rsidR="00390C71" w:rsidRPr="00692060" w:rsidRDefault="00390C71" w:rsidP="00390C71">
      <w:pPr>
        <w:rPr>
          <w:noProof/>
        </w:rPr>
      </w:pPr>
      <w:r w:rsidRPr="00692060">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Pr="00692060" w:rsidRDefault="00390C71" w:rsidP="00390C71">
      <w:pPr>
        <w:pStyle w:val="Heading5"/>
      </w:pPr>
      <w:r w:rsidRPr="00692060">
        <w:t>Figure 2.</w:t>
      </w:r>
      <w:r w:rsidRPr="00692060">
        <w:rPr>
          <w:noProof/>
        </w:rPr>
        <w:t xml:space="preserve">21. </w:t>
      </w:r>
      <w:r w:rsidRPr="00692060">
        <w:t>Mean length (cm) of Pacific cod from the AFSC longline survey.</w:t>
      </w:r>
    </w:p>
    <w:p w14:paraId="6F871ED2" w14:textId="77777777" w:rsidR="00390C71" w:rsidRPr="00692060" w:rsidRDefault="00390C71" w:rsidP="00390C71"/>
    <w:p w14:paraId="2DB65BCC" w14:textId="77777777" w:rsidR="00390C71" w:rsidRPr="00692060" w:rsidRDefault="00390C71" w:rsidP="00390C71">
      <w:r w:rsidRPr="00692060">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Pr="00692060" w:rsidRDefault="00390C71" w:rsidP="00390C71">
      <w:pPr>
        <w:pStyle w:val="Heading5"/>
      </w:pPr>
      <w:r w:rsidRPr="00692060">
        <w:t>Figure 2.</w:t>
      </w:r>
      <w:r w:rsidRPr="00692060">
        <w:rPr>
          <w:noProof/>
        </w:rPr>
        <w:t>22.</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51E5BF9C" w14:textId="77777777" w:rsidR="00390C71" w:rsidRPr="00692060" w:rsidRDefault="00390C71" w:rsidP="00390C71"/>
    <w:p w14:paraId="75F4A6A6" w14:textId="77777777" w:rsidR="00390C71" w:rsidRPr="00692060" w:rsidRDefault="00390C71" w:rsidP="00390C71">
      <w:r w:rsidRPr="00692060">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5AA2C7C" w14:textId="77777777" w:rsidR="00390C71" w:rsidRPr="00692060" w:rsidRDefault="00390C71" w:rsidP="00390C71">
      <w:pPr>
        <w:pStyle w:val="Heading5"/>
      </w:pPr>
      <w:r w:rsidRPr="00692060">
        <w:t>Figure 2.</w:t>
      </w:r>
      <w:r w:rsidRPr="00692060">
        <w:rPr>
          <w:noProof/>
        </w:rPr>
        <w:t>23.</w:t>
      </w:r>
      <w:r w:rsidRPr="00692060">
        <w:t xml:space="preserve"> Population indices included for consideration but not fit in the assessment, including the IPHC longline survey relative population numbers (RPN – top panel) and ADF</w:t>
      </w:r>
      <w:del w:id="294" w:author="Katy Echave" w:date="2023-11-02T10:14:00Z">
        <w:r w:rsidRPr="00692060" w:rsidDel="007341DF">
          <w:delText>&amp;</w:delText>
        </w:r>
      </w:del>
      <w:r w:rsidRPr="00692060">
        <w:t>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2C796664" w14:textId="77777777" w:rsidR="00390C71" w:rsidRPr="00692060" w:rsidRDefault="00390C71" w:rsidP="00390C71"/>
    <w:p w14:paraId="4859DFE5" w14:textId="77777777" w:rsidR="00390C71" w:rsidRPr="00692060" w:rsidRDefault="00390C71" w:rsidP="00390C71">
      <w:r w:rsidRPr="00692060">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512F2198" w:rsidR="00390C71" w:rsidRPr="00692060" w:rsidRDefault="00390C71" w:rsidP="00390C71">
      <w:pPr>
        <w:pStyle w:val="Heading5"/>
        <w:rPr>
          <w:noProof/>
        </w:rPr>
      </w:pPr>
      <w:r w:rsidRPr="00692060">
        <w:t>Figure 2.</w:t>
      </w:r>
      <w:r w:rsidRPr="00692060">
        <w:rPr>
          <w:noProof/>
        </w:rPr>
        <w:t xml:space="preserve">24. Climate Forcast </w:t>
      </w:r>
      <w:r w:rsidRPr="00692060">
        <w:t>System</w:t>
      </w:r>
      <w:r w:rsidRPr="00692060">
        <w:rPr>
          <w:noProof/>
        </w:rPr>
        <w:t xml:space="preserve"> Reanalysis (CFSR) </w:t>
      </w:r>
      <w:ins w:id="295" w:author="Katy Echave" w:date="2023-11-02T12:14:00Z">
        <w:r w:rsidR="00A7564F">
          <w:rPr>
            <w:noProof/>
          </w:rPr>
          <w:t>c</w:t>
        </w:r>
      </w:ins>
      <w:del w:id="296" w:author="Katy Echave" w:date="2023-11-02T12:14:00Z">
        <w:r w:rsidRPr="00692060" w:rsidDel="00A7564F">
          <w:rPr>
            <w:noProof/>
          </w:rPr>
          <w:delText>C</w:delText>
        </w:r>
      </w:del>
      <w:r w:rsidRPr="00692060">
        <w:rPr>
          <w:noProof/>
        </w:rPr>
        <w:t>entral Gulf of Alaska bottom temperatures at the AFSC bottom trawl survey mean depths for 0-20 cm Pacific cod in June (top) and temperature anomailies used as a covariate to the AFSC longline survey catchability (bottom).</w:t>
      </w:r>
    </w:p>
    <w:p w14:paraId="0743DDDF" w14:textId="77777777" w:rsidR="00390C71" w:rsidRPr="00692060" w:rsidRDefault="00390C71" w:rsidP="00390C71">
      <w:pPr>
        <w:rPr>
          <w:noProof/>
        </w:rPr>
      </w:pPr>
    </w:p>
    <w:p w14:paraId="51A36CE2" w14:textId="77777777" w:rsidR="00390C71" w:rsidRPr="00692060" w:rsidRDefault="00390C71" w:rsidP="00390C71"/>
    <w:p w14:paraId="0594EEC6" w14:textId="77777777" w:rsidR="00390C71" w:rsidRPr="00692060" w:rsidRDefault="00390C71" w:rsidP="00390C71">
      <w:pPr>
        <w:rPr>
          <w:noProof/>
        </w:rPr>
      </w:pPr>
      <w:r w:rsidRPr="00692060">
        <w:rPr>
          <w:noProof/>
        </w:rPr>
        <w:lastRenderedPageBreak/>
        <w:drawing>
          <wp:inline distT="0" distB="0" distL="0" distR="0" wp14:anchorId="5C9E67F5" wp14:editId="417FF78C">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3D98DF26" w14:textId="77777777" w:rsidR="00390C71" w:rsidRPr="00692060" w:rsidRDefault="00390C71" w:rsidP="00390C71">
      <w:pPr>
        <w:pStyle w:val="Heading5"/>
      </w:pPr>
      <w:r w:rsidRPr="00692060">
        <w:t>Figure 2.</w:t>
      </w:r>
      <w:r w:rsidRPr="00692060">
        <w:rPr>
          <w:noProof/>
        </w:rPr>
        <w:t>25.</w:t>
      </w:r>
      <w:r w:rsidRPr="00692060">
        <w:t xml:space="preserve"> Retrospective analysis of spawning biomass for the author’s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592FE01F" w14:textId="3F4FE1DF" w:rsidR="00390C71" w:rsidRPr="00692060" w:rsidRDefault="00390C71" w:rsidP="00390C71"/>
    <w:p w14:paraId="1CB5F37C" w14:textId="77777777" w:rsidR="00390C71" w:rsidRPr="00692060" w:rsidRDefault="00390C71" w:rsidP="00390C71">
      <w:r w:rsidRPr="00692060">
        <w:rPr>
          <w:noProof/>
        </w:rPr>
        <w:drawing>
          <wp:inline distT="0" distB="0" distL="0" distR="0" wp14:anchorId="5C1D91F3" wp14:editId="07D06617">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0B4A96F2" w14:textId="77777777" w:rsidR="00390C71" w:rsidRPr="00692060" w:rsidRDefault="00390C71" w:rsidP="00390C71"/>
    <w:p w14:paraId="478D6C8C" w14:textId="77777777" w:rsidR="00390C71" w:rsidRPr="00692060" w:rsidRDefault="00390C71" w:rsidP="00390C71">
      <w:pPr>
        <w:pStyle w:val="Heading5"/>
      </w:pPr>
      <w:r w:rsidRPr="00692060">
        <w:t>Figure 2.</w:t>
      </w:r>
      <w:r w:rsidRPr="00692060">
        <w:rPr>
          <w:noProof/>
        </w:rPr>
        <w:t>26.</w:t>
      </w:r>
      <w:r w:rsidRPr="00692060">
        <w:t xml:space="preserve"> Retrospective analysis of recruitment by recent year classes compared to the average of year classes from 2000 – 2005 and 2006 – 2011 from the author’s recommended model.</w:t>
      </w:r>
    </w:p>
    <w:p w14:paraId="178A1E43" w14:textId="77777777" w:rsidR="00390C71" w:rsidRPr="00692060" w:rsidRDefault="00390C71" w:rsidP="00390C71"/>
    <w:p w14:paraId="28B7BD4B" w14:textId="77777777" w:rsidR="00390C71" w:rsidRPr="00692060" w:rsidRDefault="00390C71" w:rsidP="00390C71">
      <w:r w:rsidRPr="00692060">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Pr="00692060" w:rsidRDefault="00390C71" w:rsidP="00390C71">
      <w:pPr>
        <w:pStyle w:val="Heading5"/>
      </w:pPr>
      <w:r w:rsidRPr="00692060">
        <w:t>Figure 2.</w:t>
      </w:r>
      <w:r w:rsidRPr="00692060">
        <w:rPr>
          <w:noProof/>
        </w:rPr>
        <w:t>27.</w:t>
      </w:r>
      <w:r w:rsidRPr="00692060">
        <w:t xml:space="preserve"> Leave-one-out analysis showing parameters and derived quantities as one year of data were removed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r w:rsidRPr="00692060">
        <w:rPr>
          <w:i/>
        </w:rPr>
        <w:t>F</w:t>
      </w:r>
      <w:r w:rsidRPr="00692060">
        <w:rPr>
          <w:i/>
          <w:vertAlign w:val="subscript"/>
        </w:rPr>
        <w:t>40%</w:t>
      </w:r>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25691BCD" w14:textId="77777777" w:rsidR="00390C71" w:rsidRPr="00692060" w:rsidRDefault="00390C71" w:rsidP="00390C71"/>
    <w:p w14:paraId="4C5C3B9F" w14:textId="77777777" w:rsidR="00390C71" w:rsidRPr="00692060" w:rsidRDefault="00390C71" w:rsidP="00390C71">
      <w:r w:rsidRPr="00692060">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653990F1" w:rsidR="00390C71" w:rsidRPr="00692060" w:rsidRDefault="00390C71" w:rsidP="00390C71">
      <w:pPr>
        <w:pStyle w:val="Heading5"/>
      </w:pPr>
      <w:r w:rsidRPr="00692060">
        <w:t>Figure 2.</w:t>
      </w:r>
      <w:r w:rsidRPr="00692060">
        <w:rPr>
          <w:noProof/>
        </w:rPr>
        <w:t>28.</w:t>
      </w:r>
      <w:r w:rsidRPr="00692060">
        <w:t xml:space="preserve"> Leave-one-out analysis showing parameters and derived quantities as one data source added to this year</w:t>
      </w:r>
      <w:ins w:id="297" w:author="Katy Echave" w:date="2023-11-02T12:14:00Z">
        <w:r w:rsidR="00A7564F">
          <w:t>’</w:t>
        </w:r>
      </w:ins>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and quantities are as in Fig. 2.30.</w:t>
      </w:r>
    </w:p>
    <w:p w14:paraId="7C8AF5AE" w14:textId="77777777" w:rsidR="00390C71" w:rsidRPr="00692060" w:rsidRDefault="00390C71" w:rsidP="00390C71"/>
    <w:p w14:paraId="7A000C2B" w14:textId="77777777" w:rsidR="00390C71" w:rsidRPr="00692060" w:rsidRDefault="00390C71" w:rsidP="00390C71">
      <w:r w:rsidRPr="00692060">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060">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6C7A68A8" w:rsidR="00390C71" w:rsidRPr="00692060" w:rsidRDefault="00390C71" w:rsidP="00390C71">
      <w:pPr>
        <w:pStyle w:val="Heading5"/>
      </w:pPr>
      <w:r w:rsidRPr="00692060">
        <w:t>Figure 2.</w:t>
      </w:r>
      <w:r w:rsidRPr="00692060">
        <w:rPr>
          <w:noProof/>
        </w:rPr>
        <w:t>29.</w:t>
      </w:r>
      <w:r w:rsidRPr="00692060">
        <w:t xml:space="preserve"> Gulf of Alaska Pacific cod estimated female spawning biomass from the 2003 through 2023 stock assessments and (inset) images from the NMFS small net surveys off Kodiak</w:t>
      </w:r>
      <w:ins w:id="298" w:author="Katy Echave" w:date="2023-11-02T12:15:00Z">
        <w:r w:rsidR="00A7564F">
          <w:t>,</w:t>
        </w:r>
      </w:ins>
      <w:r w:rsidRPr="00692060">
        <w:t xml:space="preserve"> Alaska showing change in species composition over time from: </w:t>
      </w:r>
      <w:hyperlink r:id="rId49" w:history="1">
        <w:r w:rsidRPr="00692060">
          <w:rPr>
            <w:rStyle w:val="Hyperlink"/>
          </w:rPr>
          <w:t>https://www.thenakedscientists.com/articles/science-features/ecosystem-shifts-and-sharks-alaska</w:t>
        </w:r>
      </w:hyperlink>
    </w:p>
    <w:p w14:paraId="19CE3613" w14:textId="77777777" w:rsidR="00390C71" w:rsidRPr="00692060" w:rsidRDefault="00390C71" w:rsidP="00390C71"/>
    <w:p w14:paraId="16FD4535" w14:textId="77777777" w:rsidR="00390C71" w:rsidRPr="00692060" w:rsidRDefault="00390C71" w:rsidP="00390C71">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BA2E6E" w:rsidRDefault="00BA2E6E"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BA2E6E" w:rsidRDefault="00BA2E6E" w:rsidP="00390C71">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BA2E6E" w:rsidRDefault="00BA2E6E"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BA2E6E" w:rsidRDefault="00BA2E6E" w:rsidP="00390C71">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Pr="00692060" w:rsidRDefault="00390C71" w:rsidP="00390C71">
      <w:pPr>
        <w:pStyle w:val="Heading5"/>
      </w:pPr>
      <w:r w:rsidRPr="00692060">
        <w:t>Figure 2.</w:t>
      </w:r>
      <w:r w:rsidRPr="00692060">
        <w:rPr>
          <w:noProof/>
        </w:rPr>
        <w:t>30.</w:t>
      </w:r>
      <w:r w:rsidRPr="00692060">
        <w:t xml:space="preserve"> Model fits to AFSC bottom trawl survey numbers (top) and AFSC longline survey relative population numbers (RPNs, bottom).</w:t>
      </w:r>
    </w:p>
    <w:p w14:paraId="04BB84E5" w14:textId="77777777" w:rsidR="00390C71" w:rsidRPr="00692060" w:rsidRDefault="00390C71" w:rsidP="00390C71"/>
    <w:p w14:paraId="28E60016" w14:textId="77777777" w:rsidR="00390C71" w:rsidRPr="00692060" w:rsidRDefault="00390C71" w:rsidP="00390C71">
      <w:pPr>
        <w:rPr>
          <w:noProof/>
        </w:rPr>
      </w:pPr>
      <w:r w:rsidRPr="00692060">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Pr="00692060" w:rsidRDefault="00390C71" w:rsidP="00390C71">
      <w:pPr>
        <w:pStyle w:val="Heading5"/>
      </w:pPr>
      <w:r w:rsidRPr="00692060">
        <w:t>Figure 2.</w:t>
      </w:r>
      <w:r w:rsidRPr="00692060">
        <w:rPr>
          <w:noProof/>
        </w:rPr>
        <w:t>31.</w:t>
      </w:r>
      <w:r w:rsidRPr="00692060">
        <w:t xml:space="preserve"> Total biomass estimates from 2016 through 2023 stock assessments and NMFS bottom trawl survey biomass estimates with 95% confidence bounds. </w:t>
      </w:r>
    </w:p>
    <w:p w14:paraId="3ECAFD50" w14:textId="77777777" w:rsidR="00390C71" w:rsidRPr="00692060" w:rsidRDefault="00390C71" w:rsidP="00390C71">
      <w:pPr>
        <w:rPr>
          <w:noProof/>
        </w:rPr>
      </w:pPr>
    </w:p>
    <w:p w14:paraId="0C64B304" w14:textId="77777777" w:rsidR="00390C71" w:rsidRPr="00692060" w:rsidRDefault="00390C71" w:rsidP="00390C71">
      <w:pPr>
        <w:rPr>
          <w:noProof/>
        </w:rPr>
      </w:pPr>
      <w:r w:rsidRPr="00692060">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Pr="00692060" w:rsidRDefault="00390C71" w:rsidP="00390C71">
      <w:pPr>
        <w:pStyle w:val="Heading5"/>
      </w:pPr>
      <w:r w:rsidRPr="00692060">
        <w:t>Figure 2.</w:t>
      </w:r>
      <w:r w:rsidRPr="00692060">
        <w:rPr>
          <w:noProof/>
        </w:rPr>
        <w:t>32.</w:t>
      </w:r>
      <w:r w:rsidRPr="00692060">
        <w:t xml:space="preserve"> NMFS bottom trawl survey length composition and the author’s recommended model fit (left), Pearson residuals (top right), and mean length (cm; bottom right).</w:t>
      </w:r>
    </w:p>
    <w:p w14:paraId="0BA69F0E" w14:textId="77777777" w:rsidR="00390C71" w:rsidRPr="00692060" w:rsidRDefault="00390C71" w:rsidP="00390C71"/>
    <w:p w14:paraId="1230903D" w14:textId="77777777" w:rsidR="00390C71" w:rsidRPr="00692060" w:rsidRDefault="00390C71" w:rsidP="00390C71">
      <w:r w:rsidRPr="00692060">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Pr="00692060" w:rsidRDefault="00390C71" w:rsidP="00390C71">
      <w:pPr>
        <w:pStyle w:val="Heading5"/>
      </w:pPr>
      <w:r w:rsidRPr="00692060">
        <w:t>Figure 2.</w:t>
      </w:r>
      <w:r w:rsidRPr="00692060">
        <w:rPr>
          <w:noProof/>
        </w:rPr>
        <w:t>33.</w:t>
      </w:r>
      <w:r w:rsidRPr="00692060">
        <w:t xml:space="preserve"> NMFS bottom trawl survey selectivity at length from the author’s recommended model across time (top), and in final year of model (bottom).</w:t>
      </w:r>
    </w:p>
    <w:p w14:paraId="44DC4DF4" w14:textId="77777777" w:rsidR="00390C71" w:rsidRPr="00692060" w:rsidRDefault="00390C71" w:rsidP="00390C71"/>
    <w:p w14:paraId="52A75B63" w14:textId="77777777" w:rsidR="00390C71" w:rsidRPr="00692060" w:rsidRDefault="00390C71" w:rsidP="00390C71">
      <w:r w:rsidRPr="00692060">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Pr="00692060" w:rsidRDefault="00390C71" w:rsidP="00390C71">
      <w:pPr>
        <w:pStyle w:val="Heading5"/>
      </w:pPr>
      <w:r w:rsidRPr="00692060">
        <w:t>Figure 2.</w:t>
      </w:r>
      <w:r w:rsidRPr="00692060">
        <w:rPr>
          <w:noProof/>
        </w:rPr>
        <w:t>34.</w:t>
      </w:r>
      <w:r w:rsidRPr="00692060">
        <w:t xml:space="preserve"> NMFS bottom trawl survey conditional age at length data and standard deviation with the author’s recommended model fit (blue line).</w:t>
      </w:r>
    </w:p>
    <w:p w14:paraId="69C3CB41" w14:textId="77777777" w:rsidR="00390C71" w:rsidRPr="00692060" w:rsidRDefault="00390C71" w:rsidP="00390C71"/>
    <w:p w14:paraId="17596F2E" w14:textId="77777777" w:rsidR="00390C71" w:rsidRPr="00692060" w:rsidRDefault="00390C71" w:rsidP="00390C71">
      <w:r w:rsidRPr="00692060">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38A1DA11" w:rsidR="00390C71" w:rsidRPr="00692060" w:rsidRDefault="00390C71" w:rsidP="00390C71">
      <w:pPr>
        <w:pStyle w:val="Heading5"/>
      </w:pPr>
      <w:r w:rsidRPr="00692060">
        <w:t>Figure 2.</w:t>
      </w:r>
      <w:r w:rsidRPr="00692060">
        <w:rPr>
          <w:noProof/>
        </w:rPr>
        <w:t>35.</w:t>
      </w:r>
      <w:r w:rsidRPr="00692060">
        <w:t xml:space="preserve"> AFSC </w:t>
      </w:r>
      <w:del w:id="299" w:author="Katy Echave" w:date="2023-11-02T12:17:00Z">
        <w:r w:rsidRPr="00692060" w:rsidDel="00A7564F">
          <w:delText xml:space="preserve">Longline </w:delText>
        </w:r>
      </w:del>
      <w:ins w:id="300" w:author="Katy Echave" w:date="2023-11-02T12:17:00Z">
        <w:r w:rsidR="00A7564F">
          <w:t>l</w:t>
        </w:r>
        <w:r w:rsidR="00A7564F" w:rsidRPr="00692060">
          <w:t xml:space="preserve">ongline </w:t>
        </w:r>
      </w:ins>
      <w:r w:rsidRPr="00692060">
        <w:t>survey length composition and the author’s recommended model fit (top), Pearson residuals (left bottom), and mean length (cm; right bottom).</w:t>
      </w:r>
    </w:p>
    <w:p w14:paraId="0B1D91E0" w14:textId="77777777" w:rsidR="00390C71" w:rsidRPr="00692060" w:rsidRDefault="00390C71" w:rsidP="00390C71"/>
    <w:p w14:paraId="0871EEC8" w14:textId="77777777" w:rsidR="00390C71" w:rsidRPr="00692060" w:rsidRDefault="00390C71" w:rsidP="00390C71">
      <w:r w:rsidRPr="00692060">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9C43F3D" w:rsidR="00390C71" w:rsidRPr="00692060" w:rsidRDefault="00390C71" w:rsidP="00390C71">
      <w:pPr>
        <w:pStyle w:val="Heading5"/>
      </w:pPr>
      <w:r w:rsidRPr="00692060">
        <w:t>Figure 2.</w:t>
      </w:r>
      <w:r w:rsidRPr="00692060">
        <w:rPr>
          <w:noProof/>
        </w:rPr>
        <w:t>36.</w:t>
      </w:r>
      <w:r w:rsidRPr="00692060">
        <w:t xml:space="preserve"> AFSC </w:t>
      </w:r>
      <w:del w:id="301" w:author="Katy Echave" w:date="2023-11-02T12:17:00Z">
        <w:r w:rsidRPr="00692060" w:rsidDel="00A7564F">
          <w:delText xml:space="preserve">Longline </w:delText>
        </w:r>
      </w:del>
      <w:ins w:id="302" w:author="Katy Echave" w:date="2023-11-02T12:17:00Z">
        <w:r w:rsidR="00A7564F">
          <w:t>l</w:t>
        </w:r>
        <w:r w:rsidR="00A7564F" w:rsidRPr="00692060">
          <w:t xml:space="preserve">ongline </w:t>
        </w:r>
      </w:ins>
      <w:r w:rsidRPr="00692060">
        <w:t>survey time-dependent catchability (top; as estimated with CFSR anomaly covariate) and selectivity at length (bottom) from the author’s recommended model.</w:t>
      </w:r>
    </w:p>
    <w:p w14:paraId="21386D86" w14:textId="77777777" w:rsidR="00390C71" w:rsidRPr="00692060" w:rsidRDefault="00390C71" w:rsidP="00390C71"/>
    <w:p w14:paraId="0CCE6C8C" w14:textId="77777777" w:rsidR="00390C71" w:rsidRPr="00692060" w:rsidRDefault="00390C71" w:rsidP="00390C71">
      <w:r w:rsidRPr="00692060">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Pr="00692060" w:rsidRDefault="00390C71" w:rsidP="00390C71">
      <w:pPr>
        <w:pStyle w:val="Heading5"/>
      </w:pPr>
      <w:r w:rsidRPr="00692060">
        <w:t>Figure 2.</w:t>
      </w:r>
      <w:r w:rsidRPr="00692060">
        <w:rPr>
          <w:noProof/>
        </w:rPr>
        <w:t>37.</w:t>
      </w:r>
      <w:r w:rsidRPr="00692060">
        <w:t xml:space="preserve"> Trawl fishery length composition and the author’s recommended model fit (top), Pearson residuals (left bottom), and mean length (cm; right bottom).</w:t>
      </w:r>
    </w:p>
    <w:p w14:paraId="00403CAA" w14:textId="77777777" w:rsidR="00390C71" w:rsidRPr="00692060" w:rsidRDefault="00390C71" w:rsidP="00390C71"/>
    <w:p w14:paraId="3B640034" w14:textId="77777777" w:rsidR="00390C71" w:rsidRPr="00692060" w:rsidRDefault="00390C71" w:rsidP="00390C71">
      <w:r w:rsidRPr="00692060">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Pr="00692060" w:rsidRDefault="00390C71" w:rsidP="00390C71">
      <w:pPr>
        <w:pStyle w:val="Heading5"/>
      </w:pPr>
      <w:r w:rsidRPr="00692060">
        <w:t>Figure 2.</w:t>
      </w:r>
      <w:r w:rsidRPr="00692060">
        <w:rPr>
          <w:noProof/>
        </w:rPr>
        <w:t>38.</w:t>
      </w:r>
      <w:r w:rsidRPr="00692060">
        <w:t xml:space="preserve"> Trawl fishery selectivity at length from the author’s recommended model across time (top), and in final year of model (bottom).</w:t>
      </w:r>
    </w:p>
    <w:p w14:paraId="75AD0F33" w14:textId="77777777" w:rsidR="00390C71" w:rsidRPr="00692060" w:rsidRDefault="00390C71" w:rsidP="00390C71"/>
    <w:p w14:paraId="0B2D03CD" w14:textId="77777777" w:rsidR="00390C71" w:rsidRPr="00692060" w:rsidRDefault="00390C71" w:rsidP="00390C71">
      <w:pPr>
        <w:spacing w:after="0"/>
      </w:pPr>
      <w:r w:rsidRPr="00692060">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Pr="00692060" w:rsidRDefault="00390C71" w:rsidP="00390C71">
      <w:pPr>
        <w:pStyle w:val="Heading5"/>
      </w:pPr>
      <w:r w:rsidRPr="00692060">
        <w:t>Figure 2.</w:t>
      </w:r>
      <w:r w:rsidRPr="00692060">
        <w:rPr>
          <w:noProof/>
        </w:rPr>
        <w:t>39.</w:t>
      </w:r>
      <w:r w:rsidRPr="00692060">
        <w:t xml:space="preserve"> Trawl fishery conditional age at length data and standard deviation with the author’s recommended model fit (blue line).</w:t>
      </w:r>
    </w:p>
    <w:p w14:paraId="2D1F16A7" w14:textId="77777777" w:rsidR="00390C71" w:rsidRPr="00692060" w:rsidRDefault="00390C71" w:rsidP="00390C71"/>
    <w:p w14:paraId="1CB4DE36" w14:textId="77777777" w:rsidR="00390C71" w:rsidRPr="00692060" w:rsidRDefault="00390C71" w:rsidP="00390C71">
      <w:r w:rsidRPr="00692060">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Pr="00692060" w:rsidRDefault="00390C71" w:rsidP="00390C71">
      <w:pPr>
        <w:pStyle w:val="Heading5"/>
      </w:pPr>
      <w:r w:rsidRPr="00692060">
        <w:t>Figure 2.</w:t>
      </w:r>
      <w:r w:rsidRPr="00692060">
        <w:rPr>
          <w:noProof/>
        </w:rPr>
        <w:t>40.</w:t>
      </w:r>
      <w:r w:rsidRPr="00692060">
        <w:t xml:space="preserve"> Longline fishery length composition and the author’s recommended model fit (top), Pearson residuals (left bottom), and mean length (cm; right bottom).</w:t>
      </w:r>
    </w:p>
    <w:p w14:paraId="3C019362" w14:textId="77777777" w:rsidR="00390C71" w:rsidRPr="00692060" w:rsidRDefault="00390C71" w:rsidP="00390C71">
      <w:pPr>
        <w:rPr>
          <w:noProof/>
        </w:rPr>
      </w:pPr>
    </w:p>
    <w:p w14:paraId="237FE355" w14:textId="77777777" w:rsidR="00390C71" w:rsidRPr="00692060" w:rsidRDefault="00390C71" w:rsidP="00390C71">
      <w:pPr>
        <w:rPr>
          <w:noProof/>
        </w:rPr>
      </w:pPr>
      <w:r w:rsidRPr="00692060">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Pr="00692060" w:rsidRDefault="00390C71" w:rsidP="00390C71">
      <w:pPr>
        <w:pStyle w:val="Heading5"/>
      </w:pPr>
      <w:r w:rsidRPr="00692060">
        <w:t>Figure 2.</w:t>
      </w:r>
      <w:r w:rsidRPr="00692060">
        <w:rPr>
          <w:noProof/>
        </w:rPr>
        <w:t>41.</w:t>
      </w:r>
      <w:r w:rsidRPr="00692060">
        <w:t xml:space="preserve"> Longline fishery selectivity at length from the author’s recommended model across time (top), and in final year of model (bottom).</w:t>
      </w:r>
    </w:p>
    <w:p w14:paraId="60F85FBB" w14:textId="77777777" w:rsidR="00390C71" w:rsidRPr="00692060" w:rsidRDefault="00390C71" w:rsidP="00390C71"/>
    <w:p w14:paraId="337D6279" w14:textId="77777777" w:rsidR="00390C71" w:rsidRPr="00692060" w:rsidRDefault="00390C71" w:rsidP="00390C71">
      <w:pPr>
        <w:tabs>
          <w:tab w:val="left" w:pos="0"/>
        </w:tabs>
        <w:spacing w:after="0"/>
        <w:rPr>
          <w:noProof/>
        </w:rPr>
      </w:pPr>
      <w:r w:rsidRPr="00692060">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Pr="00692060" w:rsidRDefault="00390C71" w:rsidP="00390C71">
      <w:pPr>
        <w:pStyle w:val="Heading5"/>
      </w:pPr>
      <w:r w:rsidRPr="00692060">
        <w:t>Figure 2.</w:t>
      </w:r>
      <w:r w:rsidRPr="00692060">
        <w:rPr>
          <w:noProof/>
        </w:rPr>
        <w:t>42.</w:t>
      </w:r>
      <w:r w:rsidRPr="00692060">
        <w:t xml:space="preserve"> Longline fishery conditional age at length data and standard deviation with the author’s recommended model fit (blue line).</w:t>
      </w:r>
    </w:p>
    <w:p w14:paraId="2BD3A0C6" w14:textId="77777777" w:rsidR="00390C71" w:rsidRPr="00692060" w:rsidRDefault="00390C71" w:rsidP="00390C71"/>
    <w:p w14:paraId="70CB98BB" w14:textId="77777777" w:rsidR="00390C71" w:rsidRPr="00692060" w:rsidRDefault="00390C71" w:rsidP="00390C71">
      <w:pPr>
        <w:spacing w:after="0"/>
        <w:rPr>
          <w:noProof/>
        </w:rPr>
      </w:pPr>
      <w:r w:rsidRPr="00692060">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Pr="00692060" w:rsidRDefault="00390C71" w:rsidP="00390C71">
      <w:pPr>
        <w:pStyle w:val="Heading5"/>
      </w:pPr>
      <w:r w:rsidRPr="00692060">
        <w:t>Figure 2.</w:t>
      </w:r>
      <w:r w:rsidRPr="00692060">
        <w:rPr>
          <w:noProof/>
        </w:rPr>
        <w:t>43.</w:t>
      </w:r>
      <w:r w:rsidRPr="00692060">
        <w:t xml:space="preserve"> Pot fishery length composition and the author’s recommended model fit (top), Pearson residuals (left bottom), and mean length (cm; right bottom).</w:t>
      </w:r>
    </w:p>
    <w:p w14:paraId="523B2C93" w14:textId="77777777" w:rsidR="00390C71" w:rsidRPr="00692060" w:rsidRDefault="00390C71" w:rsidP="00390C71"/>
    <w:p w14:paraId="4329DD2B" w14:textId="77777777" w:rsidR="00390C71" w:rsidRPr="00692060" w:rsidRDefault="00390C71" w:rsidP="00390C71">
      <w:r w:rsidRPr="00692060">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Pr="00692060" w:rsidRDefault="00390C71" w:rsidP="00390C71">
      <w:pPr>
        <w:pStyle w:val="Heading5"/>
      </w:pPr>
      <w:r w:rsidRPr="00692060">
        <w:t>Figure 2.</w:t>
      </w:r>
      <w:r w:rsidRPr="00692060">
        <w:rPr>
          <w:noProof/>
        </w:rPr>
        <w:t>44.</w:t>
      </w:r>
      <w:r w:rsidRPr="00692060">
        <w:t xml:space="preserve"> Pot fishery selectivity at length from the author’s recommended model across time (top), and in final year of model (bottom).</w:t>
      </w:r>
    </w:p>
    <w:p w14:paraId="53059EA9" w14:textId="77777777" w:rsidR="00390C71" w:rsidRPr="00692060" w:rsidRDefault="00390C71" w:rsidP="00390C71"/>
    <w:p w14:paraId="19A4AD9C" w14:textId="77777777" w:rsidR="00390C71" w:rsidRPr="00692060" w:rsidRDefault="00390C71" w:rsidP="00390C71">
      <w:pPr>
        <w:rPr>
          <w:noProof/>
        </w:rPr>
      </w:pPr>
      <w:r w:rsidRPr="00692060">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Pr="00692060" w:rsidRDefault="00390C71" w:rsidP="00390C71">
      <w:pPr>
        <w:pStyle w:val="Heading5"/>
      </w:pPr>
      <w:r w:rsidRPr="00692060">
        <w:t>Figure 2.</w:t>
      </w:r>
      <w:r w:rsidRPr="00692060">
        <w:rPr>
          <w:noProof/>
        </w:rPr>
        <w:t>45.</w:t>
      </w:r>
      <w:r w:rsidRPr="00692060">
        <w:t xml:space="preserve"> Pot fishery conditional age at length data and standard deviation with the author’s recommended model fit (blue line).</w:t>
      </w:r>
    </w:p>
    <w:p w14:paraId="1F550C80" w14:textId="77777777" w:rsidR="00390C71" w:rsidRPr="00692060" w:rsidRDefault="00390C71" w:rsidP="00390C71"/>
    <w:p w14:paraId="1CCD4326" w14:textId="77777777" w:rsidR="00390C71" w:rsidRPr="00692060" w:rsidRDefault="00390C71" w:rsidP="00390C71">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653F4EAD" wp14:editId="4DCE3A7E">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995C893" w14:textId="77777777" w:rsidR="00390C71" w:rsidRPr="00692060" w:rsidRDefault="00390C71" w:rsidP="00390C71">
      <w:pPr>
        <w:pStyle w:val="Heading5"/>
        <w:rPr>
          <w:noProof/>
        </w:rPr>
      </w:pPr>
      <w:r w:rsidRPr="00692060">
        <w:t>Figure 2.</w:t>
      </w:r>
      <w:r w:rsidRPr="00692060">
        <w:rPr>
          <w:noProof/>
        </w:rPr>
        <w:t>46.</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23C529E" w14:textId="77777777" w:rsidR="00390C71" w:rsidRPr="00692060" w:rsidRDefault="00390C71" w:rsidP="00390C71">
      <w:pPr>
        <w:rPr>
          <w:noProof/>
        </w:rPr>
      </w:pPr>
    </w:p>
    <w:p w14:paraId="6F3A5F79" w14:textId="77777777" w:rsidR="00390C71" w:rsidRPr="00692060" w:rsidRDefault="00390C71" w:rsidP="00390C71">
      <w:pPr>
        <w:rPr>
          <w:noProof/>
        </w:rPr>
      </w:pPr>
      <w:r w:rsidRPr="00692060">
        <w:rPr>
          <w:noProof/>
        </w:rPr>
        <w:drawing>
          <wp:inline distT="0" distB="0" distL="0" distR="0" wp14:anchorId="279D9598" wp14:editId="65B86EC0">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2D6D8A43" w14:textId="77777777" w:rsidR="00390C71" w:rsidRPr="00692060" w:rsidRDefault="00390C71" w:rsidP="00390C71">
      <w:pPr>
        <w:pStyle w:val="Heading5"/>
        <w:rPr>
          <w:noProof/>
        </w:rPr>
      </w:pPr>
      <w:r w:rsidRPr="00692060">
        <w:t>Figure 2.</w:t>
      </w:r>
      <w:r w:rsidRPr="00692060">
        <w:rPr>
          <w:noProof/>
        </w:rPr>
        <w:t>47.</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5E5DF5FE" w14:textId="77777777" w:rsidR="00390C71" w:rsidRPr="00692060" w:rsidRDefault="00390C71" w:rsidP="00390C71">
      <w:pPr>
        <w:rPr>
          <w:noProof/>
        </w:rPr>
      </w:pPr>
    </w:p>
    <w:p w14:paraId="55B30051" w14:textId="77777777" w:rsidR="00390C71" w:rsidRPr="00692060" w:rsidRDefault="00390C71" w:rsidP="00390C71">
      <w:r w:rsidRPr="00692060">
        <w:rPr>
          <w:noProof/>
        </w:rPr>
        <w:lastRenderedPageBreak/>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692060" w:rsidRDefault="00390C71" w:rsidP="00390C71">
      <w:pPr>
        <w:pStyle w:val="Heading5"/>
        <w:rPr>
          <w:noProof/>
        </w:rPr>
      </w:pPr>
      <w:r w:rsidRPr="00692060">
        <w:t>Figure 2.</w:t>
      </w:r>
      <w:r w:rsidRPr="00692060">
        <w:rPr>
          <w:noProof/>
        </w:rPr>
        <w:t xml:space="preserve">48. Sum of apical fishing mortality (top) and continuos fishing mortality by trawl (FshTrawl), longline (FshLL) and pot (FshPot) fisheries (bottom) from </w:t>
      </w:r>
      <w:r w:rsidRPr="00692060">
        <w:t>the author’s recommended model</w:t>
      </w:r>
      <w:r w:rsidRPr="00692060">
        <w:rPr>
          <w:noProof/>
        </w:rPr>
        <w:t>.</w:t>
      </w:r>
    </w:p>
    <w:p w14:paraId="1A5D9EB4" w14:textId="77777777" w:rsidR="00390C71" w:rsidRPr="00692060" w:rsidRDefault="00390C71" w:rsidP="00390C71"/>
    <w:p w14:paraId="149E248D" w14:textId="77777777" w:rsidR="00390C71" w:rsidRPr="00692060" w:rsidRDefault="00390C71" w:rsidP="00390C71">
      <w:pPr>
        <w:rPr>
          <w:noProof/>
        </w:rPr>
      </w:pPr>
      <w:r w:rsidRPr="00692060">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Pr="00692060" w:rsidRDefault="00390C71" w:rsidP="00390C71">
      <w:pPr>
        <w:pStyle w:val="Heading5"/>
      </w:pPr>
      <w:r w:rsidRPr="00692060">
        <w:t>Figure 2.</w:t>
      </w:r>
      <w:r w:rsidRPr="00692060">
        <w:rPr>
          <w:noProof/>
        </w:rPr>
        <w:t>49.</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1977-2025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4C6AE160" w14:textId="77777777" w:rsidR="00390C71" w:rsidRPr="00692060" w:rsidRDefault="00390C71" w:rsidP="00390C71"/>
    <w:p w14:paraId="3B54F9CA" w14:textId="77777777" w:rsidR="00390C71" w:rsidRPr="00692060" w:rsidRDefault="00390C71" w:rsidP="00390C71">
      <w:r w:rsidRPr="00692060">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561CE678" w:rsidR="00390C71" w:rsidRPr="00692060" w:rsidRDefault="00390C71" w:rsidP="00390C71">
      <w:pPr>
        <w:pStyle w:val="Heading5"/>
      </w:pPr>
      <w:r w:rsidRPr="00692060">
        <w:t>Figure 2.</w:t>
      </w:r>
      <w:r w:rsidRPr="00692060">
        <w:rPr>
          <w:noProof/>
        </w:rPr>
        <w:t>50.</w:t>
      </w:r>
      <w:r w:rsidRPr="00692060">
        <w:t xml:space="preserve"> MCMC pairs plot of key model parameters, with diagnostics shown in the diagonal</w:t>
      </w:r>
      <w:r w:rsidR="00472884">
        <w:t xml:space="preserve"> and parameter correlations shown in the top right</w:t>
      </w:r>
      <w:r w:rsidRPr="00692060">
        <w:t>.</w:t>
      </w:r>
    </w:p>
    <w:p w14:paraId="78B82272" w14:textId="77777777" w:rsidR="00390C71" w:rsidRPr="00692060" w:rsidRDefault="00390C71" w:rsidP="00390C71"/>
    <w:p w14:paraId="4B0E6460" w14:textId="77777777" w:rsidR="00390C71" w:rsidRPr="00692060" w:rsidRDefault="00390C71" w:rsidP="00390C71">
      <w:r w:rsidRPr="00692060">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3880FED8" w:rsidR="00390C71" w:rsidRPr="00692060" w:rsidRDefault="00390C71" w:rsidP="00390C71">
      <w:pPr>
        <w:pStyle w:val="Heading5"/>
      </w:pPr>
      <w:r w:rsidRPr="00692060">
        <w:t>Figure 2.</w:t>
      </w:r>
      <w:r w:rsidRPr="00692060">
        <w:rPr>
          <w:noProof/>
        </w:rPr>
        <w:t xml:space="preserve">51. </w:t>
      </w:r>
      <w:r w:rsidRPr="00692060">
        <w:t>Histograms of MCMC draws for key parameters from the author’s recommended model compared to MLE estimate (</w:t>
      </w:r>
      <w:del w:id="303" w:author="Katy Echave" w:date="2023-11-02T12:18:00Z">
        <w:r w:rsidRPr="00692060" w:rsidDel="00A7564F">
          <w:delText>verticle</w:delText>
        </w:r>
      </w:del>
      <w:ins w:id="304" w:author="Katy Echave" w:date="2023-11-02T12:18:00Z">
        <w:r w:rsidR="00A7564F" w:rsidRPr="00692060">
          <w:t>vertical</w:t>
        </w:r>
      </w:ins>
      <w:r w:rsidRPr="00692060">
        <w:t xml:space="preserve"> black line).</w:t>
      </w:r>
      <w:bookmarkStart w:id="305" w:name="_GoBack"/>
      <w:bookmarkEnd w:id="305"/>
    </w:p>
    <w:p w14:paraId="2C34AA34" w14:textId="77777777" w:rsidR="00390C71" w:rsidRPr="00692060" w:rsidRDefault="00390C71" w:rsidP="00390C71"/>
    <w:p w14:paraId="7B724529" w14:textId="77777777" w:rsidR="00390C71" w:rsidRPr="00692060" w:rsidRDefault="00390C71" w:rsidP="00390C71"/>
    <w:p w14:paraId="69D4368B" w14:textId="77777777" w:rsidR="00390C71" w:rsidRPr="00692060" w:rsidRDefault="00390C71" w:rsidP="00390C71">
      <w:pPr>
        <w:rPr>
          <w:noProof/>
        </w:rPr>
      </w:pPr>
      <w:r w:rsidRPr="00692060">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Pr="00692060" w:rsidRDefault="00390C71" w:rsidP="00390C71">
      <w:pPr>
        <w:pStyle w:val="Heading5"/>
        <w:rPr>
          <w:noProof/>
        </w:rPr>
      </w:pPr>
      <w:r w:rsidRPr="00692060">
        <w:t>Figure 2.</w:t>
      </w:r>
      <w:r w:rsidRPr="00692060">
        <w:rPr>
          <w:noProof/>
        </w:rPr>
        <w:t xml:space="preserve">52.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08B3D6B9" w14:textId="77777777" w:rsidR="00390C71" w:rsidRPr="00692060" w:rsidRDefault="00390C71" w:rsidP="00390C71"/>
    <w:p w14:paraId="76411D31" w14:textId="77777777" w:rsidR="00390C71" w:rsidRPr="00692060" w:rsidRDefault="00390C71" w:rsidP="00390C71">
      <w:pPr>
        <w:rPr>
          <w:noProof/>
        </w:rPr>
      </w:pPr>
    </w:p>
    <w:p w14:paraId="3B09E486" w14:textId="77777777" w:rsidR="00390C71" w:rsidRPr="00692060" w:rsidRDefault="00390C71" w:rsidP="00390C71">
      <w:pPr>
        <w:rPr>
          <w:noProof/>
        </w:rPr>
      </w:pPr>
      <w:r w:rsidRPr="00692060">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Pr="00692060" w:rsidRDefault="00390C71" w:rsidP="00390C71">
      <w:pPr>
        <w:pStyle w:val="Heading5"/>
      </w:pPr>
      <w:r w:rsidRPr="00692060">
        <w:t>Figure 2.</w:t>
      </w:r>
      <w:r w:rsidRPr="00692060">
        <w:rPr>
          <w:noProof/>
        </w:rPr>
        <w:t>53. Random effects model results for the AFSC bottom trawl survey area used for area allocation.</w:t>
      </w:r>
    </w:p>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77777777" w:rsidR="008C75B8" w:rsidRPr="00692060" w:rsidRDefault="008C75B8" w:rsidP="008C75B8">
      <w:pPr>
        <w:jc w:val="center"/>
        <w:rPr>
          <w:sz w:val="24"/>
          <w:szCs w:val="24"/>
        </w:rPr>
      </w:pP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D51880D" w:rsidR="001D22FB" w:rsidRPr="00692060" w:rsidRDefault="001D22FB" w:rsidP="001D22FB">
      <w:r w:rsidRPr="00692060">
        <w:t>In the proces</w:t>
      </w:r>
      <w:r w:rsidR="00914B08" w:rsidRPr="00692060">
        <w:t>s of compiling data for the 2023</w:t>
      </w:r>
      <w:r w:rsidRPr="00692060">
        <w:t xml:space="preserve"> assessm</w:t>
      </w:r>
      <w:r w:rsidR="00914B08" w:rsidRPr="00692060">
        <w:t>ent it was discovered that the minimum sample size for conditional age-at-length was set to 1 in the Stock Synthesis data file</w:t>
      </w:r>
      <w:r w:rsidR="00120BDA" w:rsidRPr="00692060">
        <w:t>. This was because in version 3.24 of Stock Synthesis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Stock Synthesis, the minimum sample size is the floor value of the </w:t>
      </w:r>
      <w:r w:rsidR="00081529" w:rsidRPr="00692060">
        <w:t xml:space="preserve">input </w:t>
      </w:r>
      <w:r w:rsidR="00357A8E" w:rsidRPr="00692060">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9"/>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3-10-30T12:02:00Z" w:initials="P">
    <w:p w14:paraId="101C4C13" w14:textId="281D2507" w:rsidR="00BA2E6E" w:rsidRDefault="00BA2E6E">
      <w:pPr>
        <w:pStyle w:val="CommentText"/>
      </w:pPr>
      <w:r>
        <w:rPr>
          <w:rStyle w:val="CommentReference"/>
        </w:rPr>
        <w:annotationRef/>
      </w:r>
      <w:r>
        <w:t>This QR will be updated prior to submitting to PT chairs</w:t>
      </w:r>
    </w:p>
  </w:comment>
  <w:comment w:id="1" w:author="Pete.Hulson" w:date="2023-10-30T12:02:00Z" w:initials="P">
    <w:p w14:paraId="0122542A" w14:textId="3B9AFBD2" w:rsidR="00BA2E6E" w:rsidRDefault="00BA2E6E">
      <w:pPr>
        <w:pStyle w:val="CommentText"/>
      </w:pPr>
      <w:r>
        <w:rPr>
          <w:rStyle w:val="CommentReference"/>
        </w:rPr>
        <w:annotationRef/>
      </w:r>
      <w:r>
        <w:t xml:space="preserve">This link isn’t active yet, but will be prior to submitting to PT </w:t>
      </w:r>
      <w:proofErr w:type="spellStart"/>
      <w:r>
        <w:t>charis</w:t>
      </w:r>
      <w:proofErr w:type="spellEnd"/>
    </w:p>
  </w:comment>
  <w:comment w:id="8" w:author="Katy Echave" w:date="2023-11-02T09:22:00Z" w:initials="KE">
    <w:p w14:paraId="3C5019A9" w14:textId="6DF7B98D" w:rsidR="00FB4672" w:rsidRDefault="00FB4672">
      <w:pPr>
        <w:pStyle w:val="CommentText"/>
      </w:pPr>
      <w:r>
        <w:rPr>
          <w:rStyle w:val="CommentReference"/>
        </w:rPr>
        <w:annotationRef/>
      </w:r>
      <w:r>
        <w:t>Changing these to be consistent with later text.</w:t>
      </w:r>
    </w:p>
  </w:comment>
  <w:comment w:id="35" w:author="Katy Echave" w:date="2023-11-02T09:28:00Z" w:initials="KE">
    <w:p w14:paraId="4372310B" w14:textId="6F145DEB" w:rsidR="00FB4672" w:rsidRDefault="00FB4672">
      <w:pPr>
        <w:pStyle w:val="CommentText"/>
      </w:pPr>
      <w:r>
        <w:rPr>
          <w:rStyle w:val="CommentReference"/>
        </w:rPr>
        <w:annotationRef/>
      </w:r>
      <w:r>
        <w:t>Is this correct? Should Unimak be associated with WGOA (unless there’s another I don’t know about??)</w:t>
      </w:r>
    </w:p>
  </w:comment>
  <w:comment w:id="50" w:author="Katy Echave" w:date="2023-11-02T09:40:00Z" w:initials="KE">
    <w:p w14:paraId="4E11124D" w14:textId="73B5F63F" w:rsidR="00443E73" w:rsidRDefault="00443E73">
      <w:pPr>
        <w:pStyle w:val="CommentText"/>
      </w:pPr>
      <w:r>
        <w:rPr>
          <w:rStyle w:val="CommentReference"/>
        </w:rPr>
        <w:annotationRef/>
      </w:r>
      <w:r>
        <w:t>Table has 79,489</w:t>
      </w:r>
    </w:p>
  </w:comment>
  <w:comment w:id="53" w:author="Katy Echave" w:date="2023-11-02T09:41:00Z" w:initials="KE">
    <w:p w14:paraId="26B4B47E" w14:textId="2EBFEC8D" w:rsidR="00443E73" w:rsidRDefault="00443E73">
      <w:pPr>
        <w:pStyle w:val="CommentText"/>
      </w:pPr>
      <w:r>
        <w:rPr>
          <w:rStyle w:val="CommentReference"/>
        </w:rPr>
        <w:annotationRef/>
      </w:r>
      <w:r>
        <w:t>Table has 64,054</w:t>
      </w:r>
    </w:p>
  </w:comment>
  <w:comment w:id="54" w:author="Katy Echave" w:date="2023-11-02T09:41:00Z" w:initials="KE">
    <w:p w14:paraId="13E2B62A" w14:textId="04794EF3" w:rsidR="00443E73" w:rsidRDefault="00443E73">
      <w:pPr>
        <w:pStyle w:val="CommentText"/>
      </w:pPr>
      <w:r>
        <w:rPr>
          <w:rStyle w:val="CommentReference"/>
        </w:rPr>
        <w:annotationRef/>
      </w:r>
      <w:r>
        <w:t>Table has 48,727</w:t>
      </w:r>
    </w:p>
  </w:comment>
  <w:comment w:id="55" w:author="Katy Echave" w:date="2023-11-02T09:42:00Z" w:initials="KE">
    <w:p w14:paraId="3CD66238" w14:textId="4B6C0A75" w:rsidR="00443E73" w:rsidRDefault="00443E73">
      <w:pPr>
        <w:pStyle w:val="CommentText"/>
      </w:pPr>
      <w:r>
        <w:rPr>
          <w:rStyle w:val="CommentReference"/>
        </w:rPr>
        <w:annotationRef/>
      </w:r>
      <w:r>
        <w:t>I probably don’t know something fancy going on, but these numbers don’t match what is reported in Table 2.1. And why does catch change every year when you pull it??</w:t>
      </w:r>
      <w:r w:rsidR="00F56E3F">
        <w:t xml:space="preserve"> Things that make you go </w:t>
      </w:r>
      <w:proofErr w:type="spellStart"/>
      <w:r w:rsidR="00F56E3F">
        <w:t>hmmmmmmmmmm</w:t>
      </w:r>
      <w:proofErr w:type="spellEnd"/>
      <w:r w:rsidR="00F56E3F">
        <w:t>.</w:t>
      </w:r>
    </w:p>
  </w:comment>
  <w:comment w:id="56" w:author="Katy Echave" w:date="2023-11-02T09:44:00Z" w:initials="KE">
    <w:p w14:paraId="3BA1CB02" w14:textId="5C512FA2" w:rsidR="00F56E3F" w:rsidRDefault="00F56E3F">
      <w:pPr>
        <w:pStyle w:val="CommentText"/>
      </w:pPr>
      <w:r>
        <w:rPr>
          <w:rStyle w:val="CommentReference"/>
        </w:rPr>
        <w:annotationRef/>
      </w:r>
      <w:r>
        <w:t>15,150</w:t>
      </w:r>
    </w:p>
  </w:comment>
  <w:comment w:id="57" w:author="Katy Echave" w:date="2023-11-02T09:44:00Z" w:initials="KE">
    <w:p w14:paraId="319D4B25" w14:textId="73B52598" w:rsidR="00F56E3F" w:rsidRDefault="00F56E3F">
      <w:pPr>
        <w:pStyle w:val="CommentText"/>
      </w:pPr>
      <w:r>
        <w:rPr>
          <w:rStyle w:val="CommentReference"/>
        </w:rPr>
        <w:annotationRef/>
      </w:r>
      <w:r>
        <w:t>15,715</w:t>
      </w:r>
    </w:p>
  </w:comment>
  <w:comment w:id="59" w:author="Katy Echave" w:date="2023-11-02T09:46:00Z" w:initials="KE">
    <w:p w14:paraId="07701B47" w14:textId="049974EE" w:rsidR="00F56E3F" w:rsidRDefault="00F56E3F">
      <w:pPr>
        <w:pStyle w:val="CommentText"/>
      </w:pPr>
      <w:r>
        <w:rPr>
          <w:rStyle w:val="CommentReference"/>
        </w:rPr>
        <w:annotationRef/>
      </w:r>
      <w:r>
        <w:t>6,840</w:t>
      </w:r>
    </w:p>
  </w:comment>
  <w:comment w:id="60" w:author="Katy Echave" w:date="2023-11-02T09:46:00Z" w:initials="KE">
    <w:p w14:paraId="0E278E3A" w14:textId="423FB1E3" w:rsidR="00F56E3F" w:rsidRDefault="00F56E3F">
      <w:pPr>
        <w:pStyle w:val="CommentText"/>
      </w:pPr>
      <w:r>
        <w:rPr>
          <w:rStyle w:val="CommentReference"/>
        </w:rPr>
        <w:annotationRef/>
      </w:r>
      <w:r>
        <w:t>2,797</w:t>
      </w:r>
    </w:p>
  </w:comment>
  <w:comment w:id="61" w:author="Katy Echave" w:date="2023-11-02T09:47:00Z" w:initials="KE">
    <w:p w14:paraId="20981760" w14:textId="41D4F9C7" w:rsidR="00F56E3F" w:rsidRDefault="00F56E3F">
      <w:pPr>
        <w:pStyle w:val="CommentText"/>
      </w:pPr>
      <w:r>
        <w:rPr>
          <w:rStyle w:val="CommentReference"/>
        </w:rPr>
        <w:annotationRef/>
      </w:r>
      <w:r>
        <w:t>4,043</w:t>
      </w:r>
    </w:p>
  </w:comment>
  <w:comment w:id="62" w:author="Katy Echave" w:date="2023-11-02T09:47:00Z" w:initials="KE">
    <w:p w14:paraId="227F1F43" w14:textId="5D3D1D23" w:rsidR="00F56E3F" w:rsidRDefault="00F56E3F">
      <w:pPr>
        <w:pStyle w:val="CommentText"/>
      </w:pPr>
      <w:r>
        <w:rPr>
          <w:rStyle w:val="CommentReference"/>
        </w:rPr>
        <w:annotationRef/>
      </w:r>
      <w:r>
        <w:t>5,616</w:t>
      </w:r>
    </w:p>
  </w:comment>
  <w:comment w:id="125" w:author="Katy Echave" w:date="2023-11-02T10:09:00Z" w:initials="KE">
    <w:p w14:paraId="3A896DE5" w14:textId="0E8A9A6D" w:rsidR="00020FD6" w:rsidRDefault="00020FD6">
      <w:pPr>
        <w:pStyle w:val="CommentText"/>
      </w:pPr>
      <w:r>
        <w:rPr>
          <w:rStyle w:val="CommentReference"/>
        </w:rPr>
        <w:annotationRef/>
      </w:r>
      <w:r>
        <w:t>This is similar to what we show for EBS sablefish bycatch in the Pollock fisheries! You should check out our appendices…Kevin has done some cool work.</w:t>
      </w:r>
    </w:p>
  </w:comment>
  <w:comment w:id="133" w:author="Melissa.Haltuch" w:date="2023-10-31T14:55:00Z" w:initials="M">
    <w:p w14:paraId="460B5547" w14:textId="1A0DD4B0" w:rsidR="00BA2E6E" w:rsidRDefault="00BA2E6E">
      <w:pPr>
        <w:pStyle w:val="CommentText"/>
      </w:pPr>
      <w:r>
        <w:rPr>
          <w:rStyle w:val="CommentReference"/>
        </w:rPr>
        <w:annotationRef/>
      </w:r>
      <w:r>
        <w:t>In the future you could explore moving to 2 cm or larger bins, which would probably help run times.</w:t>
      </w:r>
    </w:p>
  </w:comment>
  <w:comment w:id="137" w:author="Katy Echave" w:date="2023-11-02T10:17:00Z" w:initials="KE">
    <w:p w14:paraId="23F35EE4" w14:textId="65720837" w:rsidR="007341DF" w:rsidRDefault="007341DF">
      <w:pPr>
        <w:pStyle w:val="CommentText"/>
      </w:pPr>
      <w:r>
        <w:rPr>
          <w:rStyle w:val="CommentReference"/>
        </w:rPr>
        <w:annotationRef/>
      </w:r>
      <w:r>
        <w:t>In the future consider cutting this and referencing a cruise report or something??? If wanting to cut down the doc some more…</w:t>
      </w:r>
    </w:p>
  </w:comment>
  <w:comment w:id="141" w:author="Katy Echave" w:date="2023-11-02T10:19:00Z" w:initials="KE">
    <w:p w14:paraId="0BC0D0BF" w14:textId="024AA959" w:rsidR="007341DF" w:rsidRDefault="007341DF">
      <w:pPr>
        <w:pStyle w:val="CommentText"/>
      </w:pPr>
      <w:r>
        <w:rPr>
          <w:rStyle w:val="CommentReference"/>
        </w:rPr>
        <w:annotationRef/>
      </w:r>
      <w:r>
        <w:t>Ugh- I should have management boundaries on these maps. Sorry!</w:t>
      </w:r>
    </w:p>
  </w:comment>
  <w:comment w:id="158" w:author="Katy Echave" w:date="2023-11-02T10:21:00Z" w:initials="KE">
    <w:p w14:paraId="054F6825" w14:textId="2F15D9DB" w:rsidR="007341DF" w:rsidRDefault="007341DF">
      <w:pPr>
        <w:pStyle w:val="CommentText"/>
      </w:pPr>
      <w:r>
        <w:rPr>
          <w:rStyle w:val="CommentReference"/>
        </w:rPr>
        <w:annotationRef/>
      </w:r>
      <w:r>
        <w:t>I like how you include both biomass and abundance in this table!</w:t>
      </w:r>
    </w:p>
  </w:comment>
  <w:comment w:id="201" w:author="Melissa.Haltuch" w:date="2023-10-31T15:33:00Z" w:initials="M">
    <w:p w14:paraId="11A7D0E0" w14:textId="6E04E568" w:rsidR="00BA2E6E" w:rsidRDefault="00BA2E6E">
      <w:pPr>
        <w:pStyle w:val="CommentText"/>
      </w:pPr>
      <w:r>
        <w:rPr>
          <w:rStyle w:val="CommentReference"/>
        </w:rPr>
        <w:annotationRef/>
      </w:r>
    </w:p>
  </w:comment>
  <w:comment w:id="210" w:author="Melissa.Haltuch" w:date="2023-10-31T15:33:00Z" w:initials="M">
    <w:p w14:paraId="47E16F84" w14:textId="785423B3" w:rsidR="00BA2E6E" w:rsidRDefault="00BA2E6E">
      <w:pPr>
        <w:pStyle w:val="CommentText"/>
      </w:pPr>
      <w:r>
        <w:rPr>
          <w:rStyle w:val="CommentReference"/>
        </w:rPr>
        <w:annotationRef/>
      </w:r>
      <w:r>
        <w:t>We’re pushing people to move away from using SS and towards using SS3 or Stock Synthesis as ‘SS’ has negative meaning for some people. Suggest changing SS to SS3 in this document.</w:t>
      </w:r>
    </w:p>
  </w:comment>
  <w:comment w:id="216" w:author="Melissa.Haltuch" w:date="2023-10-31T15:38:00Z" w:initials="M">
    <w:p w14:paraId="59AE7C78" w14:textId="5F4E6754" w:rsidR="00BA2E6E" w:rsidRDefault="00BA2E6E">
      <w:pPr>
        <w:pStyle w:val="CommentText"/>
      </w:pPr>
      <w:r>
        <w:rPr>
          <w:rStyle w:val="CommentReference"/>
        </w:rPr>
        <w:annotationRef/>
      </w:r>
      <w:r>
        <w:t>Suggest adding the justification for the time blocks to this table.</w:t>
      </w:r>
    </w:p>
  </w:comment>
  <w:comment w:id="217" w:author="Melissa.Haltuch" w:date="2023-10-31T15:39:00Z" w:initials="M">
    <w:p w14:paraId="5690C50D" w14:textId="70373C3D" w:rsidR="00BA2E6E" w:rsidRDefault="00BA2E6E">
      <w:pPr>
        <w:pStyle w:val="CommentText"/>
      </w:pPr>
      <w:r>
        <w:rPr>
          <w:rStyle w:val="CommentReference"/>
        </w:rPr>
        <w:annotationRef/>
      </w:r>
      <w:r>
        <w:t>Anything on aging variability? Synthesis can use the SDs around the bias as well. Suggest clarifying what is done for aging variability here.</w:t>
      </w:r>
    </w:p>
  </w:comment>
  <w:comment w:id="218" w:author="Melissa.Haltuch" w:date="2023-10-31T15:42:00Z" w:initials="M">
    <w:p w14:paraId="48F9BF13" w14:textId="48CECAB8" w:rsidR="00BA2E6E" w:rsidRDefault="00BA2E6E">
      <w:pPr>
        <w:pStyle w:val="CommentText"/>
      </w:pPr>
      <w:r>
        <w:rPr>
          <w:rStyle w:val="CommentReference"/>
        </w:rPr>
        <w:annotationRef/>
      </w:r>
      <w:r>
        <w:t>In the future this should be some function of the number of fish measured and the number of hauls rather than setting this at a fixed arbitrary value. It is important to capture sampling variability between years. You are putting a lot more weight on the fishery comp data than the survey comp data. It would be good to discuss why and whether or not this is consistent with other models.</w:t>
      </w:r>
    </w:p>
  </w:comment>
  <w:comment w:id="219" w:author="Melissa.Haltuch" w:date="2023-10-31T15:45:00Z" w:initials="M">
    <w:p w14:paraId="4043D92C" w14:textId="4E7D5B15" w:rsidR="00BA2E6E" w:rsidRDefault="00BA2E6E">
      <w:pPr>
        <w:pStyle w:val="CommentText"/>
      </w:pPr>
      <w:r>
        <w:rPr>
          <w:rStyle w:val="CommentReference"/>
        </w:rPr>
        <w:annotationRef/>
      </w:r>
      <w:r>
        <w:t>Clarify where the multiplier comes from and why it is used.</w:t>
      </w:r>
    </w:p>
  </w:comment>
  <w:comment w:id="220" w:author="Melissa.Haltuch" w:date="2023-10-31T15:48:00Z" w:initials="M">
    <w:p w14:paraId="3A1C0EEB" w14:textId="619A28D6" w:rsidR="00BA2E6E" w:rsidRDefault="00BA2E6E">
      <w:pPr>
        <w:pStyle w:val="CommentText"/>
      </w:pPr>
      <w:r>
        <w:rPr>
          <w:rStyle w:val="CommentReference"/>
        </w:rPr>
        <w:annotationRef/>
      </w:r>
      <w:r>
        <w:t>I think this is better than reasonable well</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We would expect some to fail, otherwise the jitter CV is likely to small.</w:t>
      </w:r>
    </w:p>
  </w:comment>
  <w:comment w:id="221" w:author="Melissa.Haltuch" w:date="2023-10-31T15:52:00Z" w:initials="M">
    <w:p w14:paraId="721D8663" w14:textId="0177FC74" w:rsidR="00BA2E6E" w:rsidRDefault="00BA2E6E">
      <w:pPr>
        <w:pStyle w:val="CommentText"/>
      </w:pPr>
      <w:r>
        <w:rPr>
          <w:rStyle w:val="CommentReference"/>
        </w:rPr>
        <w:annotationRef/>
      </w:r>
      <w:r>
        <w:t>Discussing the implications of the recent series of low recruitments for forecasts would be helpful.</w:t>
      </w:r>
    </w:p>
  </w:comment>
  <w:comment w:id="223" w:author="Melissa.Haltuch" w:date="2023-10-31T15:56:00Z" w:initials="M">
    <w:p w14:paraId="02609419" w14:textId="05CD51EB" w:rsidR="00BA2E6E" w:rsidRDefault="00BA2E6E">
      <w:pPr>
        <w:pStyle w:val="CommentText"/>
      </w:pPr>
      <w:r>
        <w:rPr>
          <w:rStyle w:val="CommentReference"/>
        </w:rPr>
        <w:annotationRef/>
      </w:r>
      <w:r>
        <w:t>Great, thank you!</w:t>
      </w:r>
    </w:p>
  </w:comment>
  <w:comment w:id="224" w:author="Katy Echave" w:date="2023-11-02T11:41:00Z" w:initials="KE">
    <w:p w14:paraId="13003A92" w14:textId="6E5BECD7" w:rsidR="003D212D" w:rsidRDefault="003D212D">
      <w:pPr>
        <w:pStyle w:val="CommentText"/>
      </w:pPr>
      <w:r>
        <w:rPr>
          <w:rStyle w:val="CommentReference"/>
        </w:rPr>
        <w:annotationRef/>
      </w:r>
      <w:r w:rsidR="00A90589">
        <w:t>Perhaps move this to the end to stay consistent with the format in your previous sections.</w:t>
      </w:r>
    </w:p>
  </w:comment>
  <w:comment w:id="235" w:author="Melissa.Haltuch" w:date="2023-10-31T15:58:00Z" w:initials="M">
    <w:p w14:paraId="30CC523A" w14:textId="3F85FEC9" w:rsidR="00BA2E6E" w:rsidRDefault="00BA2E6E">
      <w:pPr>
        <w:pStyle w:val="CommentText"/>
      </w:pPr>
      <w:r>
        <w:rPr>
          <w:rStyle w:val="CommentReference"/>
        </w:rPr>
        <w:annotationRef/>
      </w:r>
      <w:r>
        <w:t>For me, this is inconsistent with the recent low recruitment issue and the building El Nino. I suggest reconsidering this given that the stock is in the precautionary zone. Perhaps asking the PT for a discussion of this point is warranted. I also note that the last three years of survey data are near an all time low and are basically a flat trend.</w:t>
      </w:r>
    </w:p>
  </w:comment>
  <w:comment w:id="263" w:author="Katy Echave" w:date="2023-11-02T11:59:00Z" w:initials="KE">
    <w:p w14:paraId="66E3FFD2" w14:textId="1D73F01F" w:rsidR="00D502E7" w:rsidRDefault="00D502E7">
      <w:pPr>
        <w:pStyle w:val="CommentText"/>
      </w:pPr>
      <w:r>
        <w:rPr>
          <w:rStyle w:val="CommentReference"/>
        </w:rPr>
        <w:annotationRef/>
      </w:r>
      <w:proofErr w:type="gramStart"/>
      <w:r>
        <w:t>Tons ?</w:t>
      </w:r>
      <w:proofErr w:type="gramEnd"/>
    </w:p>
  </w:comment>
  <w:comment w:id="287" w:author="Katy Echave" w:date="2023-11-02T12:13:00Z" w:initials="KE">
    <w:p w14:paraId="65B173FC" w14:textId="72F86369" w:rsidR="005115F1" w:rsidRDefault="005115F1">
      <w:pPr>
        <w:pStyle w:val="CommentText"/>
      </w:pPr>
      <w:r>
        <w:rPr>
          <w:rStyle w:val="CommentReference"/>
        </w:rPr>
        <w:annotationRef/>
      </w:r>
      <w:r>
        <w:t>Is this right?</w:t>
      </w:r>
    </w:p>
  </w:comment>
  <w:comment w:id="290" w:author="Melissa.Haltuch" w:date="2023-10-31T21:25:00Z" w:initials="M">
    <w:p w14:paraId="6F9134B9" w14:textId="4A3F17D2" w:rsidR="00BA2E6E" w:rsidRDefault="00BA2E6E">
      <w:pPr>
        <w:pStyle w:val="CommentText"/>
      </w:pPr>
      <w:r>
        <w:rPr>
          <w:rStyle w:val="CommentReference"/>
        </w:rPr>
        <w:annotationRef/>
      </w:r>
      <w:r>
        <w:t xml:space="preserve">In the future it would be good to investigate the impact of using all age data as conditionals versus only the survey data. The reason being that conditional age at length is typically influential in growth estimation, and the fishery data can bias the estimates of growth parameters due to size selective fishing, see literature by Noel </w:t>
      </w:r>
      <w:proofErr w:type="spellStart"/>
      <w:r>
        <w:t>Cadigan</w:t>
      </w:r>
      <w:proofErr w:type="spellEnd"/>
      <w:r>
        <w:t xml:space="preserve"> on biases in growth estimation. </w:t>
      </w:r>
    </w:p>
  </w:comment>
  <w:comment w:id="292" w:author="Katy Echave" w:date="2023-11-02T12:15:00Z" w:initials="KE">
    <w:p w14:paraId="2F0DDF95" w14:textId="11AFE292" w:rsidR="00A7564F" w:rsidRDefault="00A7564F">
      <w:pPr>
        <w:pStyle w:val="CommentText"/>
      </w:pPr>
      <w:r>
        <w:rPr>
          <w:rStyle w:val="CommentReference"/>
        </w:rPr>
        <w:annotationRef/>
      </w:r>
      <w:r>
        <w:t>You reference the time series mean in the text, so perhaps you can add that line here for reference…in the future!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1C4C13" w15:done="0"/>
  <w15:commentEx w15:paraId="0122542A" w15:done="0"/>
  <w15:commentEx w15:paraId="3C5019A9" w15:done="0"/>
  <w15:commentEx w15:paraId="4372310B" w15:done="0"/>
  <w15:commentEx w15:paraId="4E11124D" w15:done="0"/>
  <w15:commentEx w15:paraId="26B4B47E" w15:done="0"/>
  <w15:commentEx w15:paraId="13E2B62A" w15:done="0"/>
  <w15:commentEx w15:paraId="3CD66238" w15:done="0"/>
  <w15:commentEx w15:paraId="3BA1CB02" w15:done="0"/>
  <w15:commentEx w15:paraId="319D4B25" w15:done="0"/>
  <w15:commentEx w15:paraId="07701B47" w15:done="0"/>
  <w15:commentEx w15:paraId="0E278E3A" w15:done="0"/>
  <w15:commentEx w15:paraId="20981760" w15:done="0"/>
  <w15:commentEx w15:paraId="227F1F43" w15:done="0"/>
  <w15:commentEx w15:paraId="3A896DE5" w15:done="0"/>
  <w15:commentEx w15:paraId="460B5547" w15:done="0"/>
  <w15:commentEx w15:paraId="23F35EE4" w15:done="0"/>
  <w15:commentEx w15:paraId="0BC0D0BF" w15:done="0"/>
  <w15:commentEx w15:paraId="054F6825" w15:done="0"/>
  <w15:commentEx w15:paraId="11A7D0E0" w15:done="0"/>
  <w15:commentEx w15:paraId="47E16F84" w15:done="0"/>
  <w15:commentEx w15:paraId="59AE7C78" w15:done="0"/>
  <w15:commentEx w15:paraId="5690C50D" w15:done="0"/>
  <w15:commentEx w15:paraId="48F9BF13" w15:done="0"/>
  <w15:commentEx w15:paraId="4043D92C" w15:done="0"/>
  <w15:commentEx w15:paraId="3A1C0EEB" w15:done="0"/>
  <w15:commentEx w15:paraId="721D8663" w15:done="0"/>
  <w15:commentEx w15:paraId="02609419" w15:done="0"/>
  <w15:commentEx w15:paraId="13003A92" w15:done="0"/>
  <w15:commentEx w15:paraId="30CC523A" w15:done="0"/>
  <w15:commentEx w15:paraId="66E3FFD2" w15:done="0"/>
  <w15:commentEx w15:paraId="65B173FC" w15:done="0"/>
  <w15:commentEx w15:paraId="6F9134B9" w15:done="0"/>
  <w15:commentEx w15:paraId="2F0DDF9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1C64DE" w14:textId="77777777" w:rsidR="006272FA" w:rsidRDefault="006272FA">
      <w:pPr>
        <w:spacing w:after="0"/>
      </w:pPr>
      <w:r>
        <w:separator/>
      </w:r>
    </w:p>
  </w:endnote>
  <w:endnote w:type="continuationSeparator" w:id="0">
    <w:p w14:paraId="6EA9122B" w14:textId="77777777" w:rsidR="006272FA" w:rsidRDefault="006272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Segoe UI Emoji">
    <w:panose1 w:val="020B0502040204020203"/>
    <w:charset w:val="00"/>
    <w:family w:val="swiss"/>
    <w:pitch w:val="variable"/>
    <w:sig w:usb0="00000003" w:usb1="02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BA2E6E" w:rsidRDefault="00BA2E6E">
    <w:pPr>
      <w:pBdr>
        <w:top w:val="nil"/>
        <w:left w:val="nil"/>
        <w:bottom w:val="nil"/>
        <w:right w:val="nil"/>
        <w:between w:val="nil"/>
      </w:pBdr>
      <w:tabs>
        <w:tab w:val="center" w:pos="4320"/>
        <w:tab w:val="left" w:pos="5957"/>
      </w:tabs>
      <w:jc w:val="right"/>
      <w:rPr>
        <w:i/>
        <w:sz w:val="24"/>
        <w:szCs w:val="24"/>
      </w:rPr>
    </w:pPr>
  </w:p>
  <w:p w14:paraId="19DA1A7C" w14:textId="77777777" w:rsidR="00BA2E6E" w:rsidRDefault="00BA2E6E">
    <w:pPr>
      <w:pBdr>
        <w:top w:val="nil"/>
        <w:left w:val="nil"/>
        <w:bottom w:val="nil"/>
        <w:right w:val="nil"/>
        <w:between w:val="nil"/>
      </w:pBdr>
      <w:tabs>
        <w:tab w:val="center" w:pos="4320"/>
        <w:tab w:val="left" w:pos="5957"/>
      </w:tabs>
      <w:spacing w:after="720"/>
      <w:ind w:right="360"/>
    </w:pPr>
  </w:p>
  <w:p w14:paraId="5A9EA22C" w14:textId="77777777" w:rsidR="00BA2E6E" w:rsidRDefault="00BA2E6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3F666C" w14:textId="77777777" w:rsidR="006272FA" w:rsidRDefault="006272FA">
      <w:pPr>
        <w:spacing w:after="0"/>
      </w:pPr>
      <w:r>
        <w:separator/>
      </w:r>
    </w:p>
  </w:footnote>
  <w:footnote w:type="continuationSeparator" w:id="0">
    <w:p w14:paraId="0C5DEFBD" w14:textId="77777777" w:rsidR="006272FA" w:rsidRDefault="006272F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rson w15:author="Katy Echave">
    <w15:presenceInfo w15:providerId="None" w15:userId="Katy Echave"/>
  </w15:person>
  <w15:person w15:author="Melissa.Haltuch">
    <w15:presenceInfo w15:providerId="None" w15:userId="Melissa.Haltu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0FD6"/>
    <w:rsid w:val="0002560E"/>
    <w:rsid w:val="00025D45"/>
    <w:rsid w:val="00027372"/>
    <w:rsid w:val="00081529"/>
    <w:rsid w:val="00097443"/>
    <w:rsid w:val="000D1E54"/>
    <w:rsid w:val="000E1150"/>
    <w:rsid w:val="000F2F65"/>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1F6A29"/>
    <w:rsid w:val="00203737"/>
    <w:rsid w:val="00210326"/>
    <w:rsid w:val="002115AE"/>
    <w:rsid w:val="00212DDD"/>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212D"/>
    <w:rsid w:val="003D568E"/>
    <w:rsid w:val="003E05E5"/>
    <w:rsid w:val="003E5A05"/>
    <w:rsid w:val="003F0123"/>
    <w:rsid w:val="003F1CB5"/>
    <w:rsid w:val="003F51CB"/>
    <w:rsid w:val="003F7AF2"/>
    <w:rsid w:val="004053CF"/>
    <w:rsid w:val="00406878"/>
    <w:rsid w:val="00407113"/>
    <w:rsid w:val="00410D6D"/>
    <w:rsid w:val="004135AE"/>
    <w:rsid w:val="00431FD9"/>
    <w:rsid w:val="004344B4"/>
    <w:rsid w:val="00443E73"/>
    <w:rsid w:val="00460317"/>
    <w:rsid w:val="0046471D"/>
    <w:rsid w:val="0046662A"/>
    <w:rsid w:val="004678F0"/>
    <w:rsid w:val="00470B95"/>
    <w:rsid w:val="00472884"/>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115F1"/>
    <w:rsid w:val="0052184D"/>
    <w:rsid w:val="005304AA"/>
    <w:rsid w:val="00547113"/>
    <w:rsid w:val="00552026"/>
    <w:rsid w:val="00552E12"/>
    <w:rsid w:val="005544A3"/>
    <w:rsid w:val="005563F4"/>
    <w:rsid w:val="00556952"/>
    <w:rsid w:val="00561FE3"/>
    <w:rsid w:val="00565B34"/>
    <w:rsid w:val="00570AEE"/>
    <w:rsid w:val="005902A8"/>
    <w:rsid w:val="005965C5"/>
    <w:rsid w:val="005A4670"/>
    <w:rsid w:val="005A7B77"/>
    <w:rsid w:val="005C29C7"/>
    <w:rsid w:val="005C2D78"/>
    <w:rsid w:val="005E4FA2"/>
    <w:rsid w:val="005F14DE"/>
    <w:rsid w:val="005F2F8D"/>
    <w:rsid w:val="005F35F3"/>
    <w:rsid w:val="005F4537"/>
    <w:rsid w:val="005F5C72"/>
    <w:rsid w:val="005F629A"/>
    <w:rsid w:val="005F645C"/>
    <w:rsid w:val="00603FB7"/>
    <w:rsid w:val="006112BF"/>
    <w:rsid w:val="0061571F"/>
    <w:rsid w:val="0062500D"/>
    <w:rsid w:val="006272FA"/>
    <w:rsid w:val="00647F90"/>
    <w:rsid w:val="00651B73"/>
    <w:rsid w:val="0066299C"/>
    <w:rsid w:val="00670E74"/>
    <w:rsid w:val="00680782"/>
    <w:rsid w:val="0068239D"/>
    <w:rsid w:val="00682BBD"/>
    <w:rsid w:val="0068602B"/>
    <w:rsid w:val="00690DDD"/>
    <w:rsid w:val="00692060"/>
    <w:rsid w:val="0069455F"/>
    <w:rsid w:val="006A79E9"/>
    <w:rsid w:val="006B502A"/>
    <w:rsid w:val="006B7278"/>
    <w:rsid w:val="006C48F6"/>
    <w:rsid w:val="006D7DD7"/>
    <w:rsid w:val="00702228"/>
    <w:rsid w:val="007047BA"/>
    <w:rsid w:val="00711858"/>
    <w:rsid w:val="00725751"/>
    <w:rsid w:val="0072636E"/>
    <w:rsid w:val="00731F0E"/>
    <w:rsid w:val="00731F0F"/>
    <w:rsid w:val="00732020"/>
    <w:rsid w:val="007341DF"/>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7F7F"/>
    <w:rsid w:val="008223AE"/>
    <w:rsid w:val="0082513F"/>
    <w:rsid w:val="00832CCF"/>
    <w:rsid w:val="00834969"/>
    <w:rsid w:val="00836873"/>
    <w:rsid w:val="00845562"/>
    <w:rsid w:val="008457C0"/>
    <w:rsid w:val="0085439A"/>
    <w:rsid w:val="008544D6"/>
    <w:rsid w:val="00864281"/>
    <w:rsid w:val="00872F90"/>
    <w:rsid w:val="008738B1"/>
    <w:rsid w:val="008752A8"/>
    <w:rsid w:val="0087626C"/>
    <w:rsid w:val="00883A52"/>
    <w:rsid w:val="00886241"/>
    <w:rsid w:val="00895A4A"/>
    <w:rsid w:val="008B6E5F"/>
    <w:rsid w:val="008C75B8"/>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564F"/>
    <w:rsid w:val="00A76CA0"/>
    <w:rsid w:val="00A77E18"/>
    <w:rsid w:val="00A81B15"/>
    <w:rsid w:val="00A90589"/>
    <w:rsid w:val="00AA1F1B"/>
    <w:rsid w:val="00AA6807"/>
    <w:rsid w:val="00AC7D4E"/>
    <w:rsid w:val="00AE08B9"/>
    <w:rsid w:val="00AE502B"/>
    <w:rsid w:val="00AE5DD6"/>
    <w:rsid w:val="00B24776"/>
    <w:rsid w:val="00B349E4"/>
    <w:rsid w:val="00B4367E"/>
    <w:rsid w:val="00B90E2B"/>
    <w:rsid w:val="00B969F0"/>
    <w:rsid w:val="00BA2E6E"/>
    <w:rsid w:val="00BA3262"/>
    <w:rsid w:val="00BA3DEC"/>
    <w:rsid w:val="00BA4F96"/>
    <w:rsid w:val="00BA50D6"/>
    <w:rsid w:val="00BB0DB6"/>
    <w:rsid w:val="00BC2C70"/>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4213"/>
    <w:rsid w:val="00D07B5F"/>
    <w:rsid w:val="00D1452D"/>
    <w:rsid w:val="00D16E7E"/>
    <w:rsid w:val="00D22127"/>
    <w:rsid w:val="00D41E76"/>
    <w:rsid w:val="00D502E7"/>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56E3F"/>
    <w:rsid w:val="00F94848"/>
    <w:rsid w:val="00FA1DA2"/>
    <w:rsid w:val="00FA1F75"/>
    <w:rsid w:val="00FA57A0"/>
    <w:rsid w:val="00FB4672"/>
    <w:rsid w:val="00FD3E1A"/>
    <w:rsid w:val="00FE1CE2"/>
    <w:rsid w:val="00FF0583"/>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Marta+Masdeu&amp;searchField=authors&amp;page=1" TargetMode="External"/><Relationship Id="rId11"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M%c2%aa+%c3%81ngeles+Gonz%c3%a1lez&amp;searchField=authors&amp;page=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mikelitzow/seine-data/blob/main/scripts/cohort_strength.R" TargetMode="External"/><Relationship Id="rId17" Type="http://schemas.openxmlformats.org/officeDocument/2006/relationships/hyperlink" Target="https://www.scirp.org/(S(351jmbntvnsjt1aadkposzje))/journal/articles.aspx?searchCode=Ignasi+Porras&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Anna+Domingo-Dalma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thenakedscientists.com/articles/science-features/ecosystem-shifts-and-sharks-alaska" TargetMode="External"/><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jstatsoft.org/v66/i05/" TargetMode="External"/><Relationship Id="rId18" Type="http://schemas.openxmlformats.org/officeDocument/2006/relationships/hyperlink" Target="https://www.scirp.org/(S(351jmbntvnsjt1aadkposzje))/journal/articles.aspx?searchCode=Bernat+Codina&amp;searchField=authors&amp;page=1"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650F3-BC89-4B68-8FC5-521F94DD9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117</Pages>
  <Words>27655</Words>
  <Characters>148785</Characters>
  <Application>Microsoft Office Word</Application>
  <DocSecurity>0</DocSecurity>
  <Lines>5510</Lines>
  <Paragraphs>4200</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Katy Echave</cp:lastModifiedBy>
  <cp:revision>4</cp:revision>
  <dcterms:created xsi:type="dcterms:W3CDTF">2023-11-02T18:29:00Z</dcterms:created>
  <dcterms:modified xsi:type="dcterms:W3CDTF">2023-11-02T20:18:00Z</dcterms:modified>
</cp:coreProperties>
</file>