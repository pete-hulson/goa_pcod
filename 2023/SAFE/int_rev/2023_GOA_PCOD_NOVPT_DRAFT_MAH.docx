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Bridget Ferriss</w:t>
      </w:r>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Shotwell,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77777777" w:rsidR="00D07B5F" w:rsidRPr="00692060" w:rsidRDefault="00D07B5F" w:rsidP="00D07B5F">
      <w:pPr>
        <w:spacing w:after="0"/>
        <w:jc w:val="center"/>
        <w:rPr>
          <w:vertAlign w:val="superscript"/>
        </w:rPr>
      </w:pPr>
      <w:r w:rsidRPr="00692060">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Pr="00692060" w:rsidRDefault="00D07B5F" w:rsidP="00C27DD0">
      <w:pPr>
        <w:spacing w:after="0"/>
        <w:rPr>
          <w:vertAlign w:val="superscript"/>
        </w:rPr>
      </w:pPr>
    </w:p>
    <w:p w14:paraId="7034CBE9" w14:textId="0C0BC02D" w:rsidR="00D07B5F" w:rsidRPr="00692060" w:rsidRDefault="00C27DD0" w:rsidP="00D07B5F">
      <w:pPr>
        <w:spacing w:after="0"/>
        <w:jc w:val="center"/>
        <w:rPr>
          <w:vertAlign w:val="superscript"/>
        </w:rPr>
      </w:pPr>
      <w:commentRangeStart w:id="0"/>
      <w:r w:rsidRPr="0069206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commentRangeEnd w:id="0"/>
      <w:r w:rsidR="00692060" w:rsidRPr="00692060">
        <w:rPr>
          <w:rStyle w:val="CommentReference"/>
        </w:rPr>
        <w:commentReference w:id="0"/>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52E75CA3" w14:textId="77777777" w:rsidR="00D07B5F" w:rsidRPr="00692060" w:rsidRDefault="00D07B5F" w:rsidP="00D07B5F">
      <w:pPr>
        <w:spacing w:after="0"/>
        <w:jc w:val="center"/>
        <w:rPr>
          <w:vertAlign w:val="superscript"/>
        </w:rPr>
      </w:pPr>
    </w:p>
    <w:p w14:paraId="10D9CE08" w14:textId="77777777" w:rsidR="00D07B5F" w:rsidRPr="00692060" w:rsidRDefault="00D07B5F" w:rsidP="00D07B5F">
      <w:pPr>
        <w:spacing w:after="0"/>
        <w:jc w:val="center"/>
        <w:rPr>
          <w:vertAlign w:val="superscript"/>
        </w:rPr>
      </w:pPr>
    </w:p>
    <w:p w14:paraId="0EC1C334" w14:textId="77777777" w:rsidR="00D07B5F" w:rsidRPr="00692060" w:rsidRDefault="00D07B5F" w:rsidP="00D07B5F">
      <w:pPr>
        <w:spacing w:after="0"/>
        <w:jc w:val="center"/>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Litzow,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27276868"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commentRangeStart w:id="1"/>
      <w:r w:rsidR="00692060" w:rsidRPr="00692060">
        <w:fldChar w:fldCharType="begin"/>
      </w:r>
      <w:r w:rsidR="00692060" w:rsidRPr="00692060">
        <w:instrText xml:space="preserve"> HYPERLINK "https://afsc-assessments.github.io/goa_pcod/2022_Assessments/November_Models/" </w:instrText>
      </w:r>
      <w:r w:rsidR="00692060" w:rsidRPr="00692060">
        <w:fldChar w:fldCharType="separate"/>
      </w:r>
      <w:r w:rsidR="00143EBA" w:rsidRPr="00692060">
        <w:rPr>
          <w:rStyle w:val="Hyperlink"/>
        </w:rPr>
        <w:t>link</w:t>
      </w:r>
      <w:r w:rsidR="00692060" w:rsidRPr="00692060">
        <w:rPr>
          <w:rStyle w:val="Hyperlink"/>
        </w:rPr>
        <w:fldChar w:fldCharType="end"/>
      </w:r>
      <w:commentRangeEnd w:id="1"/>
      <w:r w:rsidR="00692060" w:rsidRPr="00692060">
        <w:rPr>
          <w:rStyle w:val="CommentReference"/>
        </w:rPr>
        <w:commentReference w:id="1"/>
      </w:r>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02CB56B5" w:rsidR="00B969F0" w:rsidRPr="00692060" w:rsidRDefault="00B969F0" w:rsidP="004C03F2">
      <w:pPr>
        <w:numPr>
          <w:ilvl w:val="0"/>
          <w:numId w:val="9"/>
        </w:numPr>
        <w:spacing w:after="60"/>
        <w:jc w:val="both"/>
      </w:pPr>
      <w:r w:rsidRPr="00692060">
        <w:t>Commercial federal conditi</w:t>
      </w:r>
      <w:r w:rsidR="004C03F2" w:rsidRPr="00692060">
        <w:t>onal length-at-age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027A55E0"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del w:id="2" w:author="Melissa.Haltuch" w:date="2023-10-31T14:09:00Z">
        <w:r w:rsidR="008F19A6" w:rsidRPr="00692060" w:rsidDel="007D3415">
          <w:delText>that the stock remains</w:delText>
        </w:r>
      </w:del>
      <w:ins w:id="3" w:author="Melissa.Haltuch" w:date="2023-10-31T14:09:00Z">
        <w:r w:rsidR="007D3415">
          <w:t>is</w:t>
        </w:r>
      </w:ins>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1678013E"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 xml:space="preserve">2023 </w:t>
      </w:r>
      <w:proofErr w:type="gramStart"/>
      <w:r w:rsidRPr="00692060">
        <w:rPr>
          <w:rFonts w:eastAsia="Calibri"/>
          <w:i/>
          <w:sz w:val="16"/>
          <w:szCs w:val="16"/>
        </w:rPr>
        <w:t>ABC</w:t>
      </w:r>
      <w:r w:rsidR="00157804" w:rsidRPr="00692060">
        <w:rPr>
          <w:rFonts w:eastAsia="Calibri"/>
          <w:i/>
          <w:sz w:val="16"/>
          <w:szCs w:val="16"/>
        </w:rPr>
        <w:t xml:space="preserve"> .</w:t>
      </w:r>
      <w:proofErr w:type="gramEnd"/>
      <w:r w:rsidR="00157804" w:rsidRPr="00692060">
        <w:rPr>
          <w:rFonts w:eastAsia="Calibri"/>
          <w:i/>
          <w:sz w:val="16"/>
          <w:szCs w:val="16"/>
        </w:rPr>
        <w:t xml:space="preserve">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Sullivan et al.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Please elaborate on how the Dirich</w:t>
      </w:r>
      <w:ins w:id="4" w:author="Melissa.Haltuch" w:date="2023-10-31T14:12:00Z">
        <w:r w:rsidR="007D3415">
          <w:rPr>
            <w:i/>
          </w:rPr>
          <w:t>l</w:t>
        </w:r>
      </w:ins>
      <w:r w:rsidRPr="00692060">
        <w:rPr>
          <w:i/>
        </w:rPr>
        <w:t>et-multinomial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77777777"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be evaluated as part of the model results. These should include tests for </w:t>
      </w:r>
      <w:proofErr w:type="spellStart"/>
      <w:r w:rsidRPr="00692060">
        <w:rPr>
          <w:i/>
        </w:rPr>
        <w:t>burnin</w:t>
      </w:r>
      <w:proofErr w:type="spellEnd"/>
      <w:r w:rsidRPr="00692060">
        <w:rPr>
          <w:i/>
        </w:rPr>
        <w:t>,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r w:rsidRPr="00692060">
        <w:rPr>
          <w:i/>
          <w:color w:val="222222"/>
          <w:shd w:val="clear" w:color="auto" w:fill="FFFFFF"/>
        </w:rPr>
        <w:t>brms</w:t>
      </w:r>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3"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Litzow et al.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Kristensen</w:t>
      </w:r>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7A7D625B" w:rsidR="0002560E" w:rsidRPr="00692060" w:rsidRDefault="00C01C17" w:rsidP="00740F18">
      <w:pPr>
        <w:pStyle w:val="ListParagraph"/>
        <w:numPr>
          <w:ilvl w:val="0"/>
          <w:numId w:val="50"/>
        </w:numPr>
      </w:pPr>
      <w:r w:rsidRPr="00692060">
        <w:t>If the IPHC survey were ever to be investigated for use in this assessment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et al.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et al.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Kristensen</w:t>
      </w:r>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113143D4"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macrocephalus</w:t>
      </w:r>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middens on </w:t>
      </w:r>
      <w:proofErr w:type="spellStart"/>
      <w:r w:rsidRPr="00692060">
        <w:rPr>
          <w:rFonts w:eastAsia="Calibri"/>
        </w:rPr>
        <w:t>Sanak</w:t>
      </w:r>
      <w:proofErr w:type="spellEnd"/>
      <w:r w:rsidRPr="00692060">
        <w:rPr>
          <w:rFonts w:eastAsia="Calibri"/>
        </w:rPr>
        <w:t xml:space="preserve"> Island in the Western GOA show a long history (at least 6,000 years) of exploitation. Over this period, the archeological record reveals fluctuations in Pacific cod size distribution</w:t>
      </w:r>
      <w:ins w:id="5" w:author="Melissa.Haltuch" w:date="2023-10-31T14:27:00Z">
        <w:r w:rsidR="00D22127">
          <w:rPr>
            <w:rFonts w:eastAsia="Calibri"/>
          </w:rPr>
          <w:t>,</w:t>
        </w:r>
      </w:ins>
      <w:r w:rsidRPr="00692060">
        <w:rPr>
          <w:rFonts w:eastAsia="Calibri"/>
        </w:rPr>
        <w:t xml:space="preserve"> which Betts et al.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5E8FF10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eastern Bering Sea (EBS), Aleutian Islands (AI), and Gulf of Alaska (GOA)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77777777"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and greater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692060">
        <w:t>Shumagin</w:t>
      </w:r>
      <w:proofErr w:type="spellEnd"/>
      <w:r w:rsidRPr="00692060">
        <w:t xml:space="preserve"> Islands) through </w:t>
      </w:r>
      <w:r w:rsidRPr="00692060">
        <w:lastRenderedPageBreak/>
        <w:t xml:space="preserve">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(Fig. 2.3), and was supported by previous research that highlighted distinct differences in the genes coding for the zona pellucida gene region ZP3 (Spies et al. 2021). Also notable is the lack of strong genetic differentiation among spawning cod from the eastern Gulf of Alaska (Unimak) and the western Gulf of Alaska. </w:t>
      </w:r>
    </w:p>
    <w:p w14:paraId="7434F0CF" w14:textId="772FFC5D" w:rsidR="00E61A64" w:rsidRPr="00692060" w:rsidRDefault="00E61A64" w:rsidP="00E61A64">
      <w:pPr>
        <w:rPr>
          <w:color w:val="222222"/>
        </w:rPr>
      </w:pPr>
      <w:r w:rsidRPr="00692060">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692060" w:rsidRDefault="00E61A64" w:rsidP="00E61A64">
      <w:pPr>
        <w:rPr>
          <w:rFonts w:eastAsia="Calibri"/>
        </w:rPr>
      </w:pPr>
      <w:r w:rsidRPr="00692060">
        <w:rPr>
          <w:color w:val="222222"/>
        </w:rPr>
        <w:t>A detailed account of Pacific cod life history, environmental drivers, economic and social indicators can be found in the GOA Pacific cod ecosystem and social processes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212801C6" w:rsidR="00407113" w:rsidRPr="00692060" w:rsidRDefault="00C25445" w:rsidP="00407113">
      <w:r w:rsidRPr="00692060">
        <w:t xml:space="preserve">For a full description of the fishery history and management measures </w:t>
      </w:r>
      <w:del w:id="6" w:author="Melissa.Haltuch" w:date="2023-10-31T14:31:00Z">
        <w:r w:rsidRPr="00692060" w:rsidDel="008738B1">
          <w:delText xml:space="preserve">please </w:delText>
        </w:r>
      </w:del>
      <w:r w:rsidRPr="00692060">
        <w:t xml:space="preserve">see </w:t>
      </w:r>
      <w:proofErr w:type="spellStart"/>
      <w:r w:rsidRPr="00692060">
        <w:t>Hulson</w:t>
      </w:r>
      <w:proofErr w:type="spellEnd"/>
      <w:r w:rsidRPr="00692060">
        <w:t xml:space="preserve"> et al.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Pr="00692060">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77777777" w:rsidR="00C461E7" w:rsidRPr="00692060" w:rsidRDefault="00C461E7" w:rsidP="00C461E7">
      <w:r w:rsidRPr="00692060">
        <w:t xml:space="preserve">Data for managing the Gulf of Alaska groundfish fisheries are collected in multiple ways. The primary source of catch composition data in the federally managed fisheries for Pacific cod are collected by on-board observers (Faunce </w:t>
      </w:r>
      <w:r w:rsidRPr="00692060">
        <w:rPr>
          <w:i/>
        </w:rPr>
        <w:t>et al.</w:t>
      </w:r>
      <w:r w:rsidRPr="00692060">
        <w:t xml:space="preserve"> 2017). The Alaska Department of Fish and Game (ADFG) sample individual deliveries for state managed fisheries (Nichols </w:t>
      </w:r>
      <w:r w:rsidRPr="00692060">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71E1E1A4" w14:textId="08D67EAF" w:rsidR="00C461E7" w:rsidRPr="00692060" w:rsidRDefault="00C461E7" w:rsidP="00C461E7">
      <w:r w:rsidRPr="00692060">
        <w:t>In 2015 combined state and federal catch was 79,489t (23% below the ABC)</w:t>
      </w:r>
      <w:r w:rsidR="005563F4" w:rsidRPr="00692060">
        <w:t>,</w:t>
      </w:r>
      <w:r w:rsidRPr="00692060">
        <w:t xml:space="preserve"> while in 2016 combined catch was 64,087 t (35% below the ABC) and in 2017 catch was 48,734 t (45% below the ABC) (Table </w:t>
      </w:r>
      <w:r w:rsidRPr="00692060">
        <w:lastRenderedPageBreak/>
        <w:t>2.</w:t>
      </w:r>
      <w:r w:rsidR="001E135E" w:rsidRPr="00692060">
        <w:t>1</w:t>
      </w:r>
      <w:r w:rsidRPr="00692060">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Pr="00692060" w:rsidRDefault="00C461E7" w:rsidP="00C461E7">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w:t>
      </w:r>
      <w:r w:rsidR="005563F4" w:rsidRPr="00692060">
        <w:t xml:space="preserve">of Alaska </w:t>
      </w:r>
      <w:r w:rsidRPr="00692060">
        <w:t xml:space="preserve">directed Pacific cod fishery remained open and Pacific cod bycatch in other federally managed groundfish fisheries was allowed. The Pacific cod ABC for 2020 was set to 14,621 t, but the combined TAC and </w:t>
      </w:r>
      <w:r w:rsidR="005563F4" w:rsidRPr="00692060">
        <w:t>State of Alaska</w:t>
      </w:r>
      <w:r w:rsidRPr="00692060">
        <w:t xml:space="preserve"> groundfish harvest level (GHL) was reduced to account for additional uncertainty. The </w:t>
      </w:r>
      <w:r w:rsidR="005563F4" w:rsidRPr="00692060">
        <w:t>State of Alaska</w:t>
      </w:r>
      <w:r w:rsidRPr="00692060">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rsidRPr="00692060">
        <w:t>State of Alaska</w:t>
      </w:r>
      <w:r w:rsidRPr="00692060">
        <w:t xml:space="preserve"> GHL of 8,968 t or 61% of the maximum ABC. In 2020 a total combined catch of 6,233 t was harvested (</w:t>
      </w:r>
      <w:r w:rsidR="001E135E" w:rsidRPr="00692060">
        <w:t>Table 2.1</w:t>
      </w:r>
      <w:r w:rsidRPr="00692060">
        <w:t xml:space="preserve">), the state having taken 2,318 t (91% of the GHL) and federal fisheries haven taken 3,916 t (61% of the federal TAC). The catch in the federal fisheries were split primarily between the </w:t>
      </w:r>
      <w:proofErr w:type="spellStart"/>
      <w:r w:rsidRPr="00692060">
        <w:t>arrowtooth</w:t>
      </w:r>
      <w:proofErr w:type="spellEnd"/>
      <w:r w:rsidRPr="00692060">
        <w:t xml:space="preserve"> flounder (1,237 t), walleye pollock (1,040 t), and shallow water flatfish fisheries (938 t).</w:t>
      </w:r>
      <w:r w:rsidR="00CA0D7A" w:rsidRPr="00692060">
        <w:t xml:space="preserve"> </w:t>
      </w:r>
      <w:r w:rsidRPr="00692060">
        <w:t>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w:t>
      </w:r>
      <w:r w:rsidR="00CA0D7A" w:rsidRPr="00692060">
        <w:t xml:space="preserve"> once again allowed to open.</w:t>
      </w:r>
    </w:p>
    <w:p w14:paraId="18AC73E3" w14:textId="0972CBAE" w:rsidR="00C461E7" w:rsidRPr="00692060" w:rsidRDefault="00CA0D7A" w:rsidP="00C461E7">
      <w:r w:rsidRPr="00692060">
        <w:t>In 2023</w:t>
      </w:r>
      <w:r w:rsidR="00E97D8D" w:rsidRPr="00692060">
        <w:t xml:space="preserve"> the federal TAC was set at </w:t>
      </w:r>
      <w:r w:rsidRPr="00692060">
        <w:t>18,103</w:t>
      </w:r>
      <w:r w:rsidR="00E97D8D" w:rsidRPr="00692060">
        <w:t xml:space="preserve"> t and state GHL set at </w:t>
      </w:r>
      <w:r w:rsidRPr="00692060">
        <w:t>6,532</w:t>
      </w:r>
      <w:r w:rsidR="00C461E7" w:rsidRPr="00692060">
        <w:t xml:space="preserve"> t (</w:t>
      </w:r>
      <w:r w:rsidR="001E135E" w:rsidRPr="00692060">
        <w:t>Table 2.2</w:t>
      </w:r>
      <w:r w:rsidRPr="00692060">
        <w:t>). As of October 16, 2023 a total of 18,231 t (74</w:t>
      </w:r>
      <w:r w:rsidR="00C461E7" w:rsidRPr="00692060">
        <w:t>% of the ABC) have been harvested (</w:t>
      </w:r>
      <w:r w:rsidR="001E135E" w:rsidRPr="00692060">
        <w:t>Table 2.1</w:t>
      </w:r>
      <w:r w:rsidR="00C461E7" w:rsidRPr="00692060">
        <w:t>). Stat</w:t>
      </w:r>
      <w:r w:rsidR="00E97D8D" w:rsidRPr="00692060">
        <w:t>e fisheries have harvested 6</w:t>
      </w:r>
      <w:r w:rsidRPr="00692060">
        <w:t>,532 t (86</w:t>
      </w:r>
      <w:r w:rsidR="00C461E7" w:rsidRPr="00692060">
        <w:t>% of the GHL) a</w:t>
      </w:r>
      <w:r w:rsidRPr="00692060">
        <w:t>nd federal fisheries 1</w:t>
      </w:r>
      <w:r w:rsidR="008223AE" w:rsidRPr="00692060">
        <w:t>2,615 t (70% of the TAC). In 2023 40</w:t>
      </w:r>
      <w:r w:rsidR="00C461E7" w:rsidRPr="00692060">
        <w:t>% of the Pac</w:t>
      </w:r>
      <w:r w:rsidR="008223AE" w:rsidRPr="00692060">
        <w:t>ific cod catch was by trawl, 28% by pot gear, and 29</w:t>
      </w:r>
      <w:r w:rsidR="00C461E7" w:rsidRPr="00692060">
        <w:t xml:space="preserve">% by longline, while jig and </w:t>
      </w:r>
      <w:r w:rsidR="009D0B2A" w:rsidRPr="00692060">
        <w:t>other gear harvested</w:t>
      </w:r>
      <w:r w:rsidR="008223AE" w:rsidRPr="00692060">
        <w:t xml:space="preserve"> 3</w:t>
      </w:r>
      <w:r w:rsidR="00C461E7" w:rsidRPr="00692060">
        <w:t>%</w:t>
      </w:r>
      <w:r w:rsidR="009D0B2A" w:rsidRPr="00692060">
        <w:t xml:space="preserve"> (Table 2.1)</w:t>
      </w:r>
      <w:r w:rsidR="00C461E7" w:rsidRPr="00692060">
        <w:t xml:space="preserve">.   </w:t>
      </w:r>
    </w:p>
    <w:p w14:paraId="2AE67A13" w14:textId="0A3C1173" w:rsidR="00C461E7" w:rsidRPr="00692060" w:rsidRDefault="00C461E7" w:rsidP="00C461E7">
      <w:r w:rsidRPr="00692060">
        <w:t xml:space="preserve">The largest component of incidental catch of other targeted groundfish species in the GOA Pacific cod fisheries by weight are skate species in combination followed by walleye pollock,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0724FF62"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Central and Western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d to the western edge of the 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Western GOA, and the southern edge of Kodiak Island and the southern edge of the Seward Peninsula in the Central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Central GOA from 3 in 2020 to </w:t>
      </w:r>
      <w:r w:rsidR="00C2106D" w:rsidRPr="00692060">
        <w:t>greater than 30 since 2021.</w:t>
      </w:r>
      <w:r w:rsidRPr="00692060">
        <w:t xml:space="preserve"> </w:t>
      </w:r>
      <w:r w:rsidR="00C461E7" w:rsidRPr="00692060">
        <w:t xml:space="preserve">In both the Central and Western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lastRenderedPageBreak/>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2EF92D12"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21DF4D9C" w:rsidR="00F52476" w:rsidRPr="00692060" w:rsidRDefault="00C461E7" w:rsidP="00C461E7">
      <w:r w:rsidRPr="00692060">
        <w:t>In the Western</w:t>
      </w:r>
      <w:r w:rsidR="00194339" w:rsidRPr="00692060">
        <w:t xml:space="preserve"> and Central</w:t>
      </w:r>
      <w:r w:rsidRPr="00692060">
        <w:t xml:space="preserve"> GOA, approximately half the catch </w:t>
      </w:r>
      <w:r w:rsidR="004D283B" w:rsidRPr="00692060">
        <w:t xml:space="preserve">of the pot fishery </w:t>
      </w:r>
      <w:r w:rsidRPr="00692060">
        <w:t>was caught in a single week in March (</w:t>
      </w:r>
      <w:r w:rsidR="004D283B" w:rsidRPr="00692060">
        <w:t>Fig. 2.9</w:t>
      </w:r>
      <w:r w:rsidR="00194339" w:rsidRPr="00692060">
        <w:t xml:space="preserve"> and Fig. 2.10</w:t>
      </w:r>
      <w:r w:rsidRPr="00692060">
        <w:t>).</w:t>
      </w:r>
      <w:r w:rsidR="004D283B" w:rsidRPr="00692060">
        <w:t xml:space="preserve"> </w:t>
      </w:r>
      <w:r w:rsidRPr="00692060">
        <w:t>In 2020 pot fishing was greatly reduced with 15 vessels in the Central GOA and 19 in the Western GOA compared to 27 and 33 the year previously (Fig</w:t>
      </w:r>
      <w:r w:rsidR="004D283B" w:rsidRPr="00692060">
        <w:t>. 2.8</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essels in the Central GOA and 41</w:t>
      </w:r>
      <w:r w:rsidRPr="00692060">
        <w:t xml:space="preserve"> in the Western GOA. </w:t>
      </w:r>
    </w:p>
    <w:p w14:paraId="5AC6B4BE" w14:textId="1410C20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should be noted that there were no data available for CPUE calculations in 2020 nor any CPUE data available for the Western GOA in 2021.   </w:t>
      </w:r>
    </w:p>
    <w:p w14:paraId="181FBEB6" w14:textId="77777777" w:rsidR="00C461E7" w:rsidRPr="00692060" w:rsidRDefault="00C461E7" w:rsidP="00C461E7">
      <w:pPr>
        <w:pStyle w:val="Heading3"/>
      </w:pPr>
      <w:r w:rsidRPr="00692060">
        <w:t>Trawl</w:t>
      </w:r>
    </w:p>
    <w:p w14:paraId="14E40CB5" w14:textId="2BC4578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Central and Western GOA (Fig. 2.</w:t>
      </w:r>
      <w:r w:rsidR="002D6720" w:rsidRPr="00692060">
        <w:t>5</w:t>
      </w:r>
      <w:r w:rsidRPr="00692060">
        <w:t xml:space="preserve">) with the highest concentration of catch coming from southeast of Kodiak Island in the Central GOA and around the </w:t>
      </w:r>
      <w:proofErr w:type="spellStart"/>
      <w:r w:rsidRPr="00692060">
        <w:t>Shumigan</w:t>
      </w:r>
      <w:proofErr w:type="spellEnd"/>
      <w:r w:rsidRPr="00692060">
        <w:t xml:space="preserve"> Islands in the Western GOA. In 2016 trawl fishing in the Western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w:t>
      </w:r>
      <w:r w:rsidRPr="00692060">
        <w:lastRenderedPageBreak/>
        <w:t>Kodiak from the pollock and shallow w</w:t>
      </w:r>
      <w:r w:rsidR="00547113" w:rsidRPr="00692060">
        <w:t xml:space="preserve">ater flatfish fisheries. </w:t>
      </w:r>
      <w:r w:rsidR="00A17F10" w:rsidRPr="00692060">
        <w:t>In 2023</w:t>
      </w:r>
      <w:r w:rsidR="002D6720" w:rsidRPr="00692060">
        <w:t xml:space="preserve">, </w:t>
      </w:r>
      <w:r w:rsidRPr="00692060">
        <w:t>there were observed catches in the Western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around Kodiak</w:t>
      </w:r>
      <w:r w:rsidRPr="00692060">
        <w:t xml:space="preserve"> (</w:t>
      </w:r>
      <w:r w:rsidR="002D6720" w:rsidRPr="00692060">
        <w:t>Fig. 2.6</w:t>
      </w:r>
      <w:r w:rsidRPr="00692060">
        <w:t xml:space="preserve">). Trawl catch in the Western </w:t>
      </w:r>
      <w:r w:rsidR="0068239D" w:rsidRPr="00692060">
        <w:t xml:space="preserve">and Central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4FC11FD4"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than those caugh</w:t>
      </w:r>
      <w:r w:rsidR="0068239D" w:rsidRPr="00692060">
        <w:t>t later.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79EDC54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of jig vessels has increased since 2017, with the majority of catch coming from the Central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pollock,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E452F5B" w:rsidR="00C461E7" w:rsidRPr="00692060" w:rsidRDefault="00C461E7" w:rsidP="00C461E7">
      <w:r w:rsidRPr="00692060">
        <w:t xml:space="preserve">Non-commercial catch of Pacific cod in the Gulf of Alaska is </w:t>
      </w:r>
      <w:del w:id="7" w:author="Melissa.Haltuch" w:date="2023-10-31T14:50:00Z">
        <w:r w:rsidRPr="00692060" w:rsidDel="007528AD">
          <w:delText xml:space="preserve">considered to be </w:delText>
        </w:r>
      </w:del>
      <w:r w:rsidRPr="00692060">
        <w:t>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117BD9E7" w:rsidR="00C461E7" w:rsidRPr="00692060" w:rsidRDefault="00C461E7" w:rsidP="00C461E7">
      <w:r w:rsidRPr="00692060">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The shallow water flatfish fishery tracks a larger portion of the adult population of Pacific cod. For the pollock fishery we track incidence of occurrence as proportion of hauls with cod (Fig. 2.</w:t>
      </w:r>
      <w:r w:rsidR="00836873" w:rsidRPr="00692060">
        <w:t>14</w:t>
      </w:r>
      <w:r w:rsidRPr="00692060">
        <w:t>). There were no haul data available from the polloc</w:t>
      </w:r>
      <w:r w:rsidR="00B349E4" w:rsidRPr="00692060">
        <w:t>k fishery in the Western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836873" w:rsidRPr="00692060">
        <w:t>15</w:t>
      </w:r>
      <w:r w:rsidRPr="00692060">
        <w:t xml:space="preserve">). For the </w:t>
      </w:r>
      <w:r w:rsidR="00565B34" w:rsidRPr="00692060">
        <w:t xml:space="preserve">walleye </w:t>
      </w:r>
      <w:r w:rsidRPr="00692060">
        <w:t xml:space="preserve">pollock fishery in </w:t>
      </w:r>
      <w:r w:rsidRPr="00692060">
        <w:lastRenderedPageBreak/>
        <w:t>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63B37FBE" w14:textId="13D73A2E" w:rsidR="00010C8B" w:rsidRPr="00692060" w:rsidRDefault="00010C8B" w:rsidP="00FF3434">
      <w:pPr>
        <w:keepNext/>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3CC3CDB" w:rsidR="00010C8B" w:rsidRPr="00692060" w:rsidRDefault="00FF3434" w:rsidP="00FF3434">
      <w:pPr>
        <w:keepN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692060" w14:paraId="6D5533FC" w14:textId="77777777" w:rsidTr="003F0123">
        <w:tc>
          <w:tcPr>
            <w:tcW w:w="4623" w:type="dxa"/>
            <w:shd w:val="clear" w:color="auto" w:fill="auto"/>
            <w:vAlign w:val="center"/>
          </w:tcPr>
          <w:p w14:paraId="0EF15417" w14:textId="77777777" w:rsidR="00010C8B" w:rsidRPr="00692060" w:rsidRDefault="00010C8B" w:rsidP="004A062A">
            <w:pPr>
              <w:keepNext/>
              <w:spacing w:after="0"/>
              <w:rPr>
                <w:b/>
                <w:sz w:val="20"/>
              </w:rPr>
            </w:pPr>
            <w:r w:rsidRPr="00692060">
              <w:rPr>
                <w:b/>
                <w:sz w:val="20"/>
              </w:rPr>
              <w:t>Data</w:t>
            </w:r>
          </w:p>
        </w:tc>
        <w:tc>
          <w:tcPr>
            <w:tcW w:w="1517" w:type="dxa"/>
            <w:shd w:val="clear" w:color="auto" w:fill="auto"/>
            <w:vAlign w:val="center"/>
          </w:tcPr>
          <w:p w14:paraId="5B33B55E" w14:textId="77777777" w:rsidR="00010C8B" w:rsidRPr="00692060" w:rsidRDefault="00010C8B" w:rsidP="004A062A">
            <w:pPr>
              <w:keepNext/>
              <w:spacing w:after="0"/>
              <w:rPr>
                <w:b/>
                <w:sz w:val="20"/>
              </w:rPr>
            </w:pPr>
            <w:r w:rsidRPr="00692060">
              <w:rPr>
                <w:b/>
                <w:sz w:val="20"/>
              </w:rPr>
              <w:t>Source</w:t>
            </w:r>
          </w:p>
        </w:tc>
        <w:tc>
          <w:tcPr>
            <w:tcW w:w="1781" w:type="dxa"/>
            <w:shd w:val="clear" w:color="auto" w:fill="auto"/>
            <w:vAlign w:val="center"/>
          </w:tcPr>
          <w:p w14:paraId="69C1CE22" w14:textId="77777777" w:rsidR="00010C8B" w:rsidRPr="00692060" w:rsidRDefault="00010C8B" w:rsidP="004A062A">
            <w:pPr>
              <w:keepNext/>
              <w:spacing w:after="0"/>
              <w:rPr>
                <w:b/>
                <w:sz w:val="20"/>
              </w:rPr>
            </w:pPr>
            <w:r w:rsidRPr="00692060">
              <w:rPr>
                <w:b/>
                <w:sz w:val="20"/>
              </w:rPr>
              <w:t>Type</w:t>
            </w:r>
          </w:p>
        </w:tc>
        <w:tc>
          <w:tcPr>
            <w:tcW w:w="1429" w:type="dxa"/>
            <w:shd w:val="clear" w:color="auto" w:fill="auto"/>
            <w:vAlign w:val="center"/>
          </w:tcPr>
          <w:p w14:paraId="4B0DD946" w14:textId="2D4A23F2" w:rsidR="00010C8B" w:rsidRPr="00692060" w:rsidRDefault="003F0123" w:rsidP="004A062A">
            <w:pPr>
              <w:keepNext/>
              <w:spacing w:after="0"/>
              <w:rPr>
                <w:b/>
                <w:sz w:val="20"/>
              </w:rPr>
            </w:pPr>
            <w:r w:rsidRPr="00692060">
              <w:rPr>
                <w:b/>
                <w:sz w:val="20"/>
              </w:rPr>
              <w:t>Years</w:t>
            </w:r>
          </w:p>
        </w:tc>
      </w:tr>
      <w:tr w:rsidR="00010C8B" w:rsidRPr="00692060" w14:paraId="50564257" w14:textId="77777777" w:rsidTr="003F0123">
        <w:tc>
          <w:tcPr>
            <w:tcW w:w="4623" w:type="dxa"/>
            <w:shd w:val="clear" w:color="auto" w:fill="auto"/>
            <w:vAlign w:val="center"/>
          </w:tcPr>
          <w:p w14:paraId="78B8376A" w14:textId="31E5E3B3" w:rsidR="00010C8B" w:rsidRPr="00692060" w:rsidRDefault="00010C8B" w:rsidP="004A062A">
            <w:pPr>
              <w:keepNext/>
              <w:spacing w:after="0"/>
              <w:rPr>
                <w:sz w:val="20"/>
              </w:rPr>
            </w:pPr>
            <w:r w:rsidRPr="00692060">
              <w:rPr>
                <w:sz w:val="20"/>
              </w:rPr>
              <w:t xml:space="preserve">Federal and state fishery catch, by gear type </w:t>
            </w:r>
            <w:r w:rsidR="00731F0E" w:rsidRPr="00692060">
              <w:rPr>
                <w:sz w:val="20"/>
              </w:rPr>
              <w:t>(trawl, pot, and longline)</w:t>
            </w:r>
          </w:p>
        </w:tc>
        <w:tc>
          <w:tcPr>
            <w:tcW w:w="1517" w:type="dxa"/>
            <w:shd w:val="clear" w:color="auto" w:fill="auto"/>
            <w:vAlign w:val="center"/>
          </w:tcPr>
          <w:p w14:paraId="4E32DADD" w14:textId="77777777" w:rsidR="00010C8B" w:rsidRPr="00692060" w:rsidRDefault="00010C8B" w:rsidP="004A062A">
            <w:pPr>
              <w:keepNext/>
              <w:spacing w:after="0"/>
              <w:rPr>
                <w:sz w:val="20"/>
              </w:rPr>
            </w:pPr>
            <w:r w:rsidRPr="00692060">
              <w:rPr>
                <w:sz w:val="20"/>
              </w:rPr>
              <w:t>AKFIN</w:t>
            </w:r>
          </w:p>
        </w:tc>
        <w:tc>
          <w:tcPr>
            <w:tcW w:w="1781" w:type="dxa"/>
            <w:shd w:val="clear" w:color="auto" w:fill="auto"/>
            <w:vAlign w:val="center"/>
          </w:tcPr>
          <w:p w14:paraId="100325C8" w14:textId="77777777" w:rsidR="00010C8B" w:rsidRPr="00692060" w:rsidRDefault="00010C8B" w:rsidP="004A062A">
            <w:pPr>
              <w:keepNext/>
              <w:spacing w:after="0"/>
              <w:rPr>
                <w:sz w:val="20"/>
              </w:rPr>
            </w:pPr>
            <w:r w:rsidRPr="00692060">
              <w:rPr>
                <w:sz w:val="20"/>
              </w:rPr>
              <w:t>metric tons</w:t>
            </w:r>
          </w:p>
        </w:tc>
        <w:tc>
          <w:tcPr>
            <w:tcW w:w="1429" w:type="dxa"/>
            <w:shd w:val="clear" w:color="auto" w:fill="auto"/>
            <w:vAlign w:val="center"/>
          </w:tcPr>
          <w:p w14:paraId="63CD26CC" w14:textId="0860AB67" w:rsidR="00010C8B" w:rsidRPr="00692060" w:rsidRDefault="00010C8B" w:rsidP="004A062A">
            <w:pPr>
              <w:keepNext/>
              <w:spacing w:after="0"/>
              <w:rPr>
                <w:sz w:val="20"/>
              </w:rPr>
            </w:pPr>
            <w:r w:rsidRPr="00692060">
              <w:rPr>
                <w:sz w:val="20"/>
              </w:rPr>
              <w:t>1977</w:t>
            </w:r>
            <w:r w:rsidRPr="00692060">
              <w:t xml:space="preserve"> – </w:t>
            </w:r>
            <w:r w:rsidR="00731F0E" w:rsidRPr="00692060">
              <w:rPr>
                <w:b/>
                <w:sz w:val="20"/>
              </w:rPr>
              <w:t>2023</w:t>
            </w:r>
          </w:p>
        </w:tc>
      </w:tr>
      <w:tr w:rsidR="00010C8B" w:rsidRPr="00692060" w14:paraId="52A5547D" w14:textId="77777777" w:rsidTr="003F0123">
        <w:tc>
          <w:tcPr>
            <w:tcW w:w="4623" w:type="dxa"/>
            <w:shd w:val="clear" w:color="auto" w:fill="auto"/>
            <w:vAlign w:val="center"/>
          </w:tcPr>
          <w:p w14:paraId="183BE278" w14:textId="018A6AB8" w:rsidR="00010C8B" w:rsidRPr="00692060" w:rsidRDefault="00010C8B" w:rsidP="004A062A">
            <w:pPr>
              <w:keepNext/>
              <w:spacing w:after="0"/>
              <w:rPr>
                <w:sz w:val="20"/>
              </w:rPr>
            </w:pPr>
            <w:r w:rsidRPr="00692060">
              <w:rPr>
                <w:sz w:val="20"/>
              </w:rPr>
              <w:t xml:space="preserve">Federal </w:t>
            </w:r>
            <w:r w:rsidR="00774BE0" w:rsidRPr="00692060">
              <w:rPr>
                <w:sz w:val="20"/>
              </w:rPr>
              <w:t xml:space="preserve">and state </w:t>
            </w:r>
            <w:r w:rsidRPr="00692060">
              <w:rPr>
                <w:sz w:val="20"/>
              </w:rPr>
              <w:t xml:space="preserve">fishery catch-at-length, by gear type </w:t>
            </w:r>
          </w:p>
        </w:tc>
        <w:tc>
          <w:tcPr>
            <w:tcW w:w="1517" w:type="dxa"/>
            <w:shd w:val="clear" w:color="auto" w:fill="auto"/>
            <w:vAlign w:val="center"/>
          </w:tcPr>
          <w:p w14:paraId="4C6BC76C" w14:textId="1ED76808" w:rsidR="00010C8B" w:rsidRPr="00692060" w:rsidRDefault="00010C8B" w:rsidP="004A062A">
            <w:pPr>
              <w:keepNext/>
              <w:spacing w:after="0"/>
              <w:rPr>
                <w:sz w:val="20"/>
              </w:rPr>
            </w:pPr>
            <w:r w:rsidRPr="00692060">
              <w:rPr>
                <w:sz w:val="20"/>
              </w:rPr>
              <w:t>AKFIN / FMA</w:t>
            </w:r>
            <w:r w:rsidR="00774BE0" w:rsidRPr="00692060">
              <w:rPr>
                <w:sz w:val="20"/>
              </w:rPr>
              <w:t xml:space="preserve"> / ADF&amp;G</w:t>
            </w:r>
          </w:p>
        </w:tc>
        <w:tc>
          <w:tcPr>
            <w:tcW w:w="1781" w:type="dxa"/>
            <w:shd w:val="clear" w:color="auto" w:fill="auto"/>
            <w:vAlign w:val="center"/>
          </w:tcPr>
          <w:p w14:paraId="5DCE4C0E" w14:textId="661CCC8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4E489C69" w14:textId="7938A9F2" w:rsidR="00010C8B" w:rsidRPr="00692060" w:rsidRDefault="00774BE0" w:rsidP="004A062A">
            <w:pPr>
              <w:keepNext/>
              <w:spacing w:after="0"/>
              <w:rPr>
                <w:sz w:val="20"/>
              </w:rPr>
            </w:pPr>
            <w:r w:rsidRPr="00692060">
              <w:rPr>
                <w:sz w:val="20"/>
              </w:rPr>
              <w:t xml:space="preserve">1977 – </w:t>
            </w:r>
            <w:r w:rsidR="00731F0E" w:rsidRPr="00692060">
              <w:rPr>
                <w:b/>
                <w:sz w:val="20"/>
              </w:rPr>
              <w:t>2023</w:t>
            </w:r>
          </w:p>
        </w:tc>
      </w:tr>
      <w:tr w:rsidR="00010C8B" w:rsidRPr="00692060" w14:paraId="5B9D95EE" w14:textId="77777777" w:rsidTr="003F0123">
        <w:tc>
          <w:tcPr>
            <w:tcW w:w="4623" w:type="dxa"/>
            <w:shd w:val="clear" w:color="auto" w:fill="auto"/>
            <w:vAlign w:val="center"/>
          </w:tcPr>
          <w:p w14:paraId="5C8A5FBF" w14:textId="41DD55C3" w:rsidR="00010C8B" w:rsidRPr="00692060" w:rsidRDefault="00010C8B" w:rsidP="003F0123">
            <w:pPr>
              <w:keepNext/>
              <w:spacing w:after="0"/>
              <w:rPr>
                <w:sz w:val="20"/>
              </w:rPr>
            </w:pPr>
            <w:r w:rsidRPr="00692060">
              <w:rPr>
                <w:sz w:val="20"/>
              </w:rPr>
              <w:t xml:space="preserve">GOA NMFS </w:t>
            </w:r>
            <w:r w:rsidR="00731F0E" w:rsidRPr="00692060">
              <w:rPr>
                <w:sz w:val="20"/>
              </w:rPr>
              <w:t>bottom trawl survey abundance</w:t>
            </w:r>
          </w:p>
        </w:tc>
        <w:tc>
          <w:tcPr>
            <w:tcW w:w="1517" w:type="dxa"/>
            <w:shd w:val="clear" w:color="auto" w:fill="auto"/>
            <w:vAlign w:val="center"/>
          </w:tcPr>
          <w:p w14:paraId="43880704"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5481FC1E" w14:textId="02FC724F" w:rsidR="00010C8B" w:rsidRPr="00692060" w:rsidRDefault="00731F0E" w:rsidP="004A062A">
            <w:pPr>
              <w:keepNext/>
              <w:spacing w:after="0"/>
              <w:rPr>
                <w:sz w:val="20"/>
              </w:rPr>
            </w:pPr>
            <w:r w:rsidRPr="00692060">
              <w:rPr>
                <w:sz w:val="20"/>
              </w:rPr>
              <w:t>numbers</w:t>
            </w:r>
          </w:p>
        </w:tc>
        <w:tc>
          <w:tcPr>
            <w:tcW w:w="1429" w:type="dxa"/>
            <w:shd w:val="clear" w:color="auto" w:fill="auto"/>
            <w:vAlign w:val="center"/>
          </w:tcPr>
          <w:p w14:paraId="19B1F8AC" w14:textId="1A70FE28" w:rsidR="00010C8B" w:rsidRPr="00692060" w:rsidRDefault="00774BE0" w:rsidP="004A062A">
            <w:pPr>
              <w:keepNext/>
              <w:spacing w:after="0"/>
              <w:rPr>
                <w:sz w:val="20"/>
              </w:rPr>
            </w:pPr>
            <w:r w:rsidRPr="00692060">
              <w:rPr>
                <w:sz w:val="20"/>
              </w:rPr>
              <w:t>1990</w:t>
            </w:r>
            <w:r w:rsidR="00731F0E" w:rsidRPr="00692060">
              <w:rPr>
                <w:sz w:val="20"/>
              </w:rPr>
              <w:t xml:space="preserve"> –</w:t>
            </w:r>
            <w:r w:rsidR="00731F0E" w:rsidRPr="00692060">
              <w:rPr>
                <w:b/>
                <w:sz w:val="20"/>
              </w:rPr>
              <w:t xml:space="preserve"> 2023</w:t>
            </w:r>
          </w:p>
        </w:tc>
      </w:tr>
      <w:tr w:rsidR="00010C8B" w:rsidRPr="00692060" w14:paraId="0DCC97CB" w14:textId="77777777" w:rsidTr="003F0123">
        <w:tc>
          <w:tcPr>
            <w:tcW w:w="4623" w:type="dxa"/>
            <w:shd w:val="clear" w:color="auto" w:fill="auto"/>
            <w:vAlign w:val="center"/>
          </w:tcPr>
          <w:p w14:paraId="478DB52F" w14:textId="32165E37" w:rsidR="00010C8B" w:rsidRPr="00692060" w:rsidRDefault="00010C8B" w:rsidP="004A062A">
            <w:pPr>
              <w:keepNext/>
              <w:spacing w:after="0"/>
              <w:rPr>
                <w:sz w:val="20"/>
              </w:rPr>
            </w:pPr>
            <w:r w:rsidRPr="00692060">
              <w:rPr>
                <w:sz w:val="20"/>
              </w:rPr>
              <w:t>AFSC Sablefish Longline survey Pacific cod R</w:t>
            </w:r>
            <w:r w:rsidR="003F0123" w:rsidRPr="00692060">
              <w:rPr>
                <w:sz w:val="20"/>
              </w:rPr>
              <w:t xml:space="preserve">elative </w:t>
            </w:r>
            <w:r w:rsidRPr="00692060">
              <w:rPr>
                <w:sz w:val="20"/>
              </w:rPr>
              <w:t>P</w:t>
            </w:r>
            <w:r w:rsidR="003F0123" w:rsidRPr="00692060">
              <w:rPr>
                <w:sz w:val="20"/>
              </w:rPr>
              <w:t xml:space="preserve">opulation </w:t>
            </w:r>
            <w:r w:rsidRPr="00692060">
              <w:rPr>
                <w:sz w:val="20"/>
              </w:rPr>
              <w:t>N</w:t>
            </w:r>
            <w:r w:rsidR="003F0123" w:rsidRPr="00692060">
              <w:rPr>
                <w:sz w:val="20"/>
              </w:rPr>
              <w:t>umbers</w:t>
            </w:r>
          </w:p>
        </w:tc>
        <w:tc>
          <w:tcPr>
            <w:tcW w:w="1517" w:type="dxa"/>
            <w:shd w:val="clear" w:color="auto" w:fill="auto"/>
            <w:vAlign w:val="center"/>
          </w:tcPr>
          <w:p w14:paraId="226CB13B"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3ED7E027" w14:textId="77777777" w:rsidR="00010C8B" w:rsidRPr="00692060" w:rsidRDefault="00010C8B" w:rsidP="004A062A">
            <w:pPr>
              <w:keepNext/>
              <w:spacing w:after="0"/>
              <w:rPr>
                <w:sz w:val="20"/>
              </w:rPr>
            </w:pPr>
            <w:r w:rsidRPr="00692060">
              <w:rPr>
                <w:sz w:val="20"/>
              </w:rPr>
              <w:t>RPN</w:t>
            </w:r>
          </w:p>
        </w:tc>
        <w:tc>
          <w:tcPr>
            <w:tcW w:w="1429" w:type="dxa"/>
            <w:shd w:val="clear" w:color="auto" w:fill="auto"/>
            <w:vAlign w:val="center"/>
          </w:tcPr>
          <w:p w14:paraId="7ABF0916" w14:textId="7673007A" w:rsidR="00010C8B" w:rsidRPr="00692060" w:rsidRDefault="00774BE0" w:rsidP="004A062A">
            <w:pPr>
              <w:keepNext/>
              <w:spacing w:after="0"/>
              <w:rPr>
                <w:sz w:val="20"/>
              </w:rPr>
            </w:pPr>
            <w:r w:rsidRPr="00692060">
              <w:rPr>
                <w:sz w:val="20"/>
              </w:rPr>
              <w:t xml:space="preserve">1990 – </w:t>
            </w:r>
            <w:r w:rsidR="00731F0E" w:rsidRPr="00692060">
              <w:rPr>
                <w:b/>
                <w:sz w:val="20"/>
              </w:rPr>
              <w:t>2023</w:t>
            </w:r>
          </w:p>
        </w:tc>
      </w:tr>
      <w:tr w:rsidR="00010C8B" w:rsidRPr="00692060" w14:paraId="06AFC337" w14:textId="77777777" w:rsidTr="003F0123">
        <w:tc>
          <w:tcPr>
            <w:tcW w:w="4623" w:type="dxa"/>
            <w:shd w:val="clear" w:color="auto" w:fill="auto"/>
            <w:vAlign w:val="center"/>
          </w:tcPr>
          <w:p w14:paraId="7CE7F187" w14:textId="77777777" w:rsidR="00010C8B" w:rsidRPr="00692060" w:rsidRDefault="00010C8B" w:rsidP="004A062A">
            <w:pPr>
              <w:keepNext/>
              <w:spacing w:after="0"/>
              <w:rPr>
                <w:sz w:val="20"/>
              </w:rPr>
            </w:pPr>
            <w:r w:rsidRPr="00692060">
              <w:rPr>
                <w:sz w:val="20"/>
              </w:rPr>
              <w:t>GOA NMFS bottom trawl survey length composition</w:t>
            </w:r>
          </w:p>
        </w:tc>
        <w:tc>
          <w:tcPr>
            <w:tcW w:w="1517" w:type="dxa"/>
            <w:shd w:val="clear" w:color="auto" w:fill="auto"/>
            <w:vAlign w:val="center"/>
          </w:tcPr>
          <w:p w14:paraId="6929BD61"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01531D77" w14:textId="7E8AD040"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C9E0EEE" w14:textId="1FE63AF0" w:rsidR="00010C8B" w:rsidRPr="00692060" w:rsidRDefault="00774BE0" w:rsidP="004A062A">
            <w:pPr>
              <w:keepNext/>
              <w:spacing w:after="0"/>
              <w:rPr>
                <w:sz w:val="20"/>
              </w:rPr>
            </w:pPr>
            <w:r w:rsidRPr="00692060">
              <w:rPr>
                <w:sz w:val="20"/>
              </w:rPr>
              <w:t>1990</w:t>
            </w:r>
            <w:r w:rsidR="00731F0E" w:rsidRPr="00692060">
              <w:rPr>
                <w:sz w:val="20"/>
              </w:rPr>
              <w:t xml:space="preserve"> – </w:t>
            </w:r>
            <w:r w:rsidR="00731F0E" w:rsidRPr="00692060">
              <w:rPr>
                <w:b/>
                <w:sz w:val="20"/>
              </w:rPr>
              <w:t>2023</w:t>
            </w:r>
          </w:p>
        </w:tc>
      </w:tr>
      <w:tr w:rsidR="00010C8B" w:rsidRPr="00692060" w14:paraId="44714E76" w14:textId="77777777" w:rsidTr="003F0123">
        <w:tc>
          <w:tcPr>
            <w:tcW w:w="4623" w:type="dxa"/>
            <w:shd w:val="clear" w:color="auto" w:fill="auto"/>
            <w:vAlign w:val="center"/>
          </w:tcPr>
          <w:p w14:paraId="5E850098" w14:textId="42432E98" w:rsidR="00010C8B" w:rsidRPr="00692060" w:rsidRDefault="00010C8B" w:rsidP="003F0123">
            <w:pPr>
              <w:keepNext/>
              <w:spacing w:after="0"/>
              <w:rPr>
                <w:sz w:val="20"/>
              </w:rPr>
            </w:pPr>
            <w:r w:rsidRPr="00692060">
              <w:rPr>
                <w:sz w:val="20"/>
              </w:rPr>
              <w:t>GOA NMFS bottom trawl survey conditional age-at-length</w:t>
            </w:r>
          </w:p>
        </w:tc>
        <w:tc>
          <w:tcPr>
            <w:tcW w:w="1517" w:type="dxa"/>
            <w:shd w:val="clear" w:color="auto" w:fill="auto"/>
            <w:vAlign w:val="center"/>
          </w:tcPr>
          <w:p w14:paraId="2F74C0AE"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2D10978C" w14:textId="2F92D36A" w:rsidR="00010C8B" w:rsidRPr="00692060" w:rsidRDefault="00731F0E" w:rsidP="004A062A">
            <w:pPr>
              <w:keepNext/>
              <w:spacing w:after="0"/>
              <w:rPr>
                <w:sz w:val="20"/>
              </w:rPr>
            </w:pPr>
            <w:r w:rsidRPr="00692060">
              <w:rPr>
                <w:sz w:val="20"/>
              </w:rPr>
              <w:t xml:space="preserve">proportion, by age and 1 cm bin </w:t>
            </w:r>
          </w:p>
        </w:tc>
        <w:tc>
          <w:tcPr>
            <w:tcW w:w="1429" w:type="dxa"/>
            <w:shd w:val="clear" w:color="auto" w:fill="auto"/>
            <w:vAlign w:val="center"/>
          </w:tcPr>
          <w:p w14:paraId="7092A282" w14:textId="6DF83731" w:rsidR="00010C8B" w:rsidRPr="00692060" w:rsidRDefault="00774BE0" w:rsidP="004A062A">
            <w:pPr>
              <w:keepNext/>
              <w:spacing w:after="0"/>
              <w:rPr>
                <w:sz w:val="20"/>
              </w:rPr>
            </w:pPr>
            <w:r w:rsidRPr="00692060">
              <w:rPr>
                <w:sz w:val="20"/>
              </w:rPr>
              <w:t>1990 – 2021</w:t>
            </w:r>
          </w:p>
        </w:tc>
      </w:tr>
      <w:tr w:rsidR="00010C8B" w:rsidRPr="00692060" w14:paraId="33E43448" w14:textId="77777777" w:rsidTr="003F0123">
        <w:tc>
          <w:tcPr>
            <w:tcW w:w="4623" w:type="dxa"/>
            <w:shd w:val="clear" w:color="auto" w:fill="auto"/>
            <w:vAlign w:val="center"/>
          </w:tcPr>
          <w:p w14:paraId="49DBDACF" w14:textId="77777777" w:rsidR="00010C8B" w:rsidRPr="00692060" w:rsidRDefault="00010C8B" w:rsidP="004A062A">
            <w:pPr>
              <w:keepNext/>
              <w:spacing w:after="0"/>
              <w:rPr>
                <w:sz w:val="20"/>
              </w:rPr>
            </w:pPr>
            <w:r w:rsidRPr="00692060">
              <w:rPr>
                <w:sz w:val="20"/>
              </w:rPr>
              <w:t>AFSC Sablefish Longline survey Pacific Cod length composition</w:t>
            </w:r>
          </w:p>
        </w:tc>
        <w:tc>
          <w:tcPr>
            <w:tcW w:w="1517" w:type="dxa"/>
            <w:shd w:val="clear" w:color="auto" w:fill="auto"/>
            <w:vAlign w:val="center"/>
          </w:tcPr>
          <w:p w14:paraId="12661E27"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729F87AB" w14:textId="4845D36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D24B297" w14:textId="044134D1" w:rsidR="00010C8B" w:rsidRPr="00692060" w:rsidRDefault="004D7B57" w:rsidP="004A062A">
            <w:pPr>
              <w:keepNext/>
              <w:spacing w:after="0"/>
              <w:rPr>
                <w:sz w:val="20"/>
              </w:rPr>
            </w:pPr>
            <w:r w:rsidRPr="00692060">
              <w:rPr>
                <w:sz w:val="20"/>
              </w:rPr>
              <w:t xml:space="preserve">1990 – </w:t>
            </w:r>
            <w:r w:rsidR="00731F0E" w:rsidRPr="00692060">
              <w:rPr>
                <w:b/>
                <w:sz w:val="20"/>
              </w:rPr>
              <w:t>2023</w:t>
            </w:r>
          </w:p>
        </w:tc>
      </w:tr>
      <w:tr w:rsidR="00010C8B" w:rsidRPr="00692060" w14:paraId="6F3AB992" w14:textId="77777777" w:rsidTr="003F0123">
        <w:tc>
          <w:tcPr>
            <w:tcW w:w="4623" w:type="dxa"/>
            <w:shd w:val="clear" w:color="auto" w:fill="auto"/>
            <w:vAlign w:val="center"/>
          </w:tcPr>
          <w:p w14:paraId="54B67783" w14:textId="77777777" w:rsidR="00010C8B" w:rsidRPr="00692060" w:rsidRDefault="00010C8B" w:rsidP="004A062A">
            <w:pPr>
              <w:keepNext/>
              <w:spacing w:after="0"/>
              <w:rPr>
                <w:sz w:val="20"/>
              </w:rPr>
            </w:pPr>
            <w:r w:rsidRPr="00692060">
              <w:rPr>
                <w:sz w:val="20"/>
              </w:rPr>
              <w:t>Federal fishery conditional age-at-length</w:t>
            </w:r>
          </w:p>
        </w:tc>
        <w:tc>
          <w:tcPr>
            <w:tcW w:w="1517" w:type="dxa"/>
            <w:shd w:val="clear" w:color="auto" w:fill="auto"/>
            <w:vAlign w:val="center"/>
          </w:tcPr>
          <w:p w14:paraId="7713AFC2" w14:textId="43AD28E6" w:rsidR="00010C8B" w:rsidRPr="00692060" w:rsidRDefault="00010C8B" w:rsidP="004A062A">
            <w:pPr>
              <w:keepNext/>
              <w:spacing w:after="0"/>
              <w:rPr>
                <w:sz w:val="20"/>
              </w:rPr>
            </w:pPr>
            <w:r w:rsidRPr="00692060">
              <w:rPr>
                <w:sz w:val="20"/>
              </w:rPr>
              <w:t>A</w:t>
            </w:r>
            <w:r w:rsidR="00FF3434" w:rsidRPr="00692060">
              <w:rPr>
                <w:sz w:val="20"/>
              </w:rPr>
              <w:t>F</w:t>
            </w:r>
            <w:r w:rsidRPr="00692060">
              <w:rPr>
                <w:sz w:val="20"/>
              </w:rPr>
              <w:t>SC</w:t>
            </w:r>
          </w:p>
        </w:tc>
        <w:tc>
          <w:tcPr>
            <w:tcW w:w="1781" w:type="dxa"/>
            <w:shd w:val="clear" w:color="auto" w:fill="auto"/>
            <w:vAlign w:val="center"/>
          </w:tcPr>
          <w:p w14:paraId="494A9724" w14:textId="6D123365" w:rsidR="00010C8B" w:rsidRPr="00692060" w:rsidRDefault="00731F0E" w:rsidP="004A062A">
            <w:pPr>
              <w:keepNext/>
              <w:spacing w:after="0"/>
              <w:rPr>
                <w:sz w:val="20"/>
              </w:rPr>
            </w:pPr>
            <w:r w:rsidRPr="00692060">
              <w:rPr>
                <w:sz w:val="20"/>
              </w:rPr>
              <w:t>proportion, by age and 1 cm bin</w:t>
            </w:r>
          </w:p>
        </w:tc>
        <w:tc>
          <w:tcPr>
            <w:tcW w:w="1429" w:type="dxa"/>
            <w:shd w:val="clear" w:color="auto" w:fill="auto"/>
            <w:vAlign w:val="center"/>
          </w:tcPr>
          <w:p w14:paraId="4D952F0C" w14:textId="3FB9E2BB" w:rsidR="00010C8B" w:rsidRPr="00692060" w:rsidRDefault="004D7B57" w:rsidP="004A062A">
            <w:pPr>
              <w:keepNext/>
              <w:spacing w:after="0"/>
              <w:rPr>
                <w:sz w:val="20"/>
              </w:rPr>
            </w:pPr>
            <w:r w:rsidRPr="00692060">
              <w:rPr>
                <w:sz w:val="20"/>
              </w:rPr>
              <w:t xml:space="preserve">2007 – </w:t>
            </w:r>
            <w:r w:rsidR="00731F0E" w:rsidRPr="00692060">
              <w:rPr>
                <w:b/>
                <w:sz w:val="20"/>
              </w:rPr>
              <w:t>2022</w:t>
            </w:r>
          </w:p>
        </w:tc>
      </w:tr>
      <w:tr w:rsidR="00010C8B" w:rsidRPr="00692060" w14:paraId="49908F90" w14:textId="77777777" w:rsidTr="003F0123">
        <w:tc>
          <w:tcPr>
            <w:tcW w:w="4623" w:type="dxa"/>
            <w:shd w:val="clear" w:color="auto" w:fill="auto"/>
            <w:vAlign w:val="center"/>
          </w:tcPr>
          <w:p w14:paraId="0893063E" w14:textId="77777777" w:rsidR="00010C8B" w:rsidRPr="00692060" w:rsidRDefault="00010C8B" w:rsidP="004A062A">
            <w:pPr>
              <w:keepNext/>
              <w:spacing w:after="0"/>
              <w:rPr>
                <w:sz w:val="20"/>
              </w:rPr>
            </w:pPr>
            <w:r w:rsidRPr="00692060">
              <w:rPr>
                <w:sz w:val="20"/>
              </w:rPr>
              <w:t>CFSR bottom temperature indices</w:t>
            </w:r>
          </w:p>
        </w:tc>
        <w:tc>
          <w:tcPr>
            <w:tcW w:w="1517" w:type="dxa"/>
            <w:shd w:val="clear" w:color="auto" w:fill="auto"/>
            <w:vAlign w:val="center"/>
          </w:tcPr>
          <w:p w14:paraId="0B632901" w14:textId="77777777" w:rsidR="00010C8B" w:rsidRPr="00692060" w:rsidRDefault="00010C8B" w:rsidP="004A062A">
            <w:pPr>
              <w:keepNext/>
              <w:spacing w:after="0"/>
              <w:rPr>
                <w:sz w:val="20"/>
              </w:rPr>
            </w:pPr>
            <w:r w:rsidRPr="00692060">
              <w:rPr>
                <w:sz w:val="20"/>
              </w:rPr>
              <w:t>National Center for Atmospheric Research</w:t>
            </w:r>
          </w:p>
        </w:tc>
        <w:tc>
          <w:tcPr>
            <w:tcW w:w="1781" w:type="dxa"/>
            <w:shd w:val="clear" w:color="auto" w:fill="auto"/>
            <w:vAlign w:val="center"/>
          </w:tcPr>
          <w:p w14:paraId="7628D2D8" w14:textId="7C6F4B79" w:rsidR="00010C8B" w:rsidRPr="00692060" w:rsidRDefault="00010C8B" w:rsidP="00731F0E">
            <w:pPr>
              <w:keepNext/>
              <w:spacing w:after="0"/>
              <w:rPr>
                <w:sz w:val="20"/>
              </w:rPr>
            </w:pPr>
            <w:r w:rsidRPr="00692060">
              <w:rPr>
                <w:sz w:val="20"/>
              </w:rPr>
              <w:t xml:space="preserve">temperature anomaly at </w:t>
            </w:r>
            <w:r w:rsidR="00731F0E" w:rsidRPr="00692060">
              <w:rPr>
                <w:sz w:val="20"/>
              </w:rPr>
              <w:t>mean depth for P. cod size bins</w:t>
            </w:r>
          </w:p>
        </w:tc>
        <w:tc>
          <w:tcPr>
            <w:tcW w:w="1429" w:type="dxa"/>
            <w:shd w:val="clear" w:color="auto" w:fill="auto"/>
            <w:vAlign w:val="center"/>
          </w:tcPr>
          <w:p w14:paraId="172D8D40" w14:textId="060F92C0" w:rsidR="00010C8B" w:rsidRPr="00692060" w:rsidRDefault="004D7B57" w:rsidP="004A062A">
            <w:pPr>
              <w:keepNext/>
              <w:spacing w:after="0"/>
              <w:rPr>
                <w:sz w:val="20"/>
              </w:rPr>
            </w:pPr>
            <w:r w:rsidRPr="00692060">
              <w:rPr>
                <w:sz w:val="20"/>
              </w:rPr>
              <w:t xml:space="preserve">1979 – </w:t>
            </w:r>
            <w:r w:rsidR="00731F0E" w:rsidRPr="00692060">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lastRenderedPageBreak/>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w:t>
      </w:r>
      <w:commentRangeStart w:id="8"/>
      <w:r w:rsidRPr="00692060">
        <w:t xml:space="preserve">on 1-cm </w:t>
      </w:r>
      <w:commentRangeEnd w:id="8"/>
      <w:r w:rsidR="007528AD">
        <w:rPr>
          <w:rStyle w:val="CommentReference"/>
        </w:rPr>
        <w:commentReference w:id="8"/>
      </w:r>
      <w:r w:rsidRPr="00692060">
        <w:t>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r w:rsidRPr="00692060">
        <w:t>w</w:t>
      </w:r>
      <w:r w:rsidR="00B4367E" w:rsidRPr="00692060">
        <w:t xml:space="preserve">here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w:t>
      </w:r>
      <w:proofErr w:type="gramStart"/>
      <w:r w:rsidR="00B4367E" w:rsidRPr="00692060">
        <w:t>fish</w:t>
      </w:r>
      <w:proofErr w:type="gramEnd"/>
      <w:r w:rsidR="00B4367E" w:rsidRPr="00692060">
        <w:t xml:space="preserve">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lastRenderedPageBreak/>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77777777" w:rsidR="00DD2C88" w:rsidRPr="00692060" w:rsidRDefault="00DD2C88" w:rsidP="00DD2C88">
      <w:r w:rsidRPr="00692060">
        <w:t xml:space="preserve">The AFSC has been conducting standardized bottom trawl surveys for groundfish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389FC48F"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Central GOA east of Kodiak Island on </w:t>
      </w:r>
      <w:proofErr w:type="spellStart"/>
      <w:r w:rsidRPr="00692060">
        <w:t>Portlock</w:t>
      </w:r>
      <w:proofErr w:type="spellEnd"/>
      <w:r w:rsidRPr="00692060">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692060">
        <w:t>Shumagin</w:t>
      </w:r>
      <w:proofErr w:type="spellEnd"/>
      <w:r w:rsidRPr="00692060">
        <w:t xml:space="preserve"> Islands. </w:t>
      </w:r>
      <w:r w:rsidR="0027468E" w:rsidRPr="00692060">
        <w:t xml:space="preserve">In the 2023 survey cod </w:t>
      </w:r>
      <w:proofErr w:type="spellStart"/>
      <w:r w:rsidR="0027468E" w:rsidRPr="00692060">
        <w:t>acundance</w:t>
      </w:r>
      <w:proofErr w:type="spellEnd"/>
      <w:r w:rsidR="0027468E" w:rsidRPr="00692060">
        <w:t xml:space="preserve"> increased in the Western and Central GOA, with sporadic catches in the Eastern GOA.</w:t>
      </w:r>
    </w:p>
    <w:p w14:paraId="7F457CEA" w14:textId="5EF2E631" w:rsidR="0082513F" w:rsidRPr="00692060" w:rsidRDefault="0082513F" w:rsidP="0082513F">
      <w:pPr>
        <w:pStyle w:val="Heading4"/>
      </w:pPr>
      <w:r w:rsidRPr="00692060">
        <w:lastRenderedPageBreak/>
        <w:t>Biomass and abundance estimates</w:t>
      </w:r>
    </w:p>
    <w:p w14:paraId="1CBB8E26" w14:textId="37D6928F" w:rsidR="00DD2C88" w:rsidRPr="00692060" w:rsidRDefault="00DD2C88" w:rsidP="00DD2C88">
      <w:r w:rsidRPr="00692060">
        <w:t>The Pacific cod biomass estimates from the bottom trawl survey are highly variable between survey years (Table 2.9). For example, the estimates dropped by 48% between the 1996 and 1999 estimates,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t>Length Composition</w:t>
      </w:r>
    </w:p>
    <w:p w14:paraId="7593308A" w14:textId="2518FA7C"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excepting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692060" w:rsidRDefault="007E68CB" w:rsidP="00DD2C88">
      <w:r w:rsidRPr="00692060">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apparent from ages 3 onward with </w:t>
      </w:r>
      <w:r w:rsidRPr="00692060">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54F25CFE"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692060">
        <w:t>.</w:t>
      </w:r>
    </w:p>
    <w:p w14:paraId="2C682BBE" w14:textId="2249B30E" w:rsidR="00C8581F" w:rsidRPr="00692060" w:rsidRDefault="00C8581F" w:rsidP="00DD2C88">
      <w:r w:rsidRPr="00692060">
        <w:t>The spatial distribution of Pacific cod in the longline survey is predominantly in the Western and Central GOA (Fig. 2</w:t>
      </w:r>
      <w:r w:rsidR="00934473" w:rsidRPr="00692060">
        <w:t>.20</w:t>
      </w:r>
      <w:r w:rsidRPr="00692060">
        <w:t>) with inconsistent peaks in</w:t>
      </w:r>
      <w:r w:rsidR="00A665E8" w:rsidRPr="00692060">
        <w:t xml:space="preserve"> catch</w:t>
      </w:r>
      <w:r w:rsidRPr="00692060">
        <w:t xml:space="preserve">. </w:t>
      </w:r>
      <w:r w:rsidR="00A665E8" w:rsidRPr="00692060">
        <w:t>The location of 2023 survey catches were similar to the 2022 survey, with consistent increases in catch in the Western GOA in 2023 compared to 2022.</w:t>
      </w:r>
    </w:p>
    <w:p w14:paraId="00B862FD" w14:textId="0B05DAA8" w:rsidR="00A71893" w:rsidRPr="00692060" w:rsidRDefault="00A71893" w:rsidP="00A71893">
      <w:pPr>
        <w:pStyle w:val="Heading4"/>
      </w:pPr>
      <w:r w:rsidRPr="00692060">
        <w:t>Abundance index</w:t>
      </w:r>
    </w:p>
    <w:p w14:paraId="47CB06C7" w14:textId="4E7987F8"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692060">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692060">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Laurel and Litzow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087F764" w:rsidR="00DD2C88" w:rsidRPr="00692060" w:rsidRDefault="00DD2C88" w:rsidP="00DD2C88">
      <w:r w:rsidRPr="00692060">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r w:rsidRPr="00692060">
        <w:rPr>
          <w:i/>
        </w:rPr>
        <w:t>brms</w:t>
      </w:r>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77777777" w:rsidR="00DD2C88" w:rsidRPr="00692060" w:rsidRDefault="00DD2C88" w:rsidP="00DD2C88">
      <w:pPr>
        <w:pStyle w:val="Heading3"/>
      </w:pPr>
      <w:r w:rsidRPr="00692060">
        <w:t>International Pacific halibut 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Pr="00692060">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w:t>
      </w:r>
      <w:r w:rsidRPr="00692060">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77777777" w:rsidR="00DD2C88" w:rsidRPr="00692060" w:rsidRDefault="00DD2C88" w:rsidP="00DD2C88">
      <w:r w:rsidRPr="00692060">
        <w:t>The Alaska Department of Fish and Game (ADFG) has conducted bottom trawl surveys of nearshore</w:t>
      </w:r>
      <w:r w:rsidRPr="00692060">
        <w:rPr>
          <w:bCs/>
        </w:rPr>
        <w:t xml:space="preserve"> </w:t>
      </w:r>
      <w:r w:rsidRPr="00692060">
        <w:t>areas of the Gulf of Alaska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r w:rsidRPr="00692060">
        <w:t>Chignik, South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w:t>
      </w:r>
      <w:r w:rsidRPr="00692060">
        <w:lastRenderedPageBreak/>
        <w:t>available at near 10cm,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0FE10883"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Hobday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0BAADCA" w:rsidR="00A71893" w:rsidRPr="00692060" w:rsidRDefault="00A71893" w:rsidP="00A71893">
      <w:pPr>
        <w:rPr>
          <w:rFonts w:ascii="Times" w:hAnsi="Times" w:cs="Lucida Grande"/>
          <w:color w:val="000000"/>
        </w:rPr>
      </w:pPr>
      <w:r w:rsidRPr="00692060">
        <w:rPr>
          <w:rFonts w:ascii="Times" w:hAnsi="Times" w:cs="Lucida Grande"/>
          <w:color w:val="000000"/>
        </w:rPr>
        <w:t xml:space="preserve">The marine heatwave analysis using the daily mean Central GOA sea surface temperatures indicated a prolonged period of increased temperatures in the Central GOA from 2 May 2014 to 13 January 2017 with heatwave conditions persisting </w:t>
      </w:r>
      <w:commentRangeStart w:id="9"/>
      <w:r w:rsidRPr="00692060">
        <w:rPr>
          <w:rFonts w:ascii="Times" w:hAnsi="Times" w:cs="Lucida Grande"/>
          <w:color w:val="000000"/>
        </w:rPr>
        <w:t>for</w:t>
      </w:r>
      <w:commentRangeEnd w:id="9"/>
      <w:r w:rsidR="00D04213">
        <w:rPr>
          <w:rStyle w:val="CommentReference"/>
        </w:rPr>
        <w:commentReference w:id="9"/>
      </w:r>
      <w:r w:rsidRPr="00692060">
        <w:rPr>
          <w:rFonts w:ascii="Times" w:hAnsi="Times" w:cs="Lucida Grande"/>
          <w:color w:val="000000"/>
        </w:rPr>
        <w:t xml:space="preserve">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 By the criteria developed by Hobday </w:t>
      </w:r>
      <w:r w:rsidRPr="00692060">
        <w:rPr>
          <w:rFonts w:ascii="Times" w:hAnsi="Times" w:cs="Lucida Grande"/>
          <w:i/>
          <w:color w:val="000000"/>
        </w:rPr>
        <w:t>et al.</w:t>
      </w:r>
      <w:r w:rsidRPr="00692060">
        <w:rPr>
          <w:rFonts w:ascii="Times" w:hAnsi="Times" w:cs="Lucida Grande"/>
          <w:color w:val="000000"/>
        </w:rPr>
        <w:t xml:space="preserve"> (2018) for marine heatwave classification the event in the Central GOA reached a Category III (Severe) on 16 May 2016 with a peak intensity (I</w:t>
      </w:r>
      <w:r w:rsidRPr="00692060">
        <w:rPr>
          <w:rFonts w:ascii="Times" w:hAnsi="Times" w:cs="Lucida Grande"/>
          <w:color w:val="000000"/>
          <w:vertAlign w:val="subscript"/>
        </w:rPr>
        <w:t>max</w:t>
      </w:r>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w:t>
      </w:r>
      <w:r w:rsidRPr="00692060">
        <w:rPr>
          <w:rFonts w:ascii="Times" w:hAnsi="Times" w:cs="Lucida Grande"/>
          <w:color w:val="000000"/>
        </w:rPr>
        <w:lastRenderedPageBreak/>
        <w:t xml:space="preserve">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6DD188EA"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Central 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793DAF01"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lastRenderedPageBreak/>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Parameters governing the weight-at-length were estimated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10BA8253"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maturity data available from the Stark (2007) study for the Gulf of Alaska.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6914CF2D" w:rsidR="000D1E54" w:rsidRPr="00692060" w:rsidRDefault="000D1E54" w:rsidP="000D1E54">
      <w:r w:rsidRPr="00692060">
        <w:t xml:space="preserve">Parameters estimated conditionally (i.e., within individual </w:t>
      </w:r>
      <w:commentRangeStart w:id="10"/>
      <w:r w:rsidRPr="00692060">
        <w:t>SS</w:t>
      </w:r>
      <w:commentRangeEnd w:id="10"/>
      <w:r w:rsidR="007C3FB8">
        <w:rPr>
          <w:rStyle w:val="CommentReference"/>
        </w:rPr>
        <w:commentReference w:id="10"/>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et al. (2022). </w:t>
      </w:r>
      <w:r w:rsidR="002B35E8" w:rsidRPr="00692060">
        <w:t xml:space="preserve">A lognormal prior on </w:t>
      </w:r>
      <w:r w:rsidR="002B35E8" w:rsidRPr="00692060">
        <w:rPr>
          <w:i/>
        </w:rPr>
        <w:t>M</w:t>
      </w:r>
      <w:r w:rsidR="002B35E8" w:rsidRPr="00692060">
        <w:t xml:space="preserve"> of -0.81 (μ=0.44) with a standard deviation of 0.41 is used </w:t>
      </w:r>
      <w:r w:rsidR="002B35E8" w:rsidRPr="00692060">
        <w:lastRenderedPageBreak/>
        <w:t xml:space="preserve">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5E64F8AA" w:rsidR="000D1E54" w:rsidRPr="00692060" w:rsidRDefault="000D1E54" w:rsidP="000D1E54">
      <w:r w:rsidRPr="00692060">
        <w:t>For Model 19.1</w:t>
      </w:r>
      <w:r w:rsidR="00116030" w:rsidRPr="00692060">
        <w:t>b</w:t>
      </w:r>
      <w:r w:rsidRPr="0069206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BC2C70"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r w:rsidRPr="00692060">
        <w:rPr>
          <w:rFonts w:eastAsiaTheme="minorEastAsia"/>
        </w:rPr>
        <w:t>where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r w:rsidRPr="00692060">
        <w:rPr>
          <w:rFonts w:eastAsiaTheme="minorEastAsia"/>
        </w:rPr>
        <w:t xml:space="preserve">where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BC2C70"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was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lastRenderedPageBreak/>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commentRangeStart w:id="11"/>
            <w:r w:rsidRPr="00692060">
              <w:rPr>
                <w:b/>
              </w:rPr>
              <w:t>Component</w:t>
            </w:r>
            <w:commentRangeEnd w:id="11"/>
            <w:r w:rsidR="007C3FB8">
              <w:rPr>
                <w:rStyle w:val="CommentReference"/>
              </w:rPr>
              <w:commentReference w:id="11"/>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692060" w:rsidRDefault="00886241" w:rsidP="00886241">
      <w:pPr>
        <w:pStyle w:val="Heading3"/>
      </w:pPr>
      <w:commentRangeStart w:id="12"/>
      <w:r w:rsidRPr="00692060">
        <w:t>Ageing</w:t>
      </w:r>
      <w:commentRangeEnd w:id="12"/>
      <w:r w:rsidR="007C3FB8">
        <w:rPr>
          <w:rStyle w:val="CommentReference"/>
          <w:i w:val="0"/>
        </w:rPr>
        <w:commentReference w:id="12"/>
      </w:r>
      <w:r w:rsidRPr="00692060">
        <w:t xml:space="preserve"> bias</w:t>
      </w:r>
    </w:p>
    <w:p w14:paraId="1F50E3B8" w14:textId="3D56052A" w:rsidR="000D1E54" w:rsidRPr="00692060" w:rsidRDefault="002C5C9A" w:rsidP="000D1E54">
      <w:r w:rsidRPr="00692060">
        <w:t>For M</w:t>
      </w:r>
      <w:r w:rsidR="00886241" w:rsidRPr="00692060">
        <w:t>odel</w:t>
      </w:r>
      <w:r w:rsidR="000D1E54" w:rsidRPr="00692060">
        <w:t xml:space="preserve"> </w:t>
      </w:r>
      <w:r w:rsidR="00886241" w:rsidRPr="00692060">
        <w:t>19.1</w:t>
      </w:r>
      <w:r w:rsidR="00C06BB3" w:rsidRPr="00692060">
        <w:t>b</w:t>
      </w:r>
      <w:r w:rsidR="00886241" w:rsidRPr="00692060">
        <w:t xml:space="preserve"> </w:t>
      </w:r>
      <w:r w:rsidR="000D1E54" w:rsidRPr="00692060">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Bottom trawl </w:t>
      </w:r>
      <w:r w:rsidRPr="00692060">
        <w:lastRenderedPageBreak/>
        <w:t>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was verified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commentRangeStart w:id="13"/>
      <w:r w:rsidR="00C06BB3" w:rsidRPr="00692060">
        <w:t xml:space="preserve">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commentRangeEnd w:id="13"/>
      <w:r w:rsidR="005E4FA2">
        <w:rPr>
          <w:rStyle w:val="CommentReference"/>
        </w:rPr>
        <w:commentReference w:id="13"/>
      </w:r>
      <w:r w:rsidRPr="00692060">
        <w:t>.</w:t>
      </w:r>
      <w:r w:rsidR="002B35E8" w:rsidRPr="00692060">
        <w:t xml:space="preserve"> For fishery and survey conditional age-at-length the input sample sizes were set at the number of age samples per length bin </w:t>
      </w:r>
      <w:commentRangeStart w:id="14"/>
      <w:r w:rsidR="002B35E8" w:rsidRPr="00692060">
        <w:t>multiplied by 0.14</w:t>
      </w:r>
      <w:commentRangeEnd w:id="14"/>
      <w:r w:rsidR="0068602B">
        <w:rPr>
          <w:rStyle w:val="CommentReference"/>
        </w:rPr>
        <w:commentReference w:id="14"/>
      </w:r>
      <w:r w:rsidR="002B35E8" w:rsidRPr="00692060">
        <w:t>.</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 xml:space="preserve">tment decreased compared to 2022 for most </w:t>
      </w:r>
      <w:r w:rsidR="0069455F" w:rsidRPr="00692060">
        <w:lastRenderedPageBreak/>
        <w:t>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w:t>
      </w:r>
      <w:commentRangeStart w:id="15"/>
      <w:r w:rsidRPr="00692060">
        <w:t>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 xml:space="preserve">50 </w:t>
      </w:r>
      <w:proofErr w:type="gramStart"/>
      <w:r w:rsidR="0069455F" w:rsidRPr="00692060">
        <w:t>j</w:t>
      </w:r>
      <w:r w:rsidRPr="00692060">
        <w:t>itter</w:t>
      </w:r>
      <w:proofErr w:type="gramEnd"/>
      <w:r w:rsidRPr="00692060">
        <w:t xml:space="preserve"> runs converged with 80</w:t>
      </w:r>
      <w:r w:rsidR="007047BA" w:rsidRPr="00692060">
        <w:t>% of the converged models resulting in estimates at the lowest MLE from the accepted models</w:t>
      </w:r>
      <w:commentRangeEnd w:id="15"/>
      <w:r w:rsidR="0068602B">
        <w:rPr>
          <w:rStyle w:val="CommentReference"/>
        </w:rPr>
        <w:commentReference w:id="15"/>
      </w:r>
      <w:r w:rsidR="007047BA" w:rsidRPr="00692060">
        <w:t xml:space="preserve">.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0,1)) and used this in place of the CFSR index and fit the model. We compared Model 19.1b with these two tests using Akaike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shown in Figures </w:t>
      </w:r>
      <w:r w:rsidR="00756E6D" w:rsidRPr="00692060">
        <w:t>2.30 – 2.45</w:t>
      </w:r>
      <w:r w:rsidRPr="00692060">
        <w:t xml:space="preserve">. </w:t>
      </w:r>
      <w:r w:rsidR="005C2D78" w:rsidRPr="00692060">
        <w:lastRenderedPageBreak/>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756E6D" w:rsidRPr="00692060">
        <w:t>47</w:t>
      </w:r>
      <w:r w:rsidR="00D51782" w:rsidRPr="00692060">
        <w:t xml:space="preserve">. Overall, in the population estimates the average age and length </w:t>
      </w:r>
      <w:r w:rsidR="00210326" w:rsidRPr="00692060">
        <w:t xml:space="preserve">have both decreased since </w:t>
      </w:r>
      <w:commentRangeStart w:id="16"/>
      <w:r w:rsidR="00210326" w:rsidRPr="00692060">
        <w:t>2019</w:t>
      </w:r>
      <w:commentRangeEnd w:id="16"/>
      <w:r w:rsidR="0068602B">
        <w:rPr>
          <w:rStyle w:val="CommentReference"/>
        </w:rPr>
        <w:commentReference w:id="16"/>
      </w:r>
      <w:r w:rsidR="00210326" w:rsidRPr="00692060">
        <w:t>.</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756E6D" w:rsidRPr="00692060">
        <w:t>48</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lastRenderedPageBreak/>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Kristensen </w:t>
      </w:r>
      <w:r w:rsidRPr="00692060">
        <w:t xml:space="preserve">2018, </w:t>
      </w:r>
      <w:proofErr w:type="spellStart"/>
      <w:r w:rsidRPr="00692060">
        <w:t>Monnahan</w:t>
      </w:r>
      <w:proofErr w:type="spellEnd"/>
      <w:r w:rsidRPr="00692060">
        <w:t xml:space="preserve"> et al.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parameters are shown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Amendment 56 to the GOA Groundfish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lastRenderedPageBreak/>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As subsequent years of data we</w:t>
      </w:r>
      <w:r w:rsidR="00027372" w:rsidRPr="00692060">
        <w:rPr>
          <w:color w:val="000000"/>
        </w:rPr>
        <w:t>re added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classes decrease with each new assessment (e.g., </w:t>
      </w:r>
      <w:r w:rsidR="00CA46CC" w:rsidRPr="00692060">
        <w:rPr>
          <w:color w:val="000000"/>
        </w:rPr>
        <w:t>Table 2.17</w:t>
      </w:r>
      <w:r w:rsidR="00027372" w:rsidRPr="00692060">
        <w:rPr>
          <w:color w:val="000000"/>
        </w:rPr>
        <w:t xml:space="preserve">). </w:t>
      </w:r>
      <w:commentRangeStart w:id="17"/>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are added</w:t>
      </w:r>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commentRangeEnd w:id="17"/>
      <w:r w:rsidR="003F1CB5">
        <w:rPr>
          <w:rStyle w:val="CommentReference"/>
        </w:rPr>
        <w:commentReference w:id="17"/>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is currently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have not been estimated in the model since 2014 (i.e., the last 8 year classes have been well below average). The current assessment couples these estimates of poor recruitment since 2014 with increased natural mortality during the recent marine heatwaves 2014-2016. Information from spring ichthyoplankton and beach seine of age-0 fish surveys suggest a very weak 2019 year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r w:rsidR="00097443" w:rsidRPr="00692060">
        <w:t>Ferriss</w:t>
      </w:r>
      <w:r w:rsidR="004A13D7" w:rsidRPr="00692060">
        <w:t>, 2023</w:t>
      </w:r>
      <w:r w:rsidRPr="00692060">
        <w:t>). The text below summarizes ecosystem information related to GOA Pacific cod provided from both the ESP and GOA ESR.</w:t>
      </w:r>
    </w:p>
    <w:p w14:paraId="5306EE59" w14:textId="77777777" w:rsidR="004A13D7" w:rsidRPr="00692060" w:rsidRDefault="004A13D7" w:rsidP="004A13D7">
      <w:r w:rsidRPr="00692060">
        <w:t xml:space="preserve">The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w:t>
      </w:r>
      <w:r w:rsidRPr="00692060">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692060">
        <w:t>2024 year</w:t>
      </w:r>
      <w:proofErr w:type="gramEnd"/>
      <w:r w:rsidRPr="00692060">
        <w:t xml:space="preserve"> class but present a low risk for adult cod survival and spawning habitat at depth.  </w:t>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impacting the </w:t>
      </w:r>
      <w:proofErr w:type="gramStart"/>
      <w:r w:rsidR="004A13D7" w:rsidRPr="00692060">
        <w:rPr>
          <w:rFonts w:ascii="Times New Roman" w:hAnsi="Times New Roman"/>
          <w:sz w:val="22"/>
          <w:szCs w:val="22"/>
        </w:rPr>
        <w:t>2024 year</w:t>
      </w:r>
      <w:proofErr w:type="gramEnd"/>
      <w:r w:rsidR="004A13D7" w:rsidRPr="00692060">
        <w:rPr>
          <w:rFonts w:ascii="Times New Roman" w:hAnsi="Times New Roman"/>
          <w:sz w:val="22"/>
          <w:szCs w:val="22"/>
        </w:rPr>
        <w:t xml:space="preserve"> class. As it takes time for warm surface waters to extend to depth, shelf bottom temperatures are not expected to warm in the spring and cod spawning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euphausiids were above average across the GOA in the spring and summer, and large and small calanoid copepods varied in abundance spatially and temporally (Shelikof St., Kimmel 2023 and Appendix 2.1: Rogers; Seward Line, Hopcroft 2023; Icy St., Fergusson </w:t>
      </w:r>
      <w:r w:rsidR="00BA3DEC" w:rsidRPr="00692060">
        <w:rPr>
          <w:color w:val="000000"/>
        </w:rPr>
        <w:t xml:space="preserve">and Strasburger </w:t>
      </w:r>
      <w:r w:rsidR="00BB0DB6" w:rsidRPr="00692060">
        <w:rPr>
          <w:color w:val="000000"/>
        </w:rPr>
        <w:t xml:space="preserve">2023). Planktivorous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et al. 2023, Whe</w:t>
      </w:r>
      <w:r w:rsidR="00BB0DB6" w:rsidRPr="00692060">
        <w:rPr>
          <w:color w:val="000000"/>
        </w:rPr>
        <w:t>lan</w:t>
      </w:r>
      <w:r w:rsidR="00BA3DEC" w:rsidRPr="00692060">
        <w:rPr>
          <w:color w:val="000000"/>
        </w:rPr>
        <w:t xml:space="preserve"> 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Litzow), potentially tied to below average spring </w:t>
      </w:r>
      <w:proofErr w:type="spellStart"/>
      <w:r w:rsidR="00BB0DB6" w:rsidRPr="00692060">
        <w:rPr>
          <w:color w:val="000000"/>
        </w:rPr>
        <w:t>chl</w:t>
      </w:r>
      <w:proofErr w:type="spellEnd"/>
      <w:r w:rsidR="00BB0DB6" w:rsidRPr="00692060">
        <w:rPr>
          <w:color w:val="000000"/>
        </w:rPr>
        <w:t>-a biomass, a late peak spring bloom in the WGOA (Appendix 2.1: M. Callahan), and lower total spring zooplankton biomass (but above average euphausiid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Dressel</w:t>
      </w:r>
      <w:r w:rsidR="00BB0DB6" w:rsidRPr="00692060">
        <w:rPr>
          <w:color w:val="000000"/>
        </w:rPr>
        <w:t xml:space="preserve"> 2023) and capelin populations are rebounding but perhaps only in their core areas (e.g., around Kodiak; Whelan 2023). Age-0 pollock had very low abundance (Shelikof St., Rogers </w:t>
      </w:r>
      <w:r w:rsidR="00097443" w:rsidRPr="00692060">
        <w:rPr>
          <w:color w:val="000000"/>
        </w:rPr>
        <w:t xml:space="preserve">and Porter </w:t>
      </w:r>
      <w:r w:rsidR="00BB0DB6" w:rsidRPr="00692060">
        <w:rPr>
          <w:color w:val="000000"/>
        </w:rPr>
        <w:t xml:space="preserve">2023). The reproductive success of piscivorous, diving seabirds (e.g., common murres and tufted puffins with an overlapping prey base) decreased to below average/average across the GOA (Drummond </w:t>
      </w:r>
      <w:r w:rsidR="00BA3DEC" w:rsidRPr="00692060">
        <w:rPr>
          <w:color w:val="000000"/>
        </w:rPr>
        <w:t xml:space="preserve">et al. </w:t>
      </w:r>
      <w:r w:rsidR="00BB0DB6" w:rsidRPr="00692060">
        <w:rPr>
          <w:color w:val="000000"/>
        </w:rPr>
        <w:t xml:space="preserve">2023, Whelan 2023, Appendix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epifauna, </w:t>
      </w:r>
      <w:proofErr w:type="spellStart"/>
      <w:r w:rsidR="00BB0DB6" w:rsidRPr="00692060">
        <w:rPr>
          <w:color w:val="000000"/>
        </w:rPr>
        <w:t>Worton</w:t>
      </w:r>
      <w:proofErr w:type="spellEnd"/>
      <w:r w:rsidR="00BB0DB6" w:rsidRPr="00692060">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692060">
        <w:rPr>
          <w:color w:val="000000"/>
        </w:rPr>
        <w:lastRenderedPageBreak/>
        <w:t>(representing cannibalistic predation) are estimated at low biomass. In general, apex fish predators in the GOA are at relatively low abundances (includi</w:t>
      </w:r>
      <w:r w:rsidR="00BA3DEC" w:rsidRPr="00692060">
        <w:rPr>
          <w:color w:val="000000"/>
        </w:rPr>
        <w:t xml:space="preserve">ng cod and </w:t>
      </w:r>
      <w:proofErr w:type="spellStart"/>
      <w:r w:rsidR="00BA3DEC" w:rsidRPr="00692060">
        <w:rPr>
          <w:color w:val="000000"/>
        </w:rPr>
        <w:t>arrowtooth</w:t>
      </w:r>
      <w:proofErr w:type="spellEnd"/>
      <w:r w:rsidR="00BA3DEC" w:rsidRPr="00692060">
        <w:rPr>
          <w:color w:val="000000"/>
        </w:rPr>
        <w:t xml:space="preserve"> flounder, Appendix 2.1: Shotwell;</w:t>
      </w:r>
      <w:r w:rsidR="00BB0DB6" w:rsidRPr="00692060">
        <w:rPr>
          <w:color w:val="000000"/>
        </w:rPr>
        <w:t xml:space="preserve"> although sablefish are increasing in abundance</w:t>
      </w:r>
      <w:r w:rsidR="00BA3DEC" w:rsidRPr="00692060">
        <w:rPr>
          <w:color w:val="000000"/>
        </w:rPr>
        <w:t xml:space="preserve">, </w:t>
      </w:r>
      <w:proofErr w:type="spellStart"/>
      <w:r w:rsidR="00BA3DEC" w:rsidRPr="00692060">
        <w:rPr>
          <w:color w:val="000000"/>
        </w:rPr>
        <w:t>Goethel</w:t>
      </w:r>
      <w:proofErr w:type="spellEnd"/>
      <w:r w:rsidR="00BA3DEC" w:rsidRPr="00692060">
        <w:rPr>
          <w:color w:val="000000"/>
        </w:rPr>
        <w:t xml:space="preserve"> et al.</w:t>
      </w:r>
      <w:r w:rsidR="00BB0DB6" w:rsidRPr="00692060">
        <w:rPr>
          <w:color w:val="000000"/>
        </w:rPr>
        <w:t xml:space="preserve"> 2023, Whitehouse 2023). The population status of other potential predators is not well known (salmon shark, northern fur seals, harbor porpoises, various whale species, and tufted puffin). Potential competitors of planktivorous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on of walleye pollock</w:t>
      </w:r>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w:t>
      </w:r>
      <w:bookmarkStart w:id="18" w:name="_GoBack"/>
      <w:bookmarkEnd w:id="18"/>
      <w:r w:rsidR="0038742E" w:rsidRPr="00692060">
        <w:rPr>
          <w:color w:val="000000"/>
        </w:rPr>
        <w:t>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However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w:t>
      </w:r>
      <w:commentRangeStart w:id="19"/>
      <w:r w:rsidR="007E10D3" w:rsidRPr="00692060">
        <w:rPr>
          <w:color w:val="000000"/>
        </w:rPr>
        <w:t xml:space="preserve">, we do not recommend that </w:t>
      </w:r>
      <w:r w:rsidRPr="00692060">
        <w:rPr>
          <w:color w:val="000000"/>
        </w:rPr>
        <w:t xml:space="preserve">ABC </w:t>
      </w:r>
      <w:r w:rsidR="007E10D3" w:rsidRPr="00692060">
        <w:rPr>
          <w:color w:val="000000"/>
        </w:rPr>
        <w:t>be set below the maximum permissible</w:t>
      </w:r>
      <w:commentRangeEnd w:id="19"/>
      <w:r w:rsidR="003F1CB5">
        <w:rPr>
          <w:rStyle w:val="CommentReference"/>
        </w:rPr>
        <w:commentReference w:id="19"/>
      </w:r>
      <w:r w:rsidR="007E10D3" w:rsidRPr="00692060">
        <w:rPr>
          <w:color w:val="000000"/>
        </w:rPr>
        <w:t>.</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692060">
        <w:lastRenderedPageBreak/>
        <w:t>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S</w:t>
      </w:r>
      <w:r w:rsidR="00731F0F" w:rsidRPr="00692060">
        <w:t xml:space="preserve">tock </w:t>
      </w:r>
      <w:r w:rsidRPr="00692060">
        <w:t>S</w:t>
      </w:r>
      <w:r w:rsidR="00731F0F" w:rsidRPr="00692060">
        <w:t>ynthesis</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Five of the seven standard scenarios will be used in an Environmental Assessment prepared in conjunction with the final SAFE. These five scenarios, which are designed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lastRenderedPageBreak/>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77777777" w:rsidR="00410D6D" w:rsidRPr="00692060" w:rsidRDefault="00410D6D" w:rsidP="00410D6D">
      <w:pPr>
        <w:ind w:left="360" w:hanging="360"/>
        <w:rPr>
          <w:b/>
        </w:rPr>
      </w:pPr>
      <w:r w:rsidRPr="00692060">
        <w:t xml:space="preserve">1) </w:t>
      </w:r>
      <w:r w:rsidRPr="00692060">
        <w:rPr>
          <w:b/>
        </w:rPr>
        <w:t>Better understanding 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77777777" w:rsidR="00410D6D" w:rsidRPr="00692060" w:rsidRDefault="00410D6D" w:rsidP="00410D6D">
      <w:r w:rsidRPr="00692060">
        <w:t xml:space="preserve">Continuation of age-0 juvenile surveys across the Western GOA and Central GOA will generate better estimates of growth and survival for juvenile cod in the stock assessment model. Expanding the temporal </w:t>
      </w:r>
      <w:r w:rsidRPr="00692060">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7777777"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A36AC65" w:rsidR="00410D6D" w:rsidRPr="00692060" w:rsidRDefault="00410D6D" w:rsidP="00410D6D">
      <w:r w:rsidRPr="00692060">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4F6286"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an ~200% increase in average individual mass of age-0 juveniles observed in August (Laurel et al.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1994).  Such changes in maturity schedules, size-at-age and spawning response to temperature (e.g., skip spawning) need to be further studied for Pacific cod in the Gulf of Alaska.</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504AD2D5" w14:textId="77777777" w:rsidR="00470B95" w:rsidRPr="00692060" w:rsidRDefault="00470B95" w:rsidP="00470B95">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groundfish resources of the Gulf of Alaska, p. 173-296. North Pacific Fishery Management Council, 605 W. 4th Avenue Suite 306, Anchorage, AK 99501</w:t>
      </w:r>
    </w:p>
    <w:p w14:paraId="61871BBB" w14:textId="77777777" w:rsidR="00470B95" w:rsidRPr="00692060" w:rsidRDefault="00470B95" w:rsidP="00470B95">
      <w:pPr>
        <w:ind w:left="720" w:hanging="720"/>
      </w:pPr>
      <w:r w:rsidRPr="00692060">
        <w:t>Anderson, P. J., and J. F. Piatt. 1999. Community reorganization in the Gulf of Alaska following ocean climate regime shift. Marine Ecology Progress Series 189: 117-123</w:t>
      </w:r>
    </w:p>
    <w:p w14:paraId="173FB36C" w14:textId="77777777" w:rsidR="00470B95" w:rsidRPr="00692060" w:rsidRDefault="00470B95" w:rsidP="00470B95">
      <w:pPr>
        <w:ind w:left="720" w:hanging="720"/>
      </w:pPr>
      <w:r w:rsidRPr="00692060">
        <w:t>Atkinson, D. (1994). Temperature and organism size-a biological law for ectotherms? Advances in Ecological Research, 25, 1–58.</w:t>
      </w:r>
    </w:p>
    <w:p w14:paraId="01D2EB96" w14:textId="77777777" w:rsidR="00470B95" w:rsidRPr="00692060" w:rsidRDefault="00470B95" w:rsidP="00470B95">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groundfish resources of the Gulf of Alaska, P. 175-324. North Pacific Fishery Management Council, 605 W. 4th Avenue Suite 306, Anchorage, AK 99501.</w:t>
      </w:r>
    </w:p>
    <w:p w14:paraId="13A4998F"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CA3C20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157E83B" w14:textId="77777777" w:rsidR="00470B95" w:rsidRPr="00692060" w:rsidRDefault="00470B95" w:rsidP="00470B95">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Shotwell,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4474D6CE" w14:textId="77777777" w:rsidR="00470B95" w:rsidRPr="00692060" w:rsidRDefault="00470B95" w:rsidP="00470B95">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Shotwell,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51617F97" w14:textId="77777777" w:rsidR="00470B95" w:rsidRPr="00692060" w:rsidRDefault="00470B95" w:rsidP="00470B95">
      <w:pPr>
        <w:ind w:left="720" w:hanging="720"/>
      </w:pPr>
      <w:proofErr w:type="spellStart"/>
      <w:r w:rsidRPr="00692060">
        <w:t>Barbeaux</w:t>
      </w:r>
      <w:proofErr w:type="spellEnd"/>
      <w:r w:rsidRPr="00692060">
        <w:t xml:space="preserve">. S. J., B. Ferriss, B. Laurel, M. Litzow,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2468AD22" w14:textId="77777777" w:rsidR="00470B95" w:rsidRPr="00692060" w:rsidRDefault="00470B95" w:rsidP="00470B95">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4" w:history="1">
        <w:r w:rsidRPr="00692060">
          <w:rPr>
            <w:rStyle w:val="Hyperlink"/>
            <w:rFonts w:eastAsia="Arial"/>
          </w:rPr>
          <w:t>http://www.jstatsoft.org/v66/i05/</w:t>
        </w:r>
      </w:hyperlink>
    </w:p>
    <w:p w14:paraId="5EC6ACB1" w14:textId="77777777" w:rsidR="00470B95" w:rsidRPr="00692060" w:rsidRDefault="00470B95" w:rsidP="00470B95">
      <w:pPr>
        <w:ind w:left="720" w:hanging="720"/>
      </w:pPr>
      <w:r w:rsidRPr="00692060">
        <w:lastRenderedPageBreak/>
        <w:t xml:space="preserve">Betts, M., H. D. G. </w:t>
      </w:r>
      <w:proofErr w:type="spellStart"/>
      <w:r w:rsidRPr="00692060">
        <w:t>Maschner</w:t>
      </w:r>
      <w:proofErr w:type="spellEnd"/>
      <w:r w:rsidRPr="00692060">
        <w:t xml:space="preserve">, and D. S. Clark. 2011. Zooarchaeology of the ‘Fish That Stops’, in Madonna L. Moss and Aubrey Cannon, eds., </w:t>
      </w:r>
      <w:r w:rsidRPr="00692060">
        <w:rPr>
          <w:i/>
        </w:rPr>
        <w:t>The Archaeology of North Pacific Fisheries</w:t>
      </w:r>
      <w:r w:rsidRPr="00692060">
        <w:t>, University of Alaska Press, Fairbanks, Alaska, 188.</w:t>
      </w:r>
    </w:p>
    <w:p w14:paraId="06DBFD1D" w14:textId="77777777" w:rsidR="00470B95" w:rsidRPr="00692060" w:rsidRDefault="00470B95" w:rsidP="00470B95">
      <w:pPr>
        <w:ind w:left="720" w:hanging="720"/>
      </w:pPr>
      <w:r w:rsidRPr="00692060">
        <w:rPr>
          <w:color w:val="000000"/>
          <w:shd w:val="clear" w:color="auto" w:fill="00FF00"/>
        </w:rPr>
        <w:t>Bond</w:t>
      </w:r>
      <w:r w:rsidRPr="00692060">
        <w:rPr>
          <w:color w:val="000000"/>
        </w:rPr>
        <w:t>,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4089E9D9" w14:textId="77777777" w:rsidR="00470B95" w:rsidRPr="00692060" w:rsidRDefault="00470B95" w:rsidP="00470B95">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5DCF909" w14:textId="77777777" w:rsidR="00470B95" w:rsidRPr="00692060" w:rsidRDefault="00470B95" w:rsidP="00470B95">
      <w:pPr>
        <w:ind w:left="720" w:hanging="720"/>
      </w:pPr>
      <w:proofErr w:type="spellStart"/>
      <w:r w:rsidRPr="00692060">
        <w:t>Cahalan</w:t>
      </w:r>
      <w:proofErr w:type="spellEnd"/>
      <w:r w:rsidRPr="00692060">
        <w:t xml:space="preserve">, J., J. Gasper, and J. Mondragon. 2014. Catch sampling and estimation in the federal groundfish fisheries off Alaska, 2015 edition. U.S. Dep. </w:t>
      </w:r>
      <w:proofErr w:type="spellStart"/>
      <w:r w:rsidRPr="00692060">
        <w:t>Commer</w:t>
      </w:r>
      <w:proofErr w:type="spellEnd"/>
      <w:r w:rsidRPr="00692060">
        <w:t>., NOAA Tech. Memo. NMFS-AFSC-286, 46 p.</w:t>
      </w:r>
    </w:p>
    <w:p w14:paraId="094A8186" w14:textId="77777777" w:rsidR="00470B95" w:rsidRPr="00692060" w:rsidRDefault="00470B95" w:rsidP="00470B95">
      <w:pPr>
        <w:ind w:left="720" w:hanging="720"/>
      </w:pPr>
      <w:r w:rsidRPr="00692060">
        <w:t>Carpenter, B., A. Gelman, M. D. Hoffman, D. Lee, B. Goodrich, M. Betancourt, M. Brubaker, J. Guo, P. Li, and A. Riddell. 2017. Stan: A Probabilistic Programming Language. Journal of Statistical Software, 76(1), 1–32.</w:t>
      </w:r>
    </w:p>
    <w:p w14:paraId="0A57AE73" w14:textId="77777777" w:rsidR="00470B95" w:rsidRPr="00692060" w:rsidRDefault="00470B95" w:rsidP="00470B95">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macrocephalus</w:t>
      </w:r>
      <w:r w:rsidRPr="00692060">
        <w:t>): limited effective dispersal in the northeastern Pacific Ocean. Canadian Journal of Fisheries and Aquatic Sciences, 66(1), pp.153-166.</w:t>
      </w:r>
    </w:p>
    <w:p w14:paraId="60CC312A" w14:textId="77777777" w:rsidR="00470B95" w:rsidRPr="00692060" w:rsidRDefault="00470B95" w:rsidP="00470B95">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macrocephalus</w:t>
      </w:r>
      <w:r w:rsidRPr="00692060">
        <w:rPr>
          <w:color w:val="000000"/>
        </w:rPr>
        <w:t>). Evolutionary applications, 11(8), pp.1448-1464.</w:t>
      </w:r>
    </w:p>
    <w:p w14:paraId="14870BBA" w14:textId="77777777" w:rsidR="00470B95" w:rsidRPr="00692060" w:rsidRDefault="00470B95" w:rsidP="00470B95">
      <w:pPr>
        <w:ind w:left="720" w:hanging="720"/>
        <w:rPr>
          <w:color w:val="000000"/>
        </w:rPr>
      </w:pPr>
      <w:r w:rsidRPr="00692060">
        <w:rPr>
          <w:color w:val="000000"/>
          <w:shd w:val="clear" w:color="auto" w:fill="00FF00"/>
        </w:rPr>
        <w:t>Drummond</w:t>
      </w:r>
      <w:r w:rsidRPr="00692060">
        <w:rPr>
          <w:color w:val="000000"/>
        </w:rPr>
        <w:t>, B., Kettle, A. and Renner, H. 2023. Seabird synthesis: Alaska Maritime National Wildlife Refuge data.  In Ferriss, B., 2023. Ecosystem Status Report 2023: Gulf of Alaska, Stock Assessment and Fishery Evaluation Report, North Pacific Fishery Management Council, 1007 West Third, Suite 400, Anchorage, Alaska 99501.</w:t>
      </w:r>
    </w:p>
    <w:p w14:paraId="1BD98E87" w14:textId="77777777" w:rsidR="00470B95" w:rsidRPr="00692060" w:rsidRDefault="00470B95" w:rsidP="00470B95">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043D8E1D" w14:textId="77777777" w:rsidR="00470B95" w:rsidRPr="00692060" w:rsidRDefault="00470B95" w:rsidP="00470B95">
      <w:pPr>
        <w:ind w:left="720" w:hanging="720"/>
      </w:pPr>
      <w:r w:rsidRPr="00692060">
        <w:t xml:space="preserve">Faunce,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Groundfish and Halibut Observer Program. U.S. Dep. </w:t>
      </w:r>
      <w:proofErr w:type="spellStart"/>
      <w:r w:rsidRPr="00692060">
        <w:t>Commer</w:t>
      </w:r>
      <w:proofErr w:type="spellEnd"/>
      <w:r w:rsidRPr="00692060">
        <w:t>., NOAA Tech. Memo. NMFS-AFSC-358, 75 p.</w:t>
      </w:r>
    </w:p>
    <w:p w14:paraId="4881A36F" w14:textId="77777777" w:rsidR="00470B95" w:rsidRPr="00692060" w:rsidRDefault="00470B95" w:rsidP="00470B95">
      <w:pPr>
        <w:ind w:left="720" w:hanging="720"/>
        <w:rPr>
          <w:color w:val="000000"/>
        </w:rPr>
      </w:pPr>
      <w:r w:rsidRPr="00692060">
        <w:rPr>
          <w:color w:val="000000"/>
          <w:shd w:val="clear" w:color="auto" w:fill="00FF00"/>
        </w:rPr>
        <w:t>Fergusson</w:t>
      </w:r>
      <w:r w:rsidRPr="00692060">
        <w:rPr>
          <w:color w:val="000000"/>
        </w:rPr>
        <w:t>,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3067BC4E" w14:textId="77777777" w:rsidR="00470B95" w:rsidRPr="00692060" w:rsidRDefault="00470B95" w:rsidP="00470B95">
      <w:pPr>
        <w:ind w:left="720" w:hanging="720"/>
        <w:rPr>
          <w:color w:val="000000"/>
          <w:shd w:val="clear" w:color="auto" w:fill="FFFFFF"/>
        </w:rPr>
      </w:pPr>
      <w:r w:rsidRPr="00692060">
        <w:rPr>
          <w:color w:val="000000"/>
          <w:shd w:val="clear" w:color="auto" w:fill="FFFFFF"/>
        </w:rPr>
        <w:t>Ferriss, B., 2023. Ecosystem Status Report 2023: Gulf of Alaska, Stock Assessment and Fishery Evaluation Report, North Pacific Fishery Management Council, 1007 West Third, Suite 400, Anchorage, Alaska 99501.</w:t>
      </w:r>
    </w:p>
    <w:p w14:paraId="16AFD428" w14:textId="77777777" w:rsidR="00470B95" w:rsidRPr="00692060" w:rsidRDefault="00470B95" w:rsidP="00470B95">
      <w:pPr>
        <w:ind w:left="720" w:hanging="720"/>
      </w:pPr>
      <w:proofErr w:type="spellStart"/>
      <w:r w:rsidRPr="00692060">
        <w:rPr>
          <w:color w:val="000000"/>
          <w:shd w:val="clear" w:color="auto" w:fill="00FF00"/>
        </w:rPr>
        <w:lastRenderedPageBreak/>
        <w:t>Goethel</w:t>
      </w:r>
      <w:proofErr w:type="spellEnd"/>
      <w:r w:rsidRPr="00692060">
        <w:rPr>
          <w:color w:val="000000"/>
        </w:rPr>
        <w:t xml:space="preserve">, D., </w:t>
      </w:r>
      <w:proofErr w:type="spellStart"/>
      <w:r w:rsidRPr="00692060">
        <w:rPr>
          <w:color w:val="000000"/>
        </w:rPr>
        <w:t>Rodgveller</w:t>
      </w:r>
      <w:proofErr w:type="spellEnd"/>
      <w:r w:rsidRPr="00692060">
        <w:rPr>
          <w:color w:val="000000"/>
        </w:rPr>
        <w:t xml:space="preserve">, C.J., </w:t>
      </w:r>
      <w:proofErr w:type="spellStart"/>
      <w:r w:rsidRPr="00692060">
        <w:rPr>
          <w:color w:val="000000"/>
        </w:rPr>
        <w:t>Echave</w:t>
      </w:r>
      <w:proofErr w:type="spellEnd"/>
      <w:r w:rsidRPr="00692060">
        <w:rPr>
          <w:color w:val="000000"/>
        </w:rPr>
        <w:t xml:space="preserve">, K.B., Shotwell, K., </w:t>
      </w:r>
      <w:proofErr w:type="spellStart"/>
      <w:r w:rsidRPr="00692060">
        <w:rPr>
          <w:color w:val="000000"/>
        </w:rPr>
        <w:t>Siwicke</w:t>
      </w:r>
      <w:proofErr w:type="spellEnd"/>
      <w:r w:rsidRPr="00692060">
        <w:rPr>
          <w:color w:val="000000"/>
        </w:rPr>
        <w:t xml:space="preserve">, K., </w:t>
      </w:r>
      <w:proofErr w:type="spellStart"/>
      <w:r w:rsidRPr="00692060">
        <w:rPr>
          <w:color w:val="000000"/>
        </w:rPr>
        <w:t>Hanselman</w:t>
      </w:r>
      <w:proofErr w:type="spellEnd"/>
      <w:r w:rsidRPr="00692060">
        <w:rPr>
          <w:color w:val="000000"/>
        </w:rPr>
        <w:t xml:space="preserve">, D., </w:t>
      </w:r>
      <w:proofErr w:type="spellStart"/>
      <w:r w:rsidRPr="00692060">
        <w:rPr>
          <w:color w:val="000000"/>
        </w:rPr>
        <w:t>Malecha</w:t>
      </w:r>
      <w:proofErr w:type="spellEnd"/>
      <w:r w:rsidRPr="00692060">
        <w:rPr>
          <w:color w:val="000000"/>
        </w:rPr>
        <w:t>, P.W., Cheng, M., Williams, M., Omori, K., Lunsford, C.R. 2023. Assessment of the sablefish stock in Alaska. In Stock assessment and fishery evaluation report for the groundfish resources of the Gulf of Alaska, North Pacific Fishery Management Council, 1007 West Third, Suite 400, Anchorage, Alaska 99501.</w:t>
      </w:r>
    </w:p>
    <w:p w14:paraId="726AB182" w14:textId="77777777" w:rsidR="00470B95" w:rsidRPr="00692060" w:rsidRDefault="00470B95" w:rsidP="00470B95">
      <w:pPr>
        <w:ind w:left="720" w:hanging="720"/>
        <w:rPr>
          <w:color w:val="000000"/>
        </w:rPr>
      </w:pPr>
      <w:r w:rsidRPr="00692060">
        <w:rPr>
          <w:color w:val="000000"/>
          <w:shd w:val="clear" w:color="auto" w:fill="00FF00"/>
        </w:rPr>
        <w:t>Hebert</w:t>
      </w:r>
      <w:r w:rsidRPr="00692060">
        <w:rPr>
          <w:color w:val="000000"/>
        </w:rPr>
        <w:t>, K., Dressel, S. 2023. Southeastern Alaska Herring. In Ferriss, B., 2023. Ecosystem Status Report 2023: Gulf of Alaska, Stock Assessment and Fishery Evaluation Report, North Pacific Fishery Management Council, 1007 West Third, Suite 400, Anchorage, Alaska 99501.</w:t>
      </w:r>
    </w:p>
    <w:p w14:paraId="0228C429" w14:textId="77777777" w:rsidR="00470B95" w:rsidRPr="00692060" w:rsidRDefault="00470B95" w:rsidP="00470B95">
      <w:pPr>
        <w:ind w:left="720" w:hanging="720"/>
      </w:pPr>
      <w:r w:rsidRPr="00692060">
        <w:t xml:space="preserve">Hobday,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70FA1D27"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 xml:space="preserve">Hobday,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463D4D38" w14:textId="77777777" w:rsidR="00470B95" w:rsidRPr="00692060" w:rsidRDefault="00470B95" w:rsidP="00470B95">
      <w:pPr>
        <w:ind w:left="720" w:hanging="720"/>
        <w:rPr>
          <w:rFonts w:ascii="Times" w:hAnsi="Times" w:cs="Lucida Grande"/>
          <w:color w:val="000000"/>
        </w:rPr>
      </w:pPr>
      <w:r w:rsidRPr="00692060">
        <w:rPr>
          <w:color w:val="000000"/>
          <w:shd w:val="clear" w:color="auto" w:fill="00FF00"/>
        </w:rPr>
        <w:t>Hopcroft</w:t>
      </w:r>
      <w:r w:rsidRPr="00692060">
        <w:rPr>
          <w:color w:val="000000"/>
        </w:rPr>
        <w:t>, R. 2023. Seward Line: Large Copepod &amp; Euphausiid Biomass. In Ferriss, B., 2023. Ecosystem Status Report 2023: Gulf of Alaska, Stock Assessment and Fishery Evaluation Report, North Pacific Fishery Management Council, 1007 West Third, Suite 400, Anchorage, Alaska 99501.</w:t>
      </w:r>
    </w:p>
    <w:p w14:paraId="38C8250D" w14:textId="77777777" w:rsidR="00470B95" w:rsidRPr="00692060" w:rsidRDefault="00470B95" w:rsidP="00470B95">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Ferriss, S. McDermott, and I. Spies. 2022.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7142370A" w14:textId="77777777" w:rsidR="00470B95" w:rsidRPr="00692060" w:rsidRDefault="00470B95" w:rsidP="00470B95">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macrocephalus</w:t>
      </w:r>
      <w:r w:rsidRPr="00692060">
        <w:t>) using high-resolution stable oxygen isotope (δ 18O) chronologies in otoliths. Fisheries research, 185, pp.43-53.</w:t>
      </w:r>
    </w:p>
    <w:p w14:paraId="14467A3D" w14:textId="77777777" w:rsidR="00470B95" w:rsidRPr="00692060" w:rsidRDefault="00470B95" w:rsidP="00470B95">
      <w:pPr>
        <w:ind w:left="720" w:hanging="720"/>
      </w:pPr>
      <w:r w:rsidRPr="00692060">
        <w:rPr>
          <w:rFonts w:ascii="Cambria" w:hAnsi="Cambria"/>
          <w:color w:val="000000"/>
          <w:shd w:val="clear" w:color="auto" w:fill="00FF00"/>
        </w:rPr>
        <w:t>Kimmel</w:t>
      </w:r>
      <w:r w:rsidRPr="00692060">
        <w:rPr>
          <w:rFonts w:ascii="Cambria" w:hAnsi="Cambria"/>
          <w:color w:val="000000"/>
        </w:rPr>
        <w:t xml:space="preserve">, D., </w:t>
      </w:r>
      <w:proofErr w:type="spellStart"/>
      <w:r w:rsidRPr="00692060">
        <w:rPr>
          <w:rFonts w:ascii="Cambria" w:hAnsi="Cambria"/>
          <w:color w:val="000000"/>
        </w:rPr>
        <w:t>Axler</w:t>
      </w:r>
      <w:proofErr w:type="spellEnd"/>
      <w:r w:rsidRPr="00692060">
        <w:rPr>
          <w:rFonts w:ascii="Cambria" w:hAnsi="Cambria"/>
          <w:color w:val="000000"/>
        </w:rPr>
        <w:t xml:space="preserve">, K., Cormack, B., Crouser, D., </w:t>
      </w:r>
      <w:proofErr w:type="spellStart"/>
      <w:r w:rsidRPr="00692060">
        <w:rPr>
          <w:rFonts w:ascii="Cambria" w:hAnsi="Cambria"/>
          <w:color w:val="000000"/>
        </w:rPr>
        <w:t>Fennie</w:t>
      </w:r>
      <w:proofErr w:type="spellEnd"/>
      <w:r w:rsidRPr="00692060">
        <w:rPr>
          <w:rFonts w:ascii="Cambria" w:hAnsi="Cambria"/>
          <w:color w:val="000000"/>
        </w:rPr>
        <w:t xml:space="preserve">, W., Keister, J., Lamb, J., Pinger, C., Rogers, L., and </w:t>
      </w:r>
      <w:proofErr w:type="spellStart"/>
      <w:r w:rsidRPr="00692060">
        <w:rPr>
          <w:rFonts w:ascii="Cambria" w:hAnsi="Cambria"/>
          <w:color w:val="000000"/>
        </w:rPr>
        <w:t>Suryan</w:t>
      </w:r>
      <w:proofErr w:type="spellEnd"/>
      <w:r w:rsidRPr="00692060">
        <w:rPr>
          <w:color w:val="000000"/>
        </w:rPr>
        <w:t>,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6ECC3685" w14:textId="77777777" w:rsidR="00470B95" w:rsidRPr="00692060" w:rsidRDefault="00470B95" w:rsidP="00470B95">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2B548DA5" w14:textId="77777777" w:rsidR="00470B95" w:rsidRPr="00692060" w:rsidRDefault="00470B95" w:rsidP="00470B95">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xml:space="preserve">, J. Duffy-Anderson, T. P. Hurst, M. A. Litzow,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65CABA32" w14:textId="77777777" w:rsidR="00470B95" w:rsidRPr="00692060" w:rsidRDefault="00470B95" w:rsidP="00470B95">
      <w:pPr>
        <w:ind w:left="720" w:hanging="720"/>
        <w:rPr>
          <w:color w:val="000000"/>
        </w:rPr>
      </w:pPr>
      <w:proofErr w:type="spellStart"/>
      <w:r w:rsidRPr="00692060">
        <w:rPr>
          <w:color w:val="000000"/>
          <w:shd w:val="clear" w:color="auto" w:fill="00FF00"/>
        </w:rPr>
        <w:t>Lemagie</w:t>
      </w:r>
      <w:proofErr w:type="spellEnd"/>
      <w:r w:rsidRPr="00692060">
        <w:rPr>
          <w:color w:val="000000"/>
        </w:rPr>
        <w:t>, E. and M.W. Callahan. 2023. Ocean temperature synthesis: Satellite Data and Marine Heat Waves. In Ferriss, B., 2023. Ecosystem Status Report 2023: Gulf of Alaska, Stock Assessment and Fishery Evaluation Report, North Pacific Fishery Management Council, 1007 West Third, Suite 400, Anchorage, Alaska 99501.</w:t>
      </w:r>
    </w:p>
    <w:p w14:paraId="2D560667" w14:textId="77777777" w:rsidR="00470B95" w:rsidRPr="00692060" w:rsidRDefault="00470B95" w:rsidP="00470B95">
      <w:pPr>
        <w:ind w:left="720" w:hanging="720"/>
      </w:pPr>
      <w:r w:rsidRPr="00692060">
        <w:lastRenderedPageBreak/>
        <w:t xml:space="preserve">Litzow,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58406905" w14:textId="77777777" w:rsidR="00470B95" w:rsidRPr="00692060" w:rsidRDefault="00470B95" w:rsidP="00470B95">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3A09C939" w14:textId="77777777" w:rsidR="00470B95" w:rsidRPr="00692060" w:rsidRDefault="00470B95" w:rsidP="00470B95">
      <w:pPr>
        <w:ind w:left="720" w:hanging="720"/>
      </w:pPr>
      <w:proofErr w:type="spellStart"/>
      <w:r w:rsidRPr="00692060">
        <w:t>Monnahan</w:t>
      </w:r>
      <w:proofErr w:type="spellEnd"/>
      <w:r w:rsidRPr="00692060">
        <w:t xml:space="preserve"> C. C., and K. Kristensen.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w:t>
      </w:r>
      <w:proofErr w:type="gramStart"/>
      <w:r w:rsidRPr="00692060">
        <w:t>):e</w:t>
      </w:r>
      <w:proofErr w:type="gramEnd"/>
      <w:r w:rsidRPr="00692060">
        <w:t>0197954.</w:t>
      </w:r>
    </w:p>
    <w:p w14:paraId="24795278" w14:textId="77777777" w:rsidR="00470B95" w:rsidRPr="00692060" w:rsidRDefault="00470B95" w:rsidP="00470B95">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5D5D995D" w14:textId="77777777" w:rsidR="00470B95" w:rsidRPr="00692060" w:rsidRDefault="00470B95" w:rsidP="00470B95">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AD16178" w14:textId="77777777" w:rsidR="00470B95" w:rsidRPr="00692060" w:rsidRDefault="00470B95" w:rsidP="00470B95">
      <w:pPr>
        <w:ind w:left="720" w:hanging="720"/>
      </w:pPr>
      <w:r w:rsidRPr="00692060">
        <w:t>Nichols, N. W., P. Converse, and K. Phillips. 2015. Annual management report for groundfish fisheries in the Kodiak, Chignik, and South Alaska Peninsula Management Areas, 2014. Alaska Department of Fish and Game, Fishery Management Report No. 15-41, Anchorage.</w:t>
      </w:r>
    </w:p>
    <w:p w14:paraId="7D952CE1" w14:textId="77777777" w:rsidR="00470B95" w:rsidRPr="00692060" w:rsidRDefault="00470B95" w:rsidP="00470B95">
      <w:pPr>
        <w:ind w:left="720" w:hanging="720"/>
      </w:pPr>
      <w:r w:rsidRPr="00692060">
        <w:t>R Core Team. 2022. R: A language and environment for statistical computing. R Foundation for Statistical Computing, Vienna, Austria.</w:t>
      </w:r>
    </w:p>
    <w:p w14:paraId="5EE7B058" w14:textId="77777777" w:rsidR="00470B95" w:rsidRPr="00692060" w:rsidRDefault="00470B95" w:rsidP="00470B95">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7964FC81" w14:textId="77777777" w:rsidR="00470B95" w:rsidRPr="00692060" w:rsidRDefault="00470B95" w:rsidP="00470B95">
      <w:pPr>
        <w:ind w:left="720" w:hanging="720"/>
      </w:pPr>
      <w:r w:rsidRPr="00692060">
        <w:rPr>
          <w:color w:val="000000"/>
          <w:shd w:val="clear" w:color="auto" w:fill="FFFFFF"/>
        </w:rPr>
        <w:t>Rogers, L. and Porter, S., 2023. Abundance of YOY Pollock and Capelin in the Western Gulf of Alaska. In Ferriss, B., 2023. Ecosystem Status Report 2023: Gulf of Alaska, Stock Assessment and Fishery Evaluation Report, North Pacific Fishery Management Council, 1007 West Third, Suite 400, Anchorage, Alaska 99501.</w:t>
      </w:r>
    </w:p>
    <w:p w14:paraId="3237C737" w14:textId="77777777" w:rsidR="00470B95" w:rsidRPr="00692060" w:rsidRDefault="00470B95" w:rsidP="00470B95">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20E2679E" w14:textId="77777777" w:rsidR="00470B95" w:rsidRPr="00692060" w:rsidRDefault="00470B95" w:rsidP="00470B95">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28ADDBB0" w14:textId="77777777" w:rsidR="00470B95" w:rsidRPr="00692060" w:rsidRDefault="00470B95" w:rsidP="00470B95">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5" w:tgtFrame="_blank" w:history="1">
        <w:r w:rsidRPr="00692060">
          <w:t>M. Á. González</w:t>
        </w:r>
      </w:hyperlink>
      <w:r w:rsidRPr="00692060">
        <w:t>, </w:t>
      </w:r>
      <w:hyperlink r:id="rId16" w:tgtFrame="_blank" w:history="1">
        <w:r w:rsidRPr="00692060">
          <w:t>A. Domingo-Dalmau</w:t>
        </w:r>
      </w:hyperlink>
      <w:r w:rsidRPr="00692060">
        <w:t>, </w:t>
      </w:r>
      <w:hyperlink r:id="rId17" w:tgtFrame="_blank" w:history="1">
        <w:r w:rsidRPr="00692060">
          <w:t xml:space="preserve">M. </w:t>
        </w:r>
        <w:proofErr w:type="spellStart"/>
        <w:r w:rsidRPr="00692060">
          <w:t>Masdeu</w:t>
        </w:r>
        <w:proofErr w:type="spellEnd"/>
      </w:hyperlink>
      <w:r w:rsidRPr="00692060">
        <w:t>, </w:t>
      </w:r>
      <w:hyperlink r:id="rId18" w:tgtFrame="_blank" w:history="1">
        <w:r w:rsidRPr="00692060">
          <w:t>I. Porras</w:t>
        </w:r>
      </w:hyperlink>
      <w:r w:rsidRPr="00692060">
        <w:t>, and </w:t>
      </w:r>
      <w:hyperlink r:id="rId19"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30D1A6C3" w14:textId="77777777" w:rsidR="00470B95" w:rsidRPr="00692060" w:rsidRDefault="00470B95" w:rsidP="00470B95">
      <w:pPr>
        <w:ind w:left="720" w:hanging="720"/>
      </w:pPr>
      <w:r w:rsidRPr="00692060">
        <w:t>Sasaki, T. 1985. Studies on the sablefish resources in the North Pacific Ocean. Bulletin 22, (1-108), Far Seas Fishery Laboratory. Shimizu, 424, Japan.</w:t>
      </w:r>
    </w:p>
    <w:p w14:paraId="75F746AD" w14:textId="77777777" w:rsidR="00470B95" w:rsidRPr="00692060" w:rsidRDefault="00470B95" w:rsidP="00470B95">
      <w:pPr>
        <w:ind w:left="720" w:hanging="720"/>
      </w:pPr>
      <w:r w:rsidRPr="00692060">
        <w:t xml:space="preserve">Schlegel, R.W. and A. J. Smit. 2018. </w:t>
      </w:r>
      <w:proofErr w:type="spellStart"/>
      <w:r w:rsidRPr="00692060">
        <w:t>heatwaveR</w:t>
      </w:r>
      <w:proofErr w:type="spellEnd"/>
      <w:r w:rsidRPr="00692060">
        <w:t>: A central algorithm for the detection of heatwaves and cold-spells. J. Open Source Software, 3(27), p.821.</w:t>
      </w:r>
    </w:p>
    <w:p w14:paraId="2A5F51C3" w14:textId="77777777" w:rsidR="00470B95" w:rsidRPr="00692060" w:rsidRDefault="00470B95" w:rsidP="00470B95">
      <w:pPr>
        <w:ind w:left="720" w:hanging="720"/>
      </w:pPr>
      <w:r w:rsidRPr="00692060">
        <w:lastRenderedPageBreak/>
        <w:t>Shimada, A. M., and D. K. Kimura. 1994. Seasonal movements of Pacific cod (</w:t>
      </w:r>
      <w:proofErr w:type="spellStart"/>
      <w:r w:rsidRPr="00692060">
        <w:rPr>
          <w:i/>
          <w:iCs/>
        </w:rPr>
        <w:t>Gadus</w:t>
      </w:r>
      <w:proofErr w:type="spellEnd"/>
      <w:r w:rsidRPr="00692060">
        <w:rPr>
          <w:i/>
          <w:iCs/>
        </w:rPr>
        <w:t xml:space="preserve"> macrocephalus</w:t>
      </w:r>
      <w:r w:rsidRPr="00692060">
        <w:t>) in the eastern Bering Sea and adjacent waters based on tag-recapture data. U.S. Natl. Mar. Fish. Serv., Fish. Bull. 92:800-816.</w:t>
      </w:r>
    </w:p>
    <w:p w14:paraId="25D06382" w14:textId="77777777" w:rsidR="00470B95" w:rsidRPr="00692060" w:rsidRDefault="00470B95" w:rsidP="00470B95">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46863882" w14:textId="77777777" w:rsidR="00470B95" w:rsidRPr="00692060" w:rsidRDefault="00470B95" w:rsidP="00470B95">
      <w:pPr>
        <w:ind w:left="720" w:hanging="720"/>
      </w:pPr>
      <w:r w:rsidRPr="00692060">
        <w:t>Sigler, M. F., and H. H. Zenger. 1989. Assessment of Gulf of Alaska sablefish and other groundfish based on the domestic longline survey, 1987. NOAA Tech. Memo. NMFS F/NWC-169.</w:t>
      </w:r>
    </w:p>
    <w:p w14:paraId="2632BB9B" w14:textId="77777777" w:rsidR="00470B95" w:rsidRPr="00692060" w:rsidRDefault="00470B95" w:rsidP="00470B95">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0353DDC3" w14:textId="77777777" w:rsidR="00470B95" w:rsidRPr="00692060" w:rsidRDefault="00470B95" w:rsidP="00470B95">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groundfish: Kodiak, Chignik, South Peninsula, and eastern Aleutian management districts, 2005. Alaska Department of Fish and Game, Division of Sport Fish, Research and Technical Services.</w:t>
      </w:r>
    </w:p>
    <w:p w14:paraId="436F3B03" w14:textId="77777777" w:rsidR="00470B95" w:rsidRPr="00692060" w:rsidRDefault="00470B95" w:rsidP="00470B95">
      <w:pPr>
        <w:ind w:left="720" w:hanging="720"/>
      </w:pPr>
      <w:r w:rsidRPr="00692060">
        <w:t>Spies, I., 2012. Landscape genetics reveals population subdivision in Bering Sea and Aleutian Islands Pacific cod. Transactions of the American Fisheries Society, 141(6), pp.1557-1573.</w:t>
      </w:r>
    </w:p>
    <w:p w14:paraId="1D37AC46" w14:textId="77777777" w:rsidR="00470B95" w:rsidRPr="00692060" w:rsidRDefault="00470B95" w:rsidP="00470B95">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W. Larson, and L. Hauser. 2021. Evidence for selection in spatially distinct patterns of a putative zona pellucida gene in Pacific cod, and implications for management. Ecology and Evolution, 11(23): 16661-16679.</w:t>
      </w:r>
    </w:p>
    <w:p w14:paraId="7BD8BD29" w14:textId="77777777" w:rsidR="00470B95" w:rsidRPr="00692060" w:rsidRDefault="00470B95" w:rsidP="00470B95">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macrocephalus</w:t>
      </w:r>
      <w:r w:rsidRPr="00692060">
        <w:t>) in the Gulf of Alaska and Bering Sea. Fish. Bull. 105:396–407.</w:t>
      </w:r>
    </w:p>
    <w:p w14:paraId="44DDD5E4" w14:textId="77777777" w:rsidR="00470B95" w:rsidRPr="00692060" w:rsidRDefault="00470B95" w:rsidP="00470B95">
      <w:pPr>
        <w:ind w:left="720" w:hanging="720"/>
      </w:pPr>
      <w:r w:rsidRPr="00692060">
        <w:t xml:space="preserve">Stauffer, </w:t>
      </w:r>
      <w:proofErr w:type="gramStart"/>
      <w:r w:rsidRPr="00692060">
        <w:t>G..</w:t>
      </w:r>
      <w:proofErr w:type="gramEnd"/>
      <w:r w:rsidRPr="00692060">
        <w:t xml:space="preserve"> 2004. NOAA protocols for groundfish bottom trawl surveys of the Nation’s fishery resources. U.S. Dep. </w:t>
      </w:r>
      <w:proofErr w:type="spellStart"/>
      <w:r w:rsidRPr="00692060">
        <w:t>Commer</w:t>
      </w:r>
      <w:proofErr w:type="spellEnd"/>
      <w:r w:rsidRPr="00692060">
        <w:t xml:space="preserve">., NOAA Tech. Memo. NMFS-F/SPO-65, 205 p. </w:t>
      </w:r>
    </w:p>
    <w:p w14:paraId="0D635962" w14:textId="77777777" w:rsidR="00470B95" w:rsidRPr="00692060" w:rsidRDefault="00470B95" w:rsidP="00470B95">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2022. REMA: a consensus version of the random effects model for ABC apportionment and Tier 4/5 assessments. Plan Team Report, Joint Groundfish Plan Teams, North Pacific Fishery Management Council. 605 W 4th Ave, Suite 306 Anchorage, AK 99501. </w:t>
      </w:r>
    </w:p>
    <w:p w14:paraId="3768B801" w14:textId="77777777" w:rsidR="00470B95" w:rsidRPr="00692060" w:rsidRDefault="00470B95" w:rsidP="00470B95">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groundfish resources of the Gulf of Alaska. North Pacific Fishery Management Council, 605 W. 4th Avenue Suite 306, Anchorage, AK 99501.</w:t>
      </w:r>
    </w:p>
    <w:p w14:paraId="4767C911" w14:textId="77777777" w:rsidR="00470B95" w:rsidRPr="00692060" w:rsidRDefault="00470B95" w:rsidP="00470B95">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r w:rsidRPr="00692060">
        <w:t>sizeMat</w:t>
      </w:r>
      <w:proofErr w:type="spellEnd"/>
      <w:r w:rsidRPr="00692060">
        <w:t>: Estimate Size at Sexual Maturity. R package version 1.1.2.</w:t>
      </w:r>
    </w:p>
    <w:p w14:paraId="73996EAF" w14:textId="77777777" w:rsidR="00470B95" w:rsidRPr="00692060" w:rsidRDefault="00470B95" w:rsidP="00470B95">
      <w:pPr>
        <w:ind w:left="720" w:hanging="720"/>
      </w:pPr>
      <w:r w:rsidRPr="00692060">
        <w:t xml:space="preserve">von </w:t>
      </w:r>
      <w:proofErr w:type="spellStart"/>
      <w:r w:rsidRPr="00692060">
        <w:t>Szalay</w:t>
      </w:r>
      <w:proofErr w:type="spellEnd"/>
      <w:r w:rsidRPr="00692060">
        <w:t>, P. G., and N. W. Raring. 2018. Data report: 2017 Gulf of Alaska bottom trawl survey. NOAA Tech. Mem NMFS-AFSC-374. 260 p.</w:t>
      </w:r>
    </w:p>
    <w:p w14:paraId="603823C9" w14:textId="77777777" w:rsidR="00470B95" w:rsidRPr="00692060" w:rsidRDefault="00470B95" w:rsidP="00470B95">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sockeye, and pink salmon from Auke Creek, Southeast Alaska. In Ferriss, B., 2023. Ecosystem Status Report 2023: Gulf of Alaska, Stock Assessment and Fishery Evaluation Report, North Pacific Fishery Management Council, 1007 West Third, Suite 400, Anchorage, Alaska 99501.</w:t>
      </w:r>
    </w:p>
    <w:p w14:paraId="64C1CBBB" w14:textId="77777777" w:rsidR="00470B95" w:rsidRPr="00692060" w:rsidRDefault="00470B95" w:rsidP="00470B95">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79B1AC7B" w14:textId="77777777" w:rsidR="00470B95" w:rsidRPr="00692060" w:rsidRDefault="00470B95" w:rsidP="00470B95">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Partlow,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macrocephalus</w:t>
      </w:r>
      <w:r w:rsidRPr="00692060">
        <w:t>) in the North Pacific Ocean over 6 millennia. Quaternary Research, pp.1-21.</w:t>
      </w:r>
    </w:p>
    <w:p w14:paraId="3032EBF0" w14:textId="77777777" w:rsidR="00470B95" w:rsidRPr="00692060" w:rsidRDefault="00470B95" w:rsidP="00470B95">
      <w:pPr>
        <w:ind w:left="720" w:hanging="720"/>
      </w:pPr>
      <w:r w:rsidRPr="00692060">
        <w:rPr>
          <w:color w:val="000000"/>
          <w:shd w:val="clear" w:color="auto" w:fill="00FF00"/>
        </w:rPr>
        <w:t>Whelan</w:t>
      </w:r>
      <w:r w:rsidRPr="00692060">
        <w:rPr>
          <w:color w:val="000000"/>
        </w:rPr>
        <w:t xml:space="preserve">, S., Hatch, S.A., </w:t>
      </w:r>
      <w:proofErr w:type="spellStart"/>
      <w:r w:rsidRPr="00692060">
        <w:rPr>
          <w:color w:val="000000"/>
        </w:rPr>
        <w:t>Arimitsu</w:t>
      </w:r>
      <w:proofErr w:type="spellEnd"/>
      <w:r w:rsidRPr="00692060">
        <w:rPr>
          <w:color w:val="000000"/>
        </w:rPr>
        <w:t>,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C921667" w14:textId="77777777" w:rsidR="00470B95" w:rsidRPr="00692060" w:rsidRDefault="00470B95" w:rsidP="00470B95">
      <w:pPr>
        <w:ind w:left="720" w:hanging="720"/>
        <w:rPr>
          <w:color w:val="000000"/>
        </w:rPr>
      </w:pPr>
      <w:r w:rsidRPr="00692060">
        <w:rPr>
          <w:color w:val="000000"/>
          <w:shd w:val="clear" w:color="auto" w:fill="00FF00"/>
        </w:rPr>
        <w:t>Whitehouse,</w:t>
      </w:r>
      <w:r w:rsidRPr="00692060">
        <w:rPr>
          <w:color w:val="000000"/>
        </w:rPr>
        <w:t xml:space="preserve"> G.A. 2023. Forage guild biomass – Gulf of Alaska. In Ferriss, B., 2023. Ecosystem Status Report 2023: Gulf of Alaska, Stock Assessment and Fishery Evaluation Report, North Pacific Fishery Management Council, 1007 West Third, Suite 400, Anchorage, Alaska 99501.</w:t>
      </w:r>
    </w:p>
    <w:p w14:paraId="7B723A71" w14:textId="77777777" w:rsidR="00470B95" w:rsidRPr="00692060" w:rsidRDefault="00470B95" w:rsidP="00470B95">
      <w:pPr>
        <w:ind w:left="720" w:hanging="720"/>
        <w:rPr>
          <w:color w:val="000000"/>
        </w:rPr>
      </w:pPr>
      <w:proofErr w:type="spellStart"/>
      <w:r w:rsidRPr="00692060">
        <w:rPr>
          <w:color w:val="000000"/>
          <w:shd w:val="clear" w:color="auto" w:fill="00FF00"/>
        </w:rPr>
        <w:t>Worton</w:t>
      </w:r>
      <w:proofErr w:type="spellEnd"/>
      <w:r w:rsidRPr="00692060">
        <w:rPr>
          <w:color w:val="000000"/>
          <w:shd w:val="clear" w:color="auto" w:fill="00FF00"/>
        </w:rPr>
        <w:t>,</w:t>
      </w:r>
      <w:r w:rsidRPr="00692060">
        <w:rPr>
          <w:color w:val="000000"/>
        </w:rPr>
        <w:t xml:space="preserve"> C. 2023. ADF&amp;G Gulf of Alaska Trawl Survey.</w:t>
      </w:r>
      <w:r w:rsidRPr="00692060">
        <w:rPr>
          <w:b/>
          <w:bCs/>
          <w:color w:val="000000"/>
        </w:rPr>
        <w:t xml:space="preserve"> </w:t>
      </w:r>
      <w:r w:rsidRPr="00692060">
        <w:rPr>
          <w:color w:val="000000"/>
        </w:rPr>
        <w:t>In Ferriss, B., 2023. Ecosystem Status Report 2023: Gulf of Alaska, Stock Assessment and Fishery Evaluation Report, North Pacific Fishery Management Council, 1007 West Third, Suite 400, Anchorage, Alaska 99501.</w:t>
      </w:r>
    </w:p>
    <w:p w14:paraId="6838F6C3" w14:textId="77777777" w:rsidR="00470B95" w:rsidRPr="00692060" w:rsidRDefault="00470B95" w:rsidP="00470B95">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A. B. Hollowed, W. A. </w:t>
      </w:r>
      <w:proofErr w:type="spellStart"/>
      <w:r w:rsidRPr="00692060">
        <w:t>Palsson</w:t>
      </w:r>
      <w:proofErr w:type="spellEnd"/>
      <w:r w:rsidRPr="00692060">
        <w:t xml:space="preserve">, N. A. Bond, and S. J. </w:t>
      </w:r>
      <w:proofErr w:type="spellStart"/>
      <w:r w:rsidRPr="00692060">
        <w:t>Barbeaux</w:t>
      </w:r>
      <w:proofErr w:type="spellEnd"/>
      <w:r w:rsidRPr="00692060">
        <w:t>. 2019. How “The Blob” affected groundfish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Table 2.4. Estimated retained and discarded GOA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Table 2.5. Weight of groundfish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walleye pollock</w:t>
            </w:r>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Table 2.7. Pacific cod catch (t) by trip target in Gulf of Alaska groundfish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r w:rsidRPr="00692060">
              <w:rPr>
                <w:color w:val="000000"/>
              </w:rPr>
              <w:t>Arrowtooth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Init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Pr="00692060" w:rsidRDefault="00390C71" w:rsidP="00390C71">
      <w:pPr>
        <w:pStyle w:val="Heading5"/>
      </w:pPr>
      <w:r w:rsidRPr="00692060">
        <w:t xml:space="preserve">Figure 2.1. 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Pr="00692060" w:rsidRDefault="00390C71" w:rsidP="00390C71">
      <w:pPr>
        <w:pStyle w:val="Heading5"/>
      </w:pPr>
      <w:r w:rsidRPr="00692060">
        <w:t>Figure 2.4. Gulf of Alaska Pacific cod catch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Pr="00692060" w:rsidRDefault="00390C71" w:rsidP="00390C71">
      <w:pPr>
        <w:pStyle w:val="Heading5"/>
      </w:pPr>
      <w:r w:rsidRPr="00692060">
        <w:t>Figure 2.5. Commercial catch of Pacific cod in the Gulf of Alaska by 20km</w:t>
      </w:r>
      <w:r w:rsidRPr="00692060">
        <w:rPr>
          <w:vertAlign w:val="superscript"/>
        </w:rPr>
        <w:t>2</w:t>
      </w:r>
      <w:r w:rsidRPr="00692060">
        <w:t xml:space="preserve"> grid for 1990-2015.</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20km</w:t>
      </w:r>
      <w:r w:rsidRPr="00692060">
        <w:rPr>
          <w:vertAlign w:val="superscript"/>
        </w:rPr>
        <w:t>2</w:t>
      </w:r>
      <w:r w:rsidRPr="00692060">
        <w:t xml:space="preserve"> grid for 2023. These data include bycatch Pacific cod, but do not include trawl EM data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486440C" w:rsidR="00692060" w:rsidRDefault="00390C71" w:rsidP="00390C71">
      <w:pPr>
        <w:pStyle w:val="Heading5"/>
      </w:pPr>
      <w:r w:rsidRPr="00692060">
        <w:t>Figure 2.</w:t>
      </w:r>
      <w:r w:rsidRPr="00692060">
        <w:rPr>
          <w:noProof/>
        </w:rPr>
        <w:t>8.</w:t>
      </w:r>
      <w:r w:rsidRPr="00692060">
        <w:t xml:space="preserve"> Vessel participation in the directed cod fishery by year.</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77777777" w:rsidR="00390C71" w:rsidRPr="00692060" w:rsidRDefault="00390C71" w:rsidP="00390C71">
      <w:pPr>
        <w:pStyle w:val="Heading5"/>
      </w:pPr>
      <w:r w:rsidRPr="00692060">
        <w:t>Figure 2.9. Cumulative catch week of the year for 2019-2023 by fleet for the Western 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77777777" w:rsidR="00390C71" w:rsidRPr="00692060" w:rsidRDefault="00390C71" w:rsidP="00390C71">
      <w:pPr>
        <w:pStyle w:val="Heading5"/>
      </w:pPr>
      <w:r w:rsidRPr="00692060">
        <w:t>Figure 2.10. Cumulative catch week of the year for 2019-2023 by fleet for the Central 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Figure 2.14. Proportion of pelagic trawls in the A Season (January-April) walleye pollock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Pr="00692060" w:rsidRDefault="00390C71" w:rsidP="00390C71">
      <w:pPr>
        <w:pStyle w:val="Heading5"/>
      </w:pPr>
      <w:r w:rsidRPr="00692060">
        <w:t xml:space="preserve">Figure 2.16. Data fit in the author’s recommended model.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w:t>
      </w:r>
      <w:commentRangeStart w:id="20"/>
      <w:r w:rsidRPr="00692060">
        <w:t>compared</w:t>
      </w:r>
      <w:commentRangeEnd w:id="20"/>
      <w:r w:rsidR="008B6E5F">
        <w:rPr>
          <w:rStyle w:val="CommentReference"/>
        </w:rPr>
        <w:commentReference w:id="20"/>
      </w:r>
      <w:r w:rsidRPr="00692060">
        <w:t>.</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692060" w:rsidRDefault="00390C71" w:rsidP="00390C71">
      <w:pPr>
        <w:pStyle w:val="Heading5"/>
      </w:pPr>
      <w:r w:rsidRPr="00692060">
        <w:t>Figure 2.</w:t>
      </w:r>
      <w:r w:rsidRPr="00692060">
        <w:rPr>
          <w:noProof/>
        </w:rPr>
        <w:t>20.</w:t>
      </w:r>
      <w:r w:rsidRPr="00692060">
        <w:t xml:space="preserve"> Distribution of AFSC longline survey catch 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ADF&amp;G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Central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w:t>
      </w:r>
      <w:proofErr w:type="spellStart"/>
      <w:proofErr w:type="gramStart"/>
      <w:r w:rsidRPr="00692060">
        <w:t>years</w:t>
      </w:r>
      <w:proofErr w:type="spellEnd"/>
      <w:proofErr w:type="gramEnd"/>
      <w:r w:rsidRPr="00692060">
        <w:t xml:space="preserve">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 Alaska showing change in species composition over time from: </w:t>
      </w:r>
      <w:hyperlink r:id="rId50"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BC2C70" w:rsidRDefault="00BC2C70"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BC2C70" w:rsidRDefault="00BC2C70"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BC2C70" w:rsidRDefault="00BC2C70"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BC2C70" w:rsidRDefault="00BC2C70"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NMFS bottom trawl survey biomass estimates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Pr="00692060" w:rsidRDefault="00390C71" w:rsidP="00390C71">
      <w:pPr>
        <w:pStyle w:val="Heading5"/>
      </w:pPr>
      <w:r w:rsidRPr="00692060">
        <w:t>Figure 2.</w:t>
      </w:r>
      <w:r w:rsidRPr="00692060">
        <w:rPr>
          <w:noProof/>
        </w:rPr>
        <w:t>35.</w:t>
      </w:r>
      <w:r w:rsidRPr="00692060">
        <w:t xml:space="preserve"> AFSC Longline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Pr="00692060" w:rsidRDefault="00390C71" w:rsidP="00390C71">
      <w:pPr>
        <w:pStyle w:val="Heading5"/>
      </w:pPr>
      <w:r w:rsidRPr="00692060">
        <w:t>Figure 2.</w:t>
      </w:r>
      <w:r w:rsidRPr="00692060">
        <w:rPr>
          <w:noProof/>
        </w:rPr>
        <w:t>36.</w:t>
      </w:r>
      <w:r w:rsidRPr="00692060">
        <w:t xml:space="preserve"> AFSC Longline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author’s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author’s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pairs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proofErr w:type="spellStart"/>
      <w:r w:rsidRPr="00692060">
        <w:t>verticle</w:t>
      </w:r>
      <w:proofErr w:type="spellEnd"/>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assessm</w:t>
      </w:r>
      <w:r w:rsidR="00914B08" w:rsidRPr="00692060">
        <w:t>ent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80"/>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Pete.Hulson" w:date="2023-10-30T12:02:00Z" w:initials="P">
    <w:p w14:paraId="101C4C13" w14:textId="281D2507" w:rsidR="00BC2C70" w:rsidRDefault="00BC2C70">
      <w:pPr>
        <w:pStyle w:val="CommentText"/>
      </w:pPr>
      <w:r>
        <w:rPr>
          <w:rStyle w:val="CommentReference"/>
        </w:rPr>
        <w:annotationRef/>
      </w:r>
      <w:r>
        <w:t>This QR will be updated prior to submitting to PT chairs</w:t>
      </w:r>
    </w:p>
  </w:comment>
  <w:comment w:id="1" w:author="Pete.Hulson" w:date="2023-10-30T12:02:00Z" w:initials="P">
    <w:p w14:paraId="0122542A" w14:textId="3B9AFBD2" w:rsidR="00BC2C70" w:rsidRDefault="00BC2C70">
      <w:pPr>
        <w:pStyle w:val="CommentText"/>
      </w:pPr>
      <w:r>
        <w:rPr>
          <w:rStyle w:val="CommentReference"/>
        </w:rPr>
        <w:annotationRef/>
      </w:r>
      <w:r>
        <w:t xml:space="preserve">This link isn’t active yet, but will be prior to submitting to PT </w:t>
      </w:r>
      <w:proofErr w:type="spellStart"/>
      <w:r>
        <w:t>charis</w:t>
      </w:r>
      <w:proofErr w:type="spellEnd"/>
    </w:p>
  </w:comment>
  <w:comment w:id="8" w:author="Melissa.Haltuch" w:date="2023-10-31T14:55:00Z" w:initials="M">
    <w:p w14:paraId="460B5547" w14:textId="1A0DD4B0" w:rsidR="007528AD" w:rsidRDefault="007528AD">
      <w:pPr>
        <w:pStyle w:val="CommentText"/>
      </w:pPr>
      <w:r>
        <w:rPr>
          <w:rStyle w:val="CommentReference"/>
        </w:rPr>
        <w:annotationRef/>
      </w:r>
      <w:r>
        <w:t>In the future you could explore moving to 2 cm or larger bins, which would probably help run times.</w:t>
      </w:r>
    </w:p>
  </w:comment>
  <w:comment w:id="9" w:author="Melissa.Haltuch" w:date="2023-10-31T15:33:00Z" w:initials="M">
    <w:p w14:paraId="11A7D0E0" w14:textId="6E04E568" w:rsidR="00D04213" w:rsidRDefault="00D04213">
      <w:pPr>
        <w:pStyle w:val="CommentText"/>
      </w:pPr>
      <w:r>
        <w:rPr>
          <w:rStyle w:val="CommentReference"/>
        </w:rPr>
        <w:annotationRef/>
      </w:r>
    </w:p>
  </w:comment>
  <w:comment w:id="10" w:author="Melissa.Haltuch" w:date="2023-10-31T15:33:00Z" w:initials="M">
    <w:p w14:paraId="47E16F84" w14:textId="785423B3" w:rsidR="007C3FB8" w:rsidRDefault="007C3FB8">
      <w:pPr>
        <w:pStyle w:val="CommentText"/>
      </w:pPr>
      <w:r>
        <w:rPr>
          <w:rStyle w:val="CommentReference"/>
        </w:rPr>
        <w:annotationRef/>
      </w:r>
      <w:r>
        <w:t>We’re pushing people to move away from using SS and towards using SS3 or Stock Synthesis as ‘SS’ has negative meaning for some people. Suggest changing SS to SS3 in this document.</w:t>
      </w:r>
    </w:p>
  </w:comment>
  <w:comment w:id="11" w:author="Melissa.Haltuch" w:date="2023-10-31T15:38:00Z" w:initials="M">
    <w:p w14:paraId="59AE7C78" w14:textId="5F4E6754" w:rsidR="007C3FB8" w:rsidRDefault="007C3FB8">
      <w:pPr>
        <w:pStyle w:val="CommentText"/>
      </w:pPr>
      <w:r>
        <w:rPr>
          <w:rStyle w:val="CommentReference"/>
        </w:rPr>
        <w:annotationRef/>
      </w:r>
      <w:r>
        <w:t>Suggest adding the justification for the time blocks to this table.</w:t>
      </w:r>
    </w:p>
  </w:comment>
  <w:comment w:id="12" w:author="Melissa.Haltuch" w:date="2023-10-31T15:39:00Z" w:initials="M">
    <w:p w14:paraId="5690C50D" w14:textId="70373C3D" w:rsidR="007C3FB8" w:rsidRDefault="007C3FB8">
      <w:pPr>
        <w:pStyle w:val="CommentText"/>
      </w:pPr>
      <w:r>
        <w:rPr>
          <w:rStyle w:val="CommentReference"/>
        </w:rPr>
        <w:annotationRef/>
      </w:r>
      <w:r>
        <w:t>Anything on aging variability? Synthesis can use the SDs around the bias as well. Suggest clarifying what is done for aging variability here.</w:t>
      </w:r>
    </w:p>
  </w:comment>
  <w:comment w:id="13" w:author="Melissa.Haltuch" w:date="2023-10-31T15:42:00Z" w:initials="M">
    <w:p w14:paraId="48F9BF13" w14:textId="48CECAB8" w:rsidR="005E4FA2" w:rsidRDefault="005E4FA2">
      <w:pPr>
        <w:pStyle w:val="CommentText"/>
      </w:pPr>
      <w:r>
        <w:rPr>
          <w:rStyle w:val="CommentReference"/>
        </w:rPr>
        <w:annotationRef/>
      </w:r>
      <w:r>
        <w:t xml:space="preserve">In the future this should be some function of the number of </w:t>
      </w:r>
      <w:proofErr w:type="gramStart"/>
      <w:r>
        <w:t>fish</w:t>
      </w:r>
      <w:proofErr w:type="gramEnd"/>
      <w:r>
        <w:t xml:space="preserve"> measured and the number of hauls rather than setting this at a fixed arbitrary value. It is important to capture sampling variability between years. </w:t>
      </w:r>
      <w:r w:rsidR="0068602B">
        <w:t>You are putting a lot more weight on the fishery comp data than the survey comp data. It would be good to discuss why and whether or not this is consistent with other models.</w:t>
      </w:r>
    </w:p>
  </w:comment>
  <w:comment w:id="14" w:author="Melissa.Haltuch" w:date="2023-10-31T15:45:00Z" w:initials="M">
    <w:p w14:paraId="4043D92C" w14:textId="4E7D5B15" w:rsidR="0068602B" w:rsidRDefault="0068602B">
      <w:pPr>
        <w:pStyle w:val="CommentText"/>
      </w:pPr>
      <w:r>
        <w:rPr>
          <w:rStyle w:val="CommentReference"/>
        </w:rPr>
        <w:annotationRef/>
      </w:r>
      <w:r>
        <w:t>Clarify where the multiplier comes from and why it is used.</w:t>
      </w:r>
    </w:p>
  </w:comment>
  <w:comment w:id="15" w:author="Melissa.Haltuch" w:date="2023-10-31T15:48:00Z" w:initials="M">
    <w:p w14:paraId="3A1C0EEB" w14:textId="619A28D6" w:rsidR="0068602B" w:rsidRDefault="0068602B">
      <w:pPr>
        <w:pStyle w:val="CommentText"/>
      </w:pPr>
      <w:r>
        <w:rPr>
          <w:rStyle w:val="CommentReference"/>
        </w:rPr>
        <w:annotationRef/>
      </w:r>
      <w:r>
        <w:t xml:space="preserve">I think this is better than </w:t>
      </w:r>
      <w:proofErr w:type="gramStart"/>
      <w:r>
        <w:t>reasonable</w:t>
      </w:r>
      <w:proofErr w:type="gramEnd"/>
      <w:r>
        <w:t xml:space="preserve"> well</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 xml:space="preserve"> We would expect some to fail, otherwise the jitter CV is likely to small.</w:t>
      </w:r>
    </w:p>
  </w:comment>
  <w:comment w:id="16" w:author="Melissa.Haltuch" w:date="2023-10-31T15:52:00Z" w:initials="M">
    <w:p w14:paraId="721D8663" w14:textId="0177FC74" w:rsidR="0068602B" w:rsidRDefault="0068602B">
      <w:pPr>
        <w:pStyle w:val="CommentText"/>
      </w:pPr>
      <w:r>
        <w:rPr>
          <w:rStyle w:val="CommentReference"/>
        </w:rPr>
        <w:annotationRef/>
      </w:r>
      <w:r>
        <w:t>Discussing the implications of the recent series of low recruitments for forecasts would be helpful.</w:t>
      </w:r>
    </w:p>
  </w:comment>
  <w:comment w:id="17" w:author="Melissa.Haltuch" w:date="2023-10-31T15:56:00Z" w:initials="M">
    <w:p w14:paraId="02609419" w14:textId="05CD51EB" w:rsidR="003F1CB5" w:rsidRDefault="003F1CB5">
      <w:pPr>
        <w:pStyle w:val="CommentText"/>
      </w:pPr>
      <w:r>
        <w:rPr>
          <w:rStyle w:val="CommentReference"/>
        </w:rPr>
        <w:annotationRef/>
      </w:r>
      <w:r>
        <w:t>Great, thank you!</w:t>
      </w:r>
    </w:p>
  </w:comment>
  <w:comment w:id="19" w:author="Melissa.Haltuch" w:date="2023-10-31T15:58:00Z" w:initials="M">
    <w:p w14:paraId="30CC523A" w14:textId="3F85FEC9" w:rsidR="003F1CB5" w:rsidRDefault="003F1CB5">
      <w:pPr>
        <w:pStyle w:val="CommentText"/>
      </w:pPr>
      <w:r>
        <w:rPr>
          <w:rStyle w:val="CommentReference"/>
        </w:rPr>
        <w:annotationRef/>
      </w:r>
      <w:r>
        <w:t xml:space="preserve">For me, this is inconsistent with the recent low recruitment issue and the building El Nino. I </w:t>
      </w:r>
      <w:r w:rsidR="00777604">
        <w:t>suggest</w:t>
      </w:r>
      <w:r>
        <w:t xml:space="preserve"> reconsider</w:t>
      </w:r>
      <w:r w:rsidR="00777604">
        <w:t>ing</w:t>
      </w:r>
      <w:r>
        <w:t xml:space="preserve"> thi</w:t>
      </w:r>
      <w:r w:rsidR="007C298B">
        <w:t>s given that the stock is in the precautionary zone</w:t>
      </w:r>
      <w:r>
        <w:t>.</w:t>
      </w:r>
      <w:r w:rsidR="00212DDD">
        <w:t xml:space="preserve"> Perhaps asking the PT for a discussion of this point is warranted. I also note that the last three years of survey data are near an all time low and are basically a flat trend.</w:t>
      </w:r>
    </w:p>
  </w:comment>
  <w:comment w:id="20" w:author="Melissa.Haltuch" w:date="2023-10-31T21:25:00Z" w:initials="M">
    <w:p w14:paraId="6F9134B9" w14:textId="4A3F17D2" w:rsidR="008B6E5F" w:rsidRDefault="008B6E5F">
      <w:pPr>
        <w:pStyle w:val="CommentText"/>
      </w:pPr>
      <w:r>
        <w:rPr>
          <w:rStyle w:val="CommentReference"/>
        </w:rPr>
        <w:annotationRef/>
      </w:r>
      <w:r w:rsidR="00212DDD">
        <w:t xml:space="preserve">In the future it would be good to investigate the impact of using all age data as conditionals versus only the survey data. The reason being that conditional age at length is typically influential in growth estimation, and the fishery data can bias the estimates of growth parameters due to size selective fishing, see literature by Noel </w:t>
      </w:r>
      <w:proofErr w:type="spellStart"/>
      <w:r w:rsidR="00212DDD">
        <w:t>Cadigan</w:t>
      </w:r>
      <w:proofErr w:type="spellEnd"/>
      <w:r w:rsidR="00212DDD">
        <w:t xml:space="preserve"> on biases in growth estimation.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1C4C13" w15:done="0"/>
  <w15:commentEx w15:paraId="0122542A" w15:done="0"/>
  <w15:commentEx w15:paraId="460B5547" w15:done="0"/>
  <w15:commentEx w15:paraId="11A7D0E0" w15:done="0"/>
  <w15:commentEx w15:paraId="47E16F84" w15:done="0"/>
  <w15:commentEx w15:paraId="59AE7C78" w15:done="0"/>
  <w15:commentEx w15:paraId="5690C50D" w15:done="0"/>
  <w15:commentEx w15:paraId="48F9BF13" w15:done="0"/>
  <w15:commentEx w15:paraId="4043D92C" w15:done="0"/>
  <w15:commentEx w15:paraId="3A1C0EEB" w15:done="0"/>
  <w15:commentEx w15:paraId="721D8663" w15:done="0"/>
  <w15:commentEx w15:paraId="02609419" w15:done="0"/>
  <w15:commentEx w15:paraId="30CC523A" w15:done="0"/>
  <w15:commentEx w15:paraId="6F9134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A6D474" w14:textId="77777777" w:rsidR="00556952" w:rsidRDefault="00556952">
      <w:pPr>
        <w:spacing w:after="0"/>
      </w:pPr>
      <w:r>
        <w:separator/>
      </w:r>
    </w:p>
  </w:endnote>
  <w:endnote w:type="continuationSeparator" w:id="0">
    <w:p w14:paraId="40A94CBD" w14:textId="77777777" w:rsidR="00556952" w:rsidRDefault="005569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Segoe UI Emoji">
    <w:panose1 w:val="020B0502040204020203"/>
    <w:charset w:val="00"/>
    <w:family w:val="swiss"/>
    <w:pitch w:val="variable"/>
    <w:sig w:usb0="00000003" w:usb1="02000000" w:usb2="00000000" w:usb3="00000000" w:csb0="00000001"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87FC3" w14:textId="56E0EF99" w:rsidR="00BC2C70" w:rsidRDefault="00BC2C70">
    <w:pPr>
      <w:pBdr>
        <w:top w:val="nil"/>
        <w:left w:val="nil"/>
        <w:bottom w:val="nil"/>
        <w:right w:val="nil"/>
        <w:between w:val="nil"/>
      </w:pBdr>
      <w:tabs>
        <w:tab w:val="center" w:pos="4320"/>
        <w:tab w:val="left" w:pos="5957"/>
      </w:tabs>
      <w:jc w:val="right"/>
      <w:rPr>
        <w:i/>
        <w:sz w:val="24"/>
        <w:szCs w:val="24"/>
      </w:rPr>
    </w:pPr>
  </w:p>
  <w:p w14:paraId="19DA1A7C" w14:textId="77777777" w:rsidR="00BC2C70" w:rsidRDefault="00BC2C70">
    <w:pPr>
      <w:pBdr>
        <w:top w:val="nil"/>
        <w:left w:val="nil"/>
        <w:bottom w:val="nil"/>
        <w:right w:val="nil"/>
        <w:between w:val="nil"/>
      </w:pBdr>
      <w:tabs>
        <w:tab w:val="center" w:pos="4320"/>
        <w:tab w:val="left" w:pos="5957"/>
      </w:tabs>
      <w:spacing w:after="720"/>
      <w:ind w:right="360"/>
    </w:pPr>
  </w:p>
  <w:p w14:paraId="5A9EA22C" w14:textId="77777777" w:rsidR="00BC2C70" w:rsidRDefault="00BC2C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FB9CA" w14:textId="77777777" w:rsidR="00556952" w:rsidRDefault="00556952">
      <w:pPr>
        <w:spacing w:after="0"/>
      </w:pPr>
      <w:r>
        <w:separator/>
      </w:r>
    </w:p>
  </w:footnote>
  <w:footnote w:type="continuationSeparator" w:id="0">
    <w:p w14:paraId="564A8318" w14:textId="77777777" w:rsidR="00556952" w:rsidRDefault="0055695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Hulson">
    <w15:presenceInfo w15:providerId="None" w15:userId="Pete.Hulson"/>
  </w15:person>
  <w15:person w15:author="Melissa.Haltuch">
    <w15:presenceInfo w15:providerId="None" w15:userId="Melissa.Haltuc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31FD9"/>
    <w:rsid w:val="004344B4"/>
    <w:rsid w:val="00460317"/>
    <w:rsid w:val="0046471D"/>
    <w:rsid w:val="0046662A"/>
    <w:rsid w:val="004678F0"/>
    <w:rsid w:val="00470B95"/>
    <w:rsid w:val="00472884"/>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7DD7"/>
    <w:rsid w:val="00702228"/>
    <w:rsid w:val="007047B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0583"/>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www.scirp.org/(S(351jmbntvnsjt1aadkposzje))/journal/articles.aspx?searchCode=Anna+Domingo-Dalmau&amp;searchField=authors&amp;page=1" TargetMode="External"/><Relationship Id="rId11" Type="http://schemas.microsoft.com/office/2011/relationships/commentsExtended" Target="commentsExtended.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3.png"/><Relationship Id="rId82" Type="http://schemas.microsoft.com/office/2011/relationships/people" Target="people.xml"/><Relationship Id="rId19" Type="http://schemas.openxmlformats.org/officeDocument/2006/relationships/hyperlink" Target="https://www.scirp.org/(S(351jmbntvnsjt1aadkposzje))/journal/articles.aspx?searchCode=Bernat+Codina&amp;searchField=authors&amp;page=1" TargetMode="External"/><Relationship Id="rId14" Type="http://schemas.openxmlformats.org/officeDocument/2006/relationships/hyperlink" Target="http://www.jstatsoft.org/v66/i05/" TargetMode="External"/><Relationship Id="rId22" Type="http://schemas.openxmlformats.org/officeDocument/2006/relationships/image" Target="media/image5.emf"/><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footer" Target="footer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www.scirp.org/(S(351jmbntvnsjt1aadkposzje))/journal/articles.aspx?searchCode=Marta+Masdeu&amp;searchField=authors&amp;page=1"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c2%aa+%c3%81ngeles+Gonz%c3%a1lez&amp;searchField=authors&amp;page=1"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mikelitzow/seine-data/blob/main/scripts/cohort_strength.R" TargetMode="External"/><Relationship Id="rId18" Type="http://schemas.openxmlformats.org/officeDocument/2006/relationships/hyperlink" Target="https://www.scirp.org/(S(351jmbntvnsjt1aadkposzje))/journal/articles.aspx?searchCode=Ignasi+Porras&amp;searchField=authors&amp;page=1" TargetMode="Externa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hyperlink" Target="https://www.thenakedscientists.com/articles/science-features/ecosystem-shifts-and-sharks-alaska" TargetMode="External"/><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95D7C0-1BCA-4FF0-ACBF-BB83EBD1F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10110</TotalTime>
  <Pages>116</Pages>
  <Words>26172</Words>
  <Characters>149187</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175009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Melissa.Haltuch</cp:lastModifiedBy>
  <cp:revision>68</cp:revision>
  <dcterms:created xsi:type="dcterms:W3CDTF">2022-08-18T23:24:00Z</dcterms:created>
  <dcterms:modified xsi:type="dcterms:W3CDTF">2023-11-01T04:41:00Z</dcterms:modified>
</cp:coreProperties>
</file>