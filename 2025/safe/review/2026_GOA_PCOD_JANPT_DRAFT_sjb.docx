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1D4CF60D" w14:textId="77777777" w:rsidR="00DD623D" w:rsidRPr="005362B1" w:rsidRDefault="00DD623D" w:rsidP="00DD623D">
      <w:pPr>
        <w:spacing w:after="0"/>
        <w:jc w:val="center"/>
      </w:pPr>
      <w:r w:rsidRPr="005362B1">
        <w:t xml:space="preserve">Peter-John F. </w:t>
      </w:r>
      <w:proofErr w:type="spellStart"/>
      <w:r w:rsidRPr="005362B1">
        <w:t>Hulson</w:t>
      </w:r>
      <w:proofErr w:type="spellEnd"/>
      <w:r w:rsidRPr="005362B1">
        <w:t xml:space="preserve">, Steven J. Barbeaux, Bridget Ferriss, Katy </w:t>
      </w:r>
      <w:proofErr w:type="spellStart"/>
      <w:r w:rsidRPr="005362B1">
        <w:t>Echave</w:t>
      </w:r>
      <w:proofErr w:type="spellEnd"/>
      <w:r w:rsidRPr="005362B1">
        <w:t xml:space="preserve">, Julie Nielsen, Susanne McDermott, Ben Laurel, Alisa </w:t>
      </w:r>
      <w:proofErr w:type="spellStart"/>
      <w:r w:rsidRPr="005362B1">
        <w:t>Abookire</w:t>
      </w:r>
      <w:proofErr w:type="spellEnd"/>
      <w:r w:rsidRPr="005362B1">
        <w:t xml:space="preserve">, Ingrid Spies and S. </w:t>
      </w:r>
      <w:proofErr w:type="spellStart"/>
      <w:r w:rsidRPr="005362B1">
        <w:t>Kalei</w:t>
      </w:r>
      <w:proofErr w:type="spellEnd"/>
      <w:r w:rsidRPr="005362B1">
        <w:t xml:space="preserve"> Shotwell</w:t>
      </w:r>
    </w:p>
    <w:p w14:paraId="2C880BC5" w14:textId="77777777" w:rsidR="00DD623D" w:rsidRPr="005362B1" w:rsidRDefault="00DD623D" w:rsidP="00DD623D">
      <w:pPr>
        <w:spacing w:after="0"/>
        <w:jc w:val="center"/>
      </w:pPr>
    </w:p>
    <w:p w14:paraId="7A383D22" w14:textId="776745ED" w:rsidR="00DD623D" w:rsidRDefault="00455E47" w:rsidP="00DD623D">
      <w:pPr>
        <w:jc w:val="center"/>
      </w:pPr>
      <w:commentRangeStart w:id="0"/>
      <w:r>
        <w:t>January 2026</w:t>
      </w:r>
      <w:commentRangeEnd w:id="0"/>
      <w:r>
        <w:rPr>
          <w:rStyle w:val="CommentReference"/>
        </w:rPr>
        <w:commentReference w:id="0"/>
      </w:r>
    </w:p>
    <w:p w14:paraId="5A8E46DF" w14:textId="77777777" w:rsidR="00DD623D" w:rsidRDefault="00DD623D" w:rsidP="00DD623D">
      <w:pPr>
        <w:jc w:val="center"/>
      </w:pPr>
    </w:p>
    <w:p w14:paraId="1F41CD3A" w14:textId="249387F8" w:rsidR="00DD623D" w:rsidRDefault="00DD623D" w:rsidP="00DD623D">
      <w:r w:rsidRPr="003C42E8">
        <w:t xml:space="preserve">This report may be cited as: </w:t>
      </w:r>
      <w:proofErr w:type="spellStart"/>
      <w:r>
        <w:t>Hulson</w:t>
      </w:r>
      <w:proofErr w:type="spellEnd"/>
      <w:r>
        <w:t xml:space="preserve">, P.-J. F., S. J. Barbeaux, B. Ferriss, K. </w:t>
      </w:r>
      <w:proofErr w:type="spellStart"/>
      <w:r>
        <w:t>Echave</w:t>
      </w:r>
      <w:proofErr w:type="spellEnd"/>
      <w:r>
        <w:t xml:space="preserve">, J. Nielsen, S. McDermott, B. Laurel, A. </w:t>
      </w:r>
      <w:proofErr w:type="spellStart"/>
      <w:r>
        <w:t>Abookire</w:t>
      </w:r>
      <w:proofErr w:type="spellEnd"/>
      <w:r>
        <w:t>, I. Spies, and S. K. Shotwell. 202</w:t>
      </w:r>
      <w:r w:rsidR="00455E47">
        <w:t>6</w:t>
      </w:r>
      <w:r>
        <w:t xml:space="preserve">. Assessment of the Pacific cod stock in the Gulf of Alaska. </w:t>
      </w:r>
      <w:r w:rsidRPr="003C42E8">
        <w:t xml:space="preserve">North Pacific Fishery Management Council, Anchorage, AK. Available from </w:t>
      </w:r>
      <w:hyperlink r:id="rId12"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7B3670C9" w:rsidR="00D07B5F" w:rsidRPr="005362B1" w:rsidRDefault="00F0528D" w:rsidP="00D07B5F">
      <w:pPr>
        <w:spacing w:after="0"/>
        <w:jc w:val="center"/>
        <w:rPr>
          <w:vertAlign w:val="superscript"/>
        </w:rPr>
      </w:pPr>
      <w:r>
        <w:rPr>
          <w:noProof/>
        </w:rPr>
        <w:drawing>
          <wp:inline distT="0" distB="0" distL="0" distR="0" wp14:anchorId="3CE660D6" wp14:editId="54B51CED">
            <wp:extent cx="2581804"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574" cy="1571642"/>
                    </a:xfrm>
                    <a:prstGeom prst="rect">
                      <a:avLst/>
                    </a:prstGeom>
                    <a:noFill/>
                    <a:ln>
                      <a:noFill/>
                    </a:ln>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11A5851C" w14:textId="15F03A8C" w:rsidR="00860833" w:rsidRPr="005362B1" w:rsidRDefault="00860833" w:rsidP="00F0528D">
      <w:pPr>
        <w:spacing w:after="0"/>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7A5BB5C5" w14:textId="77777777" w:rsidR="00DD623D" w:rsidRPr="005362B1" w:rsidRDefault="00DD623D" w:rsidP="00DD623D">
      <w:pPr>
        <w:spacing w:after="0"/>
        <w:jc w:val="center"/>
        <w:rPr>
          <w:i/>
        </w:rPr>
      </w:pPr>
      <w:r w:rsidRPr="005362B1">
        <w:rPr>
          <w:i/>
        </w:rPr>
        <w:t>With contributions from:</w:t>
      </w:r>
    </w:p>
    <w:p w14:paraId="26A5981C" w14:textId="1C168F92" w:rsidR="00460317" w:rsidRPr="005362B1" w:rsidRDefault="00DD623D" w:rsidP="00DD623D">
      <w:pPr>
        <w:spacing w:after="0"/>
        <w:jc w:val="center"/>
      </w:pPr>
      <w:r w:rsidRPr="005362B1">
        <w:t xml:space="preserve">Mike Litzow, Kimberly Rand, Charlotte Levy, and </w:t>
      </w:r>
      <w:proofErr w:type="spellStart"/>
      <w:r w:rsidRPr="005362B1">
        <w:t>Muyin</w:t>
      </w:r>
      <w:proofErr w:type="spellEnd"/>
      <w:r w:rsidRPr="005362B1">
        <w:t xml:space="preserve"> Wang </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F0528D">
        <w:lastRenderedPageBreak/>
        <w:t>Executive Summary</w:t>
      </w:r>
    </w:p>
    <w:p w14:paraId="4B15401B" w14:textId="64CD7952"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Pr="009B2F81">
        <w:t>.</w:t>
      </w:r>
      <w:r w:rsidR="00143EBA" w:rsidRPr="009B2F81">
        <w:t xml:space="preserve"> </w:t>
      </w:r>
      <w:r w:rsidR="009B2F81">
        <w:t>M</w:t>
      </w:r>
      <w:r w:rsidR="002D2482" w:rsidRPr="009B2F81">
        <w:t>odel input</w:t>
      </w:r>
      <w:r w:rsidR="00153194" w:rsidRPr="009B2F81">
        <w:t xml:space="preserve"> files</w:t>
      </w:r>
      <w:r w:rsidR="009B2F81">
        <w:t>,</w:t>
      </w:r>
      <w:r w:rsidR="00143EBA" w:rsidRPr="009B2F81">
        <w:t xml:space="preserve"> plots, and presentations pertaining to this assessment can be found at this </w:t>
      </w:r>
      <w:hyperlink r:id="rId14" w:history="1">
        <w:r w:rsidR="00143EBA" w:rsidRPr="009B2F81">
          <w:rPr>
            <w:rStyle w:val="Hyperlink"/>
          </w:rPr>
          <w:t>link</w:t>
        </w:r>
      </w:hyperlink>
      <w:r w:rsidR="00822537" w:rsidRPr="009B2F81">
        <w:t>.</w:t>
      </w:r>
    </w:p>
    <w:p w14:paraId="0BDD0E7B" w14:textId="77777777" w:rsidR="004678F0" w:rsidRPr="005362B1" w:rsidRDefault="00025D45">
      <w:pPr>
        <w:pStyle w:val="Heading2"/>
        <w:pBdr>
          <w:top w:val="nil"/>
          <w:left w:val="nil"/>
          <w:bottom w:val="nil"/>
          <w:right w:val="nil"/>
          <w:between w:val="nil"/>
        </w:pBdr>
      </w:pPr>
      <w:r w:rsidRPr="0025184D">
        <w:t>Summary of Changes in Assessment Inputs</w:t>
      </w:r>
    </w:p>
    <w:p w14:paraId="3A814E7D" w14:textId="77777777" w:rsidR="00A26229" w:rsidRPr="005362B1" w:rsidRDefault="00A26229" w:rsidP="00980F53">
      <w:r w:rsidRPr="005362B1">
        <w:t>Relative to last year’s assessment, the following changes have been made in the current assessment:</w:t>
      </w:r>
    </w:p>
    <w:p w14:paraId="0DACE80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980F53">
      <w:pPr>
        <w:numPr>
          <w:ilvl w:val="0"/>
          <w:numId w:val="1"/>
        </w:numPr>
        <w:spacing w:after="60"/>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980F53">
      <w:pPr>
        <w:numPr>
          <w:ilvl w:val="0"/>
          <w:numId w:val="1"/>
        </w:numPr>
        <w:spacing w:after="60"/>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980F53">
      <w:pPr>
        <w:numPr>
          <w:ilvl w:val="0"/>
          <w:numId w:val="1"/>
        </w:numPr>
        <w:spacing w:after="60"/>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980F53">
      <w:pPr>
        <w:numPr>
          <w:ilvl w:val="0"/>
          <w:numId w:val="1"/>
        </w:numPr>
        <w:spacing w:after="60"/>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980F53">
      <w:pPr>
        <w:numPr>
          <w:ilvl w:val="0"/>
          <w:numId w:val="1"/>
        </w:numPr>
        <w:spacing w:after="60"/>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04F01842" w:rsidR="00A26229" w:rsidRPr="005362B1" w:rsidRDefault="0039326F" w:rsidP="00980F53">
      <w:r>
        <w:t xml:space="preserve">There have been no changes to this year’s model and the methodology remains the same as </w:t>
      </w:r>
      <w:r w:rsidR="00F0528D">
        <w:t>M</w:t>
      </w:r>
      <w:r>
        <w:t>odel 24.0 accepted in 2024.</w:t>
      </w:r>
    </w:p>
    <w:p w14:paraId="7AE424BE" w14:textId="77777777" w:rsidR="004678F0" w:rsidRPr="005362B1" w:rsidRDefault="00025D45">
      <w:pPr>
        <w:pStyle w:val="Heading2"/>
        <w:pBdr>
          <w:top w:val="nil"/>
          <w:left w:val="nil"/>
          <w:bottom w:val="nil"/>
          <w:right w:val="nil"/>
          <w:between w:val="nil"/>
        </w:pBdr>
      </w:pPr>
      <w:r w:rsidRPr="0025184D">
        <w:t>Summary of Results</w:t>
      </w:r>
    </w:p>
    <w:p w14:paraId="020FAF7E" w14:textId="576F24F8" w:rsidR="00B969F0" w:rsidRPr="005362B1" w:rsidRDefault="004F25BE" w:rsidP="00980F53">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w:t>
      </w:r>
      <w:r w:rsidR="00980F53">
        <w:t>6</w:t>
      </w:r>
      <w:r w:rsidR="008F19A6" w:rsidRPr="009D639F">
        <w:t xml:space="preserve"> the stock is estimated to be at </w:t>
      </w:r>
      <w:r w:rsidR="008F19A6" w:rsidRPr="009D639F">
        <w:rPr>
          <w:i/>
        </w:rPr>
        <w:t>B</w:t>
      </w:r>
      <w:r w:rsidR="00980F53">
        <w:rPr>
          <w:i/>
          <w:vertAlign w:val="subscript"/>
        </w:rPr>
        <w:t>33.1</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w:t>
      </w:r>
      <w:r w:rsidR="00980F53">
        <w:t>6</w:t>
      </w:r>
      <w:r w:rsidR="008F19A6" w:rsidRPr="009D639F">
        <w:t xml:space="preserve"> fishery, we recommend the maximum allowable ABC of </w:t>
      </w:r>
      <w:r w:rsidR="00980F53">
        <w:t>41,520</w:t>
      </w:r>
      <w:r w:rsidR="006E7370" w:rsidRPr="009D639F">
        <w:t xml:space="preserve"> t. This ABC is </w:t>
      </w:r>
      <w:r w:rsidR="00980F53">
        <w:t>29% larger than the</w:t>
      </w:r>
      <w:r w:rsidR="006E7370" w:rsidRPr="009D639F">
        <w:t xml:space="preserve"> 202</w:t>
      </w:r>
      <w:r w:rsidR="00980F53">
        <w:t>5</w:t>
      </w:r>
      <w:r w:rsidR="006E7370" w:rsidRPr="009D639F">
        <w:t xml:space="preserve"> ABC of 32,</w:t>
      </w:r>
      <w:r w:rsidR="00980F53">
        <w:t>141</w:t>
      </w:r>
      <w:r w:rsidR="007B2665" w:rsidRPr="009D639F">
        <w:t xml:space="preserve"> t. </w:t>
      </w:r>
      <w:r w:rsidR="006E7370" w:rsidRPr="009D639F">
        <w:t>The 202</w:t>
      </w:r>
      <w:r w:rsidR="00980F53">
        <w:t>6</w:t>
      </w:r>
      <w:r w:rsidR="008F19A6" w:rsidRPr="009D639F">
        <w:t xml:space="preserve"> </w:t>
      </w:r>
      <w:r w:rsidR="009D639F" w:rsidRPr="009D639F">
        <w:t xml:space="preserve">ABC is </w:t>
      </w:r>
      <w:r w:rsidR="00980F53">
        <w:t>37</w:t>
      </w:r>
      <w:r w:rsidR="006E7370" w:rsidRPr="009D639F">
        <w:t>% larger than the 202</w:t>
      </w:r>
      <w:r w:rsidR="00980F53">
        <w:t>6</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88F0F3B" w:rsidR="006E7370" w:rsidRPr="005362B1" w:rsidRDefault="006E7370" w:rsidP="005A55D7">
            <w:pPr>
              <w:keepNext/>
              <w:spacing w:after="0"/>
              <w:jc w:val="right"/>
            </w:pPr>
            <w:r w:rsidRPr="005362B1">
              <w:rPr>
                <w:color w:val="000000"/>
              </w:rPr>
              <w:t>202</w:t>
            </w:r>
            <w:r w:rsidR="00980F53">
              <w:rPr>
                <w:color w:val="000000"/>
              </w:rPr>
              <w:t>5</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629E77D9"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left w:val="single" w:sz="4" w:space="0" w:color="auto"/>
              <w:bottom w:val="single" w:sz="4" w:space="0" w:color="auto"/>
            </w:tcBorders>
            <w:shd w:val="clear" w:color="auto" w:fill="auto"/>
            <w:vAlign w:val="center"/>
          </w:tcPr>
          <w:p w14:paraId="752F849E" w14:textId="6F8DE29B"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bottom w:val="single" w:sz="4" w:space="0" w:color="auto"/>
            </w:tcBorders>
            <w:shd w:val="clear" w:color="auto" w:fill="auto"/>
            <w:vAlign w:val="center"/>
          </w:tcPr>
          <w:p w14:paraId="3AFF91DE" w14:textId="4A208E9D" w:rsidR="006E7370" w:rsidRPr="005362B1" w:rsidRDefault="006E7370" w:rsidP="005A55D7">
            <w:pPr>
              <w:keepNext/>
              <w:spacing w:after="0"/>
              <w:jc w:val="right"/>
            </w:pPr>
            <w:r w:rsidRPr="005362B1">
              <w:rPr>
                <w:color w:val="000000"/>
              </w:rPr>
              <w:t>202</w:t>
            </w:r>
            <w:r w:rsidR="00980F53">
              <w:rPr>
                <w:color w:val="000000"/>
              </w:rPr>
              <w:t>7</w:t>
            </w:r>
          </w:p>
        </w:tc>
      </w:tr>
      <w:tr w:rsidR="00980F53"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980F53" w:rsidRPr="005362B1" w:rsidRDefault="00980F53" w:rsidP="00980F53">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3F11E16D" w:rsidR="00980F53" w:rsidRPr="00980F53" w:rsidRDefault="00980F53" w:rsidP="00980F53">
            <w:pPr>
              <w:keepNext/>
              <w:jc w:val="right"/>
            </w:pPr>
            <w:r w:rsidRPr="00980F53">
              <w:rPr>
                <w:color w:val="000000"/>
              </w:rPr>
              <w:t>0.49*</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5DA7FB16" w:rsidR="00980F53" w:rsidRPr="00980F53" w:rsidRDefault="00980F53" w:rsidP="00980F53">
            <w:pPr>
              <w:keepNext/>
              <w:jc w:val="right"/>
            </w:pPr>
            <w:r w:rsidRPr="00980F53">
              <w:rPr>
                <w:color w:val="000000"/>
              </w:rPr>
              <w:t>0.49*</w:t>
            </w:r>
          </w:p>
        </w:tc>
        <w:tc>
          <w:tcPr>
            <w:tcW w:w="1438" w:type="dxa"/>
            <w:tcBorders>
              <w:top w:val="single" w:sz="4" w:space="0" w:color="auto"/>
              <w:left w:val="single" w:sz="4" w:space="0" w:color="auto"/>
            </w:tcBorders>
            <w:shd w:val="clear" w:color="auto" w:fill="auto"/>
            <w:vAlign w:val="bottom"/>
          </w:tcPr>
          <w:p w14:paraId="4A1BA90E" w14:textId="2A956034" w:rsidR="00980F53" w:rsidRPr="00980F53" w:rsidRDefault="00980F53" w:rsidP="00980F53">
            <w:pPr>
              <w:keepNext/>
              <w:jc w:val="right"/>
              <w:rPr>
                <w:highlight w:val="yellow"/>
              </w:rPr>
            </w:pPr>
            <w:r w:rsidRPr="00980F53">
              <w:rPr>
                <w:color w:val="000000"/>
              </w:rPr>
              <w:t>0.5*</w:t>
            </w:r>
          </w:p>
        </w:tc>
        <w:tc>
          <w:tcPr>
            <w:tcW w:w="1438" w:type="dxa"/>
            <w:tcBorders>
              <w:top w:val="single" w:sz="4" w:space="0" w:color="auto"/>
            </w:tcBorders>
            <w:shd w:val="clear" w:color="auto" w:fill="auto"/>
            <w:vAlign w:val="bottom"/>
          </w:tcPr>
          <w:p w14:paraId="22315EF8" w14:textId="5773DF43" w:rsidR="00980F53" w:rsidRPr="00980F53" w:rsidRDefault="00980F53" w:rsidP="00980F53">
            <w:pPr>
              <w:keepNext/>
              <w:jc w:val="right"/>
              <w:rPr>
                <w:highlight w:val="yellow"/>
              </w:rPr>
            </w:pPr>
            <w:r w:rsidRPr="00980F53">
              <w:rPr>
                <w:color w:val="000000"/>
              </w:rPr>
              <w:t>0.5*</w:t>
            </w:r>
          </w:p>
        </w:tc>
      </w:tr>
      <w:tr w:rsidR="00980F53"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980F53" w:rsidRPr="005362B1" w:rsidRDefault="00980F53" w:rsidP="00980F53">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70AB4C6E" w:rsidR="00980F53" w:rsidRPr="00980F53" w:rsidRDefault="00980F53" w:rsidP="00980F53">
            <w:pPr>
              <w:keepNext/>
              <w:jc w:val="right"/>
            </w:pPr>
            <w:r w:rsidRPr="00980F53">
              <w:rPr>
                <w:color w:val="000000"/>
              </w:rPr>
              <w:t>3b</w:t>
            </w:r>
          </w:p>
        </w:tc>
        <w:tc>
          <w:tcPr>
            <w:tcW w:w="1439" w:type="dxa"/>
            <w:tcBorders>
              <w:right w:val="single" w:sz="4" w:space="0" w:color="auto"/>
            </w:tcBorders>
            <w:shd w:val="clear" w:color="auto" w:fill="BFBFBF" w:themeFill="background1" w:themeFillShade="BF"/>
            <w:vAlign w:val="bottom"/>
          </w:tcPr>
          <w:p w14:paraId="002C86E0" w14:textId="746A706B" w:rsidR="00980F53" w:rsidRPr="00980F53" w:rsidRDefault="00980F53" w:rsidP="00980F53">
            <w:pPr>
              <w:keepNext/>
              <w:jc w:val="right"/>
            </w:pPr>
            <w:r w:rsidRPr="00980F53">
              <w:rPr>
                <w:color w:val="000000"/>
              </w:rPr>
              <w:t>3b</w:t>
            </w:r>
          </w:p>
        </w:tc>
        <w:tc>
          <w:tcPr>
            <w:tcW w:w="1438" w:type="dxa"/>
            <w:tcBorders>
              <w:left w:val="single" w:sz="4" w:space="0" w:color="auto"/>
            </w:tcBorders>
            <w:shd w:val="clear" w:color="auto" w:fill="auto"/>
            <w:vAlign w:val="bottom"/>
          </w:tcPr>
          <w:p w14:paraId="473EF89F" w14:textId="4FE36345" w:rsidR="00980F53" w:rsidRPr="00980F53" w:rsidRDefault="00980F53" w:rsidP="00980F53">
            <w:pPr>
              <w:keepNext/>
              <w:jc w:val="right"/>
              <w:rPr>
                <w:highlight w:val="yellow"/>
              </w:rPr>
            </w:pPr>
            <w:r w:rsidRPr="00980F53">
              <w:rPr>
                <w:color w:val="000000"/>
              </w:rPr>
              <w:t>3b</w:t>
            </w:r>
          </w:p>
        </w:tc>
        <w:tc>
          <w:tcPr>
            <w:tcW w:w="1438" w:type="dxa"/>
            <w:shd w:val="clear" w:color="auto" w:fill="auto"/>
            <w:vAlign w:val="bottom"/>
          </w:tcPr>
          <w:p w14:paraId="55D4BCE9" w14:textId="5B61552F" w:rsidR="00980F53" w:rsidRPr="00980F53" w:rsidRDefault="00980F53" w:rsidP="00980F53">
            <w:pPr>
              <w:keepNext/>
              <w:jc w:val="right"/>
              <w:rPr>
                <w:highlight w:val="yellow"/>
              </w:rPr>
            </w:pPr>
            <w:r w:rsidRPr="00980F53">
              <w:rPr>
                <w:color w:val="000000"/>
              </w:rPr>
              <w:t>3b</w:t>
            </w:r>
          </w:p>
        </w:tc>
      </w:tr>
      <w:tr w:rsidR="00980F53"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980F53" w:rsidRPr="005362B1" w:rsidRDefault="00980F53" w:rsidP="00980F53">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6CA7C595" w:rsidR="00980F53" w:rsidRPr="00980F53" w:rsidRDefault="00980F53" w:rsidP="00980F53">
            <w:pPr>
              <w:jc w:val="right"/>
              <w:rPr>
                <w:color w:val="000000"/>
              </w:rPr>
            </w:pPr>
            <w:r w:rsidRPr="00980F53">
              <w:rPr>
                <w:color w:val="000000"/>
              </w:rPr>
              <w:t>177,497</w:t>
            </w:r>
          </w:p>
        </w:tc>
        <w:tc>
          <w:tcPr>
            <w:tcW w:w="1439" w:type="dxa"/>
            <w:tcBorders>
              <w:right w:val="single" w:sz="4" w:space="0" w:color="auto"/>
            </w:tcBorders>
            <w:shd w:val="clear" w:color="auto" w:fill="BFBFBF" w:themeFill="background1" w:themeFillShade="BF"/>
            <w:vAlign w:val="bottom"/>
          </w:tcPr>
          <w:p w14:paraId="3725278E" w14:textId="586D0F6C" w:rsidR="00980F53" w:rsidRPr="00980F53" w:rsidRDefault="00980F53" w:rsidP="00980F53">
            <w:pPr>
              <w:jc w:val="right"/>
              <w:rPr>
                <w:color w:val="000000"/>
              </w:rPr>
            </w:pPr>
            <w:r w:rsidRPr="00980F53">
              <w:rPr>
                <w:color w:val="000000"/>
              </w:rPr>
              <w:t>200,521</w:t>
            </w:r>
          </w:p>
        </w:tc>
        <w:tc>
          <w:tcPr>
            <w:tcW w:w="1438" w:type="dxa"/>
            <w:tcBorders>
              <w:left w:val="single" w:sz="4" w:space="0" w:color="auto"/>
            </w:tcBorders>
            <w:shd w:val="clear" w:color="auto" w:fill="auto"/>
            <w:vAlign w:val="bottom"/>
          </w:tcPr>
          <w:p w14:paraId="276B3247" w14:textId="669A3717" w:rsidR="00980F53" w:rsidRPr="00980F53" w:rsidRDefault="00980F53" w:rsidP="00980F53">
            <w:pPr>
              <w:jc w:val="right"/>
              <w:rPr>
                <w:color w:val="000000"/>
                <w:highlight w:val="yellow"/>
              </w:rPr>
            </w:pPr>
            <w:r w:rsidRPr="00980F53">
              <w:rPr>
                <w:color w:val="000000"/>
              </w:rPr>
              <w:t>182,156</w:t>
            </w:r>
          </w:p>
        </w:tc>
        <w:tc>
          <w:tcPr>
            <w:tcW w:w="1438" w:type="dxa"/>
            <w:shd w:val="clear" w:color="auto" w:fill="auto"/>
            <w:vAlign w:val="bottom"/>
          </w:tcPr>
          <w:p w14:paraId="56749067" w14:textId="5064FEE7" w:rsidR="00980F53" w:rsidRPr="00980F53" w:rsidRDefault="00980F53" w:rsidP="00980F53">
            <w:pPr>
              <w:jc w:val="right"/>
              <w:rPr>
                <w:color w:val="000000"/>
                <w:highlight w:val="yellow"/>
              </w:rPr>
            </w:pPr>
            <w:r w:rsidRPr="00980F53">
              <w:rPr>
                <w:color w:val="000000"/>
              </w:rPr>
              <w:t>186,118</w:t>
            </w:r>
          </w:p>
        </w:tc>
      </w:tr>
      <w:tr w:rsidR="00980F53"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980F53" w:rsidRPr="005362B1" w:rsidRDefault="00980F53" w:rsidP="00980F53">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980F53" w:rsidRPr="00980F53" w:rsidRDefault="00980F53" w:rsidP="00980F53">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980F53" w:rsidRPr="00980F53" w:rsidRDefault="00980F53" w:rsidP="00980F53">
            <w:pPr>
              <w:keepNext/>
              <w:jc w:val="right"/>
              <w:rPr>
                <w:color w:val="000000"/>
              </w:rPr>
            </w:pPr>
          </w:p>
        </w:tc>
        <w:tc>
          <w:tcPr>
            <w:tcW w:w="1438" w:type="dxa"/>
            <w:tcBorders>
              <w:left w:val="single" w:sz="4" w:space="0" w:color="auto"/>
            </w:tcBorders>
            <w:shd w:val="clear" w:color="auto" w:fill="auto"/>
            <w:vAlign w:val="bottom"/>
          </w:tcPr>
          <w:p w14:paraId="78BD190E" w14:textId="77777777" w:rsidR="00980F53" w:rsidRPr="00980F53" w:rsidRDefault="00980F53" w:rsidP="00980F53">
            <w:pPr>
              <w:keepNext/>
              <w:jc w:val="right"/>
              <w:rPr>
                <w:color w:val="000000"/>
                <w:highlight w:val="yellow"/>
              </w:rPr>
            </w:pPr>
          </w:p>
        </w:tc>
        <w:tc>
          <w:tcPr>
            <w:tcW w:w="1438" w:type="dxa"/>
            <w:shd w:val="clear" w:color="auto" w:fill="auto"/>
            <w:vAlign w:val="bottom"/>
          </w:tcPr>
          <w:p w14:paraId="0977370F" w14:textId="2C6C4B93" w:rsidR="00980F53" w:rsidRPr="00980F53" w:rsidRDefault="00980F53" w:rsidP="00980F53">
            <w:pPr>
              <w:keepNext/>
              <w:jc w:val="right"/>
              <w:rPr>
                <w:color w:val="000000"/>
                <w:highlight w:val="yellow"/>
              </w:rPr>
            </w:pPr>
          </w:p>
        </w:tc>
      </w:tr>
      <w:tr w:rsidR="00980F53"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980F53" w:rsidRPr="005362B1" w:rsidRDefault="00980F53" w:rsidP="00980F53">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36A75B60" w:rsidR="00980F53" w:rsidRPr="00980F53" w:rsidRDefault="00980F53" w:rsidP="00980F53">
            <w:pPr>
              <w:jc w:val="right"/>
              <w:rPr>
                <w:color w:val="000000"/>
              </w:rPr>
            </w:pPr>
            <w:r w:rsidRPr="00980F53">
              <w:rPr>
                <w:color w:val="000000"/>
              </w:rPr>
              <w:t>46,920</w:t>
            </w:r>
          </w:p>
        </w:tc>
        <w:tc>
          <w:tcPr>
            <w:tcW w:w="1439" w:type="dxa"/>
            <w:tcBorders>
              <w:right w:val="single" w:sz="4" w:space="0" w:color="auto"/>
            </w:tcBorders>
            <w:shd w:val="clear" w:color="auto" w:fill="BFBFBF" w:themeFill="background1" w:themeFillShade="BF"/>
            <w:vAlign w:val="bottom"/>
          </w:tcPr>
          <w:p w14:paraId="34034D49" w14:textId="5A6B0A15" w:rsidR="00980F53" w:rsidRPr="00980F53" w:rsidRDefault="00980F53" w:rsidP="00980F53">
            <w:pPr>
              <w:jc w:val="right"/>
              <w:rPr>
                <w:color w:val="000000"/>
              </w:rPr>
            </w:pPr>
            <w:r w:rsidRPr="00980F53">
              <w:rPr>
                <w:color w:val="000000"/>
              </w:rPr>
              <w:t>44,674</w:t>
            </w:r>
          </w:p>
        </w:tc>
        <w:tc>
          <w:tcPr>
            <w:tcW w:w="1438" w:type="dxa"/>
            <w:tcBorders>
              <w:left w:val="single" w:sz="4" w:space="0" w:color="auto"/>
            </w:tcBorders>
            <w:shd w:val="clear" w:color="auto" w:fill="auto"/>
            <w:vAlign w:val="bottom"/>
          </w:tcPr>
          <w:p w14:paraId="7DB8BB90" w14:textId="4E6859E6" w:rsidR="00980F53" w:rsidRPr="00980F53" w:rsidRDefault="00980F53" w:rsidP="00980F53">
            <w:pPr>
              <w:jc w:val="right"/>
              <w:rPr>
                <w:color w:val="000000"/>
                <w:highlight w:val="yellow"/>
              </w:rPr>
            </w:pPr>
            <w:r w:rsidRPr="00980F53">
              <w:rPr>
                <w:color w:val="000000"/>
              </w:rPr>
              <w:t>52,772</w:t>
            </w:r>
          </w:p>
        </w:tc>
        <w:tc>
          <w:tcPr>
            <w:tcW w:w="1438" w:type="dxa"/>
            <w:shd w:val="clear" w:color="auto" w:fill="auto"/>
            <w:vAlign w:val="bottom"/>
          </w:tcPr>
          <w:p w14:paraId="33007F8B" w14:textId="00E14EC8" w:rsidR="00980F53" w:rsidRPr="00980F53" w:rsidRDefault="00980F53" w:rsidP="00980F53">
            <w:pPr>
              <w:jc w:val="right"/>
              <w:rPr>
                <w:color w:val="000000"/>
                <w:highlight w:val="yellow"/>
              </w:rPr>
            </w:pPr>
            <w:r w:rsidRPr="00980F53">
              <w:rPr>
                <w:color w:val="000000"/>
              </w:rPr>
              <w:t>45,838</w:t>
            </w:r>
          </w:p>
        </w:tc>
      </w:tr>
      <w:tr w:rsidR="00980F53"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980F53" w:rsidRPr="005362B1" w:rsidRDefault="00980F53" w:rsidP="00980F53">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980F53" w:rsidRPr="00980F53" w:rsidRDefault="00980F53" w:rsidP="00980F53">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980F53" w:rsidRPr="00980F53" w:rsidRDefault="00980F53" w:rsidP="00980F53">
            <w:pPr>
              <w:jc w:val="right"/>
              <w:rPr>
                <w:color w:val="000000"/>
              </w:rPr>
            </w:pPr>
          </w:p>
        </w:tc>
        <w:tc>
          <w:tcPr>
            <w:tcW w:w="1438" w:type="dxa"/>
            <w:tcBorders>
              <w:left w:val="single" w:sz="4" w:space="0" w:color="auto"/>
            </w:tcBorders>
            <w:shd w:val="clear" w:color="auto" w:fill="auto"/>
            <w:vAlign w:val="bottom"/>
          </w:tcPr>
          <w:p w14:paraId="6D387AE7" w14:textId="77777777" w:rsidR="00980F53" w:rsidRPr="00980F53" w:rsidRDefault="00980F53" w:rsidP="00980F53">
            <w:pPr>
              <w:jc w:val="right"/>
              <w:rPr>
                <w:color w:val="000000"/>
                <w:highlight w:val="yellow"/>
              </w:rPr>
            </w:pPr>
          </w:p>
        </w:tc>
        <w:tc>
          <w:tcPr>
            <w:tcW w:w="1438" w:type="dxa"/>
            <w:shd w:val="clear" w:color="auto" w:fill="auto"/>
            <w:vAlign w:val="bottom"/>
          </w:tcPr>
          <w:p w14:paraId="2ACFDDC4" w14:textId="6146AEF9" w:rsidR="00980F53" w:rsidRPr="00980F53" w:rsidRDefault="00980F53" w:rsidP="00980F53">
            <w:pPr>
              <w:jc w:val="right"/>
              <w:rPr>
                <w:color w:val="000000"/>
                <w:highlight w:val="yellow"/>
              </w:rPr>
            </w:pPr>
          </w:p>
        </w:tc>
      </w:tr>
      <w:tr w:rsidR="00980F53"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0A51501D" w:rsidR="00980F53" w:rsidRPr="00980F53" w:rsidRDefault="00980F53" w:rsidP="00980F53">
            <w:pPr>
              <w:jc w:val="right"/>
              <w:rPr>
                <w:color w:val="000000"/>
              </w:rPr>
            </w:pPr>
            <w:r w:rsidRPr="00980F53">
              <w:rPr>
                <w:color w:val="000000"/>
              </w:rPr>
              <w:t>163,585</w:t>
            </w:r>
          </w:p>
        </w:tc>
        <w:tc>
          <w:tcPr>
            <w:tcW w:w="1439" w:type="dxa"/>
            <w:tcBorders>
              <w:right w:val="single" w:sz="4" w:space="0" w:color="auto"/>
            </w:tcBorders>
            <w:shd w:val="clear" w:color="auto" w:fill="BFBFBF" w:themeFill="background1" w:themeFillShade="BF"/>
            <w:vAlign w:val="bottom"/>
          </w:tcPr>
          <w:p w14:paraId="67BE5402" w14:textId="4875E1B4" w:rsidR="00980F53" w:rsidRPr="00980F53" w:rsidRDefault="00980F53" w:rsidP="00980F53">
            <w:pPr>
              <w:jc w:val="right"/>
              <w:rPr>
                <w:color w:val="000000"/>
              </w:rPr>
            </w:pPr>
            <w:r w:rsidRPr="00980F53">
              <w:rPr>
                <w:color w:val="000000"/>
              </w:rPr>
              <w:t>163,585</w:t>
            </w:r>
          </w:p>
        </w:tc>
        <w:tc>
          <w:tcPr>
            <w:tcW w:w="1438" w:type="dxa"/>
            <w:tcBorders>
              <w:left w:val="single" w:sz="4" w:space="0" w:color="auto"/>
            </w:tcBorders>
            <w:shd w:val="clear" w:color="auto" w:fill="auto"/>
            <w:vAlign w:val="bottom"/>
          </w:tcPr>
          <w:p w14:paraId="0BA9AC5E" w14:textId="2CE5F4F8" w:rsidR="00980F53" w:rsidRPr="00980F53" w:rsidRDefault="00980F53" w:rsidP="00980F53">
            <w:pPr>
              <w:jc w:val="right"/>
              <w:rPr>
                <w:color w:val="000000"/>
                <w:highlight w:val="yellow"/>
              </w:rPr>
            </w:pPr>
            <w:r w:rsidRPr="00980F53">
              <w:rPr>
                <w:color w:val="000000"/>
              </w:rPr>
              <w:t>159,595</w:t>
            </w:r>
          </w:p>
        </w:tc>
        <w:tc>
          <w:tcPr>
            <w:tcW w:w="1438" w:type="dxa"/>
            <w:shd w:val="clear" w:color="auto" w:fill="auto"/>
            <w:vAlign w:val="bottom"/>
          </w:tcPr>
          <w:p w14:paraId="07464B3F" w14:textId="77EEEAFB" w:rsidR="00980F53" w:rsidRPr="00980F53" w:rsidRDefault="00980F53" w:rsidP="00980F53">
            <w:pPr>
              <w:jc w:val="right"/>
              <w:rPr>
                <w:color w:val="000000"/>
                <w:highlight w:val="yellow"/>
              </w:rPr>
            </w:pPr>
            <w:r w:rsidRPr="00980F53">
              <w:rPr>
                <w:color w:val="000000"/>
              </w:rPr>
              <w:t>159,595</w:t>
            </w:r>
          </w:p>
        </w:tc>
      </w:tr>
      <w:tr w:rsidR="00980F53"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2027CD1D" w:rsidR="00980F53" w:rsidRPr="00980F53" w:rsidRDefault="00980F53" w:rsidP="00980F53">
            <w:pPr>
              <w:jc w:val="right"/>
              <w:rPr>
                <w:color w:val="000000"/>
              </w:rPr>
            </w:pPr>
            <w:r w:rsidRPr="00980F53">
              <w:rPr>
                <w:color w:val="000000"/>
              </w:rPr>
              <w:t>65,434</w:t>
            </w:r>
          </w:p>
        </w:tc>
        <w:tc>
          <w:tcPr>
            <w:tcW w:w="1439" w:type="dxa"/>
            <w:tcBorders>
              <w:right w:val="single" w:sz="4" w:space="0" w:color="auto"/>
            </w:tcBorders>
            <w:shd w:val="clear" w:color="auto" w:fill="BFBFBF" w:themeFill="background1" w:themeFillShade="BF"/>
            <w:vAlign w:val="bottom"/>
          </w:tcPr>
          <w:p w14:paraId="4BD59EFF" w14:textId="10E6C47E" w:rsidR="00980F53" w:rsidRPr="00980F53" w:rsidRDefault="00980F53" w:rsidP="00980F53">
            <w:pPr>
              <w:jc w:val="right"/>
              <w:rPr>
                <w:color w:val="000000"/>
              </w:rPr>
            </w:pPr>
            <w:r w:rsidRPr="00980F53">
              <w:rPr>
                <w:color w:val="000000"/>
              </w:rPr>
              <w:t>65,434</w:t>
            </w:r>
          </w:p>
        </w:tc>
        <w:tc>
          <w:tcPr>
            <w:tcW w:w="1438" w:type="dxa"/>
            <w:tcBorders>
              <w:left w:val="single" w:sz="4" w:space="0" w:color="auto"/>
            </w:tcBorders>
            <w:shd w:val="clear" w:color="auto" w:fill="auto"/>
            <w:vAlign w:val="bottom"/>
          </w:tcPr>
          <w:p w14:paraId="5D41841C" w14:textId="05EA89EB" w:rsidR="00980F53" w:rsidRPr="00980F53" w:rsidRDefault="00980F53" w:rsidP="00980F53">
            <w:pPr>
              <w:jc w:val="right"/>
              <w:rPr>
                <w:highlight w:val="yellow"/>
              </w:rPr>
            </w:pPr>
            <w:r w:rsidRPr="00980F53">
              <w:rPr>
                <w:color w:val="000000"/>
              </w:rPr>
              <w:t>63,838</w:t>
            </w:r>
          </w:p>
        </w:tc>
        <w:tc>
          <w:tcPr>
            <w:tcW w:w="1438" w:type="dxa"/>
            <w:shd w:val="clear" w:color="auto" w:fill="auto"/>
            <w:vAlign w:val="bottom"/>
          </w:tcPr>
          <w:p w14:paraId="35762075" w14:textId="19A4EDCB" w:rsidR="00980F53" w:rsidRPr="00980F53" w:rsidRDefault="00980F53" w:rsidP="00980F53">
            <w:pPr>
              <w:jc w:val="right"/>
              <w:rPr>
                <w:highlight w:val="yellow"/>
              </w:rPr>
            </w:pPr>
            <w:r w:rsidRPr="00980F53">
              <w:rPr>
                <w:color w:val="000000"/>
              </w:rPr>
              <w:t>63,838</w:t>
            </w:r>
          </w:p>
        </w:tc>
      </w:tr>
      <w:tr w:rsidR="00980F53"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1C8041EE" w:rsidR="00980F53" w:rsidRPr="00980F53" w:rsidRDefault="00980F53" w:rsidP="00980F53">
            <w:pPr>
              <w:jc w:val="right"/>
              <w:rPr>
                <w:color w:val="000000"/>
              </w:rPr>
            </w:pPr>
            <w:r w:rsidRPr="00980F53">
              <w:rPr>
                <w:color w:val="000000"/>
              </w:rPr>
              <w:t>57,255</w:t>
            </w:r>
          </w:p>
        </w:tc>
        <w:tc>
          <w:tcPr>
            <w:tcW w:w="1439" w:type="dxa"/>
            <w:tcBorders>
              <w:right w:val="single" w:sz="4" w:space="0" w:color="auto"/>
            </w:tcBorders>
            <w:shd w:val="clear" w:color="auto" w:fill="BFBFBF" w:themeFill="background1" w:themeFillShade="BF"/>
            <w:vAlign w:val="bottom"/>
          </w:tcPr>
          <w:p w14:paraId="3F97CCEC" w14:textId="3BFDFB4E" w:rsidR="00980F53" w:rsidRPr="00980F53" w:rsidRDefault="00980F53" w:rsidP="00980F53">
            <w:pPr>
              <w:jc w:val="right"/>
              <w:rPr>
                <w:color w:val="000000"/>
              </w:rPr>
            </w:pPr>
            <w:r w:rsidRPr="00980F53">
              <w:rPr>
                <w:color w:val="000000"/>
              </w:rPr>
              <w:t>57,255</w:t>
            </w:r>
          </w:p>
        </w:tc>
        <w:tc>
          <w:tcPr>
            <w:tcW w:w="1438" w:type="dxa"/>
            <w:tcBorders>
              <w:left w:val="single" w:sz="4" w:space="0" w:color="auto"/>
            </w:tcBorders>
            <w:shd w:val="clear" w:color="auto" w:fill="auto"/>
            <w:vAlign w:val="bottom"/>
          </w:tcPr>
          <w:p w14:paraId="3D9D5645" w14:textId="77F0D380" w:rsidR="00980F53" w:rsidRPr="00980F53" w:rsidRDefault="00980F53" w:rsidP="00980F53">
            <w:pPr>
              <w:jc w:val="right"/>
              <w:rPr>
                <w:color w:val="000000"/>
                <w:highlight w:val="yellow"/>
              </w:rPr>
            </w:pPr>
            <w:r w:rsidRPr="00980F53">
              <w:rPr>
                <w:color w:val="000000"/>
              </w:rPr>
              <w:t>55,858</w:t>
            </w:r>
          </w:p>
        </w:tc>
        <w:tc>
          <w:tcPr>
            <w:tcW w:w="1438" w:type="dxa"/>
            <w:shd w:val="clear" w:color="auto" w:fill="auto"/>
            <w:vAlign w:val="bottom"/>
          </w:tcPr>
          <w:p w14:paraId="58037B6B" w14:textId="21A5EAD9" w:rsidR="00980F53" w:rsidRPr="00980F53" w:rsidRDefault="00980F53" w:rsidP="00980F53">
            <w:pPr>
              <w:jc w:val="right"/>
              <w:rPr>
                <w:color w:val="000000"/>
                <w:highlight w:val="yellow"/>
              </w:rPr>
            </w:pPr>
            <w:r w:rsidRPr="00980F53">
              <w:rPr>
                <w:color w:val="000000"/>
              </w:rPr>
              <w:t>55,858</w:t>
            </w:r>
          </w:p>
        </w:tc>
      </w:tr>
      <w:tr w:rsidR="00980F53"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980F53" w:rsidRPr="005362B1" w:rsidRDefault="00980F53" w:rsidP="00980F53">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06C73E8" w:rsidR="00980F53" w:rsidRPr="00980F53" w:rsidRDefault="00980F53" w:rsidP="00980F53">
            <w:pPr>
              <w:keepNext/>
              <w:jc w:val="right"/>
              <w:rPr>
                <w:color w:val="000000"/>
              </w:rPr>
            </w:pPr>
            <w:r w:rsidRPr="00980F53">
              <w:rPr>
                <w:color w:val="000000"/>
              </w:rPr>
              <w:t>0.57</w:t>
            </w:r>
          </w:p>
        </w:tc>
        <w:tc>
          <w:tcPr>
            <w:tcW w:w="1439" w:type="dxa"/>
            <w:tcBorders>
              <w:right w:val="single" w:sz="4" w:space="0" w:color="auto"/>
            </w:tcBorders>
            <w:shd w:val="clear" w:color="auto" w:fill="BFBFBF" w:themeFill="background1" w:themeFillShade="BF"/>
            <w:vAlign w:val="bottom"/>
          </w:tcPr>
          <w:p w14:paraId="40ADB0BA" w14:textId="6DABC147" w:rsidR="00980F53" w:rsidRPr="00980F53" w:rsidRDefault="00980F53" w:rsidP="00980F53">
            <w:pPr>
              <w:keepNext/>
              <w:jc w:val="right"/>
              <w:rPr>
                <w:color w:val="000000"/>
              </w:rPr>
            </w:pPr>
            <w:r w:rsidRPr="00980F53">
              <w:rPr>
                <w:color w:val="000000"/>
              </w:rPr>
              <w:t>0.51</w:t>
            </w:r>
          </w:p>
        </w:tc>
        <w:tc>
          <w:tcPr>
            <w:tcW w:w="1438" w:type="dxa"/>
            <w:tcBorders>
              <w:left w:val="single" w:sz="4" w:space="0" w:color="auto"/>
            </w:tcBorders>
            <w:shd w:val="clear" w:color="auto" w:fill="auto"/>
            <w:vAlign w:val="bottom"/>
          </w:tcPr>
          <w:p w14:paraId="6261A729" w14:textId="5D920589" w:rsidR="00980F53" w:rsidRPr="00980F53" w:rsidRDefault="00980F53" w:rsidP="00980F53">
            <w:pPr>
              <w:jc w:val="right"/>
              <w:rPr>
                <w:highlight w:val="yellow"/>
              </w:rPr>
            </w:pPr>
            <w:r w:rsidRPr="00980F53">
              <w:rPr>
                <w:color w:val="000000"/>
              </w:rPr>
              <w:t>0.68</w:t>
            </w:r>
          </w:p>
        </w:tc>
        <w:tc>
          <w:tcPr>
            <w:tcW w:w="1438" w:type="dxa"/>
            <w:shd w:val="clear" w:color="auto" w:fill="auto"/>
            <w:vAlign w:val="bottom"/>
          </w:tcPr>
          <w:p w14:paraId="5756B6B2" w14:textId="6FA766CD" w:rsidR="00980F53" w:rsidRPr="00980F53" w:rsidRDefault="00980F53" w:rsidP="00980F53">
            <w:pPr>
              <w:jc w:val="right"/>
              <w:rPr>
                <w:highlight w:val="yellow"/>
              </w:rPr>
            </w:pPr>
            <w:r w:rsidRPr="00980F53">
              <w:rPr>
                <w:color w:val="000000"/>
              </w:rPr>
              <w:t>0.54</w:t>
            </w:r>
          </w:p>
        </w:tc>
      </w:tr>
      <w:tr w:rsidR="00980F53"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980F53" w:rsidRPr="005362B1" w:rsidRDefault="00980F53" w:rsidP="00980F53">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4F4CCCA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7C911004" w14:textId="56F2FC95"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64205EDD" w14:textId="5ED3F5BC" w:rsidR="00980F53" w:rsidRPr="00980F53" w:rsidRDefault="00980F53" w:rsidP="00980F53">
            <w:pPr>
              <w:keepNext/>
              <w:jc w:val="right"/>
              <w:rPr>
                <w:color w:val="000000"/>
                <w:highlight w:val="yellow"/>
              </w:rPr>
            </w:pPr>
            <w:r w:rsidRPr="00980F53">
              <w:rPr>
                <w:color w:val="000000"/>
              </w:rPr>
              <w:t>0.54</w:t>
            </w:r>
          </w:p>
        </w:tc>
        <w:tc>
          <w:tcPr>
            <w:tcW w:w="1438" w:type="dxa"/>
            <w:shd w:val="clear" w:color="auto" w:fill="auto"/>
            <w:vAlign w:val="bottom"/>
          </w:tcPr>
          <w:p w14:paraId="48E43667" w14:textId="4E4017D2" w:rsidR="00980F53" w:rsidRPr="00980F53" w:rsidRDefault="00980F53" w:rsidP="00980F53">
            <w:pPr>
              <w:keepNext/>
              <w:jc w:val="right"/>
              <w:rPr>
                <w:color w:val="000000"/>
                <w:highlight w:val="yellow"/>
              </w:rPr>
            </w:pPr>
            <w:r w:rsidRPr="00980F53">
              <w:rPr>
                <w:color w:val="000000"/>
              </w:rPr>
              <w:t>0.47</w:t>
            </w:r>
          </w:p>
        </w:tc>
      </w:tr>
      <w:tr w:rsidR="00980F53"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980F53" w:rsidRPr="005362B1" w:rsidRDefault="00980F53" w:rsidP="00980F53">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7B36DF0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22433A40" w14:textId="3A3F23D4"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081E7036" w14:textId="0F1B3CEB" w:rsidR="00980F53" w:rsidRPr="00980F53" w:rsidRDefault="00980F53" w:rsidP="00980F53">
            <w:pPr>
              <w:keepNext/>
              <w:jc w:val="right"/>
              <w:rPr>
                <w:color w:val="000000"/>
                <w:highlight w:val="yellow"/>
              </w:rPr>
            </w:pPr>
            <w:r w:rsidRPr="00980F53">
              <w:rPr>
                <w:color w:val="000000"/>
              </w:rPr>
              <w:t>0.54</w:t>
            </w:r>
          </w:p>
        </w:tc>
        <w:tc>
          <w:tcPr>
            <w:tcW w:w="1438" w:type="dxa"/>
            <w:shd w:val="clear" w:color="auto" w:fill="auto"/>
            <w:vAlign w:val="bottom"/>
          </w:tcPr>
          <w:p w14:paraId="12C37B9F" w14:textId="54D9EAAD" w:rsidR="00980F53" w:rsidRPr="00980F53" w:rsidRDefault="00980F53" w:rsidP="00980F53">
            <w:pPr>
              <w:keepNext/>
              <w:jc w:val="right"/>
              <w:rPr>
                <w:color w:val="000000"/>
                <w:highlight w:val="yellow"/>
              </w:rPr>
            </w:pPr>
            <w:r w:rsidRPr="00980F53">
              <w:rPr>
                <w:color w:val="000000"/>
              </w:rPr>
              <w:t>0.47</w:t>
            </w:r>
          </w:p>
        </w:tc>
      </w:tr>
      <w:tr w:rsidR="00980F53"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980F53" w:rsidRPr="005362B1" w:rsidRDefault="00980F53" w:rsidP="00980F53">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4F792540" w:rsidR="00980F53" w:rsidRPr="00980F53" w:rsidRDefault="00980F53" w:rsidP="00980F53">
            <w:pPr>
              <w:jc w:val="right"/>
              <w:rPr>
                <w:color w:val="000000"/>
              </w:rPr>
            </w:pPr>
            <w:r w:rsidRPr="00980F53">
              <w:rPr>
                <w:color w:val="000000"/>
              </w:rPr>
              <w:t>38,688</w:t>
            </w:r>
          </w:p>
        </w:tc>
        <w:tc>
          <w:tcPr>
            <w:tcW w:w="1439" w:type="dxa"/>
            <w:tcBorders>
              <w:bottom w:val="nil"/>
              <w:right w:val="single" w:sz="4" w:space="0" w:color="auto"/>
            </w:tcBorders>
            <w:shd w:val="clear" w:color="auto" w:fill="BFBFBF" w:themeFill="background1" w:themeFillShade="BF"/>
            <w:vAlign w:val="bottom"/>
          </w:tcPr>
          <w:p w14:paraId="75D858DF" w14:textId="367274CA" w:rsidR="00980F53" w:rsidRPr="00980F53" w:rsidRDefault="00980F53" w:rsidP="00980F53">
            <w:pPr>
              <w:jc w:val="right"/>
              <w:rPr>
                <w:color w:val="000000"/>
              </w:rPr>
            </w:pPr>
            <w:r w:rsidRPr="00980F53">
              <w:rPr>
                <w:color w:val="000000"/>
              </w:rPr>
              <w:t>33,099</w:t>
            </w:r>
          </w:p>
        </w:tc>
        <w:tc>
          <w:tcPr>
            <w:tcW w:w="1438" w:type="dxa"/>
            <w:tcBorders>
              <w:left w:val="single" w:sz="4" w:space="0" w:color="auto"/>
              <w:bottom w:val="nil"/>
            </w:tcBorders>
            <w:shd w:val="clear" w:color="auto" w:fill="auto"/>
            <w:vAlign w:val="bottom"/>
          </w:tcPr>
          <w:p w14:paraId="07D65E92" w14:textId="2B453A1B" w:rsidR="00980F53" w:rsidRPr="00980F53" w:rsidRDefault="00980F53" w:rsidP="00980F53">
            <w:pPr>
              <w:jc w:val="right"/>
              <w:rPr>
                <w:b/>
                <w:bCs/>
                <w:color w:val="000000"/>
                <w:highlight w:val="yellow"/>
              </w:rPr>
            </w:pPr>
            <w:r w:rsidRPr="00980F53">
              <w:rPr>
                <w:b/>
                <w:bCs/>
                <w:color w:val="000000"/>
              </w:rPr>
              <w:t>49,782</w:t>
            </w:r>
          </w:p>
        </w:tc>
        <w:tc>
          <w:tcPr>
            <w:tcW w:w="1438" w:type="dxa"/>
            <w:tcBorders>
              <w:bottom w:val="nil"/>
            </w:tcBorders>
            <w:shd w:val="clear" w:color="auto" w:fill="auto"/>
            <w:vAlign w:val="bottom"/>
          </w:tcPr>
          <w:p w14:paraId="45F6CEBF" w14:textId="4B00C92B" w:rsidR="00980F53" w:rsidRPr="00980F53" w:rsidRDefault="00980F53" w:rsidP="00980F53">
            <w:pPr>
              <w:jc w:val="right"/>
              <w:rPr>
                <w:color w:val="000000"/>
                <w:highlight w:val="yellow"/>
              </w:rPr>
            </w:pPr>
            <w:r w:rsidRPr="00980F53">
              <w:rPr>
                <w:color w:val="000000"/>
              </w:rPr>
              <w:t>38,812</w:t>
            </w:r>
          </w:p>
        </w:tc>
      </w:tr>
      <w:tr w:rsidR="00980F53"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980F53" w:rsidRPr="005362B1" w:rsidRDefault="00980F53" w:rsidP="00980F53">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3F9B75A4" w:rsidR="00980F53" w:rsidRPr="00980F53" w:rsidRDefault="00980F53" w:rsidP="00980F53">
            <w:pPr>
              <w:jc w:val="right"/>
              <w:rPr>
                <w:color w:val="000000"/>
              </w:rPr>
            </w:pPr>
            <w:r w:rsidRPr="00980F53">
              <w:rPr>
                <w:color w:val="000000"/>
              </w:rPr>
              <w:t>32,141</w:t>
            </w:r>
          </w:p>
        </w:tc>
        <w:tc>
          <w:tcPr>
            <w:tcW w:w="1439" w:type="dxa"/>
            <w:tcBorders>
              <w:bottom w:val="nil"/>
              <w:right w:val="single" w:sz="4" w:space="0" w:color="auto"/>
            </w:tcBorders>
            <w:shd w:val="clear" w:color="auto" w:fill="BFBFBF" w:themeFill="background1" w:themeFillShade="BF"/>
            <w:vAlign w:val="bottom"/>
          </w:tcPr>
          <w:p w14:paraId="73F0D63D" w14:textId="054DE7D3" w:rsidR="00980F53" w:rsidRPr="00980F53" w:rsidRDefault="00980F53" w:rsidP="00980F53">
            <w:pPr>
              <w:jc w:val="right"/>
              <w:rPr>
                <w:color w:val="000000"/>
              </w:rPr>
            </w:pPr>
            <w:r w:rsidRPr="00980F53">
              <w:rPr>
                <w:color w:val="000000"/>
              </w:rPr>
              <w:t>30,193</w:t>
            </w:r>
          </w:p>
        </w:tc>
        <w:tc>
          <w:tcPr>
            <w:tcW w:w="1438" w:type="dxa"/>
            <w:tcBorders>
              <w:left w:val="single" w:sz="4" w:space="0" w:color="auto"/>
              <w:bottom w:val="nil"/>
            </w:tcBorders>
            <w:shd w:val="clear" w:color="auto" w:fill="auto"/>
            <w:vAlign w:val="bottom"/>
          </w:tcPr>
          <w:p w14:paraId="7957E1AF" w14:textId="16EA1732" w:rsidR="00980F53" w:rsidRPr="00980F53" w:rsidRDefault="00980F53" w:rsidP="00980F53">
            <w:pPr>
              <w:jc w:val="right"/>
              <w:rPr>
                <w:color w:val="000000"/>
                <w:highlight w:val="yellow"/>
              </w:rPr>
            </w:pPr>
            <w:r w:rsidRPr="00980F53">
              <w:rPr>
                <w:color w:val="000000"/>
              </w:rPr>
              <w:t>41,520</w:t>
            </w:r>
          </w:p>
        </w:tc>
        <w:tc>
          <w:tcPr>
            <w:tcW w:w="1438" w:type="dxa"/>
            <w:tcBorders>
              <w:bottom w:val="nil"/>
            </w:tcBorders>
            <w:shd w:val="clear" w:color="auto" w:fill="auto"/>
            <w:vAlign w:val="bottom"/>
          </w:tcPr>
          <w:p w14:paraId="3B79FCC5" w14:textId="6B6E36E7" w:rsidR="00980F53" w:rsidRPr="00980F53" w:rsidRDefault="00980F53" w:rsidP="00980F53">
            <w:pPr>
              <w:jc w:val="right"/>
              <w:rPr>
                <w:color w:val="000000"/>
                <w:highlight w:val="yellow"/>
              </w:rPr>
            </w:pPr>
            <w:r w:rsidRPr="00980F53">
              <w:rPr>
                <w:color w:val="000000"/>
              </w:rPr>
              <w:t>32,209</w:t>
            </w:r>
          </w:p>
        </w:tc>
      </w:tr>
      <w:tr w:rsidR="00980F53"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980F53" w:rsidRPr="005362B1" w:rsidRDefault="00980F53" w:rsidP="00980F53">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ABD2B1A" w:rsidR="00980F53" w:rsidRPr="00980F53" w:rsidRDefault="00980F53" w:rsidP="00980F53">
            <w:pPr>
              <w:jc w:val="right"/>
              <w:rPr>
                <w:color w:val="000000"/>
              </w:rPr>
            </w:pPr>
            <w:r w:rsidRPr="00980F53">
              <w:rPr>
                <w:color w:val="000000"/>
              </w:rPr>
              <w:t>32,141</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5C4CB1D" w:rsidR="00980F53" w:rsidRPr="00980F53" w:rsidRDefault="00980F53" w:rsidP="00980F53">
            <w:pPr>
              <w:jc w:val="right"/>
              <w:rPr>
                <w:color w:val="000000"/>
              </w:rPr>
            </w:pPr>
            <w:r w:rsidRPr="00980F53">
              <w:rPr>
                <w:color w:val="000000"/>
              </w:rPr>
              <w:t>30,193</w:t>
            </w:r>
          </w:p>
        </w:tc>
        <w:tc>
          <w:tcPr>
            <w:tcW w:w="1438" w:type="dxa"/>
            <w:tcBorders>
              <w:top w:val="nil"/>
              <w:left w:val="single" w:sz="4" w:space="0" w:color="auto"/>
              <w:bottom w:val="single" w:sz="4" w:space="0" w:color="auto"/>
            </w:tcBorders>
            <w:shd w:val="clear" w:color="auto" w:fill="auto"/>
            <w:vAlign w:val="bottom"/>
          </w:tcPr>
          <w:p w14:paraId="67574F1E" w14:textId="4E5D8447" w:rsidR="00980F53" w:rsidRPr="00980F53" w:rsidRDefault="00980F53" w:rsidP="00980F53">
            <w:pPr>
              <w:jc w:val="right"/>
              <w:rPr>
                <w:b/>
                <w:bCs/>
                <w:color w:val="000000"/>
                <w:highlight w:val="yellow"/>
              </w:rPr>
            </w:pPr>
            <w:r w:rsidRPr="00980F53">
              <w:rPr>
                <w:b/>
                <w:bCs/>
                <w:color w:val="000000"/>
              </w:rPr>
              <w:t>41,520</w:t>
            </w:r>
          </w:p>
        </w:tc>
        <w:tc>
          <w:tcPr>
            <w:tcW w:w="1438" w:type="dxa"/>
            <w:tcBorders>
              <w:top w:val="nil"/>
              <w:bottom w:val="single" w:sz="4" w:space="0" w:color="auto"/>
            </w:tcBorders>
            <w:shd w:val="clear" w:color="auto" w:fill="auto"/>
            <w:vAlign w:val="bottom"/>
          </w:tcPr>
          <w:p w14:paraId="1B8320F2" w14:textId="7F8349D8" w:rsidR="00980F53" w:rsidRPr="00980F53" w:rsidRDefault="00980F53" w:rsidP="00980F53">
            <w:pPr>
              <w:jc w:val="right"/>
              <w:rPr>
                <w:color w:val="000000"/>
                <w:highlight w:val="yellow"/>
              </w:rPr>
            </w:pPr>
            <w:r w:rsidRPr="00980F53">
              <w:rPr>
                <w:color w:val="000000"/>
              </w:rPr>
              <w:t>32,209</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F33F8E" w:rsidR="006E7370" w:rsidRPr="005362B1" w:rsidRDefault="006E7370" w:rsidP="005A55D7">
            <w:pPr>
              <w:keepNext/>
              <w:spacing w:after="0"/>
              <w:jc w:val="right"/>
            </w:pPr>
            <w:r w:rsidRPr="005362B1">
              <w:t>202</w:t>
            </w:r>
            <w:r w:rsidR="00980F53">
              <w:t>3</w:t>
            </w:r>
          </w:p>
        </w:tc>
        <w:tc>
          <w:tcPr>
            <w:tcW w:w="1439" w:type="dxa"/>
            <w:tcBorders>
              <w:top w:val="nil"/>
              <w:bottom w:val="single" w:sz="4" w:space="0" w:color="auto"/>
              <w:right w:val="single" w:sz="4" w:space="0" w:color="auto"/>
            </w:tcBorders>
            <w:shd w:val="clear" w:color="auto" w:fill="BFBFBF" w:themeFill="background1" w:themeFillShade="BF"/>
          </w:tcPr>
          <w:p w14:paraId="3A5C477B" w14:textId="561D327E" w:rsidR="006E7370" w:rsidRPr="005362B1" w:rsidRDefault="006E7370" w:rsidP="005A55D7">
            <w:pPr>
              <w:keepNext/>
              <w:spacing w:after="0"/>
              <w:jc w:val="right"/>
            </w:pPr>
            <w:r w:rsidRPr="005362B1">
              <w:t>202</w:t>
            </w:r>
            <w:r w:rsidR="00980F53">
              <w:t>4</w:t>
            </w:r>
          </w:p>
        </w:tc>
        <w:tc>
          <w:tcPr>
            <w:tcW w:w="1438" w:type="dxa"/>
            <w:tcBorders>
              <w:top w:val="nil"/>
              <w:left w:val="single" w:sz="4" w:space="0" w:color="auto"/>
              <w:bottom w:val="single" w:sz="4" w:space="0" w:color="auto"/>
            </w:tcBorders>
            <w:shd w:val="clear" w:color="auto" w:fill="auto"/>
          </w:tcPr>
          <w:p w14:paraId="012F013F" w14:textId="2371B326" w:rsidR="006E7370" w:rsidRPr="005362B1" w:rsidRDefault="006E7370" w:rsidP="005A55D7">
            <w:pPr>
              <w:keepNext/>
              <w:spacing w:after="0"/>
              <w:jc w:val="right"/>
            </w:pPr>
            <w:r w:rsidRPr="005362B1">
              <w:t>202</w:t>
            </w:r>
            <w:r w:rsidR="00980F53">
              <w:t>4</w:t>
            </w:r>
          </w:p>
        </w:tc>
        <w:tc>
          <w:tcPr>
            <w:tcW w:w="1438" w:type="dxa"/>
            <w:tcBorders>
              <w:top w:val="nil"/>
              <w:bottom w:val="single" w:sz="4" w:space="0" w:color="auto"/>
            </w:tcBorders>
            <w:shd w:val="clear" w:color="auto" w:fill="auto"/>
          </w:tcPr>
          <w:p w14:paraId="034F6CE9" w14:textId="02F680DE" w:rsidR="006E7370" w:rsidRPr="005362B1" w:rsidRDefault="006E7370" w:rsidP="005A55D7">
            <w:pPr>
              <w:keepNext/>
              <w:spacing w:after="0"/>
              <w:jc w:val="right"/>
            </w:pPr>
            <w:r w:rsidRPr="005362B1">
              <w:t>202</w:t>
            </w:r>
            <w:r w:rsidR="00980F53">
              <w:t>5</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1F7B1503"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w:t>
      </w:r>
      <w:r w:rsidR="0025184D">
        <w:rPr>
          <w:rFonts w:eastAsia="Calibri"/>
          <w:i/>
          <w:sz w:val="16"/>
          <w:szCs w:val="16"/>
        </w:rPr>
        <w:t>5</w:t>
      </w:r>
      <w:r w:rsidRPr="005362B1">
        <w:rPr>
          <w:rFonts w:eastAsia="Calibri"/>
          <w:i/>
          <w:sz w:val="16"/>
          <w:szCs w:val="16"/>
        </w:rPr>
        <w:t xml:space="preserve"> and 0.8</w:t>
      </w:r>
      <w:r w:rsidR="0025184D">
        <w:rPr>
          <w:rFonts w:eastAsia="Calibri"/>
          <w:i/>
          <w:sz w:val="16"/>
          <w:szCs w:val="16"/>
        </w:rPr>
        <w:t>4</w:t>
      </w:r>
    </w:p>
    <w:p w14:paraId="7704953C" w14:textId="4FE1E90F" w:rsidR="00980F53" w:rsidRPr="005362B1" w:rsidRDefault="006E7370" w:rsidP="006E7370">
      <w:pPr>
        <w:spacing w:after="0"/>
        <w:jc w:val="both"/>
        <w:rPr>
          <w:rFonts w:eastAsia="Calibri"/>
          <w:i/>
          <w:sz w:val="16"/>
          <w:szCs w:val="16"/>
        </w:rPr>
      </w:pPr>
      <w:r w:rsidRPr="005362B1">
        <w:rPr>
          <w:rFonts w:eastAsia="Calibri"/>
          <w:i/>
          <w:sz w:val="16"/>
          <w:szCs w:val="16"/>
        </w:rPr>
        <w:t>** Assumed 202</w:t>
      </w:r>
      <w:r w:rsidR="00980F53">
        <w:rPr>
          <w:rFonts w:eastAsia="Calibri"/>
          <w:i/>
          <w:sz w:val="16"/>
          <w:szCs w:val="16"/>
        </w:rPr>
        <w:t>5</w:t>
      </w:r>
      <w:r w:rsidRPr="005362B1">
        <w:rPr>
          <w:rFonts w:eastAsia="Calibri"/>
          <w:i/>
          <w:sz w:val="16"/>
          <w:szCs w:val="16"/>
        </w:rPr>
        <w:t xml:space="preserve"> catch to be the 202</w:t>
      </w:r>
      <w:r w:rsidR="00980F53">
        <w:rPr>
          <w:rFonts w:eastAsia="Calibri"/>
          <w:i/>
          <w:sz w:val="16"/>
          <w:szCs w:val="16"/>
        </w:rPr>
        <w:t>5</w:t>
      </w:r>
      <w:r w:rsidRPr="005362B1">
        <w:rPr>
          <w:rFonts w:eastAsia="Calibri"/>
          <w:i/>
          <w:sz w:val="16"/>
          <w:szCs w:val="16"/>
        </w:rPr>
        <w:t xml:space="preserve"> ABC.  For 202</w:t>
      </w:r>
      <w:r w:rsidR="00980F53">
        <w:rPr>
          <w:rFonts w:eastAsia="Calibri"/>
          <w:i/>
          <w:sz w:val="16"/>
          <w:szCs w:val="16"/>
        </w:rPr>
        <w:t>7</w:t>
      </w:r>
      <w:r w:rsidRPr="005362B1">
        <w:rPr>
          <w:rFonts w:eastAsia="Calibri"/>
          <w:i/>
          <w:sz w:val="16"/>
          <w:szCs w:val="16"/>
        </w:rPr>
        <w:t xml:space="preserve"> projections the 202</w:t>
      </w:r>
      <w:r w:rsidR="00980F53">
        <w:rPr>
          <w:rFonts w:eastAsia="Calibri"/>
          <w:i/>
          <w:sz w:val="16"/>
          <w:szCs w:val="16"/>
        </w:rPr>
        <w:t>6</w:t>
      </w:r>
      <w:r w:rsidRPr="005362B1">
        <w:rPr>
          <w:rFonts w:eastAsia="Calibri"/>
          <w:i/>
          <w:sz w:val="16"/>
          <w:szCs w:val="16"/>
        </w:rPr>
        <w:t xml:space="preserve"> catch was assumed to be at the projected ABC. </w:t>
      </w:r>
    </w:p>
    <w:p w14:paraId="74411126" w14:textId="77777777" w:rsidR="004E73E4" w:rsidRPr="005362B1" w:rsidRDefault="004E73E4" w:rsidP="004E73E4">
      <w:pPr>
        <w:pStyle w:val="Heading2"/>
        <w:rPr>
          <w:rFonts w:eastAsia="Calibri"/>
        </w:rPr>
      </w:pPr>
      <w:r w:rsidRPr="0025184D">
        <w:rPr>
          <w:rFonts w:eastAsia="Calibri"/>
        </w:rPr>
        <w:t>Area apportionment</w:t>
      </w:r>
    </w:p>
    <w:p w14:paraId="7F3BE393" w14:textId="557D71D3" w:rsidR="004E73E4" w:rsidRPr="005362B1" w:rsidRDefault="004E73E4" w:rsidP="0025184D">
      <w:pPr>
        <w:keepNext/>
      </w:pPr>
      <w:r w:rsidRPr="005362B1">
        <w:t xml:space="preserve">Using the </w:t>
      </w:r>
      <w:r w:rsidR="0025184D">
        <w:t xml:space="preserve">recommended </w:t>
      </w:r>
      <w:r w:rsidRPr="005362B1">
        <w:t>random effects model</w:t>
      </w:r>
      <w:r w:rsidR="0025184D">
        <w:t xml:space="preserve"> </w:t>
      </w:r>
      <w:r w:rsidR="00EF3B97" w:rsidRPr="005362B1">
        <w:t>(</w:t>
      </w:r>
      <w:r w:rsidR="0025184D">
        <w:t xml:space="preserve">described in the </w:t>
      </w:r>
      <w:r w:rsidR="0025184D">
        <w:rPr>
          <w:i/>
          <w:iCs/>
        </w:rPr>
        <w:t xml:space="preserve">Area Allocation of </w:t>
      </w:r>
      <w:r w:rsidR="0025184D" w:rsidRPr="0025184D">
        <w:t>Harvests</w:t>
      </w:r>
      <w:r w:rsidR="0025184D">
        <w:t xml:space="preserve"> section </w:t>
      </w:r>
      <w:r w:rsidR="00153194" w:rsidRPr="0025184D">
        <w:t>as</w:t>
      </w:r>
      <w:r w:rsidR="00153194" w:rsidRPr="005362B1">
        <w:t xml:space="preserve">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w:t>
      </w:r>
      <w:r w:rsidR="0025184D">
        <w:t>5</w:t>
      </w:r>
      <w:r w:rsidRPr="005362B1">
        <w:t>, th</w:t>
      </w:r>
      <w:r w:rsidR="003518CA" w:rsidRPr="005362B1">
        <w:t xml:space="preserve">e </w:t>
      </w:r>
      <w:r w:rsidR="0025184D">
        <w:t xml:space="preserve">Biologically informed Recommended Distributions (BRD) </w:t>
      </w:r>
      <w:r w:rsidR="003518CA" w:rsidRPr="005362B1">
        <w:t>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25184D"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25184D" w:rsidRPr="005362B1" w:rsidRDefault="0025184D" w:rsidP="0025184D">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398DD1D9" w:rsidR="0025184D" w:rsidRPr="0025184D" w:rsidRDefault="0025184D" w:rsidP="0025184D">
            <w:pPr>
              <w:spacing w:after="0"/>
              <w:jc w:val="center"/>
            </w:pPr>
            <w:r w:rsidRPr="0025184D">
              <w:rPr>
                <w:color w:val="000000"/>
              </w:rPr>
              <w:t>24.80%</w:t>
            </w:r>
          </w:p>
        </w:tc>
        <w:tc>
          <w:tcPr>
            <w:tcW w:w="1316" w:type="dxa"/>
            <w:tcBorders>
              <w:top w:val="single" w:sz="4" w:space="0" w:color="auto"/>
              <w:left w:val="nil"/>
              <w:bottom w:val="nil"/>
              <w:right w:val="nil"/>
            </w:tcBorders>
            <w:shd w:val="clear" w:color="auto" w:fill="auto"/>
            <w:vAlign w:val="bottom"/>
          </w:tcPr>
          <w:p w14:paraId="680F3877" w14:textId="0994F327" w:rsidR="0025184D" w:rsidRPr="0025184D" w:rsidRDefault="0025184D" w:rsidP="0025184D">
            <w:pPr>
              <w:spacing w:after="0"/>
              <w:jc w:val="center"/>
            </w:pPr>
            <w:r w:rsidRPr="0025184D">
              <w:rPr>
                <w:color w:val="000000"/>
              </w:rPr>
              <w:t>69.20%</w:t>
            </w:r>
          </w:p>
        </w:tc>
        <w:tc>
          <w:tcPr>
            <w:tcW w:w="1206" w:type="dxa"/>
            <w:tcBorders>
              <w:top w:val="single" w:sz="4" w:space="0" w:color="auto"/>
              <w:left w:val="nil"/>
              <w:bottom w:val="nil"/>
              <w:right w:val="nil"/>
            </w:tcBorders>
            <w:shd w:val="clear" w:color="auto" w:fill="auto"/>
            <w:vAlign w:val="bottom"/>
          </w:tcPr>
          <w:p w14:paraId="2AF61409" w14:textId="79E6CC3E" w:rsidR="0025184D" w:rsidRPr="0025184D" w:rsidRDefault="0025184D" w:rsidP="0025184D">
            <w:pPr>
              <w:spacing w:after="0"/>
              <w:jc w:val="center"/>
            </w:pPr>
            <w:r w:rsidRPr="0025184D">
              <w:rPr>
                <w:color w:val="000000"/>
              </w:rPr>
              <w:t>6%</w:t>
            </w:r>
          </w:p>
        </w:tc>
        <w:tc>
          <w:tcPr>
            <w:tcW w:w="1426" w:type="dxa"/>
            <w:tcBorders>
              <w:top w:val="single" w:sz="4" w:space="0" w:color="auto"/>
              <w:left w:val="nil"/>
              <w:bottom w:val="nil"/>
              <w:right w:val="nil"/>
            </w:tcBorders>
            <w:shd w:val="clear" w:color="auto" w:fill="auto"/>
            <w:vAlign w:val="bottom"/>
          </w:tcPr>
          <w:p w14:paraId="3D6B58D7" w14:textId="0ED66D7E" w:rsidR="0025184D" w:rsidRPr="0025184D" w:rsidRDefault="0025184D" w:rsidP="0025184D">
            <w:pPr>
              <w:spacing w:after="0"/>
              <w:jc w:val="center"/>
            </w:pPr>
            <w:r w:rsidRPr="0025184D">
              <w:rPr>
                <w:color w:val="000000"/>
              </w:rPr>
              <w:t>100%</w:t>
            </w:r>
          </w:p>
        </w:tc>
      </w:tr>
      <w:tr w:rsidR="0025184D"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25B0630F" w:rsidR="0025184D" w:rsidRPr="005362B1" w:rsidRDefault="0025184D" w:rsidP="0025184D">
            <w:pPr>
              <w:spacing w:after="0"/>
            </w:pPr>
            <w:r w:rsidRPr="005362B1">
              <w:rPr>
                <w:color w:val="000000"/>
              </w:rPr>
              <w:t>202</w:t>
            </w:r>
            <w:r>
              <w:rPr>
                <w:color w:val="000000"/>
              </w:rPr>
              <w:t>6</w:t>
            </w:r>
            <w:r w:rsidRPr="005362B1">
              <w:rPr>
                <w:color w:val="000000"/>
              </w:rPr>
              <w:t xml:space="preserve"> </w:t>
            </w:r>
            <w:r>
              <w:rPr>
                <w:color w:val="000000"/>
              </w:rPr>
              <w:t>BRD</w:t>
            </w:r>
          </w:p>
        </w:tc>
        <w:tc>
          <w:tcPr>
            <w:tcW w:w="1206" w:type="dxa"/>
            <w:tcBorders>
              <w:top w:val="nil"/>
              <w:left w:val="nil"/>
              <w:bottom w:val="nil"/>
              <w:right w:val="nil"/>
            </w:tcBorders>
            <w:shd w:val="clear" w:color="auto" w:fill="auto"/>
            <w:vAlign w:val="bottom"/>
          </w:tcPr>
          <w:p w14:paraId="45F9DD3B" w14:textId="6DDB3AE9" w:rsidR="0025184D" w:rsidRPr="0025184D" w:rsidRDefault="0025184D" w:rsidP="0025184D">
            <w:pPr>
              <w:spacing w:after="0"/>
              <w:jc w:val="center"/>
              <w:rPr>
                <w:highlight w:val="yellow"/>
              </w:rPr>
            </w:pPr>
            <w:r w:rsidRPr="0025184D">
              <w:rPr>
                <w:color w:val="000000"/>
              </w:rPr>
              <w:t>10,297</w:t>
            </w:r>
          </w:p>
        </w:tc>
        <w:tc>
          <w:tcPr>
            <w:tcW w:w="1316" w:type="dxa"/>
            <w:tcBorders>
              <w:top w:val="nil"/>
              <w:left w:val="nil"/>
              <w:bottom w:val="nil"/>
              <w:right w:val="nil"/>
            </w:tcBorders>
            <w:shd w:val="clear" w:color="auto" w:fill="auto"/>
            <w:vAlign w:val="bottom"/>
          </w:tcPr>
          <w:p w14:paraId="1DA8EF7C" w14:textId="774CD922" w:rsidR="0025184D" w:rsidRPr="0025184D" w:rsidRDefault="0025184D" w:rsidP="0025184D">
            <w:pPr>
              <w:spacing w:after="0"/>
              <w:jc w:val="center"/>
              <w:rPr>
                <w:highlight w:val="yellow"/>
              </w:rPr>
            </w:pPr>
            <w:r w:rsidRPr="0025184D">
              <w:rPr>
                <w:color w:val="000000"/>
              </w:rPr>
              <w:t>28,732</w:t>
            </w:r>
          </w:p>
        </w:tc>
        <w:tc>
          <w:tcPr>
            <w:tcW w:w="1206" w:type="dxa"/>
            <w:tcBorders>
              <w:top w:val="nil"/>
              <w:left w:val="nil"/>
              <w:bottom w:val="nil"/>
              <w:right w:val="nil"/>
            </w:tcBorders>
            <w:shd w:val="clear" w:color="auto" w:fill="auto"/>
            <w:vAlign w:val="bottom"/>
          </w:tcPr>
          <w:p w14:paraId="74F833B9" w14:textId="6D96E080" w:rsidR="0025184D" w:rsidRPr="0025184D" w:rsidRDefault="0025184D" w:rsidP="0025184D">
            <w:pPr>
              <w:spacing w:after="0"/>
              <w:jc w:val="center"/>
              <w:rPr>
                <w:highlight w:val="yellow"/>
              </w:rPr>
            </w:pPr>
            <w:r w:rsidRPr="0025184D">
              <w:rPr>
                <w:color w:val="000000"/>
              </w:rPr>
              <w:t>2,491</w:t>
            </w:r>
          </w:p>
        </w:tc>
        <w:tc>
          <w:tcPr>
            <w:tcW w:w="1426" w:type="dxa"/>
            <w:tcBorders>
              <w:top w:val="nil"/>
              <w:left w:val="nil"/>
              <w:bottom w:val="nil"/>
              <w:right w:val="nil"/>
            </w:tcBorders>
            <w:shd w:val="clear" w:color="auto" w:fill="auto"/>
            <w:vAlign w:val="bottom"/>
          </w:tcPr>
          <w:p w14:paraId="70E52B94" w14:textId="4BDB7D34" w:rsidR="0025184D" w:rsidRPr="0025184D" w:rsidRDefault="0025184D" w:rsidP="0025184D">
            <w:pPr>
              <w:spacing w:after="0"/>
              <w:jc w:val="center"/>
              <w:rPr>
                <w:highlight w:val="yellow"/>
              </w:rPr>
            </w:pPr>
            <w:r w:rsidRPr="0025184D">
              <w:rPr>
                <w:color w:val="000000"/>
              </w:rPr>
              <w:t>41,520</w:t>
            </w:r>
          </w:p>
        </w:tc>
      </w:tr>
      <w:tr w:rsidR="0025184D"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093419DF" w:rsidR="0025184D" w:rsidRPr="005362B1" w:rsidRDefault="0025184D" w:rsidP="0025184D">
            <w:pPr>
              <w:spacing w:after="0"/>
            </w:pPr>
            <w:r w:rsidRPr="005362B1">
              <w:rPr>
                <w:color w:val="000000"/>
              </w:rPr>
              <w:t>202</w:t>
            </w:r>
            <w:r>
              <w:rPr>
                <w:color w:val="000000"/>
              </w:rPr>
              <w:t>7</w:t>
            </w:r>
            <w:r w:rsidRPr="005362B1">
              <w:rPr>
                <w:color w:val="000000"/>
              </w:rPr>
              <w:t xml:space="preserve"> </w:t>
            </w:r>
            <w:r>
              <w:rPr>
                <w:color w:val="000000"/>
              </w:rPr>
              <w:t>BRD</w:t>
            </w:r>
          </w:p>
        </w:tc>
        <w:tc>
          <w:tcPr>
            <w:tcW w:w="1206" w:type="dxa"/>
            <w:tcBorders>
              <w:top w:val="nil"/>
              <w:left w:val="nil"/>
              <w:bottom w:val="single" w:sz="4" w:space="0" w:color="auto"/>
              <w:right w:val="nil"/>
            </w:tcBorders>
            <w:shd w:val="clear" w:color="auto" w:fill="auto"/>
            <w:vAlign w:val="bottom"/>
          </w:tcPr>
          <w:p w14:paraId="00EEB70C" w14:textId="5FBE2F2E" w:rsidR="0025184D" w:rsidRPr="0025184D" w:rsidRDefault="0025184D" w:rsidP="0025184D">
            <w:pPr>
              <w:spacing w:after="0"/>
              <w:jc w:val="center"/>
              <w:rPr>
                <w:highlight w:val="yellow"/>
              </w:rPr>
            </w:pPr>
            <w:r w:rsidRPr="0025184D">
              <w:rPr>
                <w:color w:val="000000"/>
              </w:rPr>
              <w:t>7,987</w:t>
            </w:r>
          </w:p>
        </w:tc>
        <w:tc>
          <w:tcPr>
            <w:tcW w:w="1316" w:type="dxa"/>
            <w:tcBorders>
              <w:top w:val="nil"/>
              <w:left w:val="nil"/>
              <w:bottom w:val="single" w:sz="4" w:space="0" w:color="auto"/>
              <w:right w:val="nil"/>
            </w:tcBorders>
            <w:shd w:val="clear" w:color="auto" w:fill="auto"/>
            <w:vAlign w:val="bottom"/>
          </w:tcPr>
          <w:p w14:paraId="60F0FCEE" w14:textId="0A2B0A7D" w:rsidR="0025184D" w:rsidRPr="0025184D" w:rsidRDefault="0025184D" w:rsidP="0025184D">
            <w:pPr>
              <w:spacing w:after="0"/>
              <w:jc w:val="center"/>
              <w:rPr>
                <w:highlight w:val="yellow"/>
              </w:rPr>
            </w:pPr>
            <w:r w:rsidRPr="0025184D">
              <w:rPr>
                <w:color w:val="000000"/>
              </w:rPr>
              <w:t>22,289</w:t>
            </w:r>
          </w:p>
        </w:tc>
        <w:tc>
          <w:tcPr>
            <w:tcW w:w="1206" w:type="dxa"/>
            <w:tcBorders>
              <w:top w:val="nil"/>
              <w:left w:val="nil"/>
              <w:bottom w:val="single" w:sz="4" w:space="0" w:color="auto"/>
              <w:right w:val="nil"/>
            </w:tcBorders>
            <w:shd w:val="clear" w:color="auto" w:fill="auto"/>
            <w:vAlign w:val="bottom"/>
          </w:tcPr>
          <w:p w14:paraId="182431CC" w14:textId="55EFDF18" w:rsidR="0025184D" w:rsidRPr="0025184D" w:rsidRDefault="0025184D" w:rsidP="0025184D">
            <w:pPr>
              <w:spacing w:after="0"/>
              <w:jc w:val="center"/>
              <w:rPr>
                <w:highlight w:val="yellow"/>
              </w:rPr>
            </w:pPr>
            <w:r w:rsidRPr="0025184D">
              <w:rPr>
                <w:color w:val="000000"/>
              </w:rPr>
              <w:t>1,933</w:t>
            </w:r>
          </w:p>
        </w:tc>
        <w:tc>
          <w:tcPr>
            <w:tcW w:w="1426" w:type="dxa"/>
            <w:tcBorders>
              <w:top w:val="nil"/>
              <w:left w:val="nil"/>
              <w:bottom w:val="single" w:sz="4" w:space="0" w:color="auto"/>
              <w:right w:val="nil"/>
            </w:tcBorders>
            <w:shd w:val="clear" w:color="auto" w:fill="auto"/>
            <w:vAlign w:val="bottom"/>
          </w:tcPr>
          <w:p w14:paraId="3F971D4D" w14:textId="572570E6" w:rsidR="0025184D" w:rsidRPr="0025184D" w:rsidRDefault="0025184D" w:rsidP="0025184D">
            <w:pPr>
              <w:spacing w:after="0"/>
              <w:jc w:val="center"/>
              <w:rPr>
                <w:highlight w:val="yellow"/>
              </w:rPr>
            </w:pPr>
            <w:r w:rsidRPr="0025184D">
              <w:rPr>
                <w:color w:val="000000"/>
              </w:rPr>
              <w:t>32,209</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67382306" w14:textId="70151ACC" w:rsidR="0039326F" w:rsidRDefault="0039326F" w:rsidP="00E61A64">
      <w:pPr>
        <w:rPr>
          <w:rFonts w:eastAsia="Calibri"/>
        </w:rPr>
      </w:pPr>
      <w:r>
        <w:rPr>
          <w:rFonts w:eastAsia="Calibri"/>
        </w:rPr>
        <w:t>The stock assessment described in this document is an update assessment, in which only data since the last assessment has been updated and included in the stock assessment model</w:t>
      </w:r>
      <w:r w:rsidR="00D950BB">
        <w:rPr>
          <w:rFonts w:eastAsia="Calibri"/>
        </w:rPr>
        <w:t>. The stock assessment model used this year to provide management recommendations is a model in which no</w:t>
      </w:r>
      <w:r>
        <w:rPr>
          <w:rFonts w:eastAsia="Calibri"/>
        </w:rPr>
        <w:t xml:space="preserve"> methodological changes have been made since the last accepted model in 2024, </w:t>
      </w:r>
      <w:r w:rsidR="003316A8">
        <w:rPr>
          <w:rFonts w:eastAsia="Calibri"/>
        </w:rPr>
        <w:t>M</w:t>
      </w:r>
      <w:r>
        <w:rPr>
          <w:rFonts w:eastAsia="Calibri"/>
        </w:rPr>
        <w:t xml:space="preserve">odel 24.0. Within this document we only include the SAFE sections in which data or model results have been updated </w:t>
      </w:r>
      <w:r w:rsidR="00D950BB">
        <w:rPr>
          <w:rFonts w:eastAsia="Calibri"/>
        </w:rPr>
        <w:t>since the last assessment. The sections that are not included in this SAFE document can be found in the previous full assessment (</w:t>
      </w:r>
      <w:hyperlink r:id="rId15" w:history="1">
        <w:r w:rsidR="00D950BB" w:rsidRPr="00AA3CFE">
          <w:rPr>
            <w:rStyle w:val="Hyperlink"/>
            <w:rFonts w:eastAsia="Calibri"/>
          </w:rPr>
          <w:t>link</w:t>
        </w:r>
      </w:hyperlink>
      <w:r w:rsidR="00D950BB" w:rsidRPr="00AA3CFE">
        <w:rPr>
          <w:rFonts w:eastAsia="Calibri"/>
        </w:rPr>
        <w:t>),</w:t>
      </w:r>
      <w:r w:rsidR="00D950BB">
        <w:rPr>
          <w:rFonts w:eastAsia="Calibri"/>
        </w:rPr>
        <w:t xml:space="preserve"> and will </w:t>
      </w:r>
      <w:del w:id="1" w:author="Steve Barbeaux" w:date="2026-01-07T15:39:00Z">
        <w:r w:rsidR="00D950BB" w:rsidDel="005127C7">
          <w:rPr>
            <w:rFonts w:eastAsia="Calibri"/>
          </w:rPr>
          <w:delText xml:space="preserve">be again </w:delText>
        </w:r>
      </w:del>
      <w:r w:rsidR="00D950BB">
        <w:rPr>
          <w:rFonts w:eastAsia="Calibri"/>
        </w:rPr>
        <w:t xml:space="preserve">be included and updated when the next full assessment is conducted. </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429488A1" w:rsidR="00407113" w:rsidRPr="005362B1" w:rsidRDefault="00C25445" w:rsidP="00407113">
      <w:r w:rsidRPr="005362B1">
        <w:t xml:space="preserve">For a full description of the fishery history and management measures </w:t>
      </w:r>
      <w:r w:rsidRPr="00F0528D">
        <w:t xml:space="preserve">see </w:t>
      </w:r>
      <w:proofErr w:type="spellStart"/>
      <w:r w:rsidRPr="00F0528D">
        <w:t>Hulson</w:t>
      </w:r>
      <w:proofErr w:type="spellEnd"/>
      <w:r w:rsidRPr="00F0528D">
        <w:t xml:space="preserve"> </w:t>
      </w:r>
      <w:r w:rsidR="00CF1DA3" w:rsidRPr="00F0528D">
        <w:rPr>
          <w:i/>
        </w:rPr>
        <w:t>et al.</w:t>
      </w:r>
      <w:r w:rsidRPr="00F0528D">
        <w:t xml:space="preserve"> 2022</w:t>
      </w:r>
      <w:r w:rsidR="00162C8A" w:rsidRPr="00F0528D">
        <w:t>.</w:t>
      </w:r>
      <w:r w:rsidR="00162C8A">
        <w:t xml:space="preserve"> H</w:t>
      </w:r>
      <w:r w:rsidR="00DE040E" w:rsidRPr="005362B1">
        <w:t>ere we summarize this section and refer to the relevant Tables and Figures</w:t>
      </w:r>
      <w:r w:rsidRPr="005362B1">
        <w:t>. Catches of Pacific cod since 1991 by gear type an</w:t>
      </w:r>
      <w:r w:rsidRPr="002D602C">
        <w:t xml:space="preserve">d jurisdiction are shown in Table 2.1; catches prior to that are listed in Thompson </w:t>
      </w:r>
      <w:r w:rsidR="00CF1DA3" w:rsidRPr="002D602C">
        <w:rPr>
          <w:i/>
        </w:rPr>
        <w:t>et al.</w:t>
      </w:r>
      <w:r w:rsidRPr="002D602C">
        <w:t xml:space="preserve"> (2011).</w:t>
      </w:r>
      <w:r w:rsidR="00DE040E" w:rsidRPr="002D602C">
        <w:t xml:space="preserve"> Presently</w:t>
      </w:r>
      <w:r w:rsidR="00DE040E" w:rsidRPr="005362B1">
        <w:t xml:space="preserve">, the Pacific cod stock is exploited by a multiple-gear fishery, including trawl, longline, pot, and jig components; </w:t>
      </w:r>
      <w:r w:rsidR="007C1CF1" w:rsidRPr="001D631E">
        <w:t>Figure 2.</w:t>
      </w:r>
      <w:r w:rsidR="001D631E" w:rsidRPr="001D631E">
        <w:t>1</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r w:rsidR="00DE040E" w:rsidRPr="001D631E">
        <w:t>Table 2.2</w:t>
      </w:r>
      <w:r w:rsidR="008B3273" w:rsidRPr="001D631E">
        <w:t xml:space="preserve"> (</w:t>
      </w:r>
      <w:r w:rsidR="008B3273" w:rsidRPr="005362B1">
        <w:t>data prior</w:t>
      </w:r>
      <w:r w:rsidR="007C1CF1" w:rsidRPr="005362B1">
        <w:t xml:space="preserve"> </w:t>
      </w:r>
      <w:r w:rsidR="008B3273" w:rsidRPr="005362B1">
        <w:t xml:space="preserve">to 1991 are </w:t>
      </w:r>
      <w:r w:rsidR="008B3273" w:rsidRPr="002D602C">
        <w:t xml:space="preserve">shown in </w:t>
      </w:r>
      <w:proofErr w:type="spellStart"/>
      <w:r w:rsidR="008B3273" w:rsidRPr="002D602C">
        <w:t>Hulson</w:t>
      </w:r>
      <w:proofErr w:type="spellEnd"/>
      <w:r w:rsidR="008B3273" w:rsidRPr="002D602C">
        <w:t xml:space="preserve"> </w:t>
      </w:r>
      <w:r w:rsidR="008B3273" w:rsidRPr="002D602C">
        <w:rPr>
          <w:i/>
        </w:rPr>
        <w:t xml:space="preserve">et al. </w:t>
      </w:r>
      <w:r w:rsidR="008B3273" w:rsidRPr="002D602C">
        <w:t>2022)</w:t>
      </w:r>
      <w:r w:rsidR="00DE040E" w:rsidRPr="002D602C">
        <w:t>.</w:t>
      </w:r>
      <w:r w:rsidR="00DE040E" w:rsidRPr="005362B1">
        <w:t xml:space="preserve"> </w:t>
      </w:r>
      <w:r w:rsidR="00407113" w:rsidRPr="005362B1">
        <w:t>The comp</w:t>
      </w:r>
      <w:r w:rsidR="00407113" w:rsidRPr="00552241">
        <w:t>lete history of allocation (in percentage terms) by regulatory area within the GOA is shown in Table 2.</w:t>
      </w:r>
      <w:r w:rsidR="00C461E7" w:rsidRPr="00552241">
        <w:t>3</w:t>
      </w:r>
      <w:r w:rsidR="00407113" w:rsidRPr="00552241">
        <w:t>.</w:t>
      </w:r>
      <w:r w:rsidR="00407113" w:rsidRPr="005362B1">
        <w:t xml:space="preserve"> </w:t>
      </w:r>
      <w:r w:rsidR="008B3273" w:rsidRPr="005362B1">
        <w:t xml:space="preserve">Catch </w:t>
      </w:r>
      <w:r w:rsidR="008B3273" w:rsidRPr="00552241">
        <w:t xml:space="preserve">reported in </w:t>
      </w:r>
      <w:r w:rsidR="00407113" w:rsidRPr="00552241">
        <w:t>Table</w:t>
      </w:r>
      <w:r w:rsidR="008B3273" w:rsidRPr="00552241">
        <w:t>s</w:t>
      </w:r>
      <w:r w:rsidR="00407113" w:rsidRPr="00552241">
        <w:t xml:space="preserve"> 2.</w:t>
      </w:r>
      <w:r w:rsidR="00C461E7" w:rsidRPr="00552241">
        <w:t>1</w:t>
      </w:r>
      <w:r w:rsidR="008B3273" w:rsidRPr="00552241">
        <w:t xml:space="preserve"> and </w:t>
      </w:r>
      <w:r w:rsidR="00407113" w:rsidRPr="00552241">
        <w:t>2.</w:t>
      </w:r>
      <w:r w:rsidR="00C461E7" w:rsidRPr="00552241">
        <w:t>2</w:t>
      </w:r>
      <w:r w:rsidR="00407113" w:rsidRPr="00552241">
        <w:t xml:space="preserve"> include discarded Pacific cod, estimated retained and discarded amounts are shown in Table 2.</w:t>
      </w:r>
      <w:r w:rsidR="00C461E7" w:rsidRPr="00552241">
        <w:t>4</w:t>
      </w:r>
      <w:r w:rsidR="00407113" w:rsidRPr="00552241">
        <w:t>.</w:t>
      </w:r>
      <w:r w:rsidR="00407113" w:rsidRPr="005362B1">
        <w:t xml:space="preserve"> </w:t>
      </w:r>
    </w:p>
    <w:p w14:paraId="2CE5162D" w14:textId="77777777" w:rsidR="00C461E7" w:rsidRPr="005362B1" w:rsidRDefault="00C461E7" w:rsidP="00C461E7">
      <w:pPr>
        <w:pStyle w:val="Heading2"/>
      </w:pPr>
      <w:r w:rsidRPr="005362B1">
        <w:t>Recent fishery performance</w:t>
      </w:r>
    </w:p>
    <w:p w14:paraId="21E1E383" w14:textId="70A72AA7" w:rsidR="00C461E7" w:rsidRPr="005362B1" w:rsidRDefault="00C461E7" w:rsidP="00C461E7">
      <w:r w:rsidRPr="005362B1">
        <w:t>The distribution of directed cod fishing is distinct to gear ty</w:t>
      </w:r>
      <w:r w:rsidR="00162C8A">
        <w:t>pe</w:t>
      </w:r>
      <w:r w:rsidR="00162C8A" w:rsidRPr="00552241">
        <w:t>.</w:t>
      </w:r>
      <w:r w:rsidRPr="00552241">
        <w:t xml:space="preserve"> Figure 2.</w:t>
      </w:r>
      <w:r w:rsidR="00552241" w:rsidRPr="00552241">
        <w:t>2</w:t>
      </w:r>
      <w:r w:rsidRPr="00552241">
        <w:t xml:space="preserve"> show</w:t>
      </w:r>
      <w:r w:rsidR="00872F90" w:rsidRPr="00552241">
        <w:t>s</w:t>
      </w:r>
      <w:r w:rsidRPr="005362B1">
        <w:t xml:space="preserve"> the distribution of observed catch for </w:t>
      </w:r>
      <w:r w:rsidR="00547113" w:rsidRPr="005362B1">
        <w:t xml:space="preserve">the most recent </w:t>
      </w:r>
      <w:r w:rsidR="00872F90" w:rsidRPr="005362B1">
        <w:t xml:space="preserve">year of </w:t>
      </w:r>
      <w:r w:rsidR="00B73B34">
        <w:t xml:space="preserve">complete </w:t>
      </w:r>
      <w:r w:rsidR="00872F90" w:rsidRPr="005362B1">
        <w:t>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 xml:space="preserve">Cumulative catch </w:t>
      </w:r>
      <w:r w:rsidR="002D602C">
        <w:t>by week</w:t>
      </w:r>
      <w:r w:rsidR="00846254">
        <w:t xml:space="preserve"> in 2025 is comparable to previous years catch </w:t>
      </w:r>
      <w:r w:rsidR="002D602C">
        <w:t xml:space="preserve">across the gear types </w:t>
      </w:r>
      <w:r w:rsidR="00846254">
        <w:t>(Fig. 2.3).</w:t>
      </w:r>
    </w:p>
    <w:p w14:paraId="243E9783" w14:textId="0B3A7C6E"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r w:rsidR="00B73B34" w:rsidRPr="00BB19C1">
        <w:t>has</w:t>
      </w:r>
      <w:r w:rsidR="0041284F" w:rsidRPr="00BB19C1">
        <w:t xml:space="preserve"> been harvested (Table 2.1). 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of the TAC). 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CB708C">
        <w:t>Data</w:t>
      </w:r>
      <w:r w:rsidRPr="005362B1">
        <w:t xml:space="preserve"> </w:t>
      </w:r>
    </w:p>
    <w:p w14:paraId="25A6E6CF" w14:textId="4B237521" w:rsidR="00010C8B" w:rsidRDefault="00010C8B" w:rsidP="00022414">
      <w:pPr>
        <w:pStyle w:val="body"/>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r w:rsidR="00B73B34" w:rsidRPr="005362B1">
        <w:t>present</w:t>
      </w:r>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p w14:paraId="35FD1CEA" w14:textId="53DB1D50" w:rsidR="00F87683" w:rsidRDefault="00F87683" w:rsidP="00022414">
      <w:pPr>
        <w:pStyle w:val="body"/>
      </w:pPr>
    </w:p>
    <w:p w14:paraId="1800702A" w14:textId="77777777" w:rsidR="00F87683" w:rsidRPr="005362B1" w:rsidRDefault="00F87683" w:rsidP="00022414">
      <w:pPr>
        <w:pStyle w:val="body"/>
      </w:pP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12E61DF4"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2BBCCBB3"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057A0C07"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57B1412A"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01554C1C"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1823A9">
              <w:rPr>
                <w:bCs/>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28A6CE26"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6FD4BF30" w:rsidR="00EE7378" w:rsidRPr="005362B1" w:rsidRDefault="00EE7378" w:rsidP="00EE7378">
            <w:pPr>
              <w:pStyle w:val="BodyText"/>
              <w:rPr>
                <w:szCs w:val="22"/>
              </w:rPr>
            </w:pPr>
            <w:r w:rsidRPr="005362B1">
              <w:rPr>
                <w:szCs w:val="22"/>
              </w:rPr>
              <w:t xml:space="preserve">2007 – </w:t>
            </w:r>
            <w:r w:rsidR="005A55D7" w:rsidRPr="005362B1">
              <w:rPr>
                <w:b/>
                <w:szCs w:val="22"/>
              </w:rPr>
              <w:t>202</w:t>
            </w:r>
            <w:r w:rsidR="001823A9">
              <w:rPr>
                <w:b/>
                <w:szCs w:val="22"/>
              </w:rPr>
              <w:t>4</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1823A9">
              <w:rPr>
                <w:bCs/>
                <w:szCs w:val="22"/>
              </w:rPr>
              <w:t>2024</w:t>
            </w:r>
          </w:p>
        </w:tc>
      </w:tr>
    </w:tbl>
    <w:p w14:paraId="33773B4F" w14:textId="77777777"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56D9742C" w14:textId="33E186EB" w:rsidR="00B4367E" w:rsidRPr="005362B1" w:rsidRDefault="005A55D7" w:rsidP="004A062A">
      <w:r w:rsidRPr="005362B1">
        <w:t>Catches for the period 1991-202</w:t>
      </w:r>
      <w:r w:rsidR="00A416BB">
        <w:t>5</w:t>
      </w:r>
      <w:r w:rsidR="00B4367E" w:rsidRPr="005362B1">
        <w:t xml:space="preserve"> are shown for the three main gear types </w:t>
      </w:r>
      <w:r w:rsidR="00B4367E" w:rsidRPr="00846254">
        <w:t>in Table 2.1</w:t>
      </w:r>
      <w:r w:rsidRPr="00846254">
        <w:t>, with</w:t>
      </w:r>
      <w:r w:rsidRPr="005362B1">
        <w:t xml:space="preserve"> the catches for 202</w:t>
      </w:r>
      <w:r w:rsidR="00A416BB">
        <w:t>5</w:t>
      </w:r>
      <w:r w:rsidR="00B4367E" w:rsidRPr="005362B1">
        <w:t xml:space="preserve"> </w:t>
      </w:r>
      <w:r w:rsidR="00B4367E" w:rsidRPr="00846254">
        <w:t xml:space="preserve">through </w:t>
      </w:r>
      <w:r w:rsidR="00846254" w:rsidRPr="00846254">
        <w:t>December 8</w:t>
      </w:r>
      <w:r w:rsidRPr="00846254">
        <w:t>, 202</w:t>
      </w:r>
      <w:r w:rsidR="00846254" w:rsidRPr="00846254">
        <w:t>5</w:t>
      </w:r>
      <w:r w:rsidR="00B4367E" w:rsidRPr="00846254">
        <w:t xml:space="preserve">. </w:t>
      </w:r>
      <w:r w:rsidR="00A416BB" w:rsidRPr="00846254">
        <w:t>The</w:t>
      </w:r>
      <w:r w:rsidR="00A416BB">
        <w:t xml:space="preserve"> current year’s catch within the assessment model</w:t>
      </w:r>
      <w:r w:rsidR="00B4367E" w:rsidRPr="005362B1">
        <w:t xml:space="preserve"> </w:t>
      </w:r>
      <w:r w:rsidR="00A416BB">
        <w:t>is</w:t>
      </w:r>
      <w:r w:rsidR="00B4367E" w:rsidRPr="005362B1">
        <w:t xml:space="preserve"> assumed 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59DEEB44" w14:textId="119328DF" w:rsidR="00A416BB"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 xml:space="preserve">7 through </w:t>
      </w:r>
      <w:r w:rsidR="00A416BB">
        <w:t>December</w:t>
      </w:r>
      <w:r w:rsidR="005A55D7" w:rsidRPr="005362B1">
        <w:t xml:space="preserve"> of 202</w:t>
      </w:r>
      <w:r w:rsidR="00A416BB">
        <w:t>5</w:t>
      </w:r>
      <w:r w:rsidRPr="005362B1">
        <w:t>.</w:t>
      </w:r>
      <w:r w:rsidR="00A416BB">
        <w:t xml:space="preserve"> The </w:t>
      </w:r>
      <w:r w:rsidR="0049396D">
        <w:t>length composition observed in 2025 for each gear type are consistent with recent observed length compositions.</w:t>
      </w:r>
    </w:p>
    <w:p w14:paraId="11754C65" w14:textId="77777777" w:rsidR="00B4367E" w:rsidRPr="005362B1" w:rsidRDefault="00B4367E" w:rsidP="003E5A05">
      <w:pPr>
        <w:pStyle w:val="Heading3"/>
      </w:pPr>
      <w:r w:rsidRPr="005362B1">
        <w:t>Age composition</w:t>
      </w:r>
    </w:p>
    <w:p w14:paraId="5C008772" w14:textId="01885877" w:rsidR="00B4367E" w:rsidRPr="005362B1" w:rsidRDefault="00A416BB" w:rsidP="00B4367E">
      <w:r>
        <w:t>A</w:t>
      </w:r>
      <w:r w:rsidR="00B4367E" w:rsidRPr="005362B1">
        <w:t>ge data</w:t>
      </w:r>
      <w:r>
        <w:t xml:space="preserve"> collected since 2007 from the commercial fishery</w:t>
      </w:r>
      <w:r w:rsidR="00B4367E" w:rsidRPr="005362B1">
        <w:t xml:space="preserve"> w</w:t>
      </w:r>
      <w:r>
        <w:t>ere</w:t>
      </w:r>
      <w:r w:rsidR="00B4367E" w:rsidRPr="005362B1">
        <w:t xml:space="preserve"> used to develop an annual conditional length</w:t>
      </w:r>
      <w:r w:rsidR="0082513F" w:rsidRPr="005362B1">
        <w:t>-at-age matrix for each fishery.</w:t>
      </w:r>
      <w:r w:rsidR="0049396D">
        <w:t xml:space="preserve"> The condition age-at-length observed in 2024 do not indicate any notable departures from those observed in recent years.</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5B768A61" w:rsidR="00DD2C88" w:rsidRPr="005362B1" w:rsidRDefault="005F406B" w:rsidP="00DD2C88">
      <w:pPr>
        <w:pStyle w:val="Heading3"/>
      </w:pPr>
      <w:r>
        <w:t>AFSC b</w:t>
      </w:r>
      <w:r w:rsidR="00DD2C88" w:rsidRPr="005362B1">
        <w:t>ottom trawl survey</w:t>
      </w:r>
    </w:p>
    <w:p w14:paraId="001E8C55" w14:textId="02860FF0" w:rsidR="0049396D" w:rsidRDefault="00B73B34" w:rsidP="00DD2C88">
      <w:r>
        <w:t xml:space="preserve">In 2025, the AFSC GOA bottom trawl survey transitioned to a new stratified random design. The new design transitioned from 59 strata defined by INPFC management area, depth, and general habitat type </w:t>
      </w:r>
      <w:r>
        <w:lastRenderedPageBreak/>
        <w:t>(shelf, gully, and slope) to 28 strata defined by NMFS management area and depth.</w:t>
      </w:r>
      <w:r w:rsidR="00A053D4">
        <w:t xml:space="preserve"> </w:t>
      </w:r>
      <w:r w:rsidR="00F010D7">
        <w:t xml:space="preserve">Appendix 2.2 provides description and results of analysis in which historical </w:t>
      </w:r>
      <w:r w:rsidR="00F010D7" w:rsidRPr="00FC4B93">
        <w:t>bottom trawl survey data was reanalyzed under the restratified design. We found that the restratified design had negligible impact on Pacific cod bottom trawl survey indices and we continue to use the AFSC bottom trawl survey data as a single continuous time-series.</w:t>
      </w:r>
      <w:r w:rsidR="00A053D4" w:rsidRPr="00FC4B93">
        <w:t xml:space="preserve"> The 2025 survey was conducted with two chartered vessels that accomplished 431 stations,</w:t>
      </w:r>
      <w:r w:rsidR="00FC4B93" w:rsidRPr="00FC4B93">
        <w:t xml:space="preserve"> an 18% reduction in the number of stations sampled compared to 2023.</w:t>
      </w:r>
    </w:p>
    <w:p w14:paraId="4D242EE1" w14:textId="6D29B77A" w:rsidR="00162C8A" w:rsidRPr="005362B1" w:rsidRDefault="00162C8A" w:rsidP="00162C8A">
      <w:r w:rsidRPr="00846254">
        <w:t xml:space="preserve">The spatial distribution of Pacific cod in the </w:t>
      </w:r>
      <w:r w:rsidR="00846254" w:rsidRPr="00846254">
        <w:t xml:space="preserve">2025 </w:t>
      </w:r>
      <w:r w:rsidRPr="00846254">
        <w:t xml:space="preserve">trawl survey </w:t>
      </w:r>
      <w:r w:rsidR="00846254" w:rsidRPr="00846254">
        <w:t xml:space="preserve">was comparable to the most recent surveys (in 2023 and 2021, </w:t>
      </w:r>
      <w:r w:rsidRPr="00846254">
        <w:t>Fig. 2.</w:t>
      </w:r>
      <w:r w:rsidR="00846254" w:rsidRPr="00846254">
        <w:t>5). In general</w:t>
      </w:r>
      <w:r w:rsidR="00846254">
        <w:t xml:space="preserve">, the 2025 survey produced observations that had a greater number of </w:t>
      </w:r>
      <w:commentRangeStart w:id="2"/>
      <w:r w:rsidR="00846254">
        <w:t xml:space="preserve">large hauls </w:t>
      </w:r>
      <w:commentRangeEnd w:id="2"/>
      <w:r w:rsidR="005127C7">
        <w:rPr>
          <w:rStyle w:val="CommentReference"/>
        </w:rPr>
        <w:commentReference w:id="2"/>
      </w:r>
      <w:r w:rsidR="00846254">
        <w:t>compared to 2021 and 2023.</w:t>
      </w:r>
    </w:p>
    <w:p w14:paraId="7F457CEA" w14:textId="5EF2E631" w:rsidR="0082513F" w:rsidRPr="005362B1" w:rsidRDefault="0082513F" w:rsidP="0082513F">
      <w:pPr>
        <w:pStyle w:val="Heading4"/>
      </w:pPr>
      <w:r w:rsidRPr="005362B1">
        <w:t>Biomass and abundance estimates</w:t>
      </w:r>
    </w:p>
    <w:p w14:paraId="2F5B0116" w14:textId="6C00B6C8" w:rsidR="00162C8A" w:rsidRPr="005362B1" w:rsidRDefault="00444E81" w:rsidP="00162C8A">
      <w:r>
        <w:t>Since the time-series low in 2017, t</w:t>
      </w:r>
      <w:r w:rsidR="00162C8A" w:rsidRPr="005362B1">
        <w:t>he Pacific cod biomass</w:t>
      </w:r>
      <w:r>
        <w:t xml:space="preserve"> and abundance</w:t>
      </w:r>
      <w:r w:rsidR="00162C8A" w:rsidRPr="005362B1">
        <w:t xml:space="preserve"> estimates from the bottom trawl survey </w:t>
      </w:r>
      <w:r>
        <w:t xml:space="preserve">have been indicating an increasing trend in the </w:t>
      </w:r>
      <w:r w:rsidRPr="008E7534">
        <w:t>population</w:t>
      </w:r>
      <w:r w:rsidR="00162C8A" w:rsidRPr="008E7534">
        <w:t xml:space="preserve"> (Table 2.</w:t>
      </w:r>
      <w:r w:rsidR="008E7534" w:rsidRPr="008E7534">
        <w:t>5</w:t>
      </w:r>
      <w:r w:rsidR="00162C8A" w:rsidRPr="008E7534">
        <w:t>).</w:t>
      </w:r>
      <w:r w:rsidR="00162C8A" w:rsidRPr="005362B1">
        <w:t xml:space="preserve"> </w:t>
      </w:r>
      <w:r>
        <w:t xml:space="preserve">Compared to the 2023 survey, </w:t>
      </w:r>
      <w:r w:rsidR="002D23FE">
        <w:t xml:space="preserve">the 2025 trawl survey </w:t>
      </w:r>
      <w:r>
        <w:t>biomass</w:t>
      </w:r>
      <w:r w:rsidR="002D23FE">
        <w:t xml:space="preserve"> estimate</w:t>
      </w:r>
      <w:r>
        <w:t xml:space="preserve"> increased by </w:t>
      </w:r>
      <w:r w:rsidR="002D23FE">
        <w:t xml:space="preserve">39.2% and the abundance estimate increased by 49.6%. </w:t>
      </w:r>
      <w:r w:rsidR="00FC4B93">
        <w:t xml:space="preserve">As seen in Figure 2.5, these increases in biomass and abundance were driven by overall increases in haul catch, rather than a single large catch. </w:t>
      </w:r>
      <w:r w:rsidR="002D23FE">
        <w:t>Both of these values were associated with a coefficient of variation (CV) of 23%, which is larger than recent CVs, however, are within the range of CVs for the trawl survey time-series.</w:t>
      </w:r>
      <w:r w:rsidR="00FC4B93">
        <w:t xml:space="preserve"> This increase in CV is likely due to</w:t>
      </w:r>
      <w:r w:rsidR="002D602C">
        <w:t xml:space="preserve"> a combination of fewer strata in the </w:t>
      </w:r>
      <w:proofErr w:type="spellStart"/>
      <w:r w:rsidR="002D602C">
        <w:t>restratified</w:t>
      </w:r>
      <w:proofErr w:type="spellEnd"/>
      <w:r w:rsidR="002D602C">
        <w:t xml:space="preserve"> survey design and</w:t>
      </w:r>
      <w:r w:rsidR="00FC4B93">
        <w:t xml:space="preserve"> the reduction in the number of stations sampled in 2025 as compared to recent surveys.</w:t>
      </w:r>
    </w:p>
    <w:p w14:paraId="4AFFFE4F" w14:textId="77777777" w:rsidR="007E68CB" w:rsidRPr="005362B1" w:rsidRDefault="007E68CB" w:rsidP="007E68CB">
      <w:pPr>
        <w:pStyle w:val="Heading4"/>
      </w:pPr>
      <w:r w:rsidRPr="005362B1">
        <w:t>Length Composition</w:t>
      </w:r>
    </w:p>
    <w:p w14:paraId="7593308A" w14:textId="4E59A35A" w:rsidR="0082513F" w:rsidRPr="005362B1" w:rsidRDefault="006E1FC9" w:rsidP="005F406B">
      <w:r w:rsidRPr="005F406B">
        <w:t>The bottom trawl survey 2025 length composition was observed to be bi-modal, with a mode at 15-20 cm (representing catches of age-1 cod</w:t>
      </w:r>
      <w:r w:rsidR="002D602C">
        <w:t xml:space="preserve">, which would be the </w:t>
      </w:r>
      <w:proofErr w:type="gramStart"/>
      <w:r w:rsidR="002D602C">
        <w:t>2024 year</w:t>
      </w:r>
      <w:proofErr w:type="gramEnd"/>
      <w:r w:rsidR="002D602C">
        <w:t xml:space="preserve"> class</w:t>
      </w:r>
      <w:r w:rsidRPr="005F406B">
        <w:t xml:space="preserve">) and a mode at 35-70 cm. </w:t>
      </w:r>
    </w:p>
    <w:p w14:paraId="03D73A1D" w14:textId="77777777" w:rsidR="007E68CB" w:rsidRPr="005362B1" w:rsidRDefault="007E68CB" w:rsidP="007E68CB">
      <w:pPr>
        <w:pStyle w:val="Heading4"/>
      </w:pPr>
      <w:r w:rsidRPr="005362B1">
        <w:t>Age Composition</w:t>
      </w:r>
    </w:p>
    <w:p w14:paraId="2723C39A" w14:textId="6C9401B4" w:rsidR="00AC458B" w:rsidRPr="005362B1" w:rsidRDefault="00AC458B" w:rsidP="00AC458B">
      <w:r w:rsidRPr="005362B1">
        <w:t>Otoliths for bottom trawl survey age composition are collected in each survey and are used as conditional age-at-length data within the GOA Pacific cod assessment.</w:t>
      </w:r>
      <w:r w:rsidR="00130C13">
        <w:t xml:space="preserve"> This data was not updated in the current assessment as compared to the 2024 assessment.</w:t>
      </w:r>
    </w:p>
    <w:p w14:paraId="47640193" w14:textId="3357CB3D" w:rsidR="00DD2C88" w:rsidRPr="005362B1" w:rsidRDefault="00DD2C88" w:rsidP="00DD2C88">
      <w:pPr>
        <w:pStyle w:val="Heading3"/>
      </w:pPr>
      <w:r w:rsidRPr="005362B1">
        <w:t xml:space="preserve">AFSC longline survey </w:t>
      </w:r>
    </w:p>
    <w:p w14:paraId="2D7F06B6" w14:textId="1E8ED754" w:rsidR="00EB4700" w:rsidRPr="005362B1" w:rsidRDefault="00EB4700" w:rsidP="00EB4700">
      <w:r w:rsidRPr="00EC5AE5">
        <w:t xml:space="preserve">The AFSC </w:t>
      </w:r>
      <w:r>
        <w:t xml:space="preserve">longline </w:t>
      </w:r>
      <w:r w:rsidRPr="00EC5AE5">
        <w:t>survey samples the continental slope</w:t>
      </w:r>
      <w:r>
        <w:t xml:space="preserve"> and major gullies</w:t>
      </w:r>
      <w:r w:rsidRPr="00EC5AE5">
        <w:t xml:space="preserve"> in the GOA, providing data to calculate relative abundance in this </w:t>
      </w:r>
      <w:r w:rsidRPr="002D602C">
        <w:t>area (</w:t>
      </w:r>
      <w:proofErr w:type="spellStart"/>
      <w:r w:rsidRPr="002D602C">
        <w:t>Rutecki</w:t>
      </w:r>
      <w:proofErr w:type="spellEnd"/>
      <w:r w:rsidRPr="002D602C">
        <w:t xml:space="preserve"> et al. 2016, </w:t>
      </w:r>
      <w:proofErr w:type="spellStart"/>
      <w:r w:rsidRPr="002D602C">
        <w:t>Siwicke</w:t>
      </w:r>
      <w:proofErr w:type="spellEnd"/>
      <w:r w:rsidRPr="002D602C">
        <w:t xml:space="preserve"> and </w:t>
      </w:r>
      <w:proofErr w:type="spellStart"/>
      <w:r w:rsidRPr="002D602C">
        <w:t>Malecha</w:t>
      </w:r>
      <w:proofErr w:type="spellEnd"/>
      <w:r w:rsidRPr="002D602C">
        <w:t xml:space="preserve"> 2024). The</w:t>
      </w:r>
      <w:r w:rsidRPr="00EC5AE5">
        <w:t xml:space="preserve"> survey is primarily directed at sablefish, but also catches considerable numbers of </w:t>
      </w:r>
      <w:r>
        <w:t>Pacific cod</w:t>
      </w:r>
      <w:r w:rsidRPr="00EC5AE5">
        <w:t xml:space="preserve">. </w:t>
      </w:r>
      <w:r w:rsidR="002D23FE">
        <w:t xml:space="preserve">The survey was conducted in 2025 after </w:t>
      </w:r>
      <w:r w:rsidR="002C1F3B">
        <w:t>missing a year in 2024.</w:t>
      </w:r>
    </w:p>
    <w:p w14:paraId="7D3135D3" w14:textId="030B9739"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 xml:space="preserve">in the western and central GOA </w:t>
      </w:r>
      <w:r w:rsidRPr="008E7534">
        <w:t>(Fig. 2.</w:t>
      </w:r>
      <w:r w:rsidR="008E7534" w:rsidRPr="008E7534">
        <w:t>6</w:t>
      </w:r>
      <w:r w:rsidRPr="008E7534">
        <w:t>),</w:t>
      </w:r>
      <w:r w:rsidRPr="005362B1">
        <w:t xml:space="preserve"> with inconsistent peaks in </w:t>
      </w:r>
      <w:r w:rsidRPr="008E7534">
        <w:t>catch. The location of 202</w:t>
      </w:r>
      <w:r w:rsidR="008E7534" w:rsidRPr="008E7534">
        <w:t>5</w:t>
      </w:r>
      <w:r w:rsidRPr="008E7534">
        <w:t xml:space="preserve"> survey catches were similar to the 202</w:t>
      </w:r>
      <w:r w:rsidR="008E7534" w:rsidRPr="008E7534">
        <w:t xml:space="preserve">3 </w:t>
      </w:r>
      <w:r w:rsidRPr="008E7534">
        <w:t>survey, with consistent increases in catch in the western GOA in 202</w:t>
      </w:r>
      <w:r w:rsidR="008E7534" w:rsidRPr="008E7534">
        <w:t>5</w:t>
      </w:r>
      <w:r w:rsidRPr="008E7534">
        <w:t xml:space="preserve"> compared to 202</w:t>
      </w:r>
      <w:r w:rsidR="008E7534" w:rsidRPr="008E7534">
        <w:t>3 for the majority of stations</w:t>
      </w:r>
      <w:r w:rsidRPr="008E7534">
        <w:t>.</w:t>
      </w:r>
    </w:p>
    <w:p w14:paraId="00B862FD" w14:textId="0B05DAA8" w:rsidR="00A71893" w:rsidRPr="005362B1" w:rsidRDefault="00A71893" w:rsidP="00A71893">
      <w:pPr>
        <w:pStyle w:val="Heading4"/>
      </w:pPr>
      <w:r w:rsidRPr="005362B1">
        <w:t>Abundance index</w:t>
      </w:r>
    </w:p>
    <w:p w14:paraId="4E5F5C48" w14:textId="0356C0BF" w:rsidR="00ED5550" w:rsidRDefault="006E1FC9" w:rsidP="00EB4700">
      <w:r>
        <w:t>The</w:t>
      </w:r>
      <w:r w:rsidR="00ED5550">
        <w:t xml:space="preserve"> AFSC longline survey has been observing a generally increasing trend </w:t>
      </w:r>
      <w:r>
        <w:t xml:space="preserve">in the </w:t>
      </w:r>
      <w:r w:rsidRPr="005362B1">
        <w:t>Relative Population Number (RPN) index</w:t>
      </w:r>
      <w:r w:rsidRPr="006E1FC9">
        <w:t xml:space="preserve"> </w:t>
      </w:r>
      <w:r w:rsidRPr="005362B1">
        <w:t xml:space="preserve">of Pacific cod abundance </w:t>
      </w:r>
      <w:r w:rsidR="00ED5550">
        <w:t xml:space="preserve">since the time-series low in </w:t>
      </w:r>
      <w:r w:rsidR="00ED5550" w:rsidRPr="008E7534">
        <w:t>2019</w:t>
      </w:r>
      <w:r w:rsidR="005F406B" w:rsidRPr="008E7534">
        <w:t xml:space="preserve"> (Table 2.</w:t>
      </w:r>
      <w:r w:rsidR="008E7534" w:rsidRPr="008E7534">
        <w:t>5</w:t>
      </w:r>
      <w:r w:rsidR="005F406B" w:rsidRPr="008E7534">
        <w:t>)</w:t>
      </w:r>
      <w:r w:rsidR="00ED5550" w:rsidRPr="008E7534">
        <w:t>.</w:t>
      </w:r>
      <w:r w:rsidR="00ED5550">
        <w:t xml:space="preserve"> In 2025, compared to the most recent longline survey in 2023, the </w:t>
      </w:r>
      <w:r w:rsidR="00ED5550" w:rsidRPr="005362B1">
        <w:t>RPN</w:t>
      </w:r>
      <w:r>
        <w:t xml:space="preserve"> </w:t>
      </w:r>
      <w:r w:rsidR="00ED5550" w:rsidRPr="005362B1">
        <w:t xml:space="preserve">index </w:t>
      </w:r>
      <w:r w:rsidR="00ED5550">
        <w:t>decreased by 5%.</w:t>
      </w:r>
      <w:r>
        <w:t xml:space="preserve"> This decrease in the GOA-wide RPN was the result of a reduction in the RPN value in the Eastern GOA subregion, </w:t>
      </w:r>
      <w:r>
        <w:lastRenderedPageBreak/>
        <w:t xml:space="preserve">whereas both the Western and Central GOA subregions indicated an increase in the RPN index in 2025 compared to 2023. </w:t>
      </w:r>
      <w:r w:rsidR="00FC4B93">
        <w:t>We note that t</w:t>
      </w:r>
      <w:r>
        <w:t>he GOA-wide mean CPUE from the longline survey increased by 7% in 2025 compared to 2023.</w:t>
      </w:r>
    </w:p>
    <w:p w14:paraId="48E48E4A" w14:textId="3243CFDA" w:rsidR="00A71893" w:rsidRPr="005362B1" w:rsidRDefault="00A71893" w:rsidP="00A71893">
      <w:pPr>
        <w:pStyle w:val="Heading4"/>
      </w:pPr>
      <w:r w:rsidRPr="005362B1">
        <w:t>Length composition</w:t>
      </w:r>
    </w:p>
    <w:p w14:paraId="52CFE260" w14:textId="4F4E0D7B" w:rsidR="00DD2C88" w:rsidRPr="005362B1" w:rsidRDefault="005F406B" w:rsidP="004A062A">
      <w:pPr>
        <w:rPr>
          <w:color w:val="222222"/>
        </w:rPr>
      </w:pPr>
      <w:r>
        <w:t>The observed 2025 longline survey was unimodal and consistent with previous survey length compositions.</w:t>
      </w:r>
    </w:p>
    <w:p w14:paraId="0C2C4DCD" w14:textId="1A80EE13" w:rsidR="00DD2C88" w:rsidRDefault="005F406B" w:rsidP="00DD2C88">
      <w:pPr>
        <w:pStyle w:val="Heading3"/>
        <w:rPr>
          <w:rFonts w:eastAsiaTheme="minorEastAsia"/>
        </w:rPr>
      </w:pPr>
      <w:r>
        <w:rPr>
          <w:rFonts w:eastAsiaTheme="minorEastAsia"/>
        </w:rPr>
        <w:t>Other auxiliary indices</w:t>
      </w:r>
      <w:r w:rsidR="008717C2">
        <w:rPr>
          <w:rFonts w:eastAsiaTheme="minorEastAsia"/>
        </w:rPr>
        <w:t xml:space="preserve"> updated but</w:t>
      </w:r>
      <w:r>
        <w:rPr>
          <w:rFonts w:eastAsiaTheme="minorEastAsia"/>
        </w:rPr>
        <w:t xml:space="preserve"> not fit in model</w:t>
      </w:r>
    </w:p>
    <w:p w14:paraId="13FBA198" w14:textId="77777777" w:rsidR="008717C2" w:rsidRPr="008717C2" w:rsidRDefault="008717C2" w:rsidP="008717C2">
      <w:pPr>
        <w:pStyle w:val="Heading4"/>
      </w:pPr>
      <w:r w:rsidRPr="008717C2">
        <w:t>Laurel and Litzow age-0 index</w:t>
      </w:r>
    </w:p>
    <w:p w14:paraId="23778492" w14:textId="715E696D" w:rsidR="00DD2C88" w:rsidRPr="005362B1" w:rsidRDefault="00C8581F" w:rsidP="00DD2C88">
      <w:r w:rsidRPr="005362B1">
        <w:t xml:space="preserve">Beach seine sampling of age-0 cod was conducted </w:t>
      </w:r>
      <w:r w:rsidR="005F406B">
        <w:t>in 2025</w:t>
      </w:r>
      <w:r w:rsidRPr="005362B1">
        <w:t xml:space="preserve">. </w:t>
      </w:r>
      <w:r w:rsidR="00DD2C88" w:rsidRPr="005362B1">
        <w:t xml:space="preserve">The beach seine age-0 CPUE index </w:t>
      </w:r>
      <w:r w:rsidR="005F406B">
        <w:t xml:space="preserve">resulted in </w:t>
      </w:r>
      <w:r w:rsidR="000E3797" w:rsidRPr="005362B1">
        <w:t>estimated</w:t>
      </w:r>
      <w:r w:rsidR="005F406B">
        <w:t xml:space="preserve"> values in 2025 that were consistent with</w:t>
      </w:r>
      <w:r w:rsidR="000E3797" w:rsidRPr="005362B1">
        <w:t xml:space="preserve"> 2024 </w:t>
      </w:r>
      <w:r w:rsidR="005F406B">
        <w:t xml:space="preserve">and </w:t>
      </w:r>
      <w:r w:rsidR="000E3797" w:rsidRPr="005362B1">
        <w:t>2023</w:t>
      </w:r>
      <w:r w:rsidR="008717C2">
        <w:t xml:space="preserve">, all which are below the time-series </w:t>
      </w:r>
      <w:r w:rsidR="003E0EF6">
        <w:t>mean</w:t>
      </w:r>
      <w:r w:rsidR="008717C2" w:rsidRPr="008E7534">
        <w:t xml:space="preserve"> (</w:t>
      </w:r>
      <w:r w:rsidR="008E7534">
        <w:t xml:space="preserve">top right panel of </w:t>
      </w:r>
      <w:r w:rsidR="008717C2" w:rsidRPr="008E7534">
        <w:t>Fig</w:t>
      </w:r>
      <w:r w:rsidR="003E0EF6">
        <w:t>.</w:t>
      </w:r>
      <w:r w:rsidR="008717C2" w:rsidRPr="008E7534">
        <w:t xml:space="preserve"> 2.</w:t>
      </w:r>
      <w:r w:rsidR="008E7534" w:rsidRPr="008E7534">
        <w:t>7</w:t>
      </w:r>
      <w:r w:rsidR="008717C2" w:rsidRPr="008E7534">
        <w:t>)</w:t>
      </w:r>
      <w:r w:rsidR="000E3797" w:rsidRPr="008E7534">
        <w:t>.</w:t>
      </w:r>
    </w:p>
    <w:p w14:paraId="7A8DA350" w14:textId="77777777" w:rsidR="00DD2C88" w:rsidRPr="005362B1" w:rsidRDefault="00DD2C88" w:rsidP="008717C2">
      <w:pPr>
        <w:pStyle w:val="Heading4"/>
      </w:pPr>
      <w:r w:rsidRPr="005362B1">
        <w:t>Alaska Department of Fish and Game bottom trawl survey</w:t>
      </w:r>
    </w:p>
    <w:p w14:paraId="3F3BE9B0" w14:textId="70E10FCE" w:rsidR="00DD2C88" w:rsidRDefault="00DD2C88" w:rsidP="008717C2">
      <w:r w:rsidRPr="005362B1">
        <w:t xml:space="preserve">The Alaska Department of Fish and Game (ADFG) </w:t>
      </w:r>
      <w:r w:rsidR="008717C2">
        <w:t>bottom trawl survey index has resulted in an increasing trend in the Pacific cod population since the time-series low in 2016</w:t>
      </w:r>
      <w:r w:rsidR="008E7534">
        <w:t xml:space="preserve"> </w:t>
      </w:r>
      <w:r w:rsidR="008E7534" w:rsidRPr="008E7534">
        <w:t>(</w:t>
      </w:r>
      <w:r w:rsidR="008E7534">
        <w:t xml:space="preserve">top left panel of </w:t>
      </w:r>
      <w:r w:rsidR="008E7534" w:rsidRPr="008E7534">
        <w:t>Fig</w:t>
      </w:r>
      <w:r w:rsidR="003E0EF6">
        <w:t>.</w:t>
      </w:r>
      <w:r w:rsidR="008E7534" w:rsidRPr="008E7534">
        <w:t xml:space="preserve"> 2.7).</w:t>
      </w:r>
      <w:r w:rsidR="008717C2">
        <w:t xml:space="preserve"> In 2025 the ADFG bottom trawl survey of cod biomass decreased by 15% and the index of cod abundance decreased by 9% compared to 2024.</w:t>
      </w:r>
    </w:p>
    <w:p w14:paraId="035B429D" w14:textId="25B39A7D" w:rsidR="00022414" w:rsidRDefault="00022414" w:rsidP="00022414">
      <w:pPr>
        <w:pStyle w:val="Heading4"/>
      </w:pPr>
      <w:r>
        <w:t>Commercial fishery indices</w:t>
      </w:r>
    </w:p>
    <w:p w14:paraId="1888744A" w14:textId="47265DB2" w:rsidR="00022414" w:rsidRPr="005362B1" w:rsidRDefault="00022414" w:rsidP="008717C2">
      <w:r>
        <w:t>N</w:t>
      </w:r>
      <w:r w:rsidRPr="005362B1">
        <w:t>on-targeted catch of Pacific cod in other directed fisheries is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index of abundance that is particularly sensitive to </w:t>
      </w:r>
      <w:r w:rsidR="00FC4B93" w:rsidRPr="005362B1">
        <w:t>2-year-old</w:t>
      </w:r>
      <w:r w:rsidRPr="005362B1">
        <w:t xml:space="preserve"> Pacific cod, which are thought to be more pelagic. As an index of recruitment abundance, we track the incidence of occurrence as proportion of hauls with cod in the </w:t>
      </w:r>
      <w:r>
        <w:t>c</w:t>
      </w:r>
      <w:r w:rsidRPr="005362B1">
        <w:t>entral GOA pollock A season. The shallow water flatfish fishery tracks a larger portion of the adult population of Pacific cod. As an index of the adul</w:t>
      </w:r>
      <w:r>
        <w:t>t</w:t>
      </w:r>
      <w:r w:rsidRPr="005362B1">
        <w:t xml:space="preserve"> population </w:t>
      </w:r>
      <w:r w:rsidR="00FC4B93" w:rsidRPr="005362B1">
        <w:t>abundance,</w:t>
      </w:r>
      <w:r w:rsidRPr="005362B1">
        <w:t xml:space="preserv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008E7534" w:rsidRPr="008E7534">
        <w:t>(</w:t>
      </w:r>
      <w:r w:rsidR="008E7534">
        <w:t xml:space="preserve">bottom right panel of </w:t>
      </w:r>
      <w:r w:rsidR="008E7534" w:rsidRPr="008E7534">
        <w:t>Fig</w:t>
      </w:r>
      <w:r w:rsidR="003E0EF6">
        <w:t>.</w:t>
      </w:r>
      <w:r w:rsidR="008E7534" w:rsidRPr="008E7534">
        <w:t xml:space="preserve"> 2.7).</w:t>
      </w:r>
      <w:r w:rsidR="008E7534">
        <w:t xml:space="preserve"> </w:t>
      </w:r>
      <w:r w:rsidRPr="005362B1">
        <w:t xml:space="preserve">The catch of Pacific cod in the shallow water flatfish fisheries </w:t>
      </w:r>
      <w:r>
        <w:t xml:space="preserve">has seen an increasing trend since the time series low </w:t>
      </w:r>
      <w:r w:rsidRPr="005362B1">
        <w:t>in 2017</w:t>
      </w:r>
      <w:r>
        <w:t>.</w:t>
      </w:r>
      <w:r w:rsidR="003E0EF6">
        <w:t xml:space="preserve"> </w:t>
      </w:r>
      <w:r>
        <w:t>The</w:t>
      </w:r>
      <w:r w:rsidRPr="005362B1">
        <w:t xml:space="preserve"> </w:t>
      </w:r>
      <w:r w:rsidR="00FC4B93" w:rsidRPr="005362B1">
        <w:t xml:space="preserve">2024 </w:t>
      </w:r>
      <w:r w:rsidR="00FC4B93">
        <w:t>and</w:t>
      </w:r>
      <w:r>
        <w:t xml:space="preserve"> 2025 </w:t>
      </w:r>
      <w:r w:rsidRPr="005362B1">
        <w:t>value</w:t>
      </w:r>
      <w:r>
        <w:t>s</w:t>
      </w:r>
      <w:r w:rsidRPr="005362B1">
        <w:t xml:space="preserve"> </w:t>
      </w:r>
      <w:r>
        <w:t>are</w:t>
      </w:r>
      <w:r w:rsidRPr="005362B1">
        <w:t xml:space="preserve"> the largest in the recent time series and only smaller than the 2014 value since 2008 </w:t>
      </w:r>
      <w:r w:rsidR="008E7534" w:rsidRPr="008E7534">
        <w:t>(</w:t>
      </w:r>
      <w:r w:rsidR="008E7534">
        <w:t xml:space="preserve">bottom right panel of </w:t>
      </w:r>
      <w:r w:rsidR="008E7534" w:rsidRPr="008E7534">
        <w:t>Fig</w:t>
      </w:r>
      <w:r w:rsidR="003E0EF6">
        <w:t>.</w:t>
      </w:r>
      <w:r w:rsidR="008E7534" w:rsidRPr="008E7534">
        <w:t xml:space="preserve"> 2.7).</w:t>
      </w:r>
      <w:r w:rsidR="008E7534">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3B70AB58" w14:textId="779E1EA3" w:rsidR="00A71893" w:rsidRPr="005362B1" w:rsidRDefault="00A71893" w:rsidP="008717C2">
      <w:pPr>
        <w:rPr>
          <w:rFonts w:ascii="Times" w:hAnsi="Times" w:cs="Lucida Grande"/>
          <w:color w:val="000000"/>
        </w:rPr>
      </w:pPr>
      <w:r w:rsidRPr="005362B1">
        <w:rPr>
          <w:rFonts w:ascii="Times" w:hAnsi="Times"/>
        </w:rPr>
        <w:t xml:space="preserve">The Climate Forecast System Reanalysis (CFSR) </w:t>
      </w:r>
      <w:r w:rsidR="008717C2">
        <w:rPr>
          <w:rFonts w:ascii="Times" w:hAnsi="Times"/>
        </w:rPr>
        <w:t xml:space="preserve">temperature index was not updated for 2025 </w:t>
      </w:r>
      <w:r w:rsidR="00064238">
        <w:rPr>
          <w:rFonts w:ascii="Times" w:hAnsi="Times"/>
        </w:rPr>
        <w:t xml:space="preserve">because it </w:t>
      </w:r>
      <w:r w:rsidR="008717C2">
        <w:rPr>
          <w:rFonts w:ascii="Times" w:hAnsi="Times"/>
        </w:rPr>
        <w:t>has been discontinued.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lastRenderedPageBreak/>
        <w:t>Analytic Approach</w:t>
      </w:r>
    </w:p>
    <w:p w14:paraId="699C1C24" w14:textId="3666CFCC" w:rsidR="009F5C05" w:rsidRPr="006E74B7" w:rsidRDefault="00022414" w:rsidP="00022414">
      <w:r w:rsidRPr="006E74B7">
        <w:t xml:space="preserve">We use </w:t>
      </w:r>
      <w:r w:rsidR="00064238">
        <w:t>M</w:t>
      </w:r>
      <w:r w:rsidRPr="006E74B7">
        <w:t xml:space="preserve">odel 24.0 in this assessment (described </w:t>
      </w:r>
      <w:r w:rsidRPr="003E0EF6">
        <w:t xml:space="preserve">in </w:t>
      </w:r>
      <w:proofErr w:type="spellStart"/>
      <w:r w:rsidRPr="003E0EF6">
        <w:t>Hulson</w:t>
      </w:r>
      <w:proofErr w:type="spellEnd"/>
      <w:r w:rsidRPr="003E0EF6">
        <w:t xml:space="preserve"> </w:t>
      </w:r>
      <w:r w:rsidRPr="003E0EF6">
        <w:rPr>
          <w:i/>
          <w:iCs/>
        </w:rPr>
        <w:t xml:space="preserve">et al. </w:t>
      </w:r>
      <w:r w:rsidRPr="003E0EF6">
        <w:t>2024).</w:t>
      </w:r>
      <w:r w:rsidR="004D33BA" w:rsidRPr="003E0EF6">
        <w:t xml:space="preserve"> The</w:t>
      </w:r>
      <w:r w:rsidR="004D33BA" w:rsidRPr="006E74B7">
        <w:t xml:space="preserv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r w:rsidR="003E0EF6">
        <w:t xml:space="preserve">the same version as the 2024 </w:t>
      </w:r>
      <w:r w:rsidR="003E0EF6" w:rsidRPr="003E0EF6">
        <w:t xml:space="preserve">assessment, </w:t>
      </w:r>
      <w:proofErr w:type="spellStart"/>
      <w:r w:rsidR="000D1E54" w:rsidRPr="003E0EF6">
        <w:t>Methot</w:t>
      </w:r>
      <w:proofErr w:type="spellEnd"/>
      <w:r w:rsidR="000D1E54" w:rsidRPr="003E0EF6">
        <w:t xml:space="preserve"> and </w:t>
      </w:r>
      <w:proofErr w:type="spellStart"/>
      <w:r w:rsidR="000D1E54" w:rsidRPr="003E0EF6">
        <w:t>Wetzell</w:t>
      </w:r>
      <w:proofErr w:type="spellEnd"/>
      <w:r w:rsidR="000D1E54" w:rsidRPr="003E0EF6">
        <w:t xml:space="preserve"> 2013).</w:t>
      </w:r>
      <w:r w:rsidRPr="003E0EF6">
        <w:t xml:space="preserve"> </w:t>
      </w:r>
      <w:r w:rsidR="000D1E54" w:rsidRPr="003E0EF6">
        <w:t>The</w:t>
      </w:r>
      <w:r w:rsidR="000D1E54" w:rsidRPr="006E74B7">
        <w:t xml:space="preserv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3E0EF6">
        <w:t>Results</w:t>
      </w:r>
    </w:p>
    <w:p w14:paraId="6E65FE5F" w14:textId="77777777" w:rsidR="0085439A" w:rsidRPr="005362B1" w:rsidRDefault="0085439A" w:rsidP="0085439A">
      <w:pPr>
        <w:pStyle w:val="Heading2"/>
      </w:pPr>
      <w:r w:rsidRPr="00A16521">
        <w:t>Model Evaluation</w:t>
      </w:r>
    </w:p>
    <w:p w14:paraId="080F33B1" w14:textId="77777777" w:rsidR="00C02394" w:rsidRDefault="0085439A" w:rsidP="000A5B48">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r w:rsidR="00C02394">
        <w:t xml:space="preserve"> </w:t>
      </w:r>
    </w:p>
    <w:p w14:paraId="6773F38F" w14:textId="39423DDD" w:rsidR="00B30D6F" w:rsidRPr="005362B1" w:rsidRDefault="00C02394" w:rsidP="00B30D6F">
      <w:r>
        <w:t>In this update assessment the majority of model diagnostics and sensitivities that are normally contained within a full assessment</w:t>
      </w:r>
      <w:r w:rsidR="003E0EF6">
        <w:t xml:space="preserve"> are not provided</w:t>
      </w:r>
      <w:r>
        <w:t xml:space="preserve">. </w:t>
      </w:r>
      <w:r w:rsidR="003E0EF6">
        <w:t>However, we note that in the current model</w:t>
      </w:r>
      <w:r>
        <w:t xml:space="preserve"> these diagnostics and sensitivities quantitatively provide indistinguishable results from the most recent accepted Model 24.0. These results will be included in the next full assessment when alternative models are explored and recommended for use.</w:t>
      </w:r>
      <w:r w:rsidR="00994A10">
        <w:t xml:space="preserve"> </w:t>
      </w:r>
      <w:r w:rsidR="00B30D6F" w:rsidRPr="005362B1">
        <w:t>For Model 24.0</w:t>
      </w:r>
      <w:r w:rsidR="00994A10">
        <w:t xml:space="preserve"> updated with data through 2025</w:t>
      </w:r>
      <w:r w:rsidR="00B30D6F" w:rsidRPr="005362B1">
        <w:t xml:space="preserve"> the likelihoods appear well defined with the gradient of the objective function at less than 1e</w:t>
      </w:r>
      <w:r w:rsidR="00B30D6F" w:rsidRPr="005362B1">
        <w:rPr>
          <w:vertAlign w:val="superscript"/>
        </w:rPr>
        <w:t>-5</w:t>
      </w:r>
      <w:r w:rsidR="00B30D6F" w:rsidRPr="005362B1">
        <w:t xml:space="preserve"> (the final gradient was 6.</w:t>
      </w:r>
      <w:r w:rsidR="000A5B48">
        <w:t>45</w:t>
      </w:r>
      <w:r w:rsidR="00B30D6F" w:rsidRPr="005362B1">
        <w:t>e</w:t>
      </w:r>
      <w:r w:rsidR="00B30D6F" w:rsidRPr="005362B1">
        <w:rPr>
          <w:vertAlign w:val="superscript"/>
        </w:rPr>
        <w:t>-6</w:t>
      </w:r>
      <w:r w:rsidR="00B30D6F" w:rsidRPr="005362B1">
        <w:t>).</w:t>
      </w:r>
    </w:p>
    <w:p w14:paraId="286214DE" w14:textId="25FDC532"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w:t>
      </w:r>
      <w:r w:rsidR="007916C3" w:rsidRPr="00994A10">
        <w:t>uncertainty (Table 2.</w:t>
      </w:r>
      <w:r w:rsidR="00994A10" w:rsidRPr="00994A10">
        <w:t>6</w:t>
      </w:r>
      <w:r w:rsidR="007916C3" w:rsidRPr="00994A10">
        <w:t>)</w:t>
      </w:r>
      <w:r w:rsidR="00A76CA0" w:rsidRPr="00994A10">
        <w:t>,</w:t>
      </w:r>
      <w:r w:rsidR="00A76CA0" w:rsidRPr="005362B1">
        <w:t xml:space="preserve"> and produces consistent patterns in abundance compared to previous </w:t>
      </w:r>
      <w:r w:rsidR="00A76CA0" w:rsidRPr="00994A10">
        <w:t>assessments</w:t>
      </w:r>
      <w:r w:rsidR="003F2FA6" w:rsidRPr="00994A10">
        <w:t xml:space="preserve"> (Fig</w:t>
      </w:r>
      <w:r w:rsidR="003E0EF6">
        <w:t>.</w:t>
      </w:r>
      <w:r w:rsidR="003F2FA6" w:rsidRPr="00994A10">
        <w:t xml:space="preserve"> 2.</w:t>
      </w:r>
      <w:r w:rsidR="00994A10" w:rsidRPr="00994A10">
        <w:t>8</w:t>
      </w:r>
      <w:r w:rsidR="00EE6281">
        <w:t xml:space="preserve"> and 2.9</w:t>
      </w:r>
      <w:r w:rsidR="003F2FA6" w:rsidRPr="00994A10">
        <w:t>)</w:t>
      </w:r>
      <w:r w:rsidR="00A76CA0" w:rsidRPr="00994A10">
        <w:t>.</w:t>
      </w:r>
      <w:r w:rsidR="002E107F" w:rsidRPr="005362B1">
        <w:t xml:space="preserve"> </w:t>
      </w:r>
      <w:r w:rsidR="00A16521">
        <w:t xml:space="preserve">On the whole,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t>
      </w:r>
      <w:r w:rsidRPr="00A16521">
        <w:t>well (</w:t>
      </w:r>
      <w:r w:rsidR="00903FF4" w:rsidRPr="00A16521">
        <w:t>Fig. 2.</w:t>
      </w:r>
      <w:r w:rsidR="00EE6281">
        <w:t>10</w:t>
      </w:r>
      <w:r w:rsidRPr="00A16521">
        <w:t>)</w:t>
      </w:r>
      <w:r w:rsidR="00A16521">
        <w:t xml:space="preserve">. However, </w:t>
      </w:r>
      <w:r w:rsidRPr="005362B1">
        <w:t xml:space="preserve">positive residuals </w:t>
      </w:r>
      <w:r w:rsidR="00903FF4" w:rsidRPr="005362B1">
        <w:t>have persisted</w:t>
      </w:r>
      <w:r w:rsidRPr="005362B1">
        <w:t xml:space="preserve"> in the fit to the longline survey since 2018</w:t>
      </w:r>
      <w:r w:rsidR="00A16521">
        <w:t xml:space="preserve"> and the model does not fit the 2025 increase in bottom trawl survey abundance</w:t>
      </w:r>
      <w:r w:rsidRPr="005362B1">
        <w:t xml:space="preserve">. </w:t>
      </w:r>
      <w:r w:rsidR="00E259A0" w:rsidRPr="005362B1">
        <w:t>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w:t>
      </w:r>
      <w:r w:rsidR="00A16521">
        <w:t>1</w:t>
      </w:r>
      <w:r w:rsidR="00EE6281">
        <w:t>1</w:t>
      </w:r>
      <w:r w:rsidR="005313BF" w:rsidRPr="005362B1">
        <w:t xml:space="preserve">). Model 24.0 fits well to the survey length composition data in aggregate, while there </w:t>
      </w:r>
      <w:r w:rsidR="005313BF" w:rsidRPr="003111EC">
        <w:t>are some outliers present in the one-step ahead residuals (</w:t>
      </w:r>
      <w:r w:rsidR="00903FF4" w:rsidRPr="003111EC">
        <w:t>Fig. 2.</w:t>
      </w:r>
      <w:r w:rsidR="00A16521" w:rsidRPr="003111EC">
        <w:t>1</w:t>
      </w:r>
      <w:r w:rsidR="00EE6281">
        <w:t>2</w:t>
      </w:r>
      <w:r w:rsidR="005313BF" w:rsidRPr="003111EC">
        <w:t>).</w:t>
      </w:r>
      <w:r w:rsidR="00A16521" w:rsidRPr="003111EC">
        <w:t xml:space="preserve"> </w:t>
      </w:r>
      <w:r w:rsidR="003111EC" w:rsidRPr="003111EC">
        <w:t>The s</w:t>
      </w:r>
      <w:r w:rsidR="00A16521" w:rsidRPr="003111EC">
        <w:t>tandard SS3 plots</w:t>
      </w:r>
      <w:r w:rsidR="003111EC" w:rsidRPr="003111EC">
        <w:t>, which contain</w:t>
      </w:r>
      <w:r w:rsidR="003111EC">
        <w:t xml:space="preserve"> additional results,</w:t>
      </w:r>
      <w:r w:rsidR="00A16521">
        <w:t xml:space="preserve"> can be</w:t>
      </w:r>
      <w:r w:rsidR="00A16521" w:rsidRPr="005362B1">
        <w:t xml:space="preserve"> found at the</w:t>
      </w:r>
      <w:r w:rsidR="00A16521">
        <w:t xml:space="preserve"> link provided in the </w:t>
      </w:r>
      <w:r w:rsidR="00A16521">
        <w:rPr>
          <w:i/>
        </w:rPr>
        <w:t>Executive Summary</w:t>
      </w:r>
      <w:r w:rsidR="00A16521">
        <w:t xml:space="preserve"> section of this document</w:t>
      </w:r>
    </w:p>
    <w:p w14:paraId="7945129B" w14:textId="753CBC01"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w:t>
      </w:r>
      <w:r w:rsidR="00A16521">
        <w:t>6</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3F9EE8BA" w14:textId="77777777" w:rsidR="00E76DAD" w:rsidRPr="005362B1" w:rsidRDefault="00E76DAD" w:rsidP="00E76DAD">
      <w:pPr>
        <w:pStyle w:val="Heading3"/>
      </w:pPr>
      <w:r w:rsidRPr="005362B1">
        <w:t>Definitions</w:t>
      </w:r>
    </w:p>
    <w:p w14:paraId="4E5304EE" w14:textId="4C621247"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 xml:space="preserve">re defined as numbers of age-0 fish in a given year; actual recruitment to fishery and survey depends on selectivity curves as estimated (noting that there are no indices involving age-0 Pacific cod). </w:t>
      </w:r>
    </w:p>
    <w:p w14:paraId="61F104BC" w14:textId="77777777" w:rsidR="00E76DAD" w:rsidRPr="005362B1" w:rsidRDefault="00E76DAD" w:rsidP="00E76DAD">
      <w:pPr>
        <w:pStyle w:val="Heading3"/>
      </w:pPr>
      <w:r w:rsidRPr="00A33758">
        <w:lastRenderedPageBreak/>
        <w:t>Biomass</w:t>
      </w:r>
    </w:p>
    <w:p w14:paraId="764F9E2C" w14:textId="35744093" w:rsidR="00E76DAD" w:rsidRPr="005362B1" w:rsidRDefault="00E76DAD" w:rsidP="00E76DAD">
      <w:r w:rsidRPr="005362B1">
        <w:t>Total biomass estimates show a long decline from their peak in 1988 (Table 2.</w:t>
      </w:r>
      <w:r w:rsidR="00A33758">
        <w:t>7</w:t>
      </w:r>
      <w:r w:rsidR="00702B7D" w:rsidRPr="005362B1">
        <w:t xml:space="preserve"> and </w:t>
      </w:r>
      <w:r w:rsidR="007916C3">
        <w:t>Fig. 2.</w:t>
      </w:r>
      <w:r w:rsidR="00A33758">
        <w:t>1</w:t>
      </w:r>
      <w:r w:rsidR="00EE6281">
        <w:t>3</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w:t>
      </w:r>
      <w:r w:rsidR="00A33758">
        <w:t xml:space="preserve">slightly decrease in 2026 followed by an </w:t>
      </w:r>
      <w:r w:rsidR="00D733D0" w:rsidRPr="005362B1">
        <w:t>increase through 20</w:t>
      </w:r>
      <w:r w:rsidR="003E0EF6">
        <w:t>30</w:t>
      </w:r>
      <w:r w:rsidR="00D733D0" w:rsidRPr="005362B1">
        <w:t>.</w:t>
      </w:r>
      <w:r w:rsidRPr="005362B1">
        <w:t xml:space="preserve"> Spawning biomass (Table 2.</w:t>
      </w:r>
      <w:r w:rsidR="00A33758">
        <w:t>7</w:t>
      </w:r>
      <w:r w:rsidR="004B306F" w:rsidRPr="005362B1">
        <w:t xml:space="preserve"> and </w:t>
      </w:r>
      <w:r w:rsidR="007916C3">
        <w:t>Fig. 2.</w:t>
      </w:r>
      <w:r w:rsidR="00A33758">
        <w:t>1</w:t>
      </w:r>
      <w:r w:rsidR="00EE6281">
        <w:t>3</w:t>
      </w:r>
      <w:r w:rsidRPr="005362B1">
        <w:t xml:space="preserve">) shows a similar trend of decline since the late 1980s with a peak in 1989 </w:t>
      </w:r>
      <w:r w:rsidR="009611C1" w:rsidRPr="005362B1">
        <w:t>to a low in 2008</w:t>
      </w:r>
      <w:r w:rsidRPr="005362B1">
        <w:t xml:space="preserve">. There was then a short increase in spawning biomass coincident with the maturation of the </w:t>
      </w:r>
      <w:proofErr w:type="gramStart"/>
      <w:r w:rsidRPr="005362B1">
        <w:t>2005-2008 year</w:t>
      </w:r>
      <w:proofErr w:type="gramEnd"/>
      <w:r w:rsidR="009611C1" w:rsidRPr="005362B1">
        <w:t xml:space="preserve"> classes through 2014</w:t>
      </w:r>
      <w:r w:rsidRPr="005362B1">
        <w:t xml:space="preserve">, after which the decline continued to </w:t>
      </w:r>
      <w:ins w:id="3" w:author="Steve Barbeaux" w:date="2026-01-07T15:59:00Z">
        <w:r w:rsidR="00665361">
          <w:t xml:space="preserve">its </w:t>
        </w:r>
      </w:ins>
      <w:r w:rsidRPr="005362B1">
        <w:t xml:space="preserve">lowest level in </w:t>
      </w:r>
      <w:r w:rsidR="009611C1" w:rsidRPr="005362B1">
        <w:t xml:space="preserve">2019 and </w:t>
      </w:r>
      <w:r w:rsidRPr="005362B1">
        <w:t xml:space="preserve">2020. The spawning biomass </w:t>
      </w:r>
      <w:r w:rsidR="009611C1" w:rsidRPr="005362B1">
        <w:t>then slightly</w:t>
      </w:r>
      <w:r w:rsidRPr="005362B1">
        <w:t xml:space="preserve"> increased </w:t>
      </w:r>
      <w:r w:rsidR="00A33758">
        <w:t xml:space="preserve">through </w:t>
      </w:r>
      <w:r w:rsidRPr="005362B1">
        <w:t>2022</w:t>
      </w:r>
      <w:r w:rsidR="009611C1" w:rsidRPr="005362B1">
        <w:t xml:space="preserve"> and is projec</w:t>
      </w:r>
      <w:r w:rsidR="00D733D0" w:rsidRPr="005362B1">
        <w:t>ted to decrease through 202</w:t>
      </w:r>
      <w:r w:rsidR="00A33758">
        <w:t>8</w:t>
      </w:r>
      <w:r w:rsidR="00D733D0" w:rsidRPr="005362B1">
        <w:t xml:space="preserve"> and then increase through 20</w:t>
      </w:r>
      <w:r w:rsidR="003E0EF6">
        <w:t>30</w:t>
      </w:r>
      <w:r w:rsidRPr="005362B1">
        <w:t>.</w:t>
      </w:r>
      <w:r w:rsidR="00EE6281">
        <w:t xml:space="preserve"> Compared to the most recent assessment in 2024, the current Model 24.0 results in slightly smaller spawning biomass estimates from 2015 to 2021, then larger after 2022 (Fig. 2.8).</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5DA46816"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Pr="005362B1">
        <w:t>Fig. 2.</w:t>
      </w:r>
      <w:r w:rsidR="00A33758">
        <w:t>1</w:t>
      </w:r>
      <w:r w:rsidR="00EE6281">
        <w:t>4</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r w:rsidR="00EE6281">
        <w:t xml:space="preserve">Compared to the most recent assessment in 2024, the current Model 24.0 results in larger estimates of the </w:t>
      </w:r>
      <w:proofErr w:type="gramStart"/>
      <w:r w:rsidR="00EE6281">
        <w:t>2020 and 2021 year</w:t>
      </w:r>
      <w:proofErr w:type="gramEnd"/>
      <w:r w:rsidR="00EE6281">
        <w:t xml:space="preserve"> classes, and smaller 2023 and 2024 year classes (Fig. 2.8).</w:t>
      </w:r>
    </w:p>
    <w:p w14:paraId="73435D1A" w14:textId="77777777" w:rsidR="00E76DAD" w:rsidRPr="005362B1" w:rsidRDefault="00E76DAD" w:rsidP="00E76DAD">
      <w:pPr>
        <w:pStyle w:val="Heading3"/>
      </w:pPr>
      <w:r w:rsidRPr="003111EC">
        <w:t>Fishing Mortality</w:t>
      </w:r>
    </w:p>
    <w:p w14:paraId="7A5791B9" w14:textId="3CB60AAD"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3111EC">
        <w:t>9</w:t>
      </w:r>
      <w:r w:rsidR="00D9473E" w:rsidRPr="005362B1">
        <w:t xml:space="preserve"> and </w:t>
      </w:r>
      <w:r w:rsidR="007916C3">
        <w:t>Fig. 2.</w:t>
      </w:r>
      <w:r w:rsidR="003111EC">
        <w:t>1</w:t>
      </w:r>
      <w:r w:rsidR="00EE6281">
        <w:t>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w:t>
      </w:r>
      <w:r w:rsidR="003111EC">
        <w:t>1</w:t>
      </w:r>
      <w:r w:rsidR="00EE6281">
        <w:t>5</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3111EC">
        <w:t>1</w:t>
      </w:r>
      <w:r w:rsidR="00EE6281">
        <w:t>6</w:t>
      </w:r>
      <w:r w:rsidRPr="005362B1">
        <w:t xml:space="preserve">) show that F was estimated to have been above the </w:t>
      </w:r>
      <w:ins w:id="4" w:author="Steve Barbeaux" w:date="2026-01-07T16:04:00Z">
        <w:r w:rsidR="00665361">
          <w:t xml:space="preserve">current </w:t>
        </w:r>
      </w:ins>
      <w:r w:rsidRPr="005362B1">
        <w:t xml:space="preserve">ABC control rule advised levels </w:t>
      </w:r>
      <w:r w:rsidR="00D9473E" w:rsidRPr="005362B1">
        <w:t>from</w:t>
      </w:r>
      <w:r w:rsidRPr="005362B1">
        <w:t xml:space="preserve"> </w:t>
      </w:r>
      <w:r w:rsidR="00D51782" w:rsidRPr="005362B1">
        <w:t xml:space="preserve">2015 to </w:t>
      </w:r>
      <w:r w:rsidR="00D9473E" w:rsidRPr="005362B1">
        <w:t>2017</w:t>
      </w:r>
      <w:ins w:id="5" w:author="Steve Barbeaux" w:date="2026-01-07T16:05:00Z">
        <w:r w:rsidR="00665361">
          <w:t>.</w:t>
        </w:r>
      </w:ins>
      <w:r w:rsidR="00D9473E" w:rsidRPr="005362B1">
        <w:t xml:space="preserve"> </w:t>
      </w:r>
      <w:del w:id="6" w:author="Steve Barbeaux" w:date="2026-01-07T16:05:00Z">
        <w:r w:rsidR="00D9473E" w:rsidRPr="005362B1" w:rsidDel="00665361">
          <w:delText xml:space="preserve">and </w:delText>
        </w:r>
      </w:del>
      <w:ins w:id="7" w:author="Steve Barbeaux" w:date="2026-01-07T16:05:00Z">
        <w:r w:rsidR="00665361">
          <w:t>Female spawning B</w:t>
        </w:r>
      </w:ins>
      <w:del w:id="8" w:author="Steve Barbeaux" w:date="2026-01-07T16:05:00Z">
        <w:r w:rsidR="00D9473E" w:rsidRPr="005362B1" w:rsidDel="00665361">
          <w:delText>b</w:delText>
        </w:r>
      </w:del>
      <w:r w:rsidR="00D9473E" w:rsidRPr="005362B1">
        <w:t xml:space="preserve">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w:t>
      </w:r>
      <w:r w:rsidR="003111EC">
        <w:t>7</w:t>
      </w:r>
      <w:r w:rsidRPr="005362B1">
        <w:t xml:space="preserve">. It should be noted that </w:t>
      </w:r>
      <w:del w:id="9" w:author="Steve Barbeaux" w:date="2026-01-07T16:06:00Z">
        <w:r w:rsidRPr="005362B1" w:rsidDel="00665361">
          <w:delText>this plot</w:delText>
        </w:r>
      </w:del>
      <w:ins w:id="10" w:author="Steve Barbeaux" w:date="2026-01-07T16:06:00Z">
        <w:r w:rsidR="00665361">
          <w:t>Figure 2.16</w:t>
        </w:r>
      </w:ins>
      <w:r w:rsidRPr="005362B1">
        <w:t xml:space="preserve"> shows what the current model predicts, not what the past assessments had estimated.</w:t>
      </w:r>
    </w:p>
    <w:p w14:paraId="35D49645" w14:textId="77777777" w:rsidR="004678F0" w:rsidRPr="005362B1" w:rsidRDefault="00025D45">
      <w:pPr>
        <w:pStyle w:val="Heading2"/>
        <w:pBdr>
          <w:top w:val="nil"/>
          <w:left w:val="nil"/>
          <w:bottom w:val="nil"/>
          <w:right w:val="nil"/>
          <w:between w:val="nil"/>
        </w:pBdr>
      </w:pPr>
      <w:r w:rsidRPr="00EE6281">
        <w:t>Harvest Recommendations</w:t>
      </w:r>
    </w:p>
    <w:p w14:paraId="5EF5DD7F" w14:textId="77777777" w:rsidR="00DD5489" w:rsidRPr="005362B1" w:rsidRDefault="00DD5489" w:rsidP="00DD5489">
      <w:pPr>
        <w:pStyle w:val="Heading3"/>
      </w:pPr>
      <w:r w:rsidRPr="001360E7">
        <w:t>Amendment 56 Reference Points</w:t>
      </w:r>
    </w:p>
    <w:p w14:paraId="193F2AAE" w14:textId="10754EB1"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w:t>
      </w:r>
      <w:ins w:id="11" w:author="Steve Barbeaux" w:date="2026-01-07T16:12:00Z">
        <w:r w:rsidR="00516A14">
          <w:t xml:space="preserve">female </w:t>
        </w:r>
      </w:ins>
      <w:r w:rsidRPr="005362B1">
        <w:t xml:space="preserve">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xml:space="preserve">, equal to the fishing </w:t>
      </w:r>
      <w:r w:rsidRPr="005362B1">
        <w:lastRenderedPageBreak/>
        <w:t>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031C7A9D" w:rsidR="00DD5489" w:rsidRPr="005362B1" w:rsidRDefault="002C5C9A" w:rsidP="00DD5489">
      <w:r w:rsidRPr="005362B1">
        <w:t>For M</w:t>
      </w:r>
      <w:r w:rsidR="00C448D2" w:rsidRPr="005362B1">
        <w:t xml:space="preserve">odel 24.0 </w:t>
      </w:r>
      <w:commentRangeStart w:id="12"/>
      <w:ins w:id="13" w:author="Steve Barbeaux" w:date="2026-01-07T16:09:00Z">
        <w:r w:rsidR="00516A14">
          <w:t xml:space="preserve">female </w:t>
        </w:r>
      </w:ins>
      <w:r w:rsidR="00C448D2" w:rsidRPr="005362B1">
        <w:t xml:space="preserve">spawning biomass </w:t>
      </w:r>
      <w:commentRangeEnd w:id="12"/>
      <w:r w:rsidR="00516A14">
        <w:rPr>
          <w:rStyle w:val="CommentReference"/>
        </w:rPr>
        <w:commentReference w:id="12"/>
      </w:r>
      <w:r w:rsidR="00C448D2" w:rsidRPr="005362B1">
        <w:t>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of the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4004B9DB"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tcBorders>
              <w:bottom w:val="single" w:sz="4" w:space="0" w:color="auto"/>
            </w:tcBorders>
            <w:shd w:val="clear" w:color="auto" w:fill="auto"/>
            <w:vAlign w:val="bottom"/>
          </w:tcPr>
          <w:p w14:paraId="73CCF1AB" w14:textId="0942BC06"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shd w:val="clear" w:color="auto" w:fill="auto"/>
            <w:vAlign w:val="bottom"/>
          </w:tcPr>
          <w:p w14:paraId="1860102E" w14:textId="425A2B91"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1D75A3">
        <w:lastRenderedPageBreak/>
        <w:t>Risk Table and ABC Recommendation</w:t>
      </w:r>
    </w:p>
    <w:p w14:paraId="50975301" w14:textId="1244A663" w:rsidR="008B697F" w:rsidRPr="005362B1" w:rsidRDefault="008B697F" w:rsidP="008B697F">
      <w:pPr>
        <w:pStyle w:val="Heading4"/>
      </w:pPr>
      <w:r>
        <w:t>Risk table summary</w:t>
      </w:r>
      <w:r w:rsidRPr="005362B1">
        <w:t xml:space="preserve"> </w:t>
      </w:r>
    </w:p>
    <w:p w14:paraId="32ADCCD2" w14:textId="6B5CF646" w:rsidR="008B697F" w:rsidRDefault="008B697F" w:rsidP="008B697F">
      <w:r>
        <w:t xml:space="preserve">The risk table is included in order to identify considerations that introduce </w:t>
      </w:r>
      <w:r w:rsidR="00DF51AC">
        <w:t xml:space="preserve">additional </w:t>
      </w:r>
      <w:r>
        <w:t>risk to</w:t>
      </w:r>
      <w:r w:rsidR="00DF51AC">
        <w:t xml:space="preserve"> the</w:t>
      </w:r>
      <w:r>
        <w:t xml:space="preserve"> recommended ABC that are not explicitly captured within the stock assessment model for Pacific cod and could support a reduction in the recommended ABC. These risks are described in the following and are</w:t>
      </w:r>
      <w:r w:rsidR="00DF51AC">
        <w:t>, in part,</w:t>
      </w:r>
      <w:r>
        <w:t xml:space="preserve"> aided by a synthesis and interpretation of the most recent ecosystem and socioeconomic information available for GOA Pacific cod from the </w:t>
      </w:r>
      <w:r w:rsidR="001D75A3">
        <w:t>E</w:t>
      </w:r>
      <w:r>
        <w:t xml:space="preserve">cosystem and </w:t>
      </w:r>
      <w:r w:rsidR="001D75A3">
        <w:t>S</w:t>
      </w:r>
      <w:r>
        <w:t xml:space="preserve">ocioeconomic </w:t>
      </w:r>
      <w:r w:rsidR="001D75A3">
        <w:t>P</w:t>
      </w:r>
      <w:r>
        <w:t xml:space="preserve">rofile (ESP, Appendix 2.1) and the </w:t>
      </w:r>
      <w:r w:rsidR="00DF51AC">
        <w:t>GOA</w:t>
      </w:r>
      <w:r>
        <w:t xml:space="preserve"> Ecosystem Status Report (</w:t>
      </w:r>
      <w:r w:rsidR="00DF51AC" w:rsidRPr="001D75A3">
        <w:t xml:space="preserve">ESR, </w:t>
      </w:r>
      <w:r w:rsidRPr="001D75A3">
        <w:t>Ferriss 2026).</w:t>
      </w:r>
      <w:r>
        <w:t xml:space="preserve"> </w:t>
      </w:r>
    </w:p>
    <w:p w14:paraId="6D9C9AE3" w14:textId="400FC863" w:rsidR="008B697F" w:rsidRDefault="008B697F" w:rsidP="008B697F">
      <w:pPr>
        <w:shd w:val="clear" w:color="auto" w:fill="FFFFFF"/>
        <w:rPr>
          <w:color w:val="000000"/>
        </w:rPr>
      </w:pPr>
      <w:r w:rsidRPr="005362B1">
        <w:rPr>
          <w:color w:val="000000"/>
        </w:rPr>
        <w:t>These results are summarized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947"/>
        <w:gridCol w:w="2730"/>
        <w:gridCol w:w="2867"/>
        <w:gridCol w:w="1816"/>
      </w:tblGrid>
      <w:tr w:rsidR="00347F15" w:rsidRPr="00DF51AC" w14:paraId="690C69D4" w14:textId="77777777" w:rsidTr="0003794F">
        <w:trPr>
          <w:trHeight w:val="708"/>
        </w:trPr>
        <w:tc>
          <w:tcPr>
            <w:tcW w:w="0" w:type="auto"/>
            <w:tcBorders>
              <w:bottom w:val="single" w:sz="18" w:space="0" w:color="000000"/>
              <w:right w:val="single" w:sz="4" w:space="0" w:color="000000"/>
            </w:tcBorders>
            <w:tcMar>
              <w:top w:w="0" w:type="dxa"/>
              <w:left w:w="108" w:type="dxa"/>
              <w:bottom w:w="0" w:type="dxa"/>
              <w:right w:w="108" w:type="dxa"/>
            </w:tcMar>
            <w:vAlign w:val="center"/>
            <w:hideMark/>
          </w:tcPr>
          <w:p w14:paraId="2E93FA6F" w14:textId="77777777" w:rsidR="00DF51AC" w:rsidRPr="00DF51AC" w:rsidRDefault="00DF51AC" w:rsidP="00DF51AC">
            <w:pPr>
              <w:spacing w:after="0"/>
              <w:jc w:val="center"/>
              <w:rPr>
                <w:i/>
                <w:iCs/>
              </w:rPr>
            </w:pPr>
            <w:r w:rsidRPr="00DF51AC">
              <w:rPr>
                <w:i/>
                <w:iCs/>
                <w:color w:val="000000"/>
              </w:rPr>
              <w:t>Assessment-related Considerations</w:t>
            </w:r>
          </w:p>
        </w:tc>
        <w:tc>
          <w:tcPr>
            <w:tcW w:w="2730"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7DFB3356" w14:textId="77777777" w:rsidR="00DF51AC" w:rsidRPr="00DF51AC" w:rsidRDefault="00DF51AC" w:rsidP="00DF51AC">
            <w:pPr>
              <w:spacing w:after="0"/>
              <w:jc w:val="center"/>
              <w:rPr>
                <w:i/>
                <w:iCs/>
              </w:rPr>
            </w:pPr>
            <w:r w:rsidRPr="00DF51AC">
              <w:rPr>
                <w:i/>
                <w:iCs/>
                <w:color w:val="000000"/>
              </w:rPr>
              <w:t>Population Dynamics Considerations</w:t>
            </w:r>
          </w:p>
        </w:tc>
        <w:tc>
          <w:tcPr>
            <w:tcW w:w="2867"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8ED613B" w14:textId="77777777" w:rsidR="00DF51AC" w:rsidRPr="00DF51AC" w:rsidRDefault="00DF51AC" w:rsidP="00DF51AC">
            <w:pPr>
              <w:spacing w:after="0"/>
              <w:jc w:val="center"/>
              <w:rPr>
                <w:i/>
                <w:iCs/>
              </w:rPr>
            </w:pPr>
            <w:r w:rsidRPr="00DF51AC">
              <w:rPr>
                <w:i/>
                <w:iCs/>
                <w:color w:val="000000"/>
              </w:rPr>
              <w:t>Ecosystem Considerations</w:t>
            </w:r>
          </w:p>
        </w:tc>
        <w:tc>
          <w:tcPr>
            <w:tcW w:w="0" w:type="auto"/>
            <w:tcBorders>
              <w:left w:val="single" w:sz="4" w:space="0" w:color="000000"/>
              <w:bottom w:val="single" w:sz="18" w:space="0" w:color="000000"/>
            </w:tcBorders>
            <w:tcMar>
              <w:top w:w="0" w:type="dxa"/>
              <w:left w:w="108" w:type="dxa"/>
              <w:bottom w:w="0" w:type="dxa"/>
              <w:right w:w="108" w:type="dxa"/>
            </w:tcMar>
            <w:vAlign w:val="center"/>
            <w:hideMark/>
          </w:tcPr>
          <w:p w14:paraId="35B7D8FE" w14:textId="77777777" w:rsidR="00DF51AC" w:rsidRPr="00DF51AC" w:rsidRDefault="00DF51AC" w:rsidP="00DF51AC">
            <w:pPr>
              <w:spacing w:after="0"/>
              <w:jc w:val="center"/>
              <w:rPr>
                <w:i/>
                <w:iCs/>
              </w:rPr>
            </w:pPr>
            <w:r w:rsidRPr="00DF51AC">
              <w:rPr>
                <w:i/>
                <w:iCs/>
                <w:color w:val="000000"/>
              </w:rPr>
              <w:t>Fishery-informed Stock Considerations</w:t>
            </w:r>
          </w:p>
        </w:tc>
      </w:tr>
      <w:tr w:rsidR="00347F15" w:rsidRPr="00DF51AC" w14:paraId="63BB0137" w14:textId="77777777" w:rsidTr="0003794F">
        <w:trPr>
          <w:trHeight w:val="597"/>
        </w:trPr>
        <w:tc>
          <w:tcPr>
            <w:tcW w:w="0" w:type="auto"/>
            <w:tcBorders>
              <w:top w:val="single" w:sz="18" w:space="0" w:color="000000"/>
              <w:bottom w:val="single" w:sz="4" w:space="0" w:color="000000"/>
              <w:right w:val="single" w:sz="4" w:space="0" w:color="000000"/>
            </w:tcBorders>
            <w:tcMar>
              <w:top w:w="0" w:type="dxa"/>
              <w:left w:w="108" w:type="dxa"/>
              <w:bottom w:w="0" w:type="dxa"/>
              <w:right w:w="108" w:type="dxa"/>
            </w:tcMar>
            <w:vAlign w:val="center"/>
            <w:hideMark/>
          </w:tcPr>
          <w:p w14:paraId="1C44D6E4" w14:textId="0C1AFF5C"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c>
          <w:tcPr>
            <w:tcW w:w="2730"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49962"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2867"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D130E"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0" w:type="auto"/>
            <w:tcBorders>
              <w:top w:val="single" w:sz="18" w:space="0" w:color="000000"/>
              <w:left w:val="single" w:sz="4" w:space="0" w:color="000000"/>
              <w:bottom w:val="single" w:sz="4" w:space="0" w:color="000000"/>
            </w:tcBorders>
            <w:tcMar>
              <w:top w:w="0" w:type="dxa"/>
              <w:left w:w="108" w:type="dxa"/>
              <w:bottom w:w="0" w:type="dxa"/>
              <w:right w:w="108" w:type="dxa"/>
            </w:tcMar>
            <w:vAlign w:val="center"/>
            <w:hideMark/>
          </w:tcPr>
          <w:p w14:paraId="13C0BA62" w14:textId="2048580A"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r>
      <w:tr w:rsidR="00347F15" w:rsidRPr="00DF51AC" w14:paraId="76BAD038" w14:textId="77777777" w:rsidTr="0003794F">
        <w:trPr>
          <w:trHeight w:val="597"/>
        </w:trPr>
        <w:tc>
          <w:tcPr>
            <w:tcW w:w="0" w:type="auto"/>
            <w:tcBorders>
              <w:top w:val="single" w:sz="4" w:space="0" w:color="000000"/>
              <w:right w:val="single" w:sz="4" w:space="0" w:color="000000"/>
            </w:tcBorders>
            <w:tcMar>
              <w:top w:w="0" w:type="dxa"/>
              <w:left w:w="108" w:type="dxa"/>
              <w:bottom w:w="0" w:type="dxa"/>
              <w:right w:w="108" w:type="dxa"/>
            </w:tcMar>
            <w:hideMark/>
          </w:tcPr>
          <w:p w14:paraId="182A7CFD" w14:textId="012F976B" w:rsidR="00DF51AC" w:rsidRPr="00DF51AC" w:rsidRDefault="003A39BB" w:rsidP="00DF51AC">
            <w:pPr>
              <w:spacing w:after="0"/>
            </w:pPr>
            <w:r w:rsidRPr="003A39BB">
              <w:t xml:space="preserve">Model 24.0 </w:t>
            </w:r>
            <w:r>
              <w:t>does not have a concerning retrospective pattern and fits the available data well</w:t>
            </w:r>
          </w:p>
        </w:tc>
        <w:tc>
          <w:tcPr>
            <w:tcW w:w="2730"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3109BFDE" w14:textId="635A583D" w:rsidR="00DF51AC" w:rsidRPr="00DF51AC" w:rsidRDefault="00DF51AC" w:rsidP="00DF51AC">
            <w:pPr>
              <w:spacing w:after="0"/>
            </w:pPr>
            <w:r w:rsidRPr="00DF51AC">
              <w:rPr>
                <w:color w:val="000000"/>
              </w:rPr>
              <w:t xml:space="preserve">Continued </w:t>
            </w:r>
            <w:r w:rsidRPr="003A39BB">
              <w:rPr>
                <w:color w:val="000000"/>
              </w:rPr>
              <w:t>historically low spawning biomass coupled with below average recruitment</w:t>
            </w:r>
          </w:p>
        </w:tc>
        <w:tc>
          <w:tcPr>
            <w:tcW w:w="2867"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5E1265D6" w14:textId="5173D12E" w:rsidR="00DF51AC" w:rsidRPr="00DF51AC" w:rsidRDefault="00DF51AC" w:rsidP="00DF51AC">
            <w:pPr>
              <w:spacing w:after="0"/>
            </w:pPr>
            <w:r w:rsidRPr="00DF51AC">
              <w:rPr>
                <w:color w:val="000000"/>
              </w:rPr>
              <w:t>Prolonged warm ocean temperatures throughout the water column</w:t>
            </w:r>
            <w:r w:rsidR="001D75A3">
              <w:rPr>
                <w:color w:val="000000"/>
              </w:rPr>
              <w:t xml:space="preserve"> in 2025</w:t>
            </w:r>
            <w:r w:rsidRPr="00DF51AC">
              <w:rPr>
                <w:color w:val="000000"/>
              </w:rPr>
              <w:t>, and concerns of prey base availability, may adversely impact adult Pacific cod biological status in 2026. </w:t>
            </w:r>
          </w:p>
          <w:p w14:paraId="02D9B9CF" w14:textId="77777777" w:rsidR="00DF51AC" w:rsidRPr="00DF51AC" w:rsidRDefault="00DF51AC" w:rsidP="00DF51AC">
            <w:pPr>
              <w:spacing w:after="0"/>
            </w:pPr>
          </w:p>
        </w:tc>
        <w:tc>
          <w:tcPr>
            <w:tcW w:w="0" w:type="auto"/>
            <w:tcBorders>
              <w:top w:val="single" w:sz="4" w:space="0" w:color="000000"/>
              <w:left w:val="single" w:sz="4" w:space="0" w:color="000000"/>
            </w:tcBorders>
            <w:tcMar>
              <w:top w:w="0" w:type="dxa"/>
              <w:left w:w="108" w:type="dxa"/>
              <w:bottom w:w="0" w:type="dxa"/>
              <w:right w:w="108" w:type="dxa"/>
            </w:tcMar>
            <w:hideMark/>
          </w:tcPr>
          <w:p w14:paraId="75B9DF5C" w14:textId="6FB3ECCC" w:rsidR="00DF51AC" w:rsidRPr="00DF51AC" w:rsidRDefault="00DF51AC" w:rsidP="00DF51AC">
            <w:pPr>
              <w:spacing w:after="0"/>
            </w:pPr>
            <w:r w:rsidRPr="00DF51AC">
              <w:rPr>
                <w:color w:val="000000"/>
              </w:rPr>
              <w:t xml:space="preserve">Fishery performance indicators are </w:t>
            </w:r>
            <w:r w:rsidR="00347F15">
              <w:rPr>
                <w:color w:val="000000"/>
              </w:rPr>
              <w:t>consistent with previous years</w:t>
            </w:r>
          </w:p>
        </w:tc>
      </w:tr>
    </w:tbl>
    <w:p w14:paraId="43033888" w14:textId="24007EF9" w:rsidR="008B697F" w:rsidRDefault="008B697F" w:rsidP="00F342B1">
      <w:pPr>
        <w:spacing w:after="0"/>
      </w:pPr>
    </w:p>
    <w:p w14:paraId="4213E9A1" w14:textId="4A35C61C" w:rsidR="008B697F" w:rsidRDefault="008B697F" w:rsidP="008B697F">
      <w:r>
        <w:t>The following sections contain further details supporting these risk levels.</w:t>
      </w:r>
    </w:p>
    <w:p w14:paraId="49AD7CF8" w14:textId="05B5E402" w:rsidR="0038742E" w:rsidRDefault="00DD5489" w:rsidP="0038742E">
      <w:pPr>
        <w:pStyle w:val="Heading4"/>
        <w:rPr>
          <w:u w:val="none"/>
        </w:rPr>
      </w:pPr>
      <w:r w:rsidRPr="003111EC">
        <w:t>Assessment</w:t>
      </w:r>
      <w:r w:rsidR="00F546AC" w:rsidRPr="003111EC">
        <w:t>-related</w:t>
      </w:r>
      <w:r w:rsidRPr="003111EC">
        <w:t xml:space="preserve"> considerations</w:t>
      </w:r>
      <w:r w:rsidR="00DF51AC">
        <w:t>:</w:t>
      </w:r>
      <w:r w:rsidR="00DF51AC">
        <w:rPr>
          <w:u w:val="none"/>
        </w:rPr>
        <w:t xml:space="preserve"> </w:t>
      </w:r>
    </w:p>
    <w:p w14:paraId="2DF8D960" w14:textId="25BEC65C" w:rsidR="00DF51AC" w:rsidRPr="00DF51AC" w:rsidRDefault="00DF51AC" w:rsidP="00F342B1">
      <w:pPr>
        <w:spacing w:after="0"/>
        <w:rPr>
          <w:i/>
          <w:iCs/>
        </w:rPr>
      </w:pPr>
      <w:r>
        <w:rPr>
          <w:i/>
          <w:iCs/>
        </w:rPr>
        <w:t>Risk Level 1: Normal</w:t>
      </w:r>
    </w:p>
    <w:p w14:paraId="0EF0C47B" w14:textId="53027AE0" w:rsidR="008B697F" w:rsidRDefault="001618F6" w:rsidP="008B697F">
      <w:pPr>
        <w:pStyle w:val="ListParagraph"/>
        <w:numPr>
          <w:ilvl w:val="0"/>
          <w:numId w:val="16"/>
        </w:numPr>
        <w:shd w:val="clear" w:color="auto" w:fill="FFFFFF"/>
        <w:rPr>
          <w:color w:val="000000"/>
        </w:rPr>
      </w:pPr>
      <w:r w:rsidRPr="008B697F">
        <w:rPr>
          <w:color w:val="000000"/>
        </w:rPr>
        <w:t>The GOA Pacific cod assessment does not show a</w:t>
      </w:r>
      <w:r w:rsidR="00E66F17" w:rsidRPr="008B697F">
        <w:rPr>
          <w:color w:val="000000"/>
        </w:rPr>
        <w:t xml:space="preserve"> </w:t>
      </w:r>
      <w:r w:rsidRPr="008B697F">
        <w:rPr>
          <w:color w:val="000000"/>
        </w:rPr>
        <w:t xml:space="preserve">strong retrospective </w:t>
      </w:r>
      <w:r w:rsidR="00E66F17" w:rsidRPr="008B697F">
        <w:rPr>
          <w:color w:val="000000"/>
        </w:rPr>
        <w:t>pattern</w:t>
      </w:r>
      <w:r w:rsidRPr="008B697F">
        <w:rPr>
          <w:color w:val="000000"/>
        </w:rPr>
        <w:t xml:space="preserve"> in recent estimates of spawning biomass, ei</w:t>
      </w:r>
      <w:r w:rsidR="00AF7FD2" w:rsidRPr="008B697F">
        <w:rPr>
          <w:color w:val="000000"/>
        </w:rPr>
        <w:t>ther in the data retrospective</w:t>
      </w:r>
      <w:r w:rsidRPr="008B697F">
        <w:rPr>
          <w:color w:val="000000"/>
        </w:rPr>
        <w:t xml:space="preserve"> or in the model retrospective across recent assessments</w:t>
      </w:r>
      <w:r w:rsidR="001D75A3">
        <w:rPr>
          <w:color w:val="000000"/>
        </w:rPr>
        <w:t xml:space="preserve"> (Fig. 2.9)</w:t>
      </w:r>
      <w:r w:rsidRPr="008B697F">
        <w:rPr>
          <w:color w:val="000000"/>
        </w:rPr>
        <w:t>.</w:t>
      </w:r>
      <w:r w:rsidR="00E66F17" w:rsidRPr="008B697F">
        <w:rPr>
          <w:color w:val="000000"/>
        </w:rPr>
        <w:t xml:space="preserve"> The retrospective pattern in spawning biomass in the current assessment is negative, which means that as years of data were added to the model the estimates of spawning biomass increase.</w:t>
      </w:r>
      <w:r w:rsidRPr="008B697F">
        <w:rPr>
          <w:color w:val="000000"/>
        </w:rPr>
        <w:t xml:space="preserve"> </w:t>
      </w:r>
    </w:p>
    <w:p w14:paraId="59D96AE5" w14:textId="0F54CAD1" w:rsidR="008B697F" w:rsidRDefault="00E66F17" w:rsidP="008B697F">
      <w:pPr>
        <w:pStyle w:val="ListParagraph"/>
        <w:numPr>
          <w:ilvl w:val="0"/>
          <w:numId w:val="16"/>
        </w:numPr>
        <w:shd w:val="clear" w:color="auto" w:fill="FFFFFF"/>
        <w:rPr>
          <w:color w:val="000000"/>
        </w:rPr>
      </w:pPr>
      <w:r w:rsidRPr="008B697F">
        <w:rPr>
          <w:color w:val="000000"/>
        </w:rPr>
        <w:t>M</w:t>
      </w:r>
      <w:r w:rsidR="00AF7FD2" w:rsidRPr="008B697F">
        <w:rPr>
          <w:color w:val="000000"/>
        </w:rPr>
        <w:t>odel 24.0</w:t>
      </w:r>
      <w:r w:rsidRPr="008B697F">
        <w:rPr>
          <w:color w:val="000000"/>
        </w:rPr>
        <w:t xml:space="preserve"> is</w:t>
      </w:r>
      <w:r w:rsidR="0066734E">
        <w:rPr>
          <w:color w:val="000000"/>
        </w:rPr>
        <w:t>, in general,</w:t>
      </w:r>
      <w:r w:rsidRPr="008B697F">
        <w:rPr>
          <w:color w:val="000000"/>
        </w:rPr>
        <w:t xml:space="preserve"> responding appropriately to observed data sources.</w:t>
      </w:r>
      <w:r w:rsidR="00027372" w:rsidRPr="008B697F">
        <w:rPr>
          <w:color w:val="000000"/>
        </w:rPr>
        <w:t xml:space="preserve"> </w:t>
      </w:r>
      <w:r w:rsidR="008B697F">
        <w:rPr>
          <w:color w:val="000000"/>
        </w:rPr>
        <w:t>However,</w:t>
      </w:r>
      <w:r w:rsidR="0066734E">
        <w:rPr>
          <w:color w:val="000000"/>
        </w:rPr>
        <w:t xml:space="preserve"> neither</w:t>
      </w:r>
      <w:r w:rsidR="008B697F">
        <w:rPr>
          <w:color w:val="000000"/>
        </w:rPr>
        <w:t xml:space="preserve"> the increase in the</w:t>
      </w:r>
      <w:r w:rsidR="0066734E">
        <w:rPr>
          <w:color w:val="000000"/>
        </w:rPr>
        <w:t xml:space="preserve"> 2025</w:t>
      </w:r>
      <w:r w:rsidR="008B697F">
        <w:rPr>
          <w:color w:val="000000"/>
        </w:rPr>
        <w:t xml:space="preserve"> bottom trawl survey</w:t>
      </w:r>
      <w:r w:rsidR="0066734E">
        <w:rPr>
          <w:color w:val="000000"/>
        </w:rPr>
        <w:t xml:space="preserve"> abundance index nor the decrease in the longline survey</w:t>
      </w:r>
      <w:r w:rsidR="008B697F">
        <w:rPr>
          <w:color w:val="000000"/>
        </w:rPr>
        <w:t xml:space="preserve"> </w:t>
      </w:r>
      <w:r w:rsidR="0066734E">
        <w:rPr>
          <w:color w:val="000000"/>
        </w:rPr>
        <w:t>are</w:t>
      </w:r>
      <w:r w:rsidR="008B697F">
        <w:rPr>
          <w:color w:val="000000"/>
        </w:rPr>
        <w:t xml:space="preserve"> </w:t>
      </w:r>
      <w:del w:id="14" w:author="Steve Barbeaux" w:date="2026-01-07T16:16:00Z">
        <w:r w:rsidR="008B697F" w:rsidDel="00516A14">
          <w:rPr>
            <w:color w:val="000000"/>
          </w:rPr>
          <w:delText xml:space="preserve">not </w:delText>
        </w:r>
      </w:del>
      <w:r w:rsidR="008B697F">
        <w:rPr>
          <w:color w:val="000000"/>
        </w:rPr>
        <w:t>fit well by Model 24.0</w:t>
      </w:r>
      <w:r w:rsidR="0066734E">
        <w:rPr>
          <w:color w:val="000000"/>
        </w:rPr>
        <w:t>.</w:t>
      </w:r>
      <w:r w:rsidR="003A39BB">
        <w:rPr>
          <w:color w:val="000000"/>
        </w:rPr>
        <w:t xml:space="preserve"> While Model 24.0 does not fit the most recent index data points well, the estimates of spawning and total biomass from Model 24.0</w:t>
      </w:r>
      <w:r w:rsidR="001D75A3">
        <w:rPr>
          <w:color w:val="000000"/>
        </w:rPr>
        <w:t xml:space="preserve"> as applied with updated data though 2025</w:t>
      </w:r>
      <w:r w:rsidR="003A39BB">
        <w:rPr>
          <w:color w:val="000000"/>
        </w:rPr>
        <w:t xml:space="preserve"> </w:t>
      </w:r>
      <w:r w:rsidR="001D75A3">
        <w:rPr>
          <w:color w:val="000000"/>
        </w:rPr>
        <w:t xml:space="preserve">responds to and </w:t>
      </w:r>
      <w:r w:rsidR="003A39BB">
        <w:rPr>
          <w:color w:val="000000"/>
        </w:rPr>
        <w:t>reflect</w:t>
      </w:r>
      <w:r w:rsidR="001D75A3">
        <w:rPr>
          <w:color w:val="000000"/>
        </w:rPr>
        <w:t>s</w:t>
      </w:r>
      <w:r w:rsidR="003A39BB">
        <w:rPr>
          <w:color w:val="000000"/>
        </w:rPr>
        <w:t xml:space="preserve"> the balance between the changes in the index data compared to previous assessments.</w:t>
      </w:r>
    </w:p>
    <w:p w14:paraId="1C3F9C68" w14:textId="324DCCC5" w:rsidR="0066734E" w:rsidRDefault="0066734E" w:rsidP="008B697F">
      <w:pPr>
        <w:pStyle w:val="ListParagraph"/>
        <w:numPr>
          <w:ilvl w:val="0"/>
          <w:numId w:val="16"/>
        </w:numPr>
        <w:shd w:val="clear" w:color="auto" w:fill="FFFFFF"/>
        <w:rPr>
          <w:color w:val="000000"/>
        </w:rPr>
      </w:pPr>
      <w:r>
        <w:rPr>
          <w:color w:val="000000"/>
        </w:rPr>
        <w:t>We continue to note</w:t>
      </w:r>
      <w:r w:rsidR="001618F6" w:rsidRPr="008B697F">
        <w:rPr>
          <w:color w:val="000000"/>
        </w:rPr>
        <w:t xml:space="preserve"> that the projection model uses m</w:t>
      </w:r>
      <w:r w:rsidR="00AF7FD2" w:rsidRPr="008B697F">
        <w:rPr>
          <w:color w:val="000000"/>
        </w:rPr>
        <w:t>ean recruitment from 1977 – 202</w:t>
      </w:r>
      <w:r w:rsidR="003111EC" w:rsidRPr="008B697F">
        <w:rPr>
          <w:color w:val="000000"/>
        </w:rPr>
        <w:t>3</w:t>
      </w:r>
      <w:r w:rsidR="001618F6" w:rsidRPr="008B697F">
        <w:rPr>
          <w:color w:val="000000"/>
        </w:rPr>
        <w:t xml:space="preserve"> to project biomass into future ye</w:t>
      </w:r>
      <w:r w:rsidR="00027372" w:rsidRPr="008B697F">
        <w:rPr>
          <w:color w:val="000000"/>
        </w:rPr>
        <w:t>ars</w:t>
      </w:r>
      <w:r>
        <w:rPr>
          <w:color w:val="000000"/>
        </w:rPr>
        <w:t xml:space="preserve"> while</w:t>
      </w:r>
      <w:r w:rsidR="00027372" w:rsidRPr="008B697F">
        <w:rPr>
          <w:color w:val="000000"/>
        </w:rPr>
        <w:t xml:space="preserve"> Model </w:t>
      </w:r>
      <w:r w:rsidR="00AF7FD2" w:rsidRPr="008B697F">
        <w:rPr>
          <w:color w:val="000000"/>
        </w:rPr>
        <w:t>24.0 estimate</w:t>
      </w:r>
      <w:r>
        <w:rPr>
          <w:color w:val="000000"/>
        </w:rPr>
        <w:t>s</w:t>
      </w:r>
      <w:r w:rsidR="001618F6" w:rsidRPr="008B697F">
        <w:rPr>
          <w:color w:val="000000"/>
        </w:rPr>
        <w:t xml:space="preserve"> below average recruitment since 2014. Therefore, </w:t>
      </w:r>
      <w:r w:rsidR="00075D5A" w:rsidRPr="008B697F">
        <w:rPr>
          <w:color w:val="000000"/>
        </w:rPr>
        <w:t>given these recent low recruitment estimates it is likely</w:t>
      </w:r>
      <w:r w:rsidR="001618F6" w:rsidRPr="008B697F">
        <w:rPr>
          <w:color w:val="000000"/>
        </w:rPr>
        <w:t xml:space="preserve"> that the forecasted spawning biomass is overly optimistic.</w:t>
      </w:r>
      <w:r w:rsidR="00075D5A" w:rsidRPr="008B697F">
        <w:rPr>
          <w:color w:val="000000"/>
        </w:rPr>
        <w:t xml:space="preserve"> However, the effect on the two-year projections t</w:t>
      </w:r>
      <w:r w:rsidR="00DF0EC6">
        <w:rPr>
          <w:color w:val="000000"/>
        </w:rPr>
        <w:t>hat</w:t>
      </w:r>
      <w:r w:rsidR="00075D5A" w:rsidRPr="008B697F">
        <w:rPr>
          <w:color w:val="000000"/>
        </w:rPr>
        <w:t xml:space="preserve"> result in ABC and OFL recommendations is not largely impacted by this recruitment assumption, as the year </w:t>
      </w:r>
      <w:r w:rsidR="00075D5A" w:rsidRPr="008B697F">
        <w:rPr>
          <w:color w:val="000000"/>
        </w:rPr>
        <w:lastRenderedPageBreak/>
        <w:t>classes that are assumed to be at mean recruitment aren’t contributing much to the overall level of spawning biomass in the short term.</w:t>
      </w:r>
      <w:r w:rsidR="001618F6" w:rsidRPr="008B697F">
        <w:rPr>
          <w:color w:val="000000"/>
        </w:rPr>
        <w:t xml:space="preserve"> </w:t>
      </w:r>
    </w:p>
    <w:p w14:paraId="56CFC5CA" w14:textId="27DB45CF" w:rsidR="00347F15" w:rsidRDefault="001D75A3" w:rsidP="008B697F">
      <w:pPr>
        <w:pStyle w:val="ListParagraph"/>
        <w:numPr>
          <w:ilvl w:val="0"/>
          <w:numId w:val="16"/>
        </w:numPr>
        <w:shd w:val="clear" w:color="auto" w:fill="FFFFFF"/>
        <w:rPr>
          <w:color w:val="000000"/>
        </w:rPr>
      </w:pPr>
      <w:r>
        <w:rPr>
          <w:color w:val="000000"/>
        </w:rPr>
        <w:t>A</w:t>
      </w:r>
      <w:r w:rsidR="00375425">
        <w:rPr>
          <w:color w:val="000000"/>
        </w:rPr>
        <w:t xml:space="preserve"> sharp decline in maximum ABC in the two-year projection (2027) compared to the one-year projection (2026)</w:t>
      </w:r>
      <w:r>
        <w:rPr>
          <w:color w:val="000000"/>
        </w:rPr>
        <w:t xml:space="preserve"> resulted from Model 24.0 after updating data through 2025</w:t>
      </w:r>
      <w:r w:rsidR="00375425">
        <w:rPr>
          <w:color w:val="000000"/>
        </w:rPr>
        <w:t xml:space="preserve">. This decline is the result of declining abundance of the 2020 and 2021 year-classes in the forecasted population in combination with </w:t>
      </w:r>
      <w:r w:rsidR="003E70D9">
        <w:rPr>
          <w:color w:val="000000"/>
        </w:rPr>
        <w:t>moving down</w:t>
      </w:r>
      <w:r w:rsidR="00375425">
        <w:rPr>
          <w:color w:val="000000"/>
        </w:rPr>
        <w:t xml:space="preserve"> the ramp of the NPFMC Harvest Control Rule (HCR) for Tier 3b status. While this decline is notable, increases in two-year ABC in recent assessments</w:t>
      </w:r>
      <w:r>
        <w:rPr>
          <w:color w:val="000000"/>
        </w:rPr>
        <w:t xml:space="preserve"> have resulted</w:t>
      </w:r>
      <w:r w:rsidR="00375425">
        <w:rPr>
          <w:color w:val="000000"/>
        </w:rPr>
        <w:t xml:space="preserve"> as well. For example, the two-year projected ABC in 2022 was 61% larger than the one-year projected ABC for 2021 due to moving up the ramp of the </w:t>
      </w:r>
      <w:r w:rsidR="00375425" w:rsidRPr="00B44265">
        <w:rPr>
          <w:color w:val="000000"/>
        </w:rPr>
        <w:t>HCR (Barbeaux et al. 2020). We make this note to highlight that this is not an additional risk to the recommended 2026 ABC</w:t>
      </w:r>
      <w:r w:rsidR="00375425">
        <w:rPr>
          <w:color w:val="000000"/>
        </w:rPr>
        <w:t xml:space="preserve">, but rather </w:t>
      </w:r>
      <w:r w:rsidR="003E70D9">
        <w:rPr>
          <w:color w:val="000000"/>
        </w:rPr>
        <w:t>observe that this is a</w:t>
      </w:r>
      <w:r w:rsidR="00375425">
        <w:rPr>
          <w:color w:val="000000"/>
        </w:rPr>
        <w:t xml:space="preserve"> feature of the HCR ramp for Tier 3b status</w:t>
      </w:r>
      <w:r w:rsidR="00F342B1">
        <w:rPr>
          <w:color w:val="000000"/>
        </w:rPr>
        <w:t xml:space="preserve"> as applied to the population characteristics of GOA Pacific cod</w:t>
      </w:r>
      <w:r w:rsidR="00375425">
        <w:rPr>
          <w:color w:val="000000"/>
        </w:rPr>
        <w:t>.</w:t>
      </w:r>
    </w:p>
    <w:p w14:paraId="12DA2A29" w14:textId="2C01E572" w:rsidR="004E389B" w:rsidRDefault="004E389B" w:rsidP="008B697F">
      <w:pPr>
        <w:pStyle w:val="ListParagraph"/>
        <w:numPr>
          <w:ilvl w:val="0"/>
          <w:numId w:val="16"/>
        </w:numPr>
        <w:shd w:val="clear" w:color="auto" w:fill="FFFFFF"/>
        <w:rPr>
          <w:color w:val="000000"/>
        </w:rPr>
      </w:pPr>
      <w:r w:rsidRPr="005362B1">
        <w:rPr>
          <w:color w:val="000000"/>
        </w:rPr>
        <w:t xml:space="preserve">For the reasons that Model 24.0 is fitting the available data reasonably well, does not have a concerning retrospective pattern, and the mean recruitment assumption in the projections does not have a large impact on short term ABC and OFL recommendations, we </w:t>
      </w:r>
      <w:r>
        <w:rPr>
          <w:color w:val="000000"/>
        </w:rPr>
        <w:t xml:space="preserve">continue to </w:t>
      </w:r>
      <w:r w:rsidRPr="005362B1">
        <w:rPr>
          <w:color w:val="000000"/>
        </w:rPr>
        <w:t xml:space="preserve">rate the assessment considerations category at </w:t>
      </w:r>
      <w:r>
        <w:rPr>
          <w:color w:val="000000"/>
        </w:rPr>
        <w:t xml:space="preserve">risk </w:t>
      </w:r>
      <w:r w:rsidRPr="005362B1">
        <w:rPr>
          <w:color w:val="000000"/>
        </w:rPr>
        <w:t>level 1</w:t>
      </w:r>
      <w:r w:rsidR="00347F15">
        <w:rPr>
          <w:color w:val="000000"/>
        </w:rPr>
        <w:t xml:space="preserve"> – typical to</w:t>
      </w:r>
      <w:r w:rsidRPr="005362B1">
        <w:rPr>
          <w:color w:val="000000"/>
        </w:rPr>
        <w:t xml:space="preserve"> moderately increased </w:t>
      </w:r>
      <w:r w:rsidR="00347F15">
        <w:rPr>
          <w:color w:val="000000"/>
        </w:rPr>
        <w:t>concern</w:t>
      </w:r>
      <w:r w:rsidRPr="005362B1">
        <w:rPr>
          <w:color w:val="000000"/>
        </w:rPr>
        <w:t>.</w:t>
      </w:r>
    </w:p>
    <w:p w14:paraId="0858C727" w14:textId="63D507DC" w:rsidR="0038742E" w:rsidRDefault="00DD5489" w:rsidP="0038742E">
      <w:pPr>
        <w:pStyle w:val="Heading4"/>
      </w:pPr>
      <w:r w:rsidRPr="0031318B">
        <w:t>Pop</w:t>
      </w:r>
      <w:r w:rsidR="0038742E" w:rsidRPr="0031318B">
        <w:t>ulation dynamics considerations</w:t>
      </w:r>
      <w:r w:rsidR="003A39BB">
        <w:t>:</w:t>
      </w:r>
    </w:p>
    <w:p w14:paraId="7E9B5FFB" w14:textId="74FABED3" w:rsidR="003A39BB" w:rsidRPr="003A39BB" w:rsidRDefault="003A39BB" w:rsidP="00F342B1">
      <w:pPr>
        <w:spacing w:after="0"/>
        <w:rPr>
          <w:i/>
          <w:iCs/>
        </w:rPr>
      </w:pPr>
      <w:r>
        <w:rPr>
          <w:i/>
          <w:iCs/>
        </w:rPr>
        <w:t>Risk Level 2: Increased Concern</w:t>
      </w:r>
    </w:p>
    <w:p w14:paraId="1E6AC0EC" w14:textId="77777777" w:rsidR="006170D0" w:rsidRDefault="001618F6" w:rsidP="006170D0">
      <w:pPr>
        <w:pStyle w:val="ListParagraph"/>
        <w:numPr>
          <w:ilvl w:val="0"/>
          <w:numId w:val="19"/>
        </w:numPr>
        <w:shd w:val="clear" w:color="auto" w:fill="FFFFFF"/>
        <w:rPr>
          <w:color w:val="000000"/>
        </w:rPr>
      </w:pPr>
      <w:r w:rsidRPr="006170D0">
        <w:rPr>
          <w:color w:val="000000"/>
        </w:rPr>
        <w:t xml:space="preserve">Female spawning biomass is estimated to decrease over the next </w:t>
      </w:r>
      <w:r w:rsidR="003111EC" w:rsidRPr="006170D0">
        <w:rPr>
          <w:color w:val="000000"/>
        </w:rPr>
        <w:t>3</w:t>
      </w:r>
      <w:r w:rsidRPr="006170D0">
        <w:rPr>
          <w:color w:val="000000"/>
        </w:rPr>
        <w:t xml:space="preserve"> years, then increase in the medium-term once the projected year classes (i.e., based on mean recruitment </w:t>
      </w:r>
      <w:r w:rsidR="00027372" w:rsidRPr="006170D0">
        <w:rPr>
          <w:color w:val="000000"/>
        </w:rPr>
        <w:t>since</w:t>
      </w:r>
      <w:r w:rsidRPr="006170D0">
        <w:rPr>
          <w:color w:val="000000"/>
        </w:rPr>
        <w:t xml:space="preserve"> 1977) begin contributing to the SSB.</w:t>
      </w:r>
      <w:r w:rsidR="006170D0">
        <w:rPr>
          <w:color w:val="000000"/>
        </w:rPr>
        <w:t xml:space="preserve"> Total biomass is estimated to increase through 2030.</w:t>
      </w:r>
    </w:p>
    <w:p w14:paraId="15EDFB50" w14:textId="2945BBE0" w:rsidR="003A39BB" w:rsidRDefault="00FD4E82" w:rsidP="006170D0">
      <w:pPr>
        <w:pStyle w:val="ListParagraph"/>
        <w:numPr>
          <w:ilvl w:val="0"/>
          <w:numId w:val="19"/>
        </w:numPr>
        <w:shd w:val="clear" w:color="auto" w:fill="FFFFFF"/>
        <w:rPr>
          <w:color w:val="000000"/>
        </w:rPr>
      </w:pPr>
      <w:r w:rsidRPr="006170D0">
        <w:rPr>
          <w:color w:val="000000"/>
        </w:rPr>
        <w:t>Auxiliary i</w:t>
      </w:r>
      <w:r w:rsidR="001618F6" w:rsidRPr="006170D0">
        <w:rPr>
          <w:color w:val="000000"/>
        </w:rPr>
        <w:t>nformation</w:t>
      </w:r>
      <w:r w:rsidRPr="006170D0">
        <w:rPr>
          <w:color w:val="000000"/>
        </w:rPr>
        <w:t xml:space="preserve"> on recruitment</w:t>
      </w:r>
      <w:r w:rsidR="001618F6" w:rsidRPr="006170D0">
        <w:rPr>
          <w:color w:val="000000"/>
        </w:rPr>
        <w:t xml:space="preserve"> from </w:t>
      </w:r>
      <w:r w:rsidR="00AF7FD2" w:rsidRPr="006170D0">
        <w:rPr>
          <w:color w:val="000000"/>
        </w:rPr>
        <w:t>non-target fishery sources and the</w:t>
      </w:r>
      <w:r w:rsidR="001618F6" w:rsidRPr="006170D0">
        <w:rPr>
          <w:color w:val="000000"/>
        </w:rPr>
        <w:t xml:space="preserve"> beach seine</w:t>
      </w:r>
      <w:r w:rsidR="00AF7FD2" w:rsidRPr="006170D0">
        <w:rPr>
          <w:color w:val="000000"/>
        </w:rPr>
        <w:t xml:space="preserve"> survey</w:t>
      </w:r>
      <w:r w:rsidR="001618F6" w:rsidRPr="006170D0">
        <w:rPr>
          <w:color w:val="000000"/>
        </w:rPr>
        <w:t xml:space="preserve"> of age-0 fish surveys suggest </w:t>
      </w:r>
      <w:r w:rsidR="003A39BB">
        <w:rPr>
          <w:color w:val="000000"/>
        </w:rPr>
        <w:t>above average</w:t>
      </w:r>
      <w:r w:rsidR="001618F6" w:rsidRPr="006170D0">
        <w:rPr>
          <w:color w:val="000000"/>
        </w:rPr>
        <w:t xml:space="preserve"> </w:t>
      </w:r>
      <w:r w:rsidR="00347F15" w:rsidRPr="006170D0">
        <w:rPr>
          <w:color w:val="000000"/>
        </w:rPr>
        <w:t>2020</w:t>
      </w:r>
      <w:r w:rsidR="00347F15">
        <w:rPr>
          <w:color w:val="000000"/>
        </w:rPr>
        <w:t>- and 2022-year</w:t>
      </w:r>
      <w:r w:rsidR="001618F6" w:rsidRPr="006170D0">
        <w:rPr>
          <w:color w:val="000000"/>
        </w:rPr>
        <w:t xml:space="preserve"> class</w:t>
      </w:r>
      <w:r w:rsidR="003A39BB">
        <w:rPr>
          <w:color w:val="000000"/>
        </w:rPr>
        <w:t>es</w:t>
      </w:r>
      <w:r w:rsidR="001618F6" w:rsidRPr="006170D0">
        <w:rPr>
          <w:color w:val="000000"/>
        </w:rPr>
        <w:t xml:space="preserve">, </w:t>
      </w:r>
      <w:r w:rsidR="003111EC" w:rsidRPr="006170D0">
        <w:rPr>
          <w:color w:val="000000"/>
        </w:rPr>
        <w:t>followed by below average years classes after 2023</w:t>
      </w:r>
      <w:r w:rsidR="001618F6" w:rsidRPr="006170D0">
        <w:rPr>
          <w:color w:val="000000"/>
        </w:rPr>
        <w:t xml:space="preserve">. </w:t>
      </w:r>
      <w:r w:rsidR="00F342B1">
        <w:rPr>
          <w:color w:val="000000"/>
        </w:rPr>
        <w:t xml:space="preserve">Within </w:t>
      </w:r>
      <w:r w:rsidR="000607F8" w:rsidRPr="006170D0">
        <w:rPr>
          <w:color w:val="000000"/>
        </w:rPr>
        <w:t>the observations of length composition (</w:t>
      </w:r>
      <w:r w:rsidR="00F546AC" w:rsidRPr="006170D0">
        <w:rPr>
          <w:color w:val="000000"/>
        </w:rPr>
        <w:t>and age composition) from the A</w:t>
      </w:r>
      <w:r w:rsidR="000607F8" w:rsidRPr="006170D0">
        <w:rPr>
          <w:color w:val="000000"/>
        </w:rPr>
        <w:t>FSC bottom trawl survey</w:t>
      </w:r>
      <w:r w:rsidR="000D7A09" w:rsidRPr="006170D0">
        <w:rPr>
          <w:color w:val="000000"/>
        </w:rPr>
        <w:t xml:space="preserve"> these </w:t>
      </w:r>
      <w:r w:rsidR="00F342B1">
        <w:rPr>
          <w:color w:val="000000"/>
        </w:rPr>
        <w:t xml:space="preserve">relatively </w:t>
      </w:r>
      <w:r w:rsidR="000D7A09" w:rsidRPr="006170D0">
        <w:rPr>
          <w:color w:val="000000"/>
        </w:rPr>
        <w:t>stronger</w:t>
      </w:r>
      <w:r w:rsidR="000607F8" w:rsidRPr="006170D0">
        <w:rPr>
          <w:color w:val="000000"/>
        </w:rPr>
        <w:t xml:space="preserve"> year classes are present, </w:t>
      </w:r>
      <w:commentRangeStart w:id="15"/>
      <w:r w:rsidR="000607F8" w:rsidRPr="006170D0">
        <w:rPr>
          <w:color w:val="000000"/>
        </w:rPr>
        <w:t>but not estimated well by the model</w:t>
      </w:r>
      <w:commentRangeEnd w:id="15"/>
      <w:r w:rsidR="003D6677">
        <w:rPr>
          <w:rStyle w:val="CommentReference"/>
        </w:rPr>
        <w:commentReference w:id="15"/>
      </w:r>
      <w:r w:rsidR="000607F8" w:rsidRPr="006170D0">
        <w:rPr>
          <w:color w:val="000000"/>
        </w:rPr>
        <w:t xml:space="preserve">. </w:t>
      </w:r>
    </w:p>
    <w:p w14:paraId="27C68B4F" w14:textId="1F7CD0E6" w:rsidR="004E389B" w:rsidRDefault="0031318B" w:rsidP="00EF4F55">
      <w:pPr>
        <w:pStyle w:val="ListParagraph"/>
        <w:numPr>
          <w:ilvl w:val="0"/>
          <w:numId w:val="19"/>
        </w:numPr>
        <w:shd w:val="clear" w:color="auto" w:fill="FFFFFF"/>
        <w:rPr>
          <w:color w:val="000000"/>
        </w:rPr>
      </w:pPr>
      <w:r w:rsidRPr="004E389B">
        <w:rPr>
          <w:color w:val="000000"/>
        </w:rPr>
        <w:t>T</w:t>
      </w:r>
      <w:r w:rsidR="000607F8" w:rsidRPr="004E389B">
        <w:rPr>
          <w:color w:val="000000"/>
        </w:rPr>
        <w:t>he 202</w:t>
      </w:r>
      <w:r w:rsidRPr="004E389B">
        <w:rPr>
          <w:color w:val="000000"/>
        </w:rPr>
        <w:t>5</w:t>
      </w:r>
      <w:r w:rsidR="000607F8" w:rsidRPr="004E389B">
        <w:rPr>
          <w:color w:val="000000"/>
        </w:rPr>
        <w:t xml:space="preserve"> observations of population scale from both the fitted data sources (bottom trawl survey and longline survey) and the monitored data sources (ADFG trawl survey</w:t>
      </w:r>
      <w:r w:rsidRPr="004E389B">
        <w:rPr>
          <w:color w:val="000000"/>
        </w:rPr>
        <w:t xml:space="preserve"> and shallow water flatfish </w:t>
      </w:r>
      <w:r w:rsidR="00DF0EC6">
        <w:rPr>
          <w:color w:val="000000"/>
        </w:rPr>
        <w:t xml:space="preserve">incidental </w:t>
      </w:r>
      <w:r w:rsidRPr="004E389B">
        <w:rPr>
          <w:color w:val="000000"/>
        </w:rPr>
        <w:t>catch</w:t>
      </w:r>
      <w:r w:rsidR="000607F8" w:rsidRPr="004E389B">
        <w:rPr>
          <w:color w:val="000000"/>
        </w:rPr>
        <w:t xml:space="preserve">) indicate </w:t>
      </w:r>
      <w:r w:rsidRPr="004E389B">
        <w:rPr>
          <w:color w:val="000000"/>
        </w:rPr>
        <w:t xml:space="preserve">mixed signals </w:t>
      </w:r>
      <w:r w:rsidR="000607F8" w:rsidRPr="004E389B">
        <w:rPr>
          <w:color w:val="000000"/>
        </w:rPr>
        <w:t xml:space="preserve">compared to </w:t>
      </w:r>
      <w:r w:rsidR="003A39BB" w:rsidRPr="004E389B">
        <w:rPr>
          <w:color w:val="000000"/>
        </w:rPr>
        <w:t xml:space="preserve">the most recent </w:t>
      </w:r>
      <w:r w:rsidRPr="004E389B">
        <w:rPr>
          <w:color w:val="000000"/>
        </w:rPr>
        <w:t>previous data points.</w:t>
      </w:r>
      <w:r w:rsidR="003A39BB" w:rsidRPr="004E389B">
        <w:rPr>
          <w:color w:val="000000"/>
        </w:rPr>
        <w:t xml:space="preserve"> However, each of these data sources indicate a generally increasing trend in population size since historically low levels.</w:t>
      </w:r>
    </w:p>
    <w:p w14:paraId="0049816A" w14:textId="7B21068B" w:rsidR="003A39BB" w:rsidRPr="004E389B" w:rsidRDefault="004E389B" w:rsidP="004E389B">
      <w:pPr>
        <w:pStyle w:val="ListParagraph"/>
        <w:numPr>
          <w:ilvl w:val="0"/>
          <w:numId w:val="19"/>
        </w:numPr>
        <w:shd w:val="clear" w:color="auto" w:fill="FFFFFF"/>
        <w:rPr>
          <w:color w:val="000000"/>
        </w:rPr>
      </w:pPr>
      <w:r w:rsidRPr="004E389B">
        <w:rPr>
          <w:color w:val="000000"/>
        </w:rPr>
        <w:t xml:space="preserve">Spawning conditions were considered below average to low in 2025. This is based on an uptick of heatwave events during the spawning period in 2025 (Appendix 2.1: S. Barbeaux), low habitat suitability index (based on temperatures at GAK 1 of the Seward line from January to April, Appendix 2.1: L. Rogers), and low Mesoscale eddy kinetic energy in the Kodiak region (implying reduced larval retention and cross-shelf transport to suitable nearshore nursery environments, Appendix 2.1: W. Cheng). </w:t>
      </w:r>
    </w:p>
    <w:p w14:paraId="60EF1D63" w14:textId="3725EDA2" w:rsidR="0066734E" w:rsidRPr="00A9478E" w:rsidRDefault="0031318B" w:rsidP="001618F6">
      <w:pPr>
        <w:pStyle w:val="ListParagraph"/>
        <w:numPr>
          <w:ilvl w:val="0"/>
          <w:numId w:val="19"/>
        </w:numPr>
        <w:shd w:val="clear" w:color="auto" w:fill="FFFFFF"/>
        <w:rPr>
          <w:color w:val="000000"/>
        </w:rPr>
      </w:pPr>
      <w:r w:rsidRPr="006170D0">
        <w:rPr>
          <w:color w:val="000000"/>
        </w:rPr>
        <w:t xml:space="preserve">Overall, the stock has yet </w:t>
      </w:r>
      <w:r w:rsidR="000607F8" w:rsidRPr="006170D0">
        <w:rPr>
          <w:color w:val="000000"/>
        </w:rPr>
        <w:t xml:space="preserve">to recover in the GOA to historical levels. </w:t>
      </w:r>
      <w:r w:rsidR="001618F6" w:rsidRPr="006170D0">
        <w:rPr>
          <w:color w:val="000000"/>
        </w:rPr>
        <w:t xml:space="preserve">Because of the persistent low levels of </w:t>
      </w:r>
      <w:r w:rsidR="000607F8" w:rsidRPr="006170D0">
        <w:rPr>
          <w:color w:val="000000"/>
        </w:rPr>
        <w:t>observed and estimated abundance</w:t>
      </w:r>
      <w:r w:rsidR="003E70D9">
        <w:rPr>
          <w:color w:val="000000"/>
        </w:rPr>
        <w:t xml:space="preserve"> and continued estimates of below average recruitment of recent year-classes,</w:t>
      </w:r>
      <w:r w:rsidR="001618F6" w:rsidRPr="006170D0">
        <w:rPr>
          <w:color w:val="000000"/>
        </w:rPr>
        <w:t xml:space="preserve"> we </w:t>
      </w:r>
      <w:r w:rsidR="00027372" w:rsidRPr="006170D0">
        <w:rPr>
          <w:color w:val="000000"/>
        </w:rPr>
        <w:t xml:space="preserve">continue to </w:t>
      </w:r>
      <w:r w:rsidR="001618F6" w:rsidRPr="006170D0">
        <w:rPr>
          <w:color w:val="000000"/>
        </w:rPr>
        <w:t xml:space="preserve">rate the population dynamics considerations category at </w:t>
      </w:r>
      <w:r w:rsidR="004E389B">
        <w:rPr>
          <w:color w:val="000000"/>
        </w:rPr>
        <w:t xml:space="preserve">risk </w:t>
      </w:r>
      <w:r w:rsidR="001618F6" w:rsidRPr="006170D0">
        <w:rPr>
          <w:color w:val="000000"/>
        </w:rPr>
        <w:t>level 2</w:t>
      </w:r>
      <w:r w:rsidR="00347F15">
        <w:rPr>
          <w:color w:val="000000"/>
        </w:rPr>
        <w:t xml:space="preserve"> – increased </w:t>
      </w:r>
      <w:r w:rsidR="00027372" w:rsidRPr="006170D0">
        <w:rPr>
          <w:color w:val="000000"/>
        </w:rPr>
        <w:t>concern.</w:t>
      </w:r>
    </w:p>
    <w:p w14:paraId="29A9F9BA" w14:textId="7E029F2C" w:rsidR="006B3726" w:rsidRDefault="0038742E" w:rsidP="004E389B">
      <w:pPr>
        <w:pStyle w:val="Heading4"/>
      </w:pPr>
      <w:r w:rsidRPr="00347F15">
        <w:t>Ecosystem considerations</w:t>
      </w:r>
      <w:r w:rsidR="004E389B" w:rsidRPr="00347F15">
        <w:t>:</w:t>
      </w:r>
    </w:p>
    <w:p w14:paraId="45A15F3C" w14:textId="03080749" w:rsidR="004E389B" w:rsidRPr="004E389B" w:rsidRDefault="004E389B" w:rsidP="00F342B1">
      <w:pPr>
        <w:spacing w:after="0"/>
        <w:rPr>
          <w:i/>
          <w:iCs/>
        </w:rPr>
      </w:pPr>
      <w:r>
        <w:rPr>
          <w:i/>
          <w:iCs/>
        </w:rPr>
        <w:t>Risk Level 2: Increased Concern</w:t>
      </w:r>
    </w:p>
    <w:p w14:paraId="7EB88309" w14:textId="6FB76DAE" w:rsidR="006B3726" w:rsidRDefault="006B3726" w:rsidP="006B3726">
      <w:pPr>
        <w:numPr>
          <w:ilvl w:val="0"/>
          <w:numId w:val="18"/>
        </w:numPr>
        <w:spacing w:after="0"/>
      </w:pPr>
      <w:r>
        <w:lastRenderedPageBreak/>
        <w:t>Prolonged periods of above average temperatures</w:t>
      </w:r>
      <w:r w:rsidR="00DF0EC6">
        <w:t xml:space="preserve">, </w:t>
      </w:r>
      <w:r>
        <w:t xml:space="preserve">including periods in </w:t>
      </w:r>
      <w:r w:rsidR="000277E5">
        <w:t xml:space="preserve">moderate </w:t>
      </w:r>
      <w:r>
        <w:t>marine heatwave status</w:t>
      </w:r>
      <w:r w:rsidR="00DF0EC6">
        <w:t xml:space="preserve">, </w:t>
      </w:r>
      <w:r>
        <w:t>through the winter, early spring, late summer, and fall, throughout the water column on the shelf and offshore in the gyre (</w:t>
      </w:r>
      <w:proofErr w:type="spellStart"/>
      <w:r>
        <w:t>Lemagie</w:t>
      </w:r>
      <w:proofErr w:type="spellEnd"/>
      <w:r>
        <w:t xml:space="preserve"> and </w:t>
      </w:r>
      <w:r w:rsidRPr="000277E5">
        <w:t>Bell</w:t>
      </w:r>
      <w:r w:rsidR="000277E5" w:rsidRPr="000277E5">
        <w:t xml:space="preserve">, </w:t>
      </w:r>
      <w:proofErr w:type="spellStart"/>
      <w:r w:rsidR="000277E5" w:rsidRPr="000277E5">
        <w:t>Lemagie</w:t>
      </w:r>
      <w:proofErr w:type="spellEnd"/>
      <w:r w:rsidR="000277E5" w:rsidRPr="000277E5">
        <w:t xml:space="preserve"> and Callahan</w:t>
      </w:r>
      <w:r w:rsidRPr="000277E5">
        <w:t>,</w:t>
      </w:r>
      <w:r>
        <w:t xml:space="preserve"> and Ocean Temperature Synthesis, in Ferriss 2026) may lead to higher metabolic demands of adult cod (requiring increased prey base to support their energetic needs</w:t>
      </w:r>
      <w:r w:rsidR="004E389B">
        <w:t xml:space="preserve">, </w:t>
      </w:r>
      <w:r>
        <w:t xml:space="preserve">Appendix 2.1: Adams). </w:t>
      </w:r>
    </w:p>
    <w:p w14:paraId="33CC5D82" w14:textId="3EC3588E" w:rsidR="006B3726" w:rsidRDefault="006B3726" w:rsidP="00A9478E">
      <w:pPr>
        <w:numPr>
          <w:ilvl w:val="0"/>
          <w:numId w:val="18"/>
        </w:numPr>
        <w:spacing w:after="0"/>
      </w:pPr>
      <w:r>
        <w:t xml:space="preserve">Juvenile cod (&lt;50cm) body condition decreased slightly and remained below average while adult Pacific cod (&gt;50cm) decreased from average to below average </w:t>
      </w:r>
      <w:r w:rsidR="00A9478E">
        <w:t>in</w:t>
      </w:r>
      <w:r>
        <w:t xml:space="preserve"> 2025 (Appendix 2.1: Rohan, </w:t>
      </w:r>
      <w:proofErr w:type="spellStart"/>
      <w:r>
        <w:t>Prohaska</w:t>
      </w:r>
      <w:proofErr w:type="spellEnd"/>
      <w:r>
        <w:t xml:space="preserve"> and Rohan).</w:t>
      </w:r>
      <w:r w:rsidR="00DF0EC6">
        <w:t xml:space="preserve"> This decrease in body condition may imply below average prey availability.</w:t>
      </w:r>
    </w:p>
    <w:p w14:paraId="2D90B1A1" w14:textId="6D5149DD" w:rsidR="006B3726" w:rsidRDefault="00A9478E" w:rsidP="00A9478E">
      <w:pPr>
        <w:numPr>
          <w:ilvl w:val="0"/>
          <w:numId w:val="18"/>
        </w:numPr>
        <w:spacing w:after="0"/>
      </w:pPr>
      <w:r>
        <w:t xml:space="preserve">There are mixed signals in the indicators for prey base. </w:t>
      </w:r>
      <w:r w:rsidR="006B3726">
        <w:t xml:space="preserve">An adequate prey base is supported by observations of above-average euphausiid spring biomass in the northern GOA (Hopcroft, in Ferriss 2026), elevated herring ocean stocks in SE Alaska (Dressel et al., in Ferriss 2026), elevated capelin presence in seabird diets (Whelan et al., in Ferriss 2026), good reproductive success of fish-eating seabirds (Appendix 2.1: </w:t>
      </w:r>
      <w:proofErr w:type="spellStart"/>
      <w:r w:rsidR="006B3726">
        <w:t>Zador</w:t>
      </w:r>
      <w:proofErr w:type="spellEnd"/>
      <w:r w:rsidR="006B3726">
        <w:t xml:space="preserve">, Drummond et al., in Ferriss 2026), and an increase in hermit crabs (representing benthic prey) in the western GOA (Whitehouse and Aydin, in Ferriss 2026). An inadequate prey base is supported by observations of continued low presence of P. </w:t>
      </w:r>
      <w:proofErr w:type="spellStart"/>
      <w:r w:rsidR="006B3726">
        <w:t>sandlance</w:t>
      </w:r>
      <w:proofErr w:type="spellEnd"/>
      <w:r w:rsidR="006B3726">
        <w:t xml:space="preserve"> in seabird diets in the northern GOA (Whelan et al., in Ferriss 2026), reduced biomass of brittle stars and echinoderms (representing benthic prey, Whitehouse and Aydin, in Ferriss 2026) and average to below-average pandalid shrimp (Friedman, in Ferriss 2026) in the western GOA. </w:t>
      </w:r>
    </w:p>
    <w:p w14:paraId="1D033228" w14:textId="6B0C8FC4" w:rsidR="006B3726" w:rsidRDefault="006B3726" w:rsidP="00A9478E">
      <w:pPr>
        <w:numPr>
          <w:ilvl w:val="0"/>
          <w:numId w:val="18"/>
        </w:numPr>
        <w:spacing w:after="0"/>
      </w:pPr>
      <w:r>
        <w:t xml:space="preserve">The spring phytoplankton bloom (satellite derived mean chlorophyll </w:t>
      </w:r>
      <w:r>
        <w:rPr>
          <w:i/>
          <w:iCs/>
        </w:rPr>
        <w:t>a</w:t>
      </w:r>
      <w:r>
        <w:t>) was slightly above average (Gann, in Ferriss 2026), while the peak timing of the spring bloom has stabilized somewhat since 2020 and is at the average for the time series</w:t>
      </w:r>
      <w:r w:rsidR="00962FAD">
        <w:t xml:space="preserve"> (Appendix 2.1: Callahan). This</w:t>
      </w:r>
      <w:r>
        <w:t xml:space="preserve"> may provide a buffer to increased metabolic demands in warming temperatures</w:t>
      </w:r>
      <w:r w:rsidR="00962FAD">
        <w:t xml:space="preserve">. </w:t>
      </w:r>
      <w:r w:rsidR="00A9478E">
        <w:t>However,</w:t>
      </w:r>
      <w:r>
        <w:t xml:space="preserve"> the phytoplankton community size index observed along Seward Line was dominated by smaller-cell dominated spring bloom, comparable to recent marine heatwave years (in contrast to 2021-2024), indicating a less efficient transfer of energy up the </w:t>
      </w:r>
      <w:proofErr w:type="spellStart"/>
      <w:r>
        <w:t>foodweb</w:t>
      </w:r>
      <w:proofErr w:type="spellEnd"/>
      <w:r>
        <w:t xml:space="preserve"> (</w:t>
      </w:r>
      <w:proofErr w:type="spellStart"/>
      <w:r>
        <w:t>Hennon</w:t>
      </w:r>
      <w:proofErr w:type="spellEnd"/>
      <w:r>
        <w:t>, in Ferriss 2026).</w:t>
      </w:r>
    </w:p>
    <w:p w14:paraId="1EA7E0F4" w14:textId="01072A39" w:rsidR="006B3726" w:rsidRDefault="006B3726" w:rsidP="00F342B1">
      <w:pPr>
        <w:numPr>
          <w:ilvl w:val="0"/>
          <w:numId w:val="18"/>
        </w:numPr>
        <w:spacing w:after="0"/>
      </w:pPr>
      <w:r>
        <w:t xml:space="preserve">Competition and predation indicators of early juvenile Pacific cod show mixed signals with low abundance of apex fish predators such as </w:t>
      </w:r>
      <w:proofErr w:type="spellStart"/>
      <w:r>
        <w:t>arrowtooth</w:t>
      </w:r>
      <w:proofErr w:type="spellEnd"/>
      <w:r>
        <w:t xml:space="preserve"> flounder and Pacific halibut (Whitehouse, in Ferriss 2026), slight increase in projected biomass consumed from the CEATTLE multispecies model (Appendix 2.1: Adams), and steadily increasing population of Steller sea lions in the GOA (Appendix 2.1: Sweeney). </w:t>
      </w:r>
    </w:p>
    <w:p w14:paraId="7E34BCFD" w14:textId="6B45A06D" w:rsidR="00AF7FD2" w:rsidRPr="005362B1" w:rsidRDefault="00217EFA" w:rsidP="00F342B1">
      <w:pPr>
        <w:numPr>
          <w:ilvl w:val="0"/>
          <w:numId w:val="18"/>
        </w:numPr>
        <w:spacing w:after="0"/>
      </w:pPr>
      <w:r>
        <w:t>Overall, due to the prolonged periods of above average temperatures</w:t>
      </w:r>
      <w:r w:rsidR="00962FAD">
        <w:t xml:space="preserve"> throughout the water column</w:t>
      </w:r>
      <w:r>
        <w:t xml:space="preserve"> coupled with the decrease to below average body condition for adult Pacific cod</w:t>
      </w:r>
      <w:r w:rsidR="00FD205A">
        <w:t xml:space="preserve"> as an indication of prey availability</w:t>
      </w:r>
      <w:r>
        <w:t xml:space="preserve"> in 2025 we increase the risk level for ecosystem considerations to risk level 2</w:t>
      </w:r>
      <w:r w:rsidR="00347F15">
        <w:t xml:space="preserve"> – increased c</w:t>
      </w:r>
      <w:r>
        <w:t>oncern. These conditions, while not as extreme as observed during the heatwave years, still present an increased risk to the adult population that comprises the 2026 recommended ABC.</w:t>
      </w:r>
    </w:p>
    <w:p w14:paraId="34119FD6" w14:textId="77777777" w:rsidR="001E644C" w:rsidRDefault="0038742E" w:rsidP="001E644C">
      <w:pPr>
        <w:pStyle w:val="Heading4"/>
        <w:rPr>
          <w:u w:val="none"/>
        </w:rPr>
      </w:pPr>
      <w:r w:rsidRPr="0031318B">
        <w:t>Fishery</w:t>
      </w:r>
      <w:r w:rsidR="00A8479F" w:rsidRPr="0031318B">
        <w:t>-informed stock considerations</w:t>
      </w:r>
      <w:r w:rsidR="001E644C">
        <w:t>:</w:t>
      </w:r>
      <w:r w:rsidR="001E644C">
        <w:rPr>
          <w:u w:val="none"/>
        </w:rPr>
        <w:t xml:space="preserve"> </w:t>
      </w:r>
    </w:p>
    <w:p w14:paraId="743653EF" w14:textId="5738141E" w:rsidR="0038742E" w:rsidRPr="001E644C" w:rsidRDefault="001E644C" w:rsidP="00F342B1">
      <w:pPr>
        <w:spacing w:after="0"/>
        <w:rPr>
          <w:i/>
          <w:iCs/>
        </w:rPr>
      </w:pPr>
      <w:r>
        <w:rPr>
          <w:i/>
          <w:iCs/>
        </w:rPr>
        <w:t>Risk Level 1: Normal</w:t>
      </w:r>
    </w:p>
    <w:p w14:paraId="59DDE01A" w14:textId="77777777" w:rsidR="00217EFA" w:rsidRDefault="00F546AC" w:rsidP="00217EFA">
      <w:pPr>
        <w:pStyle w:val="ListParagraph"/>
        <w:numPr>
          <w:ilvl w:val="0"/>
          <w:numId w:val="20"/>
        </w:numPr>
      </w:pPr>
      <w:r>
        <w:t>Where data were available</w:t>
      </w:r>
      <w:r w:rsidR="00217EFA">
        <w:t>,</w:t>
      </w:r>
      <w:r>
        <w:t xml:space="preserve"> catch-per-</w:t>
      </w:r>
      <w:r w:rsidR="00DD5489" w:rsidRPr="005362B1">
        <w:t>unit effort measures in the GOA fisheries showed mixed signals</w:t>
      </w:r>
      <w:r w:rsidR="0031318B">
        <w:t xml:space="preserve"> that are consistent with previous years</w:t>
      </w:r>
      <w:r w:rsidR="00DD5489" w:rsidRPr="005362B1">
        <w:t xml:space="preserve">. </w:t>
      </w:r>
    </w:p>
    <w:p w14:paraId="3693A7BF" w14:textId="77777777" w:rsidR="00217EFA" w:rsidRDefault="00DD5489" w:rsidP="00217EFA">
      <w:pPr>
        <w:pStyle w:val="ListParagraph"/>
        <w:numPr>
          <w:ilvl w:val="0"/>
          <w:numId w:val="20"/>
        </w:numPr>
      </w:pPr>
      <w:r w:rsidRPr="005362B1">
        <w:t xml:space="preserve">It should be noted that catch levels and fishery participation have been low over the past </w:t>
      </w:r>
      <w:r w:rsidR="0031318B">
        <w:t>5</w:t>
      </w:r>
      <w:r w:rsidRPr="005362B1">
        <w:t xml:space="preserve"> years in comparison with pre</w:t>
      </w:r>
      <w:r w:rsidR="00217EFA">
        <w:t xml:space="preserve"> fishery closure</w:t>
      </w:r>
      <w:r w:rsidRPr="005362B1">
        <w:t xml:space="preserve"> years</w:t>
      </w:r>
      <w:r w:rsidR="0031318B">
        <w:t xml:space="preserve"> due to the lower population size resulting in lower catch limits than historical limits</w:t>
      </w:r>
      <w:r w:rsidRPr="005362B1">
        <w:t xml:space="preserve">. </w:t>
      </w:r>
    </w:p>
    <w:p w14:paraId="08D10DBB" w14:textId="77777777" w:rsidR="00217EFA" w:rsidRDefault="00DD5489" w:rsidP="00217EFA">
      <w:pPr>
        <w:pStyle w:val="ListParagraph"/>
        <w:numPr>
          <w:ilvl w:val="0"/>
          <w:numId w:val="20"/>
        </w:numPr>
      </w:pPr>
      <w:r w:rsidRPr="005362B1">
        <w:lastRenderedPageBreak/>
        <w:t xml:space="preserve">Bycatch in other fisheries still remain low compared to </w:t>
      </w:r>
      <w:r w:rsidR="00F546AC">
        <w:t xml:space="preserve">fisheries </w:t>
      </w:r>
      <w:r w:rsidRPr="005362B1">
        <w:t>prior to the 2014-2016 marine heatwave</w:t>
      </w:r>
      <w:r w:rsidR="00027372" w:rsidRPr="005362B1">
        <w:t>, with the exception of the shallow water flatfish fishery, within which</w:t>
      </w:r>
      <w:r w:rsidR="00217EFA">
        <w:t xml:space="preserve"> we have noted that</w:t>
      </w:r>
      <w:r w:rsidR="00027372" w:rsidRPr="005362B1">
        <w:t xml:space="preserve"> Pacific cod catch has increased.</w:t>
      </w:r>
      <w:r w:rsidR="00AF7FD2" w:rsidRPr="005362B1">
        <w:t xml:space="preserve"> </w:t>
      </w:r>
    </w:p>
    <w:p w14:paraId="3958E407" w14:textId="58A523A5" w:rsidR="00DD5489" w:rsidRPr="005362B1" w:rsidRDefault="00DD5489" w:rsidP="00217EFA">
      <w:pPr>
        <w:pStyle w:val="ListParagraph"/>
        <w:numPr>
          <w:ilvl w:val="0"/>
          <w:numId w:val="20"/>
        </w:numPr>
      </w:pPr>
      <w:r w:rsidRPr="00217EFA">
        <w:rPr>
          <w:color w:val="000000"/>
        </w:rPr>
        <w:t xml:space="preserve">We </w:t>
      </w:r>
      <w:r w:rsidR="00347F15">
        <w:rPr>
          <w:color w:val="000000"/>
        </w:rPr>
        <w:t>continue to rate the fishery-informed stock considerations at risk level</w:t>
      </w:r>
      <w:r w:rsidRPr="00217EFA">
        <w:rPr>
          <w:color w:val="000000"/>
        </w:rPr>
        <w:t xml:space="preserve"> 1 – </w:t>
      </w:r>
      <w:r w:rsidR="005B069A" w:rsidRPr="00217EFA">
        <w:rPr>
          <w:color w:val="000000"/>
        </w:rPr>
        <w:t>no apparent concerns.</w:t>
      </w:r>
    </w:p>
    <w:p w14:paraId="3B667077" w14:textId="7BF0D575" w:rsidR="00F546AC" w:rsidRPr="002738A6" w:rsidRDefault="0038742E" w:rsidP="003E70D9">
      <w:pPr>
        <w:pStyle w:val="Heading4"/>
      </w:pPr>
      <w:r w:rsidRPr="002738A6">
        <w:t>ABC recommendation</w:t>
      </w:r>
    </w:p>
    <w:p w14:paraId="2E3CFA1B" w14:textId="2A188436" w:rsidR="00357FD4" w:rsidRPr="002738A6" w:rsidRDefault="007E10D3" w:rsidP="0038742E">
      <w:pPr>
        <w:shd w:val="clear" w:color="auto" w:fill="FFFFFF"/>
        <w:rPr>
          <w:color w:val="000000"/>
        </w:rPr>
      </w:pPr>
      <w:r w:rsidRPr="002738A6">
        <w:rPr>
          <w:color w:val="000000"/>
        </w:rPr>
        <w:t xml:space="preserve">While the largest score of the risk table is level 2, we do not recommend that </w:t>
      </w:r>
      <w:r w:rsidR="0038742E" w:rsidRPr="002738A6">
        <w:rPr>
          <w:color w:val="000000"/>
        </w:rPr>
        <w:t xml:space="preserve">ABC </w:t>
      </w:r>
      <w:r w:rsidRPr="002738A6">
        <w:rPr>
          <w:color w:val="000000"/>
        </w:rPr>
        <w:t>be set below the maximum permissible.</w:t>
      </w:r>
      <w:r w:rsidR="00962FAD" w:rsidRPr="002738A6">
        <w:rPr>
          <w:color w:val="000000"/>
        </w:rPr>
        <w:t xml:space="preserve"> This recommendation, however, is made while acknowledging that there is increased risk from sources not explicitly contained within the stock assessment model. Particularly the increased risk posed by warmer than average temperatures through most of 2025</w:t>
      </w:r>
      <w:r w:rsidR="00357FD4" w:rsidRPr="002738A6">
        <w:rPr>
          <w:color w:val="000000"/>
        </w:rPr>
        <w:t xml:space="preserve"> having an impact on a population whose spawning biomass </w:t>
      </w:r>
      <w:del w:id="16" w:author="Steve Barbeaux" w:date="2026-01-07T16:45:00Z">
        <w:r w:rsidR="00357FD4" w:rsidRPr="002738A6" w:rsidDel="00A5625F">
          <w:rPr>
            <w:color w:val="000000"/>
          </w:rPr>
          <w:delText xml:space="preserve">that </w:delText>
        </w:r>
      </w:del>
      <w:r w:rsidR="00357FD4" w:rsidRPr="002738A6">
        <w:rPr>
          <w:color w:val="000000"/>
        </w:rPr>
        <w:t>has yet to return to historical levels and has produced below average recruitment</w:t>
      </w:r>
      <w:r w:rsidR="00B24A9D" w:rsidRPr="002738A6">
        <w:rPr>
          <w:color w:val="000000"/>
        </w:rPr>
        <w:t xml:space="preserve"> since 2014</w:t>
      </w:r>
      <w:r w:rsidR="00962FAD" w:rsidRPr="002738A6">
        <w:rPr>
          <w:color w:val="000000"/>
        </w:rPr>
        <w:t xml:space="preserve">. </w:t>
      </w:r>
    </w:p>
    <w:p w14:paraId="3EAD2F65" w14:textId="598F2069" w:rsidR="00B24A9D" w:rsidRPr="002738A6" w:rsidRDefault="00357FD4" w:rsidP="0038742E">
      <w:pPr>
        <w:shd w:val="clear" w:color="auto" w:fill="FFFFFF"/>
        <w:rPr>
          <w:color w:val="000000"/>
        </w:rPr>
      </w:pPr>
      <w:r w:rsidRPr="002738A6">
        <w:rPr>
          <w:color w:val="000000"/>
        </w:rPr>
        <w:t xml:space="preserve">In terms of the marine heatwave index, </w:t>
      </w:r>
      <w:r w:rsidR="00B74A6A" w:rsidRPr="002738A6">
        <w:rPr>
          <w:color w:val="000000"/>
        </w:rPr>
        <w:t>similar</w:t>
      </w:r>
      <w:r w:rsidR="00962FAD" w:rsidRPr="002738A6">
        <w:rPr>
          <w:color w:val="000000"/>
        </w:rPr>
        <w:t xml:space="preserve"> conditions</w:t>
      </w:r>
      <w:r w:rsidR="00B74A6A" w:rsidRPr="002738A6">
        <w:rPr>
          <w:color w:val="000000"/>
        </w:rPr>
        <w:t xml:space="preserve"> to those in 2025</w:t>
      </w:r>
      <w:r w:rsidR="00962FAD" w:rsidRPr="002738A6">
        <w:rPr>
          <w:color w:val="000000"/>
        </w:rPr>
        <w:t xml:space="preserve"> have been observed in recent years, notably in 2014 and again in 2019</w:t>
      </w:r>
      <w:r w:rsidRPr="002738A6">
        <w:rPr>
          <w:color w:val="000000"/>
        </w:rPr>
        <w:t xml:space="preserve">. After 2014, the severe marine heatwave hit in 2015 and 2016 during which the population collapsed. </w:t>
      </w:r>
      <w:r w:rsidR="00F9441C">
        <w:rPr>
          <w:color w:val="000000"/>
        </w:rPr>
        <w:t>It must be noted</w:t>
      </w:r>
      <w:r w:rsidR="00B24A9D" w:rsidRPr="002738A6">
        <w:rPr>
          <w:color w:val="000000"/>
        </w:rPr>
        <w:t xml:space="preserve"> that the magnitude of the population was much different in 2014 prior to the severe marine heatwave event compared to 2025</w:t>
      </w:r>
      <w:r w:rsidR="00F9441C">
        <w:rPr>
          <w:color w:val="000000"/>
        </w:rPr>
        <w:t>;</w:t>
      </w:r>
      <w:r w:rsidR="00B24A9D" w:rsidRPr="002738A6">
        <w:rPr>
          <w:color w:val="000000"/>
        </w:rPr>
        <w:t xml:space="preserve"> the spawning biomass in 2014</w:t>
      </w:r>
      <w:r w:rsidR="00F9441C">
        <w:rPr>
          <w:color w:val="000000"/>
        </w:rPr>
        <w:t xml:space="preserve"> (as estimated by the 2014 assessment)</w:t>
      </w:r>
      <w:r w:rsidR="00B24A9D" w:rsidRPr="002738A6">
        <w:rPr>
          <w:color w:val="000000"/>
        </w:rPr>
        <w:t xml:space="preserve"> was </w:t>
      </w:r>
      <w:r w:rsidR="00F9441C">
        <w:rPr>
          <w:color w:val="000000"/>
        </w:rPr>
        <w:t>250</w:t>
      </w:r>
      <w:r w:rsidR="00B24A9D" w:rsidRPr="002738A6">
        <w:rPr>
          <w:color w:val="000000"/>
        </w:rPr>
        <w:t>% larger than th</w:t>
      </w:r>
      <w:r w:rsidR="00F9441C">
        <w:rPr>
          <w:color w:val="000000"/>
        </w:rPr>
        <w:t>e spawning biomass</w:t>
      </w:r>
      <w:r w:rsidR="00B24A9D" w:rsidRPr="002738A6">
        <w:rPr>
          <w:color w:val="000000"/>
        </w:rPr>
        <w:t xml:space="preserve"> estimated in 2025</w:t>
      </w:r>
      <w:r w:rsidR="00F9441C">
        <w:rPr>
          <w:color w:val="000000"/>
        </w:rPr>
        <w:t xml:space="preserve"> by Model 24.0</w:t>
      </w:r>
      <w:r w:rsidR="00B24A9D" w:rsidRPr="002738A6">
        <w:rPr>
          <w:color w:val="000000"/>
        </w:rPr>
        <w:t>, and the adopted ABC for 2015</w:t>
      </w:r>
      <w:r w:rsidR="00180754" w:rsidRPr="002738A6">
        <w:rPr>
          <w:color w:val="000000"/>
        </w:rPr>
        <w:t xml:space="preserve"> (the largest ABC on record)</w:t>
      </w:r>
      <w:r w:rsidR="00B24A9D" w:rsidRPr="002738A6">
        <w:rPr>
          <w:color w:val="000000"/>
        </w:rPr>
        <w:t xml:space="preserve"> was nearly 150% larger than the recommended ABC for 2026</w:t>
      </w:r>
      <w:r w:rsidR="00180754" w:rsidRPr="002738A6">
        <w:rPr>
          <w:color w:val="000000"/>
        </w:rPr>
        <w:t>. Rescaling the 2015 and 2026 ABCs with the total biomass estimated in these years</w:t>
      </w:r>
      <w:r w:rsidR="00F9441C">
        <w:rPr>
          <w:color w:val="000000"/>
        </w:rPr>
        <w:t xml:space="preserve"> by Model 24.0</w:t>
      </w:r>
      <w:r w:rsidR="00180754" w:rsidRPr="002738A6">
        <w:rPr>
          <w:color w:val="000000"/>
        </w:rPr>
        <w:t xml:space="preserve"> results in an ABC that was 24% larger in 2015 compared to the recommended 2026 ABC. In other words, the 2026 ABC is buffered by </w:t>
      </w:r>
      <w:r w:rsidR="00124DD0" w:rsidRPr="002738A6">
        <w:rPr>
          <w:color w:val="000000"/>
        </w:rPr>
        <w:t xml:space="preserve">an additional </w:t>
      </w:r>
      <w:r w:rsidR="00180754" w:rsidRPr="002738A6">
        <w:rPr>
          <w:color w:val="000000"/>
        </w:rPr>
        <w:t xml:space="preserve">24% compared to the ABC that </w:t>
      </w:r>
      <w:r w:rsidR="00124DD0" w:rsidRPr="002738A6">
        <w:rPr>
          <w:color w:val="000000"/>
        </w:rPr>
        <w:t>would</w:t>
      </w:r>
      <w:r w:rsidR="002738A6" w:rsidRPr="002738A6">
        <w:rPr>
          <w:color w:val="000000"/>
        </w:rPr>
        <w:t xml:space="preserve"> have</w:t>
      </w:r>
      <w:r w:rsidR="00124DD0" w:rsidRPr="002738A6">
        <w:rPr>
          <w:color w:val="000000"/>
        </w:rPr>
        <w:t xml:space="preserve"> </w:t>
      </w:r>
      <w:r w:rsidR="00180754" w:rsidRPr="002738A6">
        <w:rPr>
          <w:color w:val="000000"/>
        </w:rPr>
        <w:t>result</w:t>
      </w:r>
      <w:r w:rsidR="002738A6" w:rsidRPr="002738A6">
        <w:rPr>
          <w:color w:val="000000"/>
        </w:rPr>
        <w:t>ed</w:t>
      </w:r>
      <w:r w:rsidR="00124DD0" w:rsidRPr="002738A6">
        <w:rPr>
          <w:color w:val="000000"/>
        </w:rPr>
        <w:t xml:space="preserve"> given</w:t>
      </w:r>
      <w:r w:rsidR="002738A6" w:rsidRPr="002738A6">
        <w:rPr>
          <w:color w:val="000000"/>
        </w:rPr>
        <w:t xml:space="preserve"> the</w:t>
      </w:r>
      <w:r w:rsidR="00124DD0" w:rsidRPr="002738A6">
        <w:rPr>
          <w:color w:val="000000"/>
        </w:rPr>
        <w:t xml:space="preserve"> </w:t>
      </w:r>
      <w:r w:rsidR="00F9441C">
        <w:rPr>
          <w:color w:val="000000"/>
        </w:rPr>
        <w:t xml:space="preserve">current </w:t>
      </w:r>
      <w:r w:rsidR="00124DD0" w:rsidRPr="002738A6">
        <w:rPr>
          <w:color w:val="000000"/>
        </w:rPr>
        <w:t>stock status and assessment model structure</w:t>
      </w:r>
      <w:r w:rsidR="00F9441C">
        <w:rPr>
          <w:color w:val="000000"/>
        </w:rPr>
        <w:t xml:space="preserve"> as compared to</w:t>
      </w:r>
      <w:r w:rsidR="00124DD0" w:rsidRPr="002738A6">
        <w:rPr>
          <w:color w:val="000000"/>
        </w:rPr>
        <w:t xml:space="preserve"> that </w:t>
      </w:r>
      <w:r w:rsidR="00F9441C">
        <w:rPr>
          <w:color w:val="000000"/>
        </w:rPr>
        <w:t xml:space="preserve">which </w:t>
      </w:r>
      <w:r w:rsidR="00124DD0" w:rsidRPr="002738A6">
        <w:rPr>
          <w:color w:val="000000"/>
        </w:rPr>
        <w:t>existed</w:t>
      </w:r>
      <w:r w:rsidR="00180754" w:rsidRPr="002738A6">
        <w:rPr>
          <w:color w:val="000000"/>
        </w:rPr>
        <w:t xml:space="preserve"> in 2015. </w:t>
      </w:r>
      <w:r w:rsidR="00B24A9D" w:rsidRPr="002738A6">
        <w:rPr>
          <w:color w:val="000000"/>
        </w:rPr>
        <w:t>After 2019 the marine heatwave did not persist and we have since observed and estimated that the adult population trend continue</w:t>
      </w:r>
      <w:r w:rsidR="002738A6" w:rsidRPr="002738A6">
        <w:rPr>
          <w:color w:val="000000"/>
        </w:rPr>
        <w:t>s</w:t>
      </w:r>
      <w:r w:rsidR="00B24A9D" w:rsidRPr="002738A6">
        <w:rPr>
          <w:color w:val="000000"/>
        </w:rPr>
        <w:t xml:space="preserve"> to increase after 2019</w:t>
      </w:r>
      <w:r w:rsidR="002738A6" w:rsidRPr="002738A6">
        <w:rPr>
          <w:color w:val="000000"/>
        </w:rPr>
        <w:t>. However</w:t>
      </w:r>
      <w:r w:rsidR="00B24A9D" w:rsidRPr="002738A6">
        <w:rPr>
          <w:color w:val="000000"/>
        </w:rPr>
        <w:t xml:space="preserve">, the </w:t>
      </w:r>
      <w:proofErr w:type="gramStart"/>
      <w:r w:rsidR="00B24A9D" w:rsidRPr="002738A6">
        <w:rPr>
          <w:color w:val="000000"/>
        </w:rPr>
        <w:t>2019 year</w:t>
      </w:r>
      <w:proofErr w:type="gramEnd"/>
      <w:r w:rsidR="00B24A9D" w:rsidRPr="002738A6">
        <w:rPr>
          <w:color w:val="000000"/>
        </w:rPr>
        <w:t xml:space="preserve"> class was the smallest of the time series. We suspect that it is likely that the </w:t>
      </w:r>
      <w:proofErr w:type="gramStart"/>
      <w:r w:rsidR="00B24A9D" w:rsidRPr="002738A6">
        <w:rPr>
          <w:color w:val="000000"/>
        </w:rPr>
        <w:t>2025 year</w:t>
      </w:r>
      <w:proofErr w:type="gramEnd"/>
      <w:r w:rsidR="00B24A9D" w:rsidRPr="002738A6">
        <w:rPr>
          <w:color w:val="000000"/>
        </w:rPr>
        <w:t xml:space="preserve"> class will be small due to the 2025 conditions, however, it is less clear as to the impact of the conditions in 2025 on the adult population that comprises the </w:t>
      </w:r>
      <w:r w:rsidR="00180754" w:rsidRPr="002738A6">
        <w:rPr>
          <w:color w:val="000000"/>
        </w:rPr>
        <w:t xml:space="preserve">2026 </w:t>
      </w:r>
      <w:r w:rsidR="00B24A9D" w:rsidRPr="002738A6">
        <w:rPr>
          <w:color w:val="000000"/>
        </w:rPr>
        <w:t>recommended ABC.</w:t>
      </w:r>
      <w:r w:rsidR="002738A6" w:rsidRPr="002738A6">
        <w:rPr>
          <w:color w:val="000000"/>
        </w:rPr>
        <w:t xml:space="preserve"> It is also unknown whether the conditions we observed in 2025 will continue into 2026, even though current conditions have cooled compared to previously in 2025.</w:t>
      </w:r>
      <w:r w:rsidR="00180754" w:rsidRPr="002738A6">
        <w:rPr>
          <w:color w:val="000000"/>
        </w:rPr>
        <w:t xml:space="preserve"> We emphasize that this is an additional risk when considering the recommended 2026 ABC.</w:t>
      </w:r>
    </w:p>
    <w:p w14:paraId="20F87F8D" w14:textId="166F1F02" w:rsidR="00180754" w:rsidRPr="002738A6" w:rsidRDefault="00400B64" w:rsidP="0038742E">
      <w:pPr>
        <w:shd w:val="clear" w:color="auto" w:fill="FFFFFF"/>
        <w:rPr>
          <w:color w:val="000000"/>
        </w:rPr>
      </w:pPr>
      <w:r w:rsidRPr="002738A6">
        <w:rPr>
          <w:color w:val="000000"/>
        </w:rPr>
        <w:t>When considering additional buffers</w:t>
      </w:r>
      <w:r w:rsidR="0049235D">
        <w:rPr>
          <w:color w:val="000000"/>
        </w:rPr>
        <w:t xml:space="preserve"> that reduce ABC</w:t>
      </w:r>
      <w:r w:rsidRPr="002738A6">
        <w:rPr>
          <w:color w:val="000000"/>
        </w:rPr>
        <w:t xml:space="preserve"> due to increased risk, </w:t>
      </w:r>
      <w:r w:rsidR="00211474">
        <w:rPr>
          <w:color w:val="000000"/>
        </w:rPr>
        <w:t xml:space="preserve">it must be acknowledged </w:t>
      </w:r>
      <w:r w:rsidRPr="002738A6">
        <w:rPr>
          <w:color w:val="000000"/>
        </w:rPr>
        <w:t xml:space="preserve">that the Pacific cod stock is in Tier 3b status, or, on the ramp of the HCR. This translates to a </w:t>
      </w:r>
      <w:r w:rsidR="0049235D">
        <w:rPr>
          <w:color w:val="000000"/>
        </w:rPr>
        <w:t>reduction</w:t>
      </w:r>
      <w:r w:rsidR="0049235D" w:rsidRPr="002738A6">
        <w:rPr>
          <w:color w:val="000000"/>
        </w:rPr>
        <w:t xml:space="preserve"> in </w:t>
      </w:r>
      <w:r w:rsidR="0049235D" w:rsidRPr="00211474">
        <w:rPr>
          <w:i/>
          <w:iCs/>
          <w:color w:val="000000"/>
        </w:rPr>
        <w:t>F</w:t>
      </w:r>
      <w:r w:rsidR="0049235D" w:rsidRPr="00211474">
        <w:rPr>
          <w:i/>
          <w:iCs/>
          <w:color w:val="000000"/>
          <w:vertAlign w:val="subscript"/>
        </w:rPr>
        <w:t>40</w:t>
      </w:r>
      <w:proofErr w:type="gramStart"/>
      <w:r w:rsidR="0049235D" w:rsidRPr="00211474">
        <w:rPr>
          <w:i/>
          <w:iCs/>
          <w:color w:val="000000"/>
          <w:vertAlign w:val="subscript"/>
        </w:rPr>
        <w:t>%</w:t>
      </w:r>
      <w:r w:rsidR="0049235D" w:rsidRPr="002738A6">
        <w:rPr>
          <w:color w:val="000000"/>
        </w:rPr>
        <w:t xml:space="preserve"> </w:t>
      </w:r>
      <w:r w:rsidR="0049235D">
        <w:rPr>
          <w:color w:val="000000"/>
        </w:rPr>
        <w:t xml:space="preserve"> </w:t>
      </w:r>
      <w:r w:rsidRPr="002738A6">
        <w:rPr>
          <w:color w:val="000000"/>
        </w:rPr>
        <w:t>of</w:t>
      </w:r>
      <w:proofErr w:type="gramEnd"/>
      <w:r w:rsidRPr="002738A6">
        <w:rPr>
          <w:color w:val="000000"/>
        </w:rPr>
        <w:t xml:space="preserve"> 18%</w:t>
      </w:r>
      <w:r w:rsidR="0049235D">
        <w:rPr>
          <w:color w:val="000000"/>
        </w:rPr>
        <w:t xml:space="preserve"> </w:t>
      </w:r>
      <w:r w:rsidRPr="002738A6">
        <w:rPr>
          <w:color w:val="000000"/>
        </w:rPr>
        <w:t xml:space="preserve">to obtain the 2026 </w:t>
      </w:r>
      <w:r w:rsidRPr="00211474">
        <w:rPr>
          <w:i/>
          <w:iCs/>
          <w:color w:val="000000"/>
        </w:rPr>
        <w:t>F</w:t>
      </w:r>
      <w:r w:rsidRPr="00211474">
        <w:rPr>
          <w:i/>
          <w:iCs/>
          <w:color w:val="000000"/>
          <w:vertAlign w:val="subscript"/>
        </w:rPr>
        <w:t>ABC</w:t>
      </w:r>
      <w:r w:rsidRPr="00211474">
        <w:rPr>
          <w:i/>
          <w:iCs/>
          <w:color w:val="000000"/>
        </w:rPr>
        <w:t xml:space="preserve"> </w:t>
      </w:r>
      <w:r w:rsidRPr="002738A6">
        <w:rPr>
          <w:color w:val="000000"/>
        </w:rPr>
        <w:t xml:space="preserve">and 30% to obtain the 2027 </w:t>
      </w:r>
      <w:r w:rsidRPr="00211474">
        <w:rPr>
          <w:i/>
          <w:iCs/>
          <w:color w:val="000000"/>
        </w:rPr>
        <w:t>F</w:t>
      </w:r>
      <w:r w:rsidRPr="00211474">
        <w:rPr>
          <w:i/>
          <w:iCs/>
          <w:color w:val="000000"/>
          <w:vertAlign w:val="subscript"/>
        </w:rPr>
        <w:t>ABC</w:t>
      </w:r>
      <w:r w:rsidRPr="002738A6">
        <w:rPr>
          <w:color w:val="000000"/>
        </w:rPr>
        <w:t xml:space="preserve">. </w:t>
      </w:r>
      <w:r w:rsidR="00211474">
        <w:rPr>
          <w:color w:val="000000"/>
        </w:rPr>
        <w:t xml:space="preserve">An additional point to make, is that when conducting the projections, the assumption for current year catch is that the full ABC will be taken. However, since the fishery closure in 2020 an average of 82% of the ABC has been prosecuted. If the actual catch in 2025 were used in Model 24.0 instead of the full 2025 ABC this results in a 5% increase in the 2026 recommended ABC, thus, this model assumption results in an inherent </w:t>
      </w:r>
      <w:r w:rsidR="0049235D">
        <w:rPr>
          <w:color w:val="000000"/>
        </w:rPr>
        <w:t>reduction</w:t>
      </w:r>
      <w:r w:rsidR="00211474">
        <w:rPr>
          <w:color w:val="000000"/>
        </w:rPr>
        <w:t xml:space="preserve"> of roughly 5% in the recommended ABC. </w:t>
      </w:r>
      <w:r w:rsidR="0049235D">
        <w:rPr>
          <w:color w:val="000000"/>
        </w:rPr>
        <w:t>Interestingly, i</w:t>
      </w:r>
      <w:r w:rsidR="00211474">
        <w:rPr>
          <w:color w:val="000000"/>
        </w:rPr>
        <w:t>f the fishery operates in 2026 similar to the last few years and less than 90% of the recommended 2026 ABC is taken, this translates to a projected spawning biomass in 2026 that would roughly be at the</w:t>
      </w:r>
      <w:r w:rsidR="000564D6">
        <w:rPr>
          <w:color w:val="000000"/>
        </w:rPr>
        <w:t xml:space="preserve"> same level as the 2025</w:t>
      </w:r>
      <w:r w:rsidR="00211474">
        <w:rPr>
          <w:color w:val="000000"/>
        </w:rPr>
        <w:t xml:space="preserve"> estimated spawning biomass. Finally, it should be</w:t>
      </w:r>
      <w:r w:rsidRPr="002738A6">
        <w:rPr>
          <w:color w:val="000000"/>
        </w:rPr>
        <w:t xml:space="preserve"> note</w:t>
      </w:r>
      <w:r w:rsidR="00211474">
        <w:rPr>
          <w:color w:val="000000"/>
        </w:rPr>
        <w:t>d</w:t>
      </w:r>
      <w:r w:rsidRPr="002738A6">
        <w:rPr>
          <w:color w:val="000000"/>
        </w:rPr>
        <w:t xml:space="preserve"> that the assessment model in </w:t>
      </w:r>
      <w:r w:rsidR="00124DD0" w:rsidRPr="002738A6">
        <w:rPr>
          <w:color w:val="000000"/>
        </w:rPr>
        <w:t>its</w:t>
      </w:r>
      <w:r w:rsidRPr="002738A6">
        <w:rPr>
          <w:color w:val="000000"/>
        </w:rPr>
        <w:t xml:space="preserve"> current form is fundamentally the same as the model adopted in 2019.</w:t>
      </w:r>
      <w:r w:rsidR="00124DD0" w:rsidRPr="002738A6">
        <w:rPr>
          <w:color w:val="000000"/>
        </w:rPr>
        <w:t xml:space="preserve"> While a number of improvements to the data and model have been adopted in the intervening years, the current model is much the same as the model that was used to recommend the fishery closure in 2020.</w:t>
      </w:r>
    </w:p>
    <w:p w14:paraId="00BCF695" w14:textId="246A2EC9" w:rsidR="00124DD0" w:rsidRDefault="00124DD0" w:rsidP="0038742E">
      <w:pPr>
        <w:shd w:val="clear" w:color="auto" w:fill="FFFFFF"/>
        <w:rPr>
          <w:color w:val="000000"/>
        </w:rPr>
      </w:pPr>
      <w:r w:rsidRPr="002738A6">
        <w:rPr>
          <w:color w:val="000000"/>
        </w:rPr>
        <w:lastRenderedPageBreak/>
        <w:t>While we have presented several additional buffers that are inherent</w:t>
      </w:r>
      <w:r w:rsidR="0049235D">
        <w:rPr>
          <w:color w:val="000000"/>
        </w:rPr>
        <w:t xml:space="preserve"> to the assessment process and serve</w:t>
      </w:r>
      <w:r w:rsidRPr="002738A6">
        <w:rPr>
          <w:color w:val="000000"/>
        </w:rPr>
        <w:t xml:space="preserve"> to</w:t>
      </w:r>
      <w:r w:rsidR="0049235D">
        <w:rPr>
          <w:color w:val="000000"/>
        </w:rPr>
        <w:t xml:space="preserve"> reduce</w:t>
      </w:r>
      <w:r w:rsidRPr="002738A6">
        <w:rPr>
          <w:color w:val="000000"/>
        </w:rPr>
        <w:t xml:space="preserve"> the recommended 2026 ABC, including the current model structure</w:t>
      </w:r>
      <w:r w:rsidR="0049235D">
        <w:rPr>
          <w:color w:val="000000"/>
        </w:rPr>
        <w:t xml:space="preserve">, projection assumptions, </w:t>
      </w:r>
      <w:r w:rsidRPr="002738A6">
        <w:rPr>
          <w:color w:val="000000"/>
        </w:rPr>
        <w:t>and NPFMC Tier status, it is not clear to what extent the risk we highlight would be m</w:t>
      </w:r>
      <w:r w:rsidR="00B74A6A" w:rsidRPr="002738A6">
        <w:rPr>
          <w:color w:val="000000"/>
        </w:rPr>
        <w:t>itigated. While an additional buffer to the ones already included may be desirable, we have been provided no guidance in applying a method with clear and discernable objectives to add buffers that are in addition to the NPFMC HCR and Tier status that mitigate additional risk not explicitly considered in the assessment model. It is also unclear as to the measurable effect, or risk reduction, that previous additional buffers employed across stocks assessed by the AFSC have provided.</w:t>
      </w:r>
    </w:p>
    <w:p w14:paraId="4E7D6F74" w14:textId="531BECA3" w:rsidR="0038742E" w:rsidRPr="005362B1" w:rsidRDefault="0038742E" w:rsidP="00731F0F">
      <w:r w:rsidRPr="002738A6">
        <w:t>For 202</w:t>
      </w:r>
      <w:r w:rsidR="0031318B" w:rsidRPr="002738A6">
        <w:t>6</w:t>
      </w:r>
      <w:r w:rsidRPr="002738A6">
        <w:t xml:space="preserve"> the spawning stock biomass is projected to be above </w:t>
      </w:r>
      <w:r w:rsidRPr="002738A6">
        <w:rPr>
          <w:i/>
        </w:rPr>
        <w:t>B</w:t>
      </w:r>
      <w:r w:rsidRPr="002738A6">
        <w:rPr>
          <w:i/>
          <w:vertAlign w:val="subscript"/>
        </w:rPr>
        <w:t>20</w:t>
      </w:r>
      <w:proofErr w:type="gramStart"/>
      <w:r w:rsidRPr="002738A6">
        <w:rPr>
          <w:i/>
          <w:vertAlign w:val="subscript"/>
        </w:rPr>
        <w:t>%</w:t>
      </w:r>
      <w:r w:rsidRPr="002738A6">
        <w:rPr>
          <w:vertAlign w:val="subscript"/>
        </w:rPr>
        <w:t xml:space="preserve"> </w:t>
      </w:r>
      <w:r w:rsidRPr="002738A6">
        <w:t>,</w:t>
      </w:r>
      <w:proofErr w:type="gramEnd"/>
      <w:r w:rsidRPr="002738A6">
        <w:t xml:space="preserve"> and despite a </w:t>
      </w:r>
      <w:r w:rsidR="005B069A" w:rsidRPr="002738A6">
        <w:t>drop in spawning biomass in 202</w:t>
      </w:r>
      <w:r w:rsidR="0031318B" w:rsidRPr="002738A6">
        <w:t>7</w:t>
      </w:r>
      <w:r w:rsidRPr="002738A6">
        <w:t xml:space="preserve"> is projected to remain above </w:t>
      </w:r>
      <w:r w:rsidRPr="002738A6">
        <w:rPr>
          <w:i/>
        </w:rPr>
        <w:t>B</w:t>
      </w:r>
      <w:r w:rsidRPr="002738A6">
        <w:rPr>
          <w:i/>
          <w:vertAlign w:val="subscript"/>
        </w:rPr>
        <w:t>20%</w:t>
      </w:r>
      <w:r w:rsidR="005B069A" w:rsidRPr="002738A6">
        <w:t xml:space="preserve"> in 202</w:t>
      </w:r>
      <w:r w:rsidR="0031318B" w:rsidRPr="002738A6">
        <w:t>7</w:t>
      </w:r>
      <w:r w:rsidR="00CA46CC" w:rsidRPr="002738A6">
        <w:t>.</w:t>
      </w:r>
    </w:p>
    <w:p w14:paraId="611B9E50" w14:textId="77777777" w:rsidR="00DD5489" w:rsidRPr="005362B1" w:rsidRDefault="00DD5489" w:rsidP="00DD5489">
      <w:pPr>
        <w:pStyle w:val="Heading3"/>
      </w:pPr>
      <w:r w:rsidRPr="00B207CD">
        <w:t>Area Allocation of Harvests</w:t>
      </w:r>
    </w:p>
    <w:p w14:paraId="64AE6921" w14:textId="75169E7D" w:rsidR="00205BE1" w:rsidRDefault="00205BE1" w:rsidP="00205BE1">
      <w:pPr>
        <w:keepNext/>
      </w:pPr>
      <w:r w:rsidRPr="00205BE1">
        <w:t xml:space="preserve">To </w:t>
      </w:r>
      <w:r w:rsidR="0025184D">
        <w:t>determine the</w:t>
      </w:r>
      <w:r w:rsidR="002A6527">
        <w:t xml:space="preserve"> Biologically informed Recommended Distributions (BRD)</w:t>
      </w:r>
      <w:r w:rsidR="0025184D">
        <w:t xml:space="preserve"> for </w:t>
      </w:r>
      <w:r w:rsidR="0025184D" w:rsidRPr="00205BE1">
        <w:t>GOA subregions</w:t>
      </w:r>
      <w:r w:rsidRPr="00205BE1">
        <w:t xml:space="preserve">, we utilize the </w:t>
      </w:r>
      <w:proofErr w:type="spellStart"/>
      <w:r w:rsidRPr="00205BE1">
        <w:rPr>
          <w:rStyle w:val="HTMLCode"/>
          <w:rFonts w:eastAsia="Arial"/>
        </w:rPr>
        <w:t>rema</w:t>
      </w:r>
      <w:proofErr w:type="spellEnd"/>
      <w:r w:rsidRPr="00205BE1">
        <w:t xml:space="preserve"> R package. For this year’s assessment,</w:t>
      </w:r>
      <w:r w:rsidR="006234C7">
        <w:t xml:space="preserve"> </w:t>
      </w:r>
      <w:r w:rsidRPr="00205BE1">
        <w:t xml:space="preserve">two modifications to the </w:t>
      </w:r>
      <w:proofErr w:type="spellStart"/>
      <w:r w:rsidRPr="00205BE1">
        <w:rPr>
          <w:rStyle w:val="HTMLCode"/>
          <w:rFonts w:eastAsia="Arial"/>
        </w:rPr>
        <w:t>rema</w:t>
      </w:r>
      <w:proofErr w:type="spellEnd"/>
      <w:r w:rsidRPr="00205BE1">
        <w:t xml:space="preserve"> model configuration</w:t>
      </w:r>
      <w:r w:rsidR="006234C7">
        <w:t xml:space="preserve"> are recommended</w:t>
      </w:r>
      <w:r w:rsidRPr="00205BE1">
        <w:t>:</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64531B2B"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w:t>
      </w:r>
      <w:r w:rsidR="006234C7">
        <w:t>7</w:t>
      </w:r>
      <w:r w:rsidR="00E7250D" w:rsidRPr="0031318B">
        <w:t>. The</w:t>
      </w:r>
      <w:r w:rsidR="00E7250D">
        <w:t xml:space="preserve"> recommended </w:t>
      </w:r>
      <w:proofErr w:type="spellStart"/>
      <w:r w:rsidR="00E7250D" w:rsidRPr="00BF238E">
        <w:rPr>
          <w:rStyle w:val="HTMLCode"/>
          <w:rFonts w:eastAsia="Arial"/>
        </w:rPr>
        <w:t>rema</w:t>
      </w:r>
      <w:proofErr w:type="spellEnd"/>
      <w:r w:rsidR="00E7250D">
        <w:t xml:space="preserve"> model provides estimates of regional biomass and uncertainty that are more stable across the time-series than the status quo model.</w:t>
      </w:r>
      <w:r w:rsidR="006234C7">
        <w:t xml:space="preserve"> The </w:t>
      </w:r>
      <w:r w:rsidR="00E7250D">
        <w:t>biomass estimates</w:t>
      </w:r>
      <w:r w:rsidR="006234C7">
        <w:t xml:space="preserve"> from the recommended </w:t>
      </w:r>
      <w:proofErr w:type="spellStart"/>
      <w:r w:rsidR="006234C7" w:rsidRPr="00205BE1">
        <w:rPr>
          <w:rStyle w:val="HTMLCode"/>
          <w:rFonts w:eastAsia="Arial"/>
        </w:rPr>
        <w:t>rema</w:t>
      </w:r>
      <w:proofErr w:type="spellEnd"/>
      <w:r w:rsidR="00E7250D">
        <w:t xml:space="preserve"> </w:t>
      </w:r>
      <w:r w:rsidR="006234C7">
        <w:t xml:space="preserve">model </w:t>
      </w:r>
      <w:r w:rsidR="00E7250D">
        <w:t xml:space="preserve">respond to the trawl survey biomass, however, do not over-fit any given year as can be the case with the status quo </w:t>
      </w:r>
      <w:proofErr w:type="spellStart"/>
      <w:r w:rsidR="00E7250D" w:rsidRPr="00BF238E">
        <w:rPr>
          <w:rStyle w:val="HTMLCode"/>
          <w:rFonts w:eastAsia="Arial"/>
        </w:rPr>
        <w:t>rema</w:t>
      </w:r>
      <w:proofErr w:type="spellEnd"/>
      <w:r w:rsidR="00E7250D">
        <w:t xml:space="preserve"> model. Additionally, the </w:t>
      </w:r>
      <w:r w:rsidR="001F1E45">
        <w:t xml:space="preserve">estimated </w:t>
      </w:r>
      <w:r w:rsidR="00E7250D">
        <w:t xml:space="preserve">uncertainty in the recommended </w:t>
      </w:r>
      <w:proofErr w:type="spellStart"/>
      <w:r w:rsidR="00E7250D" w:rsidRPr="00BF238E">
        <w:rPr>
          <w:rStyle w:val="HTMLCode"/>
          <w:rFonts w:eastAsia="Arial"/>
        </w:rPr>
        <w:t>rema</w:t>
      </w:r>
      <w:proofErr w:type="spellEnd"/>
      <w:r w:rsidR="00E7250D">
        <w:t xml:space="preserve"> model does not have high inter</w:t>
      </w:r>
      <w:r w:rsidR="00205BE1">
        <w:t>-</w:t>
      </w:r>
      <w:r w:rsidR="00E7250D">
        <w:t xml:space="preserve">annual variability as is common in the status quo </w:t>
      </w:r>
      <w:proofErr w:type="spellStart"/>
      <w:r w:rsidR="00E7250D" w:rsidRPr="00BF238E">
        <w:rPr>
          <w:rStyle w:val="HTMLCode"/>
          <w:rFonts w:eastAsia="Arial"/>
        </w:rPr>
        <w:t>rema</w:t>
      </w:r>
      <w:proofErr w:type="spellEnd"/>
      <w:r w:rsidR="00E7250D">
        <w:t xml:space="preserve"> model estimates. </w:t>
      </w:r>
      <w:r w:rsidR="006234C7">
        <w:t>It should be noted that the</w:t>
      </w:r>
      <w:r w:rsidR="00E7250D">
        <w:t xml:space="preserve"> estimates of biomass from the recommended </w:t>
      </w:r>
      <w:proofErr w:type="spellStart"/>
      <w:r w:rsidR="00BA6E39" w:rsidRPr="00BF238E">
        <w:rPr>
          <w:rStyle w:val="HTMLCode"/>
          <w:rFonts w:eastAsia="Arial"/>
        </w:rPr>
        <w:t>rema</w:t>
      </w:r>
      <w:proofErr w:type="spellEnd"/>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integrates numerous sources of information on the Pacific cod stock in addition to the bottom trawl survey abundance </w:t>
      </w:r>
      <w:r w:rsidR="001F1E45" w:rsidRPr="0031318B">
        <w:t xml:space="preserve">index </w:t>
      </w:r>
      <w:r w:rsidR="00E7250D" w:rsidRPr="0031318B">
        <w:t>(Fig. 2.</w:t>
      </w:r>
      <w:r w:rsidR="0031318B" w:rsidRPr="0031318B">
        <w:t>1</w:t>
      </w:r>
      <w:r w:rsidR="006234C7">
        <w:t>3</w:t>
      </w:r>
      <w:r w:rsidR="00E7250D" w:rsidRPr="0031318B">
        <w:t>)</w:t>
      </w:r>
      <w:r w:rsidR="0031318B">
        <w:t>.</w:t>
      </w:r>
    </w:p>
    <w:p w14:paraId="6FA84CAA" w14:textId="306281A8" w:rsidR="00E7250D" w:rsidRDefault="00205BE1" w:rsidP="00731F0F">
      <w:pPr>
        <w:keepNext/>
      </w:pPr>
      <w:r>
        <w:t xml:space="preserve">The stability inherent in the recommended </w:t>
      </w:r>
      <w:proofErr w:type="spellStart"/>
      <w:r w:rsidRPr="00BF238E">
        <w:rPr>
          <w:rStyle w:val="HTMLCode"/>
          <w:rFonts w:eastAsia="Arial"/>
        </w:rPr>
        <w:t>rema</w:t>
      </w:r>
      <w:proofErr w:type="spellEnd"/>
      <w:r>
        <w:t xml:space="preserve"> model's biomass estimates translates directly to more consistent subregion </w:t>
      </w:r>
      <w:r w:rsidRPr="00B207CD">
        <w:t>apportionment (Fig. 2.</w:t>
      </w:r>
      <w:r w:rsidR="00B207CD" w:rsidRPr="00B207CD">
        <w:t>1</w:t>
      </w:r>
      <w:r w:rsidR="006234C7">
        <w:t>8</w:t>
      </w:r>
      <w:r w:rsidRPr="00B207CD">
        <w:t xml:space="preserve">). </w:t>
      </w:r>
      <w:r w:rsidR="006234C7">
        <w:t>T</w:t>
      </w:r>
      <w:r>
        <w:t xml:space="preserve">he </w:t>
      </w:r>
      <w:r w:rsidR="006234C7">
        <w:t>recommended</w:t>
      </w:r>
      <w:r>
        <w:t xml:space="preserve"> </w:t>
      </w:r>
      <w:proofErr w:type="spellStart"/>
      <w:r>
        <w:rPr>
          <w:rStyle w:val="HTMLCode"/>
          <w:rFonts w:eastAsia="Arial"/>
        </w:rPr>
        <w:t>rema</w:t>
      </w:r>
      <w:proofErr w:type="spellEnd"/>
      <w:r>
        <w:t xml:space="preserve"> model adjusts to regional </w:t>
      </w:r>
      <w:r w:rsidR="00BF238E">
        <w:t xml:space="preserve">bottom trawl </w:t>
      </w:r>
      <w:r>
        <w:t>survey data</w:t>
      </w:r>
      <w:r w:rsidR="006234C7">
        <w:t xml:space="preserve"> and</w:t>
      </w:r>
      <w:r>
        <w:t xml:space="preserve"> it prevents the drastic, improbable shifts in Pacific cod distribution often produced by the status quo model</w:t>
      </w:r>
      <w:r w:rsidR="006234C7">
        <w:t xml:space="preserve">, </w:t>
      </w:r>
      <w:r>
        <w:t>shifts that are inconsistent with our understanding of the species' life history and movement patterns.</w:t>
      </w:r>
    </w:p>
    <w:p w14:paraId="20A6F17F" w14:textId="4110F90C" w:rsidR="001F1E45" w:rsidRDefault="001F1E45" w:rsidP="00731F0F">
      <w:pPr>
        <w:keepNext/>
      </w:pPr>
      <w:r>
        <w:t xml:space="preserve">Therefore, we recommend </w:t>
      </w:r>
      <w:r w:rsidR="006234C7">
        <w:t>a</w:t>
      </w:r>
      <w:r>
        <w:t xml:space="preserve"> </w:t>
      </w:r>
      <w:proofErr w:type="spellStart"/>
      <w:r w:rsidRPr="00BF238E">
        <w:rPr>
          <w:rStyle w:val="HTMLCode"/>
          <w:rFonts w:eastAsia="Arial"/>
        </w:rPr>
        <w:t>rema</w:t>
      </w:r>
      <w:proofErr w:type="spellEnd"/>
      <w:r>
        <w:t xml:space="preserve"> model</w:t>
      </w:r>
      <w:r w:rsidR="006234C7">
        <w:t xml:space="preserve"> configuration that</w:t>
      </w:r>
      <w:r>
        <w:t xml:space="preserve"> </w:t>
      </w:r>
      <w:r w:rsidR="006234C7">
        <w:t>reduces</w:t>
      </w:r>
      <w:r>
        <w:t xml:space="preserve"> the number of process error parameters from regional parameters to a single parameter</w:t>
      </w:r>
      <w:r w:rsidR="006234C7">
        <w:t xml:space="preserve"> </w:t>
      </w:r>
      <w:r>
        <w:t>and estimate</w:t>
      </w:r>
      <w:r w:rsidR="006234C7">
        <w:t>s</w:t>
      </w:r>
      <w:r>
        <w:t xml:space="preserve"> t</w:t>
      </w:r>
      <w:r w:rsidR="006234C7">
        <w:t>he</w:t>
      </w:r>
      <w:r>
        <w:t xml:space="preserve"> extra observation error parameter</w:t>
      </w:r>
      <w:r w:rsidR="006234C7">
        <w:t xml:space="preserve"> to be used to estimate subregion apportionment</w:t>
      </w:r>
      <w:r>
        <w:t xml:space="preserve">. Beside the increased stability and biological reality that these changes produce in the recommended </w:t>
      </w:r>
      <w:proofErr w:type="spellStart"/>
      <w:r w:rsidRPr="00BF238E">
        <w:rPr>
          <w:rStyle w:val="HTMLCode"/>
          <w:rFonts w:eastAsia="Arial"/>
        </w:rPr>
        <w:t>rema</w:t>
      </w:r>
      <w:proofErr w:type="spellEnd"/>
      <w:r>
        <w:t xml:space="preserve"> model, these are statistically defensible </w:t>
      </w:r>
      <w:r>
        <w:lastRenderedPageBreak/>
        <w:t xml:space="preserve">changes </w:t>
      </w:r>
      <w:r w:rsidR="001E644C">
        <w:t xml:space="preserve">in that </w:t>
      </w:r>
      <w:r>
        <w:t xml:space="preserve">they provide parsimony by reducing the number of fixed parameters from three to two, and they have precedent in other stock assessments performed </w:t>
      </w:r>
      <w:r w:rsidRPr="004C575F">
        <w:t>by AFSC (</w:t>
      </w:r>
      <w:proofErr w:type="spellStart"/>
      <w:r w:rsidRPr="004C575F">
        <w:t>Siwicke</w:t>
      </w:r>
      <w:proofErr w:type="spellEnd"/>
      <w:r w:rsidRPr="004C575F">
        <w:t xml:space="preserve"> et al. 2024).</w:t>
      </w:r>
    </w:p>
    <w:p w14:paraId="3A9EB87B" w14:textId="7923CEF7" w:rsidR="00BF238E" w:rsidRDefault="00BF238E" w:rsidP="00731F0F">
      <w:pPr>
        <w:keepNext/>
      </w:pPr>
      <w:r>
        <w:t xml:space="preserve">Using the status quo and recommended </w:t>
      </w:r>
      <w:proofErr w:type="spellStart"/>
      <w:r w:rsidRPr="00BF238E">
        <w:rPr>
          <w:rStyle w:val="HTMLCode"/>
          <w:rFonts w:eastAsia="Arial"/>
        </w:rPr>
        <w:t>rema</w:t>
      </w:r>
      <w:proofErr w:type="spellEnd"/>
      <w:r>
        <w:t xml:space="preserve"> model, as well as comparison with the 2025 apportionment, resulted in the following</w:t>
      </w:r>
      <w:r w:rsidR="0097111F">
        <w:t xml:space="preserve"> BRDs</w:t>
      </w:r>
      <w:r>
        <w:t>:</w:t>
      </w:r>
    </w:p>
    <w:tbl>
      <w:tblPr>
        <w:tblW w:w="8100" w:type="dxa"/>
        <w:jc w:val="center"/>
        <w:tblLook w:val="04A0" w:firstRow="1" w:lastRow="0" w:firstColumn="1" w:lastColumn="0" w:noHBand="0" w:noVBand="1"/>
      </w:tblPr>
      <w:tblGrid>
        <w:gridCol w:w="2970"/>
        <w:gridCol w:w="1530"/>
        <w:gridCol w:w="990"/>
        <w:gridCol w:w="1260"/>
        <w:gridCol w:w="1350"/>
      </w:tblGrid>
      <w:tr w:rsidR="002A6527" w:rsidRPr="00BF238E" w14:paraId="4D991605" w14:textId="77777777" w:rsidTr="002A6527">
        <w:trPr>
          <w:trHeight w:val="242"/>
          <w:jc w:val="center"/>
        </w:trPr>
        <w:tc>
          <w:tcPr>
            <w:tcW w:w="2970" w:type="dxa"/>
            <w:tcBorders>
              <w:top w:val="nil"/>
              <w:left w:val="nil"/>
              <w:bottom w:val="single" w:sz="4" w:space="0" w:color="auto"/>
              <w:right w:val="nil"/>
            </w:tcBorders>
            <w:shd w:val="clear" w:color="auto" w:fill="auto"/>
            <w:noWrap/>
            <w:vAlign w:val="bottom"/>
            <w:hideMark/>
          </w:tcPr>
          <w:p w14:paraId="4E5965F2" w14:textId="77777777" w:rsidR="00BF238E" w:rsidRPr="00BF238E" w:rsidRDefault="00BF238E" w:rsidP="00BF238E">
            <w:pPr>
              <w:spacing w:after="0"/>
              <w:rPr>
                <w:color w:val="000000"/>
              </w:rPr>
            </w:pPr>
          </w:p>
        </w:tc>
        <w:tc>
          <w:tcPr>
            <w:tcW w:w="1530" w:type="dxa"/>
            <w:tcBorders>
              <w:top w:val="nil"/>
              <w:left w:val="nil"/>
              <w:bottom w:val="single" w:sz="4" w:space="0" w:color="auto"/>
              <w:right w:val="nil"/>
            </w:tcBorders>
            <w:shd w:val="clear" w:color="auto" w:fill="auto"/>
            <w:noWrap/>
            <w:vAlign w:val="bottom"/>
            <w:hideMark/>
          </w:tcPr>
          <w:p w14:paraId="56A8C3BD" w14:textId="77777777" w:rsidR="00BF238E" w:rsidRPr="00BF238E" w:rsidRDefault="00BF238E" w:rsidP="00BF238E">
            <w:pPr>
              <w:spacing w:after="0"/>
              <w:jc w:val="center"/>
              <w:rPr>
                <w:color w:val="000000"/>
              </w:rPr>
            </w:pPr>
            <w:r w:rsidRPr="00BF238E">
              <w:rPr>
                <w:color w:val="000000"/>
              </w:rPr>
              <w:t>Western</w:t>
            </w:r>
          </w:p>
        </w:tc>
        <w:tc>
          <w:tcPr>
            <w:tcW w:w="990" w:type="dxa"/>
            <w:tcBorders>
              <w:top w:val="nil"/>
              <w:left w:val="nil"/>
              <w:bottom w:val="single" w:sz="4" w:space="0" w:color="auto"/>
              <w:right w:val="nil"/>
            </w:tcBorders>
            <w:shd w:val="clear" w:color="auto" w:fill="auto"/>
            <w:noWrap/>
            <w:vAlign w:val="bottom"/>
            <w:hideMark/>
          </w:tcPr>
          <w:p w14:paraId="236A06CC" w14:textId="77777777" w:rsidR="00BF238E" w:rsidRPr="00BF238E" w:rsidRDefault="00BF238E" w:rsidP="00BF238E">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shd w:val="clear" w:color="auto" w:fill="auto"/>
            <w:noWrap/>
            <w:vAlign w:val="bottom"/>
            <w:hideMark/>
          </w:tcPr>
          <w:p w14:paraId="3593917C" w14:textId="77777777" w:rsidR="00BF238E" w:rsidRPr="00BF238E" w:rsidRDefault="00BF238E" w:rsidP="00BF238E">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shd w:val="clear" w:color="auto" w:fill="auto"/>
            <w:noWrap/>
            <w:vAlign w:val="bottom"/>
            <w:hideMark/>
          </w:tcPr>
          <w:p w14:paraId="7940FF8F" w14:textId="342E9934" w:rsidR="00BF238E" w:rsidRPr="00BF238E" w:rsidRDefault="00BF238E" w:rsidP="00BF238E">
            <w:pPr>
              <w:spacing w:after="0"/>
              <w:jc w:val="center"/>
              <w:rPr>
                <w:color w:val="000000"/>
              </w:rPr>
            </w:pPr>
            <w:r w:rsidRPr="00BF238E">
              <w:rPr>
                <w:color w:val="000000"/>
              </w:rPr>
              <w:t>Total</w:t>
            </w:r>
          </w:p>
        </w:tc>
      </w:tr>
      <w:tr w:rsidR="002A6527" w:rsidRPr="00BF238E" w14:paraId="5B3D2F18" w14:textId="77777777" w:rsidTr="002A6527">
        <w:trPr>
          <w:trHeight w:val="242"/>
          <w:jc w:val="center"/>
        </w:trPr>
        <w:tc>
          <w:tcPr>
            <w:tcW w:w="2970" w:type="dxa"/>
            <w:tcBorders>
              <w:top w:val="single" w:sz="4" w:space="0" w:color="auto"/>
              <w:left w:val="nil"/>
              <w:bottom w:val="nil"/>
              <w:right w:val="nil"/>
            </w:tcBorders>
            <w:shd w:val="clear" w:color="auto" w:fill="auto"/>
            <w:noWrap/>
            <w:vAlign w:val="bottom"/>
            <w:hideMark/>
          </w:tcPr>
          <w:p w14:paraId="04EEAE70" w14:textId="77777777" w:rsidR="00BF238E" w:rsidRPr="00BF238E" w:rsidRDefault="00BF238E" w:rsidP="00BF238E">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shd w:val="clear" w:color="auto" w:fill="auto"/>
            <w:noWrap/>
            <w:vAlign w:val="bottom"/>
            <w:hideMark/>
          </w:tcPr>
          <w:p w14:paraId="53A6B263" w14:textId="5BE66B94" w:rsidR="00BF238E" w:rsidRPr="00BF238E" w:rsidRDefault="00BF238E" w:rsidP="00BF238E">
            <w:pPr>
              <w:spacing w:after="0"/>
              <w:jc w:val="center"/>
              <w:rPr>
                <w:color w:val="000000"/>
              </w:rPr>
            </w:pPr>
            <w:r w:rsidRPr="00BF238E">
              <w:rPr>
                <w:color w:val="000000"/>
              </w:rPr>
              <w:t>27.1%</w:t>
            </w:r>
          </w:p>
        </w:tc>
        <w:tc>
          <w:tcPr>
            <w:tcW w:w="990" w:type="dxa"/>
            <w:tcBorders>
              <w:top w:val="single" w:sz="4" w:space="0" w:color="auto"/>
              <w:left w:val="nil"/>
              <w:bottom w:val="nil"/>
              <w:right w:val="nil"/>
            </w:tcBorders>
            <w:shd w:val="clear" w:color="auto" w:fill="auto"/>
            <w:noWrap/>
            <w:vAlign w:val="bottom"/>
            <w:hideMark/>
          </w:tcPr>
          <w:p w14:paraId="3D16668B" w14:textId="2E9E0810" w:rsidR="00BF238E" w:rsidRPr="00BF238E" w:rsidRDefault="00BF238E" w:rsidP="00BF238E">
            <w:pPr>
              <w:spacing w:after="0"/>
              <w:jc w:val="center"/>
              <w:rPr>
                <w:color w:val="000000"/>
              </w:rPr>
            </w:pPr>
            <w:r w:rsidRPr="00BF238E">
              <w:rPr>
                <w:color w:val="000000"/>
              </w:rPr>
              <w:t>63.8%</w:t>
            </w:r>
          </w:p>
        </w:tc>
        <w:tc>
          <w:tcPr>
            <w:tcW w:w="1260" w:type="dxa"/>
            <w:tcBorders>
              <w:top w:val="single" w:sz="4" w:space="0" w:color="auto"/>
              <w:left w:val="nil"/>
              <w:bottom w:val="nil"/>
              <w:right w:val="nil"/>
            </w:tcBorders>
            <w:shd w:val="clear" w:color="auto" w:fill="auto"/>
            <w:noWrap/>
            <w:vAlign w:val="bottom"/>
            <w:hideMark/>
          </w:tcPr>
          <w:p w14:paraId="1F68AF86" w14:textId="76F972A8" w:rsidR="00BF238E" w:rsidRPr="00BF238E" w:rsidRDefault="00BF238E" w:rsidP="00BF238E">
            <w:pPr>
              <w:spacing w:after="0"/>
              <w:jc w:val="center"/>
              <w:rPr>
                <w:color w:val="000000"/>
              </w:rPr>
            </w:pPr>
            <w:r w:rsidRPr="00BF238E">
              <w:rPr>
                <w:color w:val="000000"/>
              </w:rPr>
              <w:t>9.1%</w:t>
            </w:r>
          </w:p>
        </w:tc>
        <w:tc>
          <w:tcPr>
            <w:tcW w:w="1350" w:type="dxa"/>
            <w:tcBorders>
              <w:top w:val="single" w:sz="4" w:space="0" w:color="auto"/>
              <w:left w:val="nil"/>
              <w:bottom w:val="nil"/>
              <w:right w:val="nil"/>
            </w:tcBorders>
            <w:shd w:val="clear" w:color="auto" w:fill="auto"/>
            <w:noWrap/>
            <w:vAlign w:val="bottom"/>
            <w:hideMark/>
          </w:tcPr>
          <w:p w14:paraId="0E227708" w14:textId="77777777" w:rsidR="00BF238E" w:rsidRPr="00BF238E" w:rsidRDefault="00BF238E" w:rsidP="00BF238E">
            <w:pPr>
              <w:spacing w:after="0"/>
              <w:jc w:val="center"/>
              <w:rPr>
                <w:color w:val="000000"/>
              </w:rPr>
            </w:pPr>
            <w:r w:rsidRPr="00BF238E">
              <w:rPr>
                <w:color w:val="000000"/>
              </w:rPr>
              <w:t>100%</w:t>
            </w:r>
          </w:p>
        </w:tc>
      </w:tr>
      <w:tr w:rsidR="002A6527" w:rsidRPr="00BF238E" w14:paraId="2BAA4728"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544869B" w14:textId="6B2069A6" w:rsidR="00BF238E" w:rsidRPr="00BF238E" w:rsidRDefault="00BF238E" w:rsidP="00BF238E">
            <w:pPr>
              <w:spacing w:after="0"/>
              <w:rPr>
                <w:color w:val="000000"/>
              </w:rPr>
            </w:pPr>
            <w:r w:rsidRPr="00BF238E">
              <w:rPr>
                <w:color w:val="000000"/>
              </w:rPr>
              <w:t>2025</w:t>
            </w:r>
            <w:r w:rsidR="002A6527">
              <w:rPr>
                <w:color w:val="000000"/>
              </w:rPr>
              <w:t xml:space="preserve"> BRD</w:t>
            </w:r>
          </w:p>
        </w:tc>
        <w:tc>
          <w:tcPr>
            <w:tcW w:w="1530" w:type="dxa"/>
            <w:tcBorders>
              <w:top w:val="nil"/>
              <w:left w:val="nil"/>
              <w:bottom w:val="dotted" w:sz="4" w:space="0" w:color="auto"/>
              <w:right w:val="nil"/>
            </w:tcBorders>
            <w:shd w:val="clear" w:color="auto" w:fill="auto"/>
            <w:noWrap/>
            <w:vAlign w:val="bottom"/>
            <w:hideMark/>
          </w:tcPr>
          <w:p w14:paraId="40ECCED0" w14:textId="77777777" w:rsidR="00BF238E" w:rsidRPr="00BF238E" w:rsidRDefault="00BF238E" w:rsidP="00BF238E">
            <w:pPr>
              <w:spacing w:after="0"/>
              <w:jc w:val="center"/>
              <w:rPr>
                <w:color w:val="000000"/>
              </w:rPr>
            </w:pPr>
            <w:r w:rsidRPr="00BF238E">
              <w:rPr>
                <w:color w:val="000000"/>
              </w:rPr>
              <w:t>8,710</w:t>
            </w:r>
          </w:p>
        </w:tc>
        <w:tc>
          <w:tcPr>
            <w:tcW w:w="990" w:type="dxa"/>
            <w:tcBorders>
              <w:top w:val="nil"/>
              <w:left w:val="nil"/>
              <w:bottom w:val="dotted" w:sz="4" w:space="0" w:color="auto"/>
              <w:right w:val="nil"/>
            </w:tcBorders>
            <w:shd w:val="clear" w:color="auto" w:fill="auto"/>
            <w:noWrap/>
            <w:vAlign w:val="bottom"/>
            <w:hideMark/>
          </w:tcPr>
          <w:p w14:paraId="57C6C79F" w14:textId="77777777" w:rsidR="00BF238E" w:rsidRPr="00BF238E" w:rsidRDefault="00BF238E" w:rsidP="00BF238E">
            <w:pPr>
              <w:spacing w:after="0"/>
              <w:jc w:val="center"/>
              <w:rPr>
                <w:color w:val="000000"/>
              </w:rPr>
            </w:pPr>
            <w:r w:rsidRPr="00BF238E">
              <w:rPr>
                <w:color w:val="000000"/>
              </w:rPr>
              <w:t>20,506</w:t>
            </w:r>
          </w:p>
        </w:tc>
        <w:tc>
          <w:tcPr>
            <w:tcW w:w="1260" w:type="dxa"/>
            <w:tcBorders>
              <w:top w:val="nil"/>
              <w:left w:val="nil"/>
              <w:bottom w:val="dotted" w:sz="4" w:space="0" w:color="auto"/>
              <w:right w:val="nil"/>
            </w:tcBorders>
            <w:shd w:val="clear" w:color="auto" w:fill="auto"/>
            <w:noWrap/>
            <w:vAlign w:val="bottom"/>
            <w:hideMark/>
          </w:tcPr>
          <w:p w14:paraId="7FE4F23A" w14:textId="77777777" w:rsidR="00BF238E" w:rsidRPr="00BF238E" w:rsidRDefault="00BF238E" w:rsidP="00BF238E">
            <w:pPr>
              <w:spacing w:after="0"/>
              <w:jc w:val="center"/>
              <w:rPr>
                <w:color w:val="000000"/>
              </w:rPr>
            </w:pPr>
            <w:r w:rsidRPr="00BF238E">
              <w:rPr>
                <w:color w:val="000000"/>
              </w:rPr>
              <w:t>2,925</w:t>
            </w:r>
          </w:p>
        </w:tc>
        <w:tc>
          <w:tcPr>
            <w:tcW w:w="1350" w:type="dxa"/>
            <w:tcBorders>
              <w:top w:val="nil"/>
              <w:left w:val="nil"/>
              <w:bottom w:val="dotted" w:sz="4" w:space="0" w:color="auto"/>
              <w:right w:val="nil"/>
            </w:tcBorders>
            <w:shd w:val="clear" w:color="auto" w:fill="auto"/>
            <w:noWrap/>
            <w:vAlign w:val="bottom"/>
            <w:hideMark/>
          </w:tcPr>
          <w:p w14:paraId="0D2DA89D" w14:textId="77777777" w:rsidR="00BF238E" w:rsidRPr="00BF238E" w:rsidRDefault="00BF238E" w:rsidP="00BF238E">
            <w:pPr>
              <w:spacing w:after="0"/>
              <w:jc w:val="center"/>
              <w:rPr>
                <w:color w:val="000000"/>
              </w:rPr>
            </w:pPr>
            <w:r w:rsidRPr="00BF238E">
              <w:rPr>
                <w:color w:val="000000"/>
              </w:rPr>
              <w:t>32,141</w:t>
            </w:r>
          </w:p>
        </w:tc>
      </w:tr>
      <w:tr w:rsidR="002A6527" w:rsidRPr="00BF238E" w14:paraId="0696607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3E78A53E" w14:textId="77777777" w:rsidR="00BF238E" w:rsidRPr="00BF238E" w:rsidRDefault="00BF238E" w:rsidP="00BF238E">
            <w:pPr>
              <w:spacing w:after="0"/>
              <w:rPr>
                <w:color w:val="000000"/>
              </w:rPr>
            </w:pPr>
            <w:r w:rsidRPr="00BF238E">
              <w:rPr>
                <w:color w:val="000000"/>
              </w:rPr>
              <w:t>Status quo apportionment</w:t>
            </w:r>
          </w:p>
        </w:tc>
        <w:tc>
          <w:tcPr>
            <w:tcW w:w="1530" w:type="dxa"/>
            <w:tcBorders>
              <w:top w:val="dotted" w:sz="4" w:space="0" w:color="auto"/>
              <w:left w:val="nil"/>
              <w:right w:val="nil"/>
            </w:tcBorders>
            <w:shd w:val="clear" w:color="auto" w:fill="auto"/>
            <w:noWrap/>
            <w:vAlign w:val="bottom"/>
            <w:hideMark/>
          </w:tcPr>
          <w:p w14:paraId="356821F4" w14:textId="31B9ED20" w:rsidR="00BF238E" w:rsidRPr="00BF238E" w:rsidRDefault="00BF238E" w:rsidP="00BF238E">
            <w:pPr>
              <w:spacing w:after="0"/>
              <w:jc w:val="center"/>
              <w:rPr>
                <w:color w:val="000000"/>
              </w:rPr>
            </w:pPr>
            <w:r w:rsidRPr="00BF238E">
              <w:rPr>
                <w:color w:val="000000"/>
              </w:rPr>
              <w:t>20.6%</w:t>
            </w:r>
          </w:p>
        </w:tc>
        <w:tc>
          <w:tcPr>
            <w:tcW w:w="990" w:type="dxa"/>
            <w:tcBorders>
              <w:top w:val="dotted" w:sz="4" w:space="0" w:color="auto"/>
              <w:left w:val="nil"/>
              <w:right w:val="nil"/>
            </w:tcBorders>
            <w:shd w:val="clear" w:color="auto" w:fill="auto"/>
            <w:noWrap/>
            <w:vAlign w:val="bottom"/>
            <w:hideMark/>
          </w:tcPr>
          <w:p w14:paraId="76EB4CBA" w14:textId="7FA81644" w:rsidR="00BF238E" w:rsidRPr="00BF238E" w:rsidRDefault="00BF238E" w:rsidP="00BF238E">
            <w:pPr>
              <w:spacing w:after="0"/>
              <w:jc w:val="center"/>
              <w:rPr>
                <w:color w:val="000000"/>
              </w:rPr>
            </w:pPr>
            <w:r w:rsidRPr="00BF238E">
              <w:rPr>
                <w:color w:val="000000"/>
              </w:rPr>
              <w:t>75.1%</w:t>
            </w:r>
          </w:p>
        </w:tc>
        <w:tc>
          <w:tcPr>
            <w:tcW w:w="1260" w:type="dxa"/>
            <w:tcBorders>
              <w:top w:val="dotted" w:sz="4" w:space="0" w:color="auto"/>
              <w:left w:val="nil"/>
              <w:right w:val="nil"/>
            </w:tcBorders>
            <w:shd w:val="clear" w:color="auto" w:fill="auto"/>
            <w:noWrap/>
            <w:vAlign w:val="bottom"/>
            <w:hideMark/>
          </w:tcPr>
          <w:p w14:paraId="3BEB7986" w14:textId="5AB09E20" w:rsidR="00BF238E" w:rsidRPr="00BF238E" w:rsidRDefault="00BF238E" w:rsidP="00BF238E">
            <w:pPr>
              <w:spacing w:after="0"/>
              <w:jc w:val="center"/>
              <w:rPr>
                <w:color w:val="000000"/>
              </w:rPr>
            </w:pPr>
            <w:r w:rsidRPr="00BF238E">
              <w:rPr>
                <w:color w:val="000000"/>
              </w:rPr>
              <w:t>4.3%</w:t>
            </w:r>
          </w:p>
        </w:tc>
        <w:tc>
          <w:tcPr>
            <w:tcW w:w="1350" w:type="dxa"/>
            <w:tcBorders>
              <w:top w:val="dotted" w:sz="4" w:space="0" w:color="auto"/>
              <w:left w:val="nil"/>
              <w:right w:val="nil"/>
            </w:tcBorders>
            <w:shd w:val="clear" w:color="auto" w:fill="auto"/>
            <w:noWrap/>
            <w:vAlign w:val="bottom"/>
            <w:hideMark/>
          </w:tcPr>
          <w:p w14:paraId="53A1F08E" w14:textId="77777777" w:rsidR="00BF238E" w:rsidRPr="00BF238E" w:rsidRDefault="00BF238E" w:rsidP="00BF238E">
            <w:pPr>
              <w:spacing w:after="0"/>
              <w:jc w:val="center"/>
              <w:rPr>
                <w:color w:val="000000"/>
              </w:rPr>
            </w:pPr>
            <w:r w:rsidRPr="00BF238E">
              <w:rPr>
                <w:color w:val="000000"/>
              </w:rPr>
              <w:t>100%</w:t>
            </w:r>
          </w:p>
        </w:tc>
      </w:tr>
      <w:tr w:rsidR="002A6527" w:rsidRPr="00BF238E" w14:paraId="2DDBD4D4"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52005A46" w14:textId="5F7C4CDE"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7294187A" w14:textId="77777777" w:rsidR="00BF238E" w:rsidRPr="00BF238E" w:rsidRDefault="00BF238E" w:rsidP="00BF238E">
            <w:pPr>
              <w:spacing w:after="0"/>
              <w:jc w:val="center"/>
              <w:rPr>
                <w:color w:val="000000"/>
              </w:rPr>
            </w:pPr>
            <w:r w:rsidRPr="00BF238E">
              <w:rPr>
                <w:color w:val="000000"/>
              </w:rPr>
              <w:t>8,553</w:t>
            </w:r>
          </w:p>
        </w:tc>
        <w:tc>
          <w:tcPr>
            <w:tcW w:w="990" w:type="dxa"/>
            <w:tcBorders>
              <w:top w:val="nil"/>
              <w:left w:val="nil"/>
              <w:bottom w:val="dotted" w:sz="4" w:space="0" w:color="auto"/>
              <w:right w:val="nil"/>
            </w:tcBorders>
            <w:shd w:val="clear" w:color="auto" w:fill="auto"/>
            <w:noWrap/>
            <w:vAlign w:val="bottom"/>
            <w:hideMark/>
          </w:tcPr>
          <w:p w14:paraId="367BF37C" w14:textId="77777777" w:rsidR="00BF238E" w:rsidRPr="00BF238E" w:rsidRDefault="00BF238E" w:rsidP="00BF238E">
            <w:pPr>
              <w:spacing w:after="0"/>
              <w:jc w:val="center"/>
              <w:rPr>
                <w:color w:val="000000"/>
              </w:rPr>
            </w:pPr>
            <w:r w:rsidRPr="00BF238E">
              <w:rPr>
                <w:color w:val="000000"/>
              </w:rPr>
              <w:t>31,182</w:t>
            </w:r>
          </w:p>
        </w:tc>
        <w:tc>
          <w:tcPr>
            <w:tcW w:w="1260" w:type="dxa"/>
            <w:tcBorders>
              <w:top w:val="nil"/>
              <w:left w:val="nil"/>
              <w:bottom w:val="dotted" w:sz="4" w:space="0" w:color="auto"/>
              <w:right w:val="nil"/>
            </w:tcBorders>
            <w:shd w:val="clear" w:color="auto" w:fill="auto"/>
            <w:noWrap/>
            <w:vAlign w:val="bottom"/>
            <w:hideMark/>
          </w:tcPr>
          <w:p w14:paraId="4C38BCEE" w14:textId="77777777" w:rsidR="00BF238E" w:rsidRPr="00BF238E" w:rsidRDefault="00BF238E" w:rsidP="00BF238E">
            <w:pPr>
              <w:spacing w:after="0"/>
              <w:jc w:val="center"/>
              <w:rPr>
                <w:color w:val="000000"/>
              </w:rPr>
            </w:pPr>
            <w:r w:rsidRPr="00BF238E">
              <w:rPr>
                <w:color w:val="000000"/>
              </w:rPr>
              <w:t>1,785</w:t>
            </w:r>
          </w:p>
        </w:tc>
        <w:tc>
          <w:tcPr>
            <w:tcW w:w="1350" w:type="dxa"/>
            <w:tcBorders>
              <w:top w:val="nil"/>
              <w:left w:val="nil"/>
              <w:bottom w:val="dotted" w:sz="4" w:space="0" w:color="auto"/>
              <w:right w:val="nil"/>
            </w:tcBorders>
            <w:shd w:val="clear" w:color="auto" w:fill="auto"/>
            <w:noWrap/>
            <w:vAlign w:val="bottom"/>
            <w:hideMark/>
          </w:tcPr>
          <w:p w14:paraId="37B4CAFB" w14:textId="77777777" w:rsidR="00BF238E" w:rsidRPr="00BF238E" w:rsidRDefault="00BF238E" w:rsidP="00BF238E">
            <w:pPr>
              <w:spacing w:after="0"/>
              <w:jc w:val="center"/>
              <w:rPr>
                <w:color w:val="000000"/>
              </w:rPr>
            </w:pPr>
            <w:r w:rsidRPr="00BF238E">
              <w:rPr>
                <w:color w:val="000000"/>
              </w:rPr>
              <w:t>41,520</w:t>
            </w:r>
          </w:p>
        </w:tc>
      </w:tr>
      <w:tr w:rsidR="002A6527" w:rsidRPr="00BF238E" w14:paraId="6236F10D" w14:textId="77777777" w:rsidTr="002A6527">
        <w:trPr>
          <w:trHeight w:val="242"/>
          <w:jc w:val="center"/>
        </w:trPr>
        <w:tc>
          <w:tcPr>
            <w:tcW w:w="2970" w:type="dxa"/>
            <w:tcBorders>
              <w:top w:val="dotted" w:sz="4" w:space="0" w:color="auto"/>
              <w:left w:val="nil"/>
              <w:right w:val="nil"/>
            </w:tcBorders>
            <w:shd w:val="clear" w:color="auto" w:fill="auto"/>
            <w:noWrap/>
            <w:vAlign w:val="bottom"/>
            <w:hideMark/>
          </w:tcPr>
          <w:p w14:paraId="65809418" w14:textId="77777777" w:rsidR="00BF238E" w:rsidRPr="00BF238E" w:rsidRDefault="00BF238E" w:rsidP="00BF238E">
            <w:pPr>
              <w:spacing w:after="0"/>
              <w:rPr>
                <w:color w:val="000000"/>
              </w:rPr>
            </w:pPr>
            <w:r w:rsidRPr="00BF238E">
              <w:rPr>
                <w:color w:val="000000"/>
              </w:rPr>
              <w:t>Recommended apportionment</w:t>
            </w:r>
          </w:p>
        </w:tc>
        <w:tc>
          <w:tcPr>
            <w:tcW w:w="1530" w:type="dxa"/>
            <w:tcBorders>
              <w:top w:val="dotted" w:sz="4" w:space="0" w:color="auto"/>
              <w:left w:val="nil"/>
              <w:right w:val="nil"/>
            </w:tcBorders>
            <w:shd w:val="clear" w:color="auto" w:fill="auto"/>
            <w:noWrap/>
            <w:vAlign w:val="bottom"/>
            <w:hideMark/>
          </w:tcPr>
          <w:p w14:paraId="10BE36B6" w14:textId="44CAAEBB" w:rsidR="00BF238E" w:rsidRPr="00BF238E" w:rsidRDefault="00BF238E" w:rsidP="00BF238E">
            <w:pPr>
              <w:spacing w:after="0"/>
              <w:jc w:val="center"/>
              <w:rPr>
                <w:color w:val="000000"/>
              </w:rPr>
            </w:pPr>
            <w:r w:rsidRPr="00BF238E">
              <w:rPr>
                <w:color w:val="000000"/>
              </w:rPr>
              <w:t>24.8%</w:t>
            </w:r>
          </w:p>
        </w:tc>
        <w:tc>
          <w:tcPr>
            <w:tcW w:w="990" w:type="dxa"/>
            <w:tcBorders>
              <w:top w:val="dotted" w:sz="4" w:space="0" w:color="auto"/>
              <w:left w:val="nil"/>
              <w:right w:val="nil"/>
            </w:tcBorders>
            <w:shd w:val="clear" w:color="auto" w:fill="auto"/>
            <w:noWrap/>
            <w:vAlign w:val="bottom"/>
            <w:hideMark/>
          </w:tcPr>
          <w:p w14:paraId="6C459D5C" w14:textId="6E6B2157" w:rsidR="00BF238E" w:rsidRPr="00BF238E" w:rsidRDefault="00BF238E" w:rsidP="00BF238E">
            <w:pPr>
              <w:spacing w:after="0"/>
              <w:jc w:val="center"/>
              <w:rPr>
                <w:color w:val="000000"/>
              </w:rPr>
            </w:pPr>
            <w:r w:rsidRPr="00BF238E">
              <w:rPr>
                <w:color w:val="000000"/>
              </w:rPr>
              <w:t>69.2%</w:t>
            </w:r>
          </w:p>
        </w:tc>
        <w:tc>
          <w:tcPr>
            <w:tcW w:w="1260" w:type="dxa"/>
            <w:tcBorders>
              <w:top w:val="dotted" w:sz="4" w:space="0" w:color="auto"/>
              <w:left w:val="nil"/>
              <w:right w:val="nil"/>
            </w:tcBorders>
            <w:shd w:val="clear" w:color="auto" w:fill="auto"/>
            <w:noWrap/>
            <w:vAlign w:val="bottom"/>
            <w:hideMark/>
          </w:tcPr>
          <w:p w14:paraId="45B2C9EF" w14:textId="77777777" w:rsidR="00BF238E" w:rsidRPr="00BF238E" w:rsidRDefault="00BF238E" w:rsidP="00BF238E">
            <w:pPr>
              <w:spacing w:after="0"/>
              <w:jc w:val="center"/>
              <w:rPr>
                <w:color w:val="000000"/>
              </w:rPr>
            </w:pPr>
            <w:r w:rsidRPr="00BF238E">
              <w:rPr>
                <w:color w:val="000000"/>
              </w:rPr>
              <w:t>6%</w:t>
            </w:r>
          </w:p>
        </w:tc>
        <w:tc>
          <w:tcPr>
            <w:tcW w:w="1350" w:type="dxa"/>
            <w:tcBorders>
              <w:top w:val="dotted" w:sz="4" w:space="0" w:color="auto"/>
              <w:left w:val="nil"/>
              <w:right w:val="nil"/>
            </w:tcBorders>
            <w:shd w:val="clear" w:color="auto" w:fill="auto"/>
            <w:noWrap/>
            <w:vAlign w:val="bottom"/>
            <w:hideMark/>
          </w:tcPr>
          <w:p w14:paraId="76F9A4DF" w14:textId="77777777" w:rsidR="00BF238E" w:rsidRPr="00BF238E" w:rsidRDefault="00BF238E" w:rsidP="00BF238E">
            <w:pPr>
              <w:spacing w:after="0"/>
              <w:jc w:val="center"/>
              <w:rPr>
                <w:color w:val="000000"/>
              </w:rPr>
            </w:pPr>
            <w:r w:rsidRPr="00BF238E">
              <w:rPr>
                <w:color w:val="000000"/>
              </w:rPr>
              <w:t>100%</w:t>
            </w:r>
          </w:p>
        </w:tc>
      </w:tr>
      <w:tr w:rsidR="002A6527" w:rsidRPr="00BF238E" w14:paraId="1734EDA5" w14:textId="77777777" w:rsidTr="002A6527">
        <w:trPr>
          <w:trHeight w:val="242"/>
          <w:jc w:val="center"/>
        </w:trPr>
        <w:tc>
          <w:tcPr>
            <w:tcW w:w="2970" w:type="dxa"/>
            <w:tcBorders>
              <w:top w:val="nil"/>
              <w:left w:val="nil"/>
              <w:bottom w:val="dotted" w:sz="4" w:space="0" w:color="auto"/>
              <w:right w:val="nil"/>
            </w:tcBorders>
            <w:shd w:val="clear" w:color="auto" w:fill="auto"/>
            <w:noWrap/>
            <w:vAlign w:val="bottom"/>
            <w:hideMark/>
          </w:tcPr>
          <w:p w14:paraId="70CA6B3E" w14:textId="2D533472" w:rsidR="00BF238E" w:rsidRPr="00BF238E" w:rsidRDefault="00BF238E" w:rsidP="00BF238E">
            <w:pPr>
              <w:spacing w:after="0"/>
              <w:rPr>
                <w:color w:val="000000"/>
              </w:rPr>
            </w:pPr>
            <w:r w:rsidRPr="00BF238E">
              <w:rPr>
                <w:color w:val="000000"/>
              </w:rPr>
              <w:t xml:space="preserve">2026 </w:t>
            </w:r>
            <w:r w:rsidR="002A6527">
              <w:rPr>
                <w:color w:val="000000"/>
              </w:rPr>
              <w:t>BRD</w:t>
            </w:r>
          </w:p>
        </w:tc>
        <w:tc>
          <w:tcPr>
            <w:tcW w:w="1530" w:type="dxa"/>
            <w:tcBorders>
              <w:top w:val="nil"/>
              <w:left w:val="nil"/>
              <w:bottom w:val="dotted" w:sz="4" w:space="0" w:color="auto"/>
              <w:right w:val="nil"/>
            </w:tcBorders>
            <w:shd w:val="clear" w:color="auto" w:fill="auto"/>
            <w:noWrap/>
            <w:vAlign w:val="bottom"/>
            <w:hideMark/>
          </w:tcPr>
          <w:p w14:paraId="20811C77" w14:textId="77777777" w:rsidR="00BF238E" w:rsidRPr="00BF238E" w:rsidRDefault="00BF238E" w:rsidP="00BF238E">
            <w:pPr>
              <w:spacing w:after="0"/>
              <w:jc w:val="center"/>
              <w:rPr>
                <w:color w:val="000000"/>
              </w:rPr>
            </w:pPr>
            <w:r w:rsidRPr="00BF238E">
              <w:rPr>
                <w:color w:val="000000"/>
              </w:rPr>
              <w:t>10,297</w:t>
            </w:r>
          </w:p>
        </w:tc>
        <w:tc>
          <w:tcPr>
            <w:tcW w:w="990" w:type="dxa"/>
            <w:tcBorders>
              <w:top w:val="nil"/>
              <w:left w:val="nil"/>
              <w:bottom w:val="dotted" w:sz="4" w:space="0" w:color="auto"/>
              <w:right w:val="nil"/>
            </w:tcBorders>
            <w:shd w:val="clear" w:color="auto" w:fill="auto"/>
            <w:noWrap/>
            <w:vAlign w:val="bottom"/>
            <w:hideMark/>
          </w:tcPr>
          <w:p w14:paraId="142DCD49" w14:textId="77777777" w:rsidR="00BF238E" w:rsidRPr="00BF238E" w:rsidRDefault="00BF238E" w:rsidP="00BF238E">
            <w:pPr>
              <w:spacing w:after="0"/>
              <w:jc w:val="center"/>
              <w:rPr>
                <w:color w:val="000000"/>
              </w:rPr>
            </w:pPr>
            <w:r w:rsidRPr="00BF238E">
              <w:rPr>
                <w:color w:val="000000"/>
              </w:rPr>
              <w:t>28,732</w:t>
            </w:r>
          </w:p>
        </w:tc>
        <w:tc>
          <w:tcPr>
            <w:tcW w:w="1260" w:type="dxa"/>
            <w:tcBorders>
              <w:top w:val="nil"/>
              <w:left w:val="nil"/>
              <w:bottom w:val="dotted" w:sz="4" w:space="0" w:color="auto"/>
              <w:right w:val="nil"/>
            </w:tcBorders>
            <w:shd w:val="clear" w:color="auto" w:fill="auto"/>
            <w:noWrap/>
            <w:vAlign w:val="bottom"/>
            <w:hideMark/>
          </w:tcPr>
          <w:p w14:paraId="3C292B02" w14:textId="77777777" w:rsidR="00BF238E" w:rsidRPr="00BF238E" w:rsidRDefault="00BF238E" w:rsidP="00BF238E">
            <w:pPr>
              <w:spacing w:after="0"/>
              <w:jc w:val="center"/>
              <w:rPr>
                <w:color w:val="000000"/>
              </w:rPr>
            </w:pPr>
            <w:r w:rsidRPr="00BF238E">
              <w:rPr>
                <w:color w:val="000000"/>
              </w:rPr>
              <w:t>2,491</w:t>
            </w:r>
          </w:p>
        </w:tc>
        <w:tc>
          <w:tcPr>
            <w:tcW w:w="1350" w:type="dxa"/>
            <w:tcBorders>
              <w:top w:val="nil"/>
              <w:left w:val="nil"/>
              <w:bottom w:val="dotted" w:sz="4" w:space="0" w:color="auto"/>
              <w:right w:val="nil"/>
            </w:tcBorders>
            <w:shd w:val="clear" w:color="auto" w:fill="auto"/>
            <w:noWrap/>
            <w:vAlign w:val="bottom"/>
            <w:hideMark/>
          </w:tcPr>
          <w:p w14:paraId="1263BC21" w14:textId="77777777" w:rsidR="00BF238E" w:rsidRPr="00BF238E" w:rsidRDefault="00BF238E" w:rsidP="00BF238E">
            <w:pPr>
              <w:spacing w:after="0"/>
              <w:jc w:val="center"/>
              <w:rPr>
                <w:color w:val="000000"/>
              </w:rPr>
            </w:pPr>
            <w:r w:rsidRPr="00BF238E">
              <w:rPr>
                <w:color w:val="000000"/>
              </w:rPr>
              <w:t>41,520</w:t>
            </w:r>
          </w:p>
        </w:tc>
      </w:tr>
    </w:tbl>
    <w:p w14:paraId="129F9EAD" w14:textId="77777777" w:rsidR="00BF238E" w:rsidRDefault="00BF238E" w:rsidP="00731F0F">
      <w:pPr>
        <w:keepNext/>
      </w:pPr>
    </w:p>
    <w:p w14:paraId="0ECD55A6" w14:textId="17C8C88E" w:rsidR="00BF238E" w:rsidRPr="001F1E45" w:rsidRDefault="00BF238E" w:rsidP="00731F0F">
      <w:pPr>
        <w:keepNext/>
      </w:pPr>
      <w:r>
        <w:t xml:space="preserve">Using the status quo </w:t>
      </w:r>
      <w:proofErr w:type="spellStart"/>
      <w:r w:rsidRPr="00BF238E">
        <w:rPr>
          <w:rStyle w:val="HTMLCode"/>
          <w:rFonts w:eastAsia="Arial"/>
        </w:rPr>
        <w:t>rema</w:t>
      </w:r>
      <w:proofErr w:type="spellEnd"/>
      <w:r>
        <w:t xml:space="preserve"> model to </w:t>
      </w:r>
      <w:r w:rsidR="004C575F">
        <w:t>estimate</w:t>
      </w:r>
      <w:r>
        <w:t xml:space="preserve"> the 2026 recommended </w:t>
      </w:r>
      <w:r w:rsidR="002A6527">
        <w:t>BRD</w:t>
      </w:r>
      <w:r>
        <w:t xml:space="preserve"> result</w:t>
      </w:r>
      <w:r w:rsidR="00BC3BDB">
        <w:t>ed</w:t>
      </w:r>
      <w:r>
        <w:t xml:space="preserve"> in a 2% decrease in the Western GOA</w:t>
      </w:r>
      <w:r w:rsidR="002A6527">
        <w:t xml:space="preserve">, a 52% increase in the Central GOA, and a 39% decrease in the Eastern GOA as compared to the 2025 BRDs. Alternatively, in comparison with the 2025 BRDs the recommended </w:t>
      </w:r>
      <w:proofErr w:type="spellStart"/>
      <w:r w:rsidR="002A6527" w:rsidRPr="00BF238E">
        <w:rPr>
          <w:rStyle w:val="HTMLCode"/>
          <w:rFonts w:eastAsia="Arial"/>
        </w:rPr>
        <w:t>rema</w:t>
      </w:r>
      <w:proofErr w:type="spellEnd"/>
      <w:r w:rsidR="002A6527">
        <w:t xml:space="preserve"> model resulted in a 18% increase in BRD for the Western GOA, and 40% increase in BRD in the Central GOA, and a 14% decrease in the Eastern GOA.</w:t>
      </w:r>
    </w:p>
    <w:p w14:paraId="675E581D" w14:textId="64378656" w:rsidR="007E10D3" w:rsidRDefault="005B069A" w:rsidP="00731F0F">
      <w:pPr>
        <w:keepNext/>
      </w:pPr>
      <w:r w:rsidRPr="005362B1">
        <w:t>Using th</w:t>
      </w:r>
      <w:r w:rsidR="002A6527">
        <w:t xml:space="preserve">e recommended </w:t>
      </w:r>
      <w:proofErr w:type="spellStart"/>
      <w:r w:rsidR="002A6527" w:rsidRPr="00BF238E">
        <w:rPr>
          <w:rStyle w:val="HTMLCode"/>
          <w:rFonts w:eastAsia="Arial"/>
        </w:rPr>
        <w:t>rema</w:t>
      </w:r>
      <w:proofErr w:type="spellEnd"/>
      <w:r w:rsidR="002A6527">
        <w:t xml:space="preserve"> model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shd w:val="clear" w:color="auto" w:fill="auto"/>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shd w:val="clear" w:color="auto" w:fill="auto"/>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shd w:val="clear" w:color="auto" w:fill="auto"/>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shd w:val="clear" w:color="auto" w:fill="auto"/>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shd w:val="clear" w:color="auto" w:fill="auto"/>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shd w:val="clear" w:color="auto" w:fill="auto"/>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shd w:val="clear" w:color="auto" w:fill="auto"/>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shd w:val="clear" w:color="auto" w:fill="auto"/>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shd w:val="clear" w:color="auto" w:fill="auto"/>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shd w:val="clear" w:color="auto" w:fill="auto"/>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shd w:val="clear" w:color="auto" w:fill="auto"/>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shd w:val="clear" w:color="auto" w:fill="auto"/>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shd w:val="clear" w:color="auto" w:fill="auto"/>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shd w:val="clear" w:color="auto" w:fill="auto"/>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shd w:val="clear" w:color="auto" w:fill="auto"/>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shd w:val="clear" w:color="auto" w:fill="auto"/>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shd w:val="clear" w:color="auto" w:fill="auto"/>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shd w:val="clear" w:color="auto" w:fill="auto"/>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4566EAA3"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subsequent year, the fishing mortality rate is prescribed on the basis of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lastRenderedPageBreak/>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0516525D"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53A64568" w14:textId="17AC7302"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p>
    <w:p w14:paraId="4343E7AF" w14:textId="24C5D821" w:rsidR="003518CA" w:rsidRPr="005362B1" w:rsidRDefault="003518CA">
      <w:pPr>
        <w:rPr>
          <w:rFonts w:ascii="Arial" w:eastAsia="Arial" w:hAnsi="Arial" w:cs="Arial"/>
          <w:b/>
          <w:sz w:val="28"/>
          <w:szCs w:val="28"/>
        </w:rPr>
      </w:pPr>
      <w:r w:rsidRPr="005362B1">
        <w:br w:type="page"/>
      </w:r>
    </w:p>
    <w:p w14:paraId="1A6E454E" w14:textId="77777777" w:rsidR="004C575F" w:rsidRPr="003F57D7" w:rsidRDefault="004C575F" w:rsidP="004C575F">
      <w:pPr>
        <w:pStyle w:val="Heading1"/>
        <w:pBdr>
          <w:top w:val="nil"/>
          <w:left w:val="nil"/>
          <w:bottom w:val="nil"/>
          <w:right w:val="nil"/>
          <w:between w:val="nil"/>
        </w:pBdr>
      </w:pPr>
      <w:r w:rsidRPr="003F57D7">
        <w:lastRenderedPageBreak/>
        <w:t>Literature Cited</w:t>
      </w:r>
    </w:p>
    <w:p w14:paraId="136574BD" w14:textId="77777777" w:rsidR="004C575F" w:rsidRPr="003F57D7" w:rsidRDefault="004C575F" w:rsidP="004C575F">
      <w:pPr>
        <w:ind w:left="720" w:hanging="720"/>
      </w:pPr>
      <w:r w:rsidRPr="003F57D7">
        <w:t xml:space="preserve">Barbeaux. S. J., B. Ferriss, W. </w:t>
      </w:r>
      <w:proofErr w:type="spellStart"/>
      <w:r w:rsidRPr="003F57D7">
        <w:t>Palsson</w:t>
      </w:r>
      <w:proofErr w:type="spellEnd"/>
      <w:r w:rsidRPr="003F57D7">
        <w:t xml:space="preserve">, K. Shotwell, I. Spies, M. Wang, and S. </w:t>
      </w:r>
      <w:proofErr w:type="spellStart"/>
      <w:r w:rsidRPr="003F57D7">
        <w:t>Zador</w:t>
      </w:r>
      <w:proofErr w:type="spellEnd"/>
      <w:r w:rsidRPr="003F57D7">
        <w:t xml:space="preserve">. 2020.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63C415D" w14:textId="77777777" w:rsidR="004C575F" w:rsidRPr="003F57D7" w:rsidRDefault="004C575F" w:rsidP="004C575F">
      <w:pPr>
        <w:ind w:left="720" w:hanging="720"/>
      </w:pPr>
      <w:r w:rsidRPr="003F57D7">
        <w:t>Ferriss, B.E. 2026. Abbreviated Ecosystem Status Report 2026: Gulf of Alaska, Stock Assessment and Fishery Evaluation Report for the Groundfish Resources of the Gulf of Alaska, North Pacific Fishery Management Council, 1007 West Third, Suite 400, Anchorage, Alaska 99501</w:t>
      </w:r>
    </w:p>
    <w:p w14:paraId="40A46A4C" w14:textId="77777777" w:rsidR="004C575F" w:rsidRPr="003F57D7" w:rsidRDefault="004C575F" w:rsidP="004C575F">
      <w:pPr>
        <w:ind w:left="720" w:hanging="720"/>
      </w:pPr>
      <w:proofErr w:type="spellStart"/>
      <w:r w:rsidRPr="003F57D7">
        <w:t>Hulson</w:t>
      </w:r>
      <w:proofErr w:type="spellEnd"/>
      <w:r w:rsidRPr="003F57D7">
        <w:t xml:space="preserve">, P.-J. F., S. J. Barbeaux, B. Ferriss, S. McDermott, and I. Spies. 2022.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7E8EB375" w14:textId="77777777" w:rsidR="004C575F" w:rsidRPr="003F57D7" w:rsidRDefault="004C575F" w:rsidP="004C575F">
      <w:pPr>
        <w:ind w:left="720" w:hanging="720"/>
      </w:pPr>
      <w:proofErr w:type="spellStart"/>
      <w:r w:rsidRPr="003F57D7">
        <w:t>Hulson</w:t>
      </w:r>
      <w:proofErr w:type="spellEnd"/>
      <w:r w:rsidRPr="003F57D7">
        <w:t xml:space="preserve">, P.-J. F., S. J. Barbeaux, B. Ferriss, K. </w:t>
      </w:r>
      <w:proofErr w:type="spellStart"/>
      <w:r w:rsidRPr="003F57D7">
        <w:t>Echave</w:t>
      </w:r>
      <w:proofErr w:type="spellEnd"/>
      <w:r w:rsidRPr="003F57D7">
        <w:t xml:space="preserve">, J. Nielsen, S. McDermott, B. Laurel, A. </w:t>
      </w:r>
      <w:proofErr w:type="spellStart"/>
      <w:r w:rsidRPr="003F57D7">
        <w:t>Abookire</w:t>
      </w:r>
      <w:proofErr w:type="spellEnd"/>
      <w:r w:rsidRPr="003F57D7">
        <w:t>, I. Spies, and S. K. Shotwell. 2024. Assessment of the Pacific cod stock in the Gulf of Alaska. North Pacific Fishery Management Council, Anchorage, AK.</w:t>
      </w:r>
    </w:p>
    <w:p w14:paraId="43878524" w14:textId="77777777" w:rsidR="004C575F" w:rsidRPr="003F57D7" w:rsidRDefault="004C575F" w:rsidP="004C575F">
      <w:pPr>
        <w:ind w:left="720" w:hanging="720"/>
      </w:pPr>
      <w:proofErr w:type="spellStart"/>
      <w:r w:rsidRPr="003F57D7">
        <w:t>Methot</w:t>
      </w:r>
      <w:proofErr w:type="spellEnd"/>
      <w:r w:rsidRPr="003F57D7">
        <w:t xml:space="preserve">, R. D., and C. R. </w:t>
      </w:r>
      <w:proofErr w:type="spellStart"/>
      <w:r w:rsidRPr="003F57D7">
        <w:t>Wetzell</w:t>
      </w:r>
      <w:proofErr w:type="spellEnd"/>
      <w:r w:rsidRPr="003F57D7">
        <w:t xml:space="preserve">. 2013. Stock synthesis: A biological and statistical framework for fish stock assessment and fishery management. Fish. </w:t>
      </w:r>
      <w:proofErr w:type="spellStart"/>
      <w:r w:rsidRPr="003F57D7">
        <w:t>Rsch</w:t>
      </w:r>
      <w:proofErr w:type="spellEnd"/>
      <w:r w:rsidRPr="003F57D7">
        <w:t>. 142:86-99.</w:t>
      </w:r>
    </w:p>
    <w:p w14:paraId="410B96D0" w14:textId="77777777" w:rsidR="004C575F" w:rsidRPr="003F57D7" w:rsidRDefault="004C575F" w:rsidP="004C575F">
      <w:pPr>
        <w:keepLines/>
        <w:spacing w:after="240"/>
        <w:ind w:left="720" w:hanging="720"/>
      </w:pPr>
      <w:proofErr w:type="spellStart"/>
      <w:r w:rsidRPr="003F57D7">
        <w:t>Rutecki</w:t>
      </w:r>
      <w:proofErr w:type="spellEnd"/>
      <w:r w:rsidRPr="003F57D7">
        <w:t xml:space="preserve">, T. L., C. J. </w:t>
      </w:r>
      <w:proofErr w:type="spellStart"/>
      <w:r w:rsidRPr="003F57D7">
        <w:t>Rodgveller</w:t>
      </w:r>
      <w:proofErr w:type="spellEnd"/>
      <w:r w:rsidRPr="003F57D7">
        <w:t xml:space="preserve">, and C. R. Lunsford. 2016. National Marine Fisheries Service longline survey data report and survey history, 1990–2014. U.S. Dep. </w:t>
      </w:r>
      <w:proofErr w:type="spellStart"/>
      <w:r w:rsidRPr="003F57D7">
        <w:t>Commer</w:t>
      </w:r>
      <w:proofErr w:type="spellEnd"/>
      <w:r w:rsidRPr="003F57D7">
        <w:t>., NOAA Tech. Memo. NMFS-AFSC-324, 329 p.</w:t>
      </w:r>
    </w:p>
    <w:p w14:paraId="74A57024" w14:textId="77777777" w:rsidR="004C575F" w:rsidRPr="003F57D7" w:rsidRDefault="004C575F" w:rsidP="004C575F">
      <w:pPr>
        <w:keepLines/>
        <w:spacing w:after="240"/>
        <w:ind w:left="720" w:hanging="720"/>
      </w:pPr>
      <w:proofErr w:type="spellStart"/>
      <w:r w:rsidRPr="003F57D7">
        <w:t>Siwicke</w:t>
      </w:r>
      <w:proofErr w:type="spellEnd"/>
      <w:r w:rsidRPr="003F57D7">
        <w:t xml:space="preserve">, K., and P. </w:t>
      </w:r>
      <w:proofErr w:type="spellStart"/>
      <w:r w:rsidRPr="003F57D7">
        <w:t>Malecha</w:t>
      </w:r>
      <w:proofErr w:type="spellEnd"/>
      <w:r w:rsidRPr="003F57D7">
        <w:t>. 2024. The 2023 longline survey of the Gulf of Alaska and eastern Bering Sea on the FV Alaskan Leader: Cruise Report AL-23-01. U.S. Department of Commerce, NOAA Technical Memorandum NMFS-AFSC-480, 39 p.</w:t>
      </w:r>
    </w:p>
    <w:p w14:paraId="09CC1955" w14:textId="77777777" w:rsidR="004C575F" w:rsidRPr="003F57D7" w:rsidRDefault="004C575F" w:rsidP="004C575F">
      <w:pPr>
        <w:keepLines/>
        <w:spacing w:after="240"/>
        <w:ind w:left="720" w:hanging="720"/>
      </w:pPr>
      <w:proofErr w:type="spellStart"/>
      <w:r w:rsidRPr="003F57D7">
        <w:t>Siwicke</w:t>
      </w:r>
      <w:proofErr w:type="spellEnd"/>
      <w:r w:rsidRPr="003F57D7">
        <w:t xml:space="preserve">, K. A., K. B. </w:t>
      </w:r>
      <w:proofErr w:type="spellStart"/>
      <w:r w:rsidRPr="003F57D7">
        <w:t>Echave</w:t>
      </w:r>
      <w:proofErr w:type="spellEnd"/>
      <w:r w:rsidRPr="003F57D7">
        <w:t xml:space="preserve">, and B. Ferriss, 2024. Assessment of the </w:t>
      </w:r>
      <w:proofErr w:type="spellStart"/>
      <w:r w:rsidRPr="003F57D7">
        <w:t>Thornyhead</w:t>
      </w:r>
      <w:proofErr w:type="spellEnd"/>
      <w:r w:rsidRPr="003F57D7">
        <w:t xml:space="preserve"> stock complex in the Gulf of Alaska. North Pacific Fishery Management Council, Anchorage, AK.</w:t>
      </w:r>
    </w:p>
    <w:p w14:paraId="75F475EB" w14:textId="77777777" w:rsidR="004C575F" w:rsidRPr="005362B1" w:rsidRDefault="004C575F" w:rsidP="004C575F">
      <w:pPr>
        <w:ind w:left="720" w:hanging="720"/>
      </w:pPr>
      <w:r w:rsidRPr="003F57D7">
        <w:t xml:space="preserve">Thompson, G. G., Z. T. </w:t>
      </w:r>
      <w:proofErr w:type="spellStart"/>
      <w:r w:rsidRPr="003F57D7">
        <w:t>A’mar</w:t>
      </w:r>
      <w:proofErr w:type="spellEnd"/>
      <w:r w:rsidRPr="003F57D7">
        <w:t xml:space="preserve">, and W. A. </w:t>
      </w:r>
      <w:proofErr w:type="spellStart"/>
      <w:r w:rsidRPr="003F57D7">
        <w:t>Palsson</w:t>
      </w:r>
      <w:proofErr w:type="spellEnd"/>
      <w:r w:rsidRPr="003F57D7">
        <w:t xml:space="preserve">. 2011.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D383309" w14:textId="77777777" w:rsidR="003518CA" w:rsidRPr="005362B1" w:rsidRDefault="003518CA">
      <w:pPr>
        <w:rPr>
          <w:rFonts w:ascii="Arial" w:eastAsia="Arial" w:hAnsi="Arial" w:cs="Arial"/>
          <w:b/>
          <w:sz w:val="28"/>
          <w:szCs w:val="28"/>
        </w:rPr>
      </w:pPr>
      <w:r w:rsidRPr="005362B1">
        <w:br w:type="page"/>
      </w:r>
    </w:p>
    <w:p w14:paraId="7FCCCB03" w14:textId="77777777" w:rsidR="004C575F" w:rsidRPr="005362B1" w:rsidRDefault="004C575F" w:rsidP="004C575F">
      <w:pPr>
        <w:pStyle w:val="Heading1"/>
        <w:pBdr>
          <w:top w:val="nil"/>
          <w:left w:val="nil"/>
          <w:bottom w:val="nil"/>
          <w:right w:val="nil"/>
          <w:between w:val="nil"/>
        </w:pBdr>
      </w:pPr>
      <w:r w:rsidRPr="005362B1">
        <w:lastRenderedPageBreak/>
        <w:t>Tables</w:t>
      </w:r>
    </w:p>
    <w:p w14:paraId="6E952088" w14:textId="77777777" w:rsidR="004C575F" w:rsidRPr="005362B1" w:rsidRDefault="004C575F" w:rsidP="004C575F">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Pr="005362B1">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4C575F" w:rsidRPr="005362B1" w14:paraId="1246A68E" w14:textId="77777777" w:rsidTr="00E977D5">
        <w:trPr>
          <w:cantSplit/>
          <w:trHeight w:val="292"/>
        </w:trPr>
        <w:tc>
          <w:tcPr>
            <w:tcW w:w="408" w:type="pct"/>
            <w:tcBorders>
              <w:right w:val="single" w:sz="4" w:space="0" w:color="auto"/>
            </w:tcBorders>
            <w:shd w:val="clear" w:color="auto" w:fill="auto"/>
            <w:noWrap/>
            <w:vAlign w:val="center"/>
            <w:hideMark/>
          </w:tcPr>
          <w:p w14:paraId="6A0DF7B7" w14:textId="77777777" w:rsidR="004C575F" w:rsidRPr="00D202F8" w:rsidRDefault="004C575F" w:rsidP="00E977D5">
            <w:pPr>
              <w:spacing w:after="0"/>
            </w:pPr>
          </w:p>
        </w:tc>
        <w:tc>
          <w:tcPr>
            <w:tcW w:w="2365" w:type="pct"/>
            <w:gridSpan w:val="5"/>
            <w:tcBorders>
              <w:left w:val="single" w:sz="4" w:space="0" w:color="auto"/>
              <w:right w:val="single" w:sz="4" w:space="0" w:color="auto"/>
            </w:tcBorders>
            <w:shd w:val="clear" w:color="auto" w:fill="auto"/>
            <w:noWrap/>
            <w:vAlign w:val="center"/>
            <w:hideMark/>
          </w:tcPr>
          <w:p w14:paraId="34E5207E" w14:textId="77777777" w:rsidR="004C575F" w:rsidRPr="00D202F8" w:rsidRDefault="004C575F" w:rsidP="00E977D5">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551C42A9" w14:textId="77777777" w:rsidR="004C575F" w:rsidRPr="00D202F8" w:rsidRDefault="004C575F" w:rsidP="00E977D5">
            <w:pPr>
              <w:spacing w:after="0"/>
              <w:jc w:val="center"/>
            </w:pPr>
            <w:r w:rsidRPr="00D202F8">
              <w:t>State</w:t>
            </w:r>
          </w:p>
        </w:tc>
        <w:tc>
          <w:tcPr>
            <w:tcW w:w="498" w:type="pct"/>
            <w:tcBorders>
              <w:left w:val="single" w:sz="4" w:space="0" w:color="auto"/>
            </w:tcBorders>
            <w:shd w:val="clear" w:color="auto" w:fill="auto"/>
            <w:vAlign w:val="center"/>
          </w:tcPr>
          <w:p w14:paraId="383632C6" w14:textId="77777777" w:rsidR="004C575F" w:rsidRPr="00D202F8" w:rsidRDefault="004C575F" w:rsidP="00E977D5">
            <w:pPr>
              <w:spacing w:after="0"/>
              <w:jc w:val="center"/>
            </w:pPr>
          </w:p>
        </w:tc>
      </w:tr>
      <w:tr w:rsidR="004C575F" w:rsidRPr="005362B1" w14:paraId="4A05FF00" w14:textId="77777777" w:rsidTr="00E977D5">
        <w:trPr>
          <w:cantSplit/>
          <w:trHeight w:val="584"/>
        </w:trPr>
        <w:tc>
          <w:tcPr>
            <w:tcW w:w="408" w:type="pct"/>
            <w:tcBorders>
              <w:bottom w:val="single" w:sz="4" w:space="0" w:color="auto"/>
              <w:right w:val="single" w:sz="4" w:space="0" w:color="auto"/>
            </w:tcBorders>
            <w:shd w:val="clear" w:color="auto" w:fill="auto"/>
            <w:noWrap/>
            <w:vAlign w:val="center"/>
            <w:hideMark/>
          </w:tcPr>
          <w:p w14:paraId="3B705A25" w14:textId="77777777" w:rsidR="004C575F" w:rsidRPr="00D202F8" w:rsidRDefault="004C575F" w:rsidP="00E977D5">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603F1EFF" w14:textId="77777777" w:rsidR="004C575F" w:rsidRPr="00D202F8" w:rsidRDefault="004C575F" w:rsidP="00E977D5">
            <w:pPr>
              <w:spacing w:after="0"/>
              <w:jc w:val="center"/>
            </w:pPr>
            <w:r w:rsidRPr="00D202F8">
              <w:t>Trawl</w:t>
            </w:r>
          </w:p>
        </w:tc>
        <w:tc>
          <w:tcPr>
            <w:tcW w:w="461" w:type="pct"/>
            <w:tcBorders>
              <w:bottom w:val="single" w:sz="4" w:space="0" w:color="auto"/>
            </w:tcBorders>
            <w:shd w:val="clear" w:color="auto" w:fill="auto"/>
            <w:noWrap/>
            <w:vAlign w:val="center"/>
            <w:hideMark/>
          </w:tcPr>
          <w:p w14:paraId="70950981"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209A9725" w14:textId="77777777" w:rsidR="004C575F" w:rsidRPr="00D202F8" w:rsidRDefault="004C575F" w:rsidP="00E977D5">
            <w:pPr>
              <w:spacing w:after="0"/>
              <w:jc w:val="center"/>
            </w:pPr>
            <w:r w:rsidRPr="00D202F8">
              <w:t>Pot</w:t>
            </w:r>
          </w:p>
        </w:tc>
        <w:tc>
          <w:tcPr>
            <w:tcW w:w="416" w:type="pct"/>
            <w:tcBorders>
              <w:bottom w:val="single" w:sz="4" w:space="0" w:color="auto"/>
            </w:tcBorders>
            <w:shd w:val="clear" w:color="auto" w:fill="auto"/>
            <w:noWrap/>
            <w:vAlign w:val="center"/>
            <w:hideMark/>
          </w:tcPr>
          <w:p w14:paraId="65A534E4" w14:textId="77777777" w:rsidR="004C575F" w:rsidRPr="00D202F8" w:rsidRDefault="004C575F" w:rsidP="00E977D5">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DEAEF7D" w14:textId="77777777" w:rsidR="004C575F" w:rsidRPr="00D202F8" w:rsidRDefault="004C575F" w:rsidP="00E977D5">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08F24E07"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52A81E2F" w14:textId="77777777" w:rsidR="004C575F" w:rsidRPr="00D202F8" w:rsidRDefault="004C575F" w:rsidP="00E977D5">
            <w:pPr>
              <w:spacing w:after="0"/>
              <w:jc w:val="center"/>
            </w:pPr>
            <w:r w:rsidRPr="00D202F8">
              <w:t>Pot</w:t>
            </w:r>
          </w:p>
        </w:tc>
        <w:tc>
          <w:tcPr>
            <w:tcW w:w="417" w:type="pct"/>
            <w:tcBorders>
              <w:bottom w:val="single" w:sz="4" w:space="0" w:color="auto"/>
            </w:tcBorders>
            <w:shd w:val="clear" w:color="auto" w:fill="auto"/>
            <w:noWrap/>
            <w:vAlign w:val="center"/>
            <w:hideMark/>
          </w:tcPr>
          <w:p w14:paraId="169AE165" w14:textId="77777777" w:rsidR="004C575F" w:rsidRPr="00D202F8" w:rsidRDefault="004C575F" w:rsidP="00E977D5">
            <w:pPr>
              <w:spacing w:after="0"/>
              <w:jc w:val="center"/>
            </w:pPr>
            <w:r w:rsidRPr="00D202F8">
              <w:t>Other</w:t>
            </w:r>
          </w:p>
        </w:tc>
        <w:tc>
          <w:tcPr>
            <w:tcW w:w="471" w:type="pct"/>
            <w:tcBorders>
              <w:bottom w:val="single" w:sz="4" w:space="0" w:color="auto"/>
              <w:right w:val="single" w:sz="4" w:space="0" w:color="auto"/>
            </w:tcBorders>
            <w:shd w:val="clear" w:color="auto" w:fill="auto"/>
            <w:noWrap/>
            <w:vAlign w:val="center"/>
            <w:hideMark/>
          </w:tcPr>
          <w:p w14:paraId="4EC59DE2" w14:textId="77777777" w:rsidR="004C575F" w:rsidRPr="00D202F8" w:rsidRDefault="004C575F" w:rsidP="00E977D5">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0E46B7CD" w14:textId="77777777" w:rsidR="004C575F" w:rsidRPr="00D202F8" w:rsidRDefault="004C575F" w:rsidP="00E977D5">
            <w:pPr>
              <w:spacing w:after="0"/>
              <w:jc w:val="center"/>
            </w:pPr>
            <w:r w:rsidRPr="00D202F8">
              <w:t>Total</w:t>
            </w:r>
          </w:p>
        </w:tc>
      </w:tr>
      <w:tr w:rsidR="004C575F" w:rsidRPr="005362B1" w14:paraId="6FF0A2A7" w14:textId="77777777" w:rsidTr="00E977D5">
        <w:trPr>
          <w:cantSplit/>
          <w:trHeight w:val="23"/>
        </w:trPr>
        <w:tc>
          <w:tcPr>
            <w:tcW w:w="408" w:type="pct"/>
            <w:tcBorders>
              <w:top w:val="single" w:sz="4" w:space="0" w:color="auto"/>
              <w:right w:val="single" w:sz="4" w:space="0" w:color="auto"/>
            </w:tcBorders>
            <w:shd w:val="clear" w:color="auto" w:fill="auto"/>
            <w:noWrap/>
            <w:vAlign w:val="center"/>
            <w:hideMark/>
          </w:tcPr>
          <w:p w14:paraId="6314806F" w14:textId="77777777" w:rsidR="004C575F" w:rsidRPr="005362B1" w:rsidRDefault="004C575F" w:rsidP="00E977D5">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24900F92" w14:textId="77777777" w:rsidR="004C575F" w:rsidRPr="005362B1" w:rsidRDefault="004C575F" w:rsidP="00E977D5">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45B2276F" w14:textId="77777777" w:rsidR="004C575F" w:rsidRPr="005362B1" w:rsidRDefault="004C575F" w:rsidP="00E977D5">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5E9FAD88" w14:textId="77777777" w:rsidR="004C575F" w:rsidRPr="005362B1" w:rsidRDefault="004C575F" w:rsidP="00E977D5">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2ED11CF0" w14:textId="77777777" w:rsidR="004C575F" w:rsidRPr="005362B1" w:rsidRDefault="004C575F" w:rsidP="00E977D5">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74FF78F" w14:textId="77777777" w:rsidR="004C575F" w:rsidRPr="005362B1" w:rsidRDefault="004C575F" w:rsidP="00E977D5">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41D8F0A8" w14:textId="77777777" w:rsidR="004C575F" w:rsidRPr="005362B1" w:rsidRDefault="004C575F" w:rsidP="00E977D5">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A95305A" w14:textId="77777777" w:rsidR="004C575F" w:rsidRPr="005362B1" w:rsidRDefault="004C575F" w:rsidP="00E977D5">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086CC5F0" w14:textId="77777777" w:rsidR="004C575F" w:rsidRPr="005362B1" w:rsidRDefault="004C575F" w:rsidP="00E977D5">
            <w:pPr>
              <w:spacing w:after="0"/>
              <w:jc w:val="center"/>
            </w:pPr>
            <w:r w:rsidRPr="005362B1">
              <w:rPr>
                <w:color w:val="000000"/>
              </w:rPr>
              <w:t>-</w:t>
            </w:r>
          </w:p>
        </w:tc>
        <w:tc>
          <w:tcPr>
            <w:tcW w:w="471" w:type="pct"/>
            <w:tcBorders>
              <w:top w:val="single" w:sz="4" w:space="0" w:color="auto"/>
              <w:right w:val="single" w:sz="4" w:space="0" w:color="auto"/>
            </w:tcBorders>
            <w:shd w:val="clear" w:color="auto" w:fill="auto"/>
            <w:noWrap/>
            <w:vAlign w:val="center"/>
            <w:hideMark/>
          </w:tcPr>
          <w:p w14:paraId="4FF2487A" w14:textId="77777777" w:rsidR="004C575F" w:rsidRPr="005362B1" w:rsidRDefault="004C575F" w:rsidP="00E977D5">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1CD34451" w14:textId="77777777" w:rsidR="004C575F" w:rsidRPr="005362B1" w:rsidRDefault="004C575F" w:rsidP="00E977D5">
            <w:pPr>
              <w:spacing w:after="0"/>
              <w:jc w:val="center"/>
            </w:pPr>
            <w:r w:rsidRPr="005362B1">
              <w:rPr>
                <w:color w:val="000000"/>
              </w:rPr>
              <w:t>76,301</w:t>
            </w:r>
          </w:p>
        </w:tc>
      </w:tr>
      <w:tr w:rsidR="004C575F" w:rsidRPr="005362B1" w14:paraId="79478ACF" w14:textId="77777777" w:rsidTr="00E977D5">
        <w:trPr>
          <w:cantSplit/>
          <w:trHeight w:val="23"/>
        </w:trPr>
        <w:tc>
          <w:tcPr>
            <w:tcW w:w="408" w:type="pct"/>
            <w:tcBorders>
              <w:right w:val="single" w:sz="4" w:space="0" w:color="auto"/>
            </w:tcBorders>
            <w:shd w:val="clear" w:color="auto" w:fill="auto"/>
            <w:noWrap/>
            <w:vAlign w:val="center"/>
            <w:hideMark/>
          </w:tcPr>
          <w:p w14:paraId="7D9CC897" w14:textId="77777777" w:rsidR="004C575F" w:rsidRPr="005362B1" w:rsidRDefault="004C575F" w:rsidP="00E977D5">
            <w:pPr>
              <w:spacing w:after="0"/>
            </w:pPr>
            <w:r w:rsidRPr="005362B1">
              <w:rPr>
                <w:color w:val="000000"/>
              </w:rPr>
              <w:t>1992</w:t>
            </w:r>
          </w:p>
        </w:tc>
        <w:tc>
          <w:tcPr>
            <w:tcW w:w="473" w:type="pct"/>
            <w:tcBorders>
              <w:left w:val="single" w:sz="4" w:space="0" w:color="auto"/>
            </w:tcBorders>
            <w:shd w:val="clear" w:color="auto" w:fill="auto"/>
            <w:noWrap/>
            <w:vAlign w:val="center"/>
            <w:hideMark/>
          </w:tcPr>
          <w:p w14:paraId="02C846AA" w14:textId="77777777" w:rsidR="004C575F" w:rsidRPr="005362B1" w:rsidRDefault="004C575F" w:rsidP="00E977D5">
            <w:pPr>
              <w:spacing w:after="0"/>
              <w:jc w:val="center"/>
            </w:pPr>
            <w:r w:rsidRPr="005362B1">
              <w:rPr>
                <w:color w:val="000000"/>
              </w:rPr>
              <w:t>54,593</w:t>
            </w:r>
          </w:p>
        </w:tc>
        <w:tc>
          <w:tcPr>
            <w:tcW w:w="461" w:type="pct"/>
            <w:shd w:val="clear" w:color="auto" w:fill="auto"/>
            <w:noWrap/>
            <w:vAlign w:val="center"/>
            <w:hideMark/>
          </w:tcPr>
          <w:p w14:paraId="584B9A55" w14:textId="77777777" w:rsidR="004C575F" w:rsidRPr="005362B1" w:rsidRDefault="004C575F" w:rsidP="00E977D5">
            <w:pPr>
              <w:spacing w:after="0"/>
              <w:jc w:val="center"/>
            </w:pPr>
            <w:r w:rsidRPr="005362B1">
              <w:rPr>
                <w:color w:val="000000"/>
              </w:rPr>
              <w:t>15,675</w:t>
            </w:r>
          </w:p>
        </w:tc>
        <w:tc>
          <w:tcPr>
            <w:tcW w:w="463" w:type="pct"/>
            <w:shd w:val="clear" w:color="auto" w:fill="auto"/>
            <w:noWrap/>
            <w:vAlign w:val="center"/>
            <w:hideMark/>
          </w:tcPr>
          <w:p w14:paraId="676CA005" w14:textId="77777777" w:rsidR="004C575F" w:rsidRPr="005362B1" w:rsidRDefault="004C575F" w:rsidP="00E977D5">
            <w:pPr>
              <w:spacing w:after="0"/>
              <w:jc w:val="center"/>
            </w:pPr>
            <w:r w:rsidRPr="005362B1">
              <w:rPr>
                <w:color w:val="000000"/>
              </w:rPr>
              <w:t>10,154</w:t>
            </w:r>
          </w:p>
        </w:tc>
        <w:tc>
          <w:tcPr>
            <w:tcW w:w="416" w:type="pct"/>
            <w:shd w:val="clear" w:color="auto" w:fill="auto"/>
            <w:noWrap/>
            <w:vAlign w:val="center"/>
            <w:hideMark/>
          </w:tcPr>
          <w:p w14:paraId="4D43DB4C" w14:textId="77777777" w:rsidR="004C575F" w:rsidRPr="005362B1" w:rsidRDefault="004C575F" w:rsidP="00E977D5">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3F40D9A3" w14:textId="77777777" w:rsidR="004C575F" w:rsidRPr="005362B1" w:rsidRDefault="004C575F" w:rsidP="00E977D5">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5EA12B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FDBC6EC"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5D6B3588"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74F18E86"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1F5AF00" w14:textId="77777777" w:rsidR="004C575F" w:rsidRPr="005362B1" w:rsidRDefault="004C575F" w:rsidP="00E977D5">
            <w:pPr>
              <w:spacing w:after="0"/>
              <w:jc w:val="center"/>
            </w:pPr>
            <w:r w:rsidRPr="005362B1">
              <w:rPr>
                <w:color w:val="000000"/>
              </w:rPr>
              <w:t>80,747</w:t>
            </w:r>
          </w:p>
        </w:tc>
      </w:tr>
      <w:tr w:rsidR="004C575F" w:rsidRPr="005362B1" w14:paraId="3090889B" w14:textId="77777777" w:rsidTr="00E977D5">
        <w:trPr>
          <w:cantSplit/>
          <w:trHeight w:val="23"/>
        </w:trPr>
        <w:tc>
          <w:tcPr>
            <w:tcW w:w="408" w:type="pct"/>
            <w:tcBorders>
              <w:right w:val="single" w:sz="4" w:space="0" w:color="auto"/>
            </w:tcBorders>
            <w:shd w:val="clear" w:color="auto" w:fill="auto"/>
            <w:noWrap/>
            <w:vAlign w:val="center"/>
            <w:hideMark/>
          </w:tcPr>
          <w:p w14:paraId="48A5121F" w14:textId="77777777" w:rsidR="004C575F" w:rsidRPr="005362B1" w:rsidRDefault="004C575F" w:rsidP="00E977D5">
            <w:pPr>
              <w:spacing w:after="0"/>
            </w:pPr>
            <w:r w:rsidRPr="005362B1">
              <w:rPr>
                <w:color w:val="000000"/>
              </w:rPr>
              <w:t>1993</w:t>
            </w:r>
          </w:p>
        </w:tc>
        <w:tc>
          <w:tcPr>
            <w:tcW w:w="473" w:type="pct"/>
            <w:tcBorders>
              <w:left w:val="single" w:sz="4" w:space="0" w:color="auto"/>
            </w:tcBorders>
            <w:shd w:val="clear" w:color="auto" w:fill="auto"/>
            <w:noWrap/>
            <w:vAlign w:val="center"/>
            <w:hideMark/>
          </w:tcPr>
          <w:p w14:paraId="7FB510E4" w14:textId="77777777" w:rsidR="004C575F" w:rsidRPr="005362B1" w:rsidRDefault="004C575F" w:rsidP="00E977D5">
            <w:pPr>
              <w:spacing w:after="0"/>
              <w:jc w:val="center"/>
            </w:pPr>
            <w:r w:rsidRPr="005362B1">
              <w:rPr>
                <w:color w:val="000000"/>
              </w:rPr>
              <w:t>37,806</w:t>
            </w:r>
          </w:p>
        </w:tc>
        <w:tc>
          <w:tcPr>
            <w:tcW w:w="461" w:type="pct"/>
            <w:shd w:val="clear" w:color="auto" w:fill="auto"/>
            <w:noWrap/>
            <w:vAlign w:val="center"/>
            <w:hideMark/>
          </w:tcPr>
          <w:p w14:paraId="6055EEAA" w14:textId="77777777" w:rsidR="004C575F" w:rsidRPr="005362B1" w:rsidRDefault="004C575F" w:rsidP="00E977D5">
            <w:pPr>
              <w:spacing w:after="0"/>
              <w:jc w:val="center"/>
            </w:pPr>
            <w:r w:rsidRPr="005362B1">
              <w:rPr>
                <w:color w:val="000000"/>
              </w:rPr>
              <w:t>8,963</w:t>
            </w:r>
          </w:p>
        </w:tc>
        <w:tc>
          <w:tcPr>
            <w:tcW w:w="463" w:type="pct"/>
            <w:shd w:val="clear" w:color="auto" w:fill="auto"/>
            <w:noWrap/>
            <w:vAlign w:val="center"/>
            <w:hideMark/>
          </w:tcPr>
          <w:p w14:paraId="5BB1E911" w14:textId="77777777" w:rsidR="004C575F" w:rsidRPr="005362B1" w:rsidRDefault="004C575F" w:rsidP="00E977D5">
            <w:pPr>
              <w:spacing w:after="0"/>
              <w:jc w:val="center"/>
            </w:pPr>
            <w:r w:rsidRPr="005362B1">
              <w:rPr>
                <w:color w:val="000000"/>
              </w:rPr>
              <w:t>9,708</w:t>
            </w:r>
          </w:p>
        </w:tc>
        <w:tc>
          <w:tcPr>
            <w:tcW w:w="416" w:type="pct"/>
            <w:shd w:val="clear" w:color="auto" w:fill="auto"/>
            <w:noWrap/>
            <w:vAlign w:val="center"/>
            <w:hideMark/>
          </w:tcPr>
          <w:p w14:paraId="53470DF0" w14:textId="77777777" w:rsidR="004C575F" w:rsidRPr="005362B1" w:rsidRDefault="004C575F" w:rsidP="00E977D5">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67EE8514" w14:textId="77777777" w:rsidR="004C575F" w:rsidRPr="005362B1" w:rsidRDefault="004C575F" w:rsidP="00E977D5">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447448C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3C17CA9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77C3B85A"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2A844910"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FF3A1BC" w14:textId="77777777" w:rsidR="004C575F" w:rsidRPr="005362B1" w:rsidRDefault="004C575F" w:rsidP="00E977D5">
            <w:pPr>
              <w:spacing w:after="0"/>
              <w:jc w:val="center"/>
            </w:pPr>
            <w:r w:rsidRPr="005362B1">
              <w:rPr>
                <w:color w:val="000000"/>
              </w:rPr>
              <w:t>56,488</w:t>
            </w:r>
          </w:p>
        </w:tc>
      </w:tr>
      <w:tr w:rsidR="004C575F" w:rsidRPr="005362B1" w14:paraId="6E0DAA55" w14:textId="77777777" w:rsidTr="00E977D5">
        <w:trPr>
          <w:cantSplit/>
          <w:trHeight w:val="23"/>
        </w:trPr>
        <w:tc>
          <w:tcPr>
            <w:tcW w:w="408" w:type="pct"/>
            <w:tcBorders>
              <w:right w:val="single" w:sz="4" w:space="0" w:color="auto"/>
            </w:tcBorders>
            <w:shd w:val="clear" w:color="auto" w:fill="auto"/>
            <w:noWrap/>
            <w:vAlign w:val="center"/>
            <w:hideMark/>
          </w:tcPr>
          <w:p w14:paraId="33D57DF2" w14:textId="77777777" w:rsidR="004C575F" w:rsidRPr="005362B1" w:rsidRDefault="004C575F" w:rsidP="00E977D5">
            <w:pPr>
              <w:spacing w:after="0"/>
            </w:pPr>
            <w:r w:rsidRPr="005362B1">
              <w:rPr>
                <w:color w:val="000000"/>
              </w:rPr>
              <w:t>1994</w:t>
            </w:r>
          </w:p>
        </w:tc>
        <w:tc>
          <w:tcPr>
            <w:tcW w:w="473" w:type="pct"/>
            <w:tcBorders>
              <w:left w:val="single" w:sz="4" w:space="0" w:color="auto"/>
            </w:tcBorders>
            <w:shd w:val="clear" w:color="auto" w:fill="auto"/>
            <w:noWrap/>
            <w:vAlign w:val="center"/>
            <w:hideMark/>
          </w:tcPr>
          <w:p w14:paraId="204D8C60" w14:textId="77777777" w:rsidR="004C575F" w:rsidRPr="005362B1" w:rsidRDefault="004C575F" w:rsidP="00E977D5">
            <w:pPr>
              <w:spacing w:after="0"/>
              <w:jc w:val="center"/>
            </w:pPr>
            <w:r w:rsidRPr="005362B1">
              <w:rPr>
                <w:color w:val="000000"/>
              </w:rPr>
              <w:t>31,447</w:t>
            </w:r>
          </w:p>
        </w:tc>
        <w:tc>
          <w:tcPr>
            <w:tcW w:w="461" w:type="pct"/>
            <w:shd w:val="clear" w:color="auto" w:fill="auto"/>
            <w:noWrap/>
            <w:vAlign w:val="center"/>
            <w:hideMark/>
          </w:tcPr>
          <w:p w14:paraId="5A0F0216" w14:textId="77777777" w:rsidR="004C575F" w:rsidRPr="005362B1" w:rsidRDefault="004C575F" w:rsidP="00E977D5">
            <w:pPr>
              <w:spacing w:after="0"/>
              <w:jc w:val="center"/>
            </w:pPr>
            <w:r w:rsidRPr="005362B1">
              <w:rPr>
                <w:color w:val="000000"/>
              </w:rPr>
              <w:t>6,778</w:t>
            </w:r>
          </w:p>
        </w:tc>
        <w:tc>
          <w:tcPr>
            <w:tcW w:w="463" w:type="pct"/>
            <w:shd w:val="clear" w:color="auto" w:fill="auto"/>
            <w:noWrap/>
            <w:vAlign w:val="center"/>
            <w:hideMark/>
          </w:tcPr>
          <w:p w14:paraId="0CCFDD36" w14:textId="77777777" w:rsidR="004C575F" w:rsidRPr="005362B1" w:rsidRDefault="004C575F" w:rsidP="00E977D5">
            <w:pPr>
              <w:spacing w:after="0"/>
              <w:jc w:val="center"/>
            </w:pPr>
            <w:r w:rsidRPr="005362B1">
              <w:rPr>
                <w:color w:val="000000"/>
              </w:rPr>
              <w:t>9,161</w:t>
            </w:r>
          </w:p>
        </w:tc>
        <w:tc>
          <w:tcPr>
            <w:tcW w:w="416" w:type="pct"/>
            <w:shd w:val="clear" w:color="auto" w:fill="auto"/>
            <w:noWrap/>
            <w:vAlign w:val="center"/>
            <w:hideMark/>
          </w:tcPr>
          <w:p w14:paraId="1D662494" w14:textId="77777777" w:rsidR="004C575F" w:rsidRPr="005362B1" w:rsidRDefault="004C575F" w:rsidP="00E977D5">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729611F0" w14:textId="77777777" w:rsidR="004C575F" w:rsidRPr="005362B1" w:rsidRDefault="004C575F" w:rsidP="00E977D5">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023B0BAB"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E3B4CC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33FC5358"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72162F88"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582A6912" w14:textId="77777777" w:rsidR="004C575F" w:rsidRPr="005362B1" w:rsidRDefault="004C575F" w:rsidP="00E977D5">
            <w:pPr>
              <w:spacing w:after="0"/>
              <w:jc w:val="center"/>
            </w:pPr>
            <w:r w:rsidRPr="005362B1">
              <w:rPr>
                <w:color w:val="000000"/>
              </w:rPr>
              <w:t>47,486</w:t>
            </w:r>
          </w:p>
        </w:tc>
      </w:tr>
      <w:tr w:rsidR="004C575F" w:rsidRPr="005362B1" w14:paraId="4D83FB6F" w14:textId="77777777" w:rsidTr="00E977D5">
        <w:trPr>
          <w:cantSplit/>
          <w:trHeight w:val="23"/>
        </w:trPr>
        <w:tc>
          <w:tcPr>
            <w:tcW w:w="408" w:type="pct"/>
            <w:tcBorders>
              <w:right w:val="single" w:sz="4" w:space="0" w:color="auto"/>
            </w:tcBorders>
            <w:shd w:val="clear" w:color="auto" w:fill="auto"/>
            <w:noWrap/>
            <w:vAlign w:val="center"/>
            <w:hideMark/>
          </w:tcPr>
          <w:p w14:paraId="1D4C7412" w14:textId="77777777" w:rsidR="004C575F" w:rsidRPr="005362B1" w:rsidRDefault="004C575F" w:rsidP="00E977D5">
            <w:pPr>
              <w:spacing w:after="0"/>
            </w:pPr>
            <w:r w:rsidRPr="005362B1">
              <w:rPr>
                <w:color w:val="000000"/>
              </w:rPr>
              <w:t>1995</w:t>
            </w:r>
          </w:p>
        </w:tc>
        <w:tc>
          <w:tcPr>
            <w:tcW w:w="473" w:type="pct"/>
            <w:tcBorders>
              <w:left w:val="single" w:sz="4" w:space="0" w:color="auto"/>
            </w:tcBorders>
            <w:shd w:val="clear" w:color="auto" w:fill="auto"/>
            <w:noWrap/>
            <w:vAlign w:val="center"/>
            <w:hideMark/>
          </w:tcPr>
          <w:p w14:paraId="190D8D50" w14:textId="77777777" w:rsidR="004C575F" w:rsidRPr="005362B1" w:rsidRDefault="004C575F" w:rsidP="00E977D5">
            <w:pPr>
              <w:spacing w:after="0"/>
              <w:jc w:val="center"/>
            </w:pPr>
            <w:r w:rsidRPr="005362B1">
              <w:rPr>
                <w:color w:val="000000"/>
              </w:rPr>
              <w:t>41,875</w:t>
            </w:r>
          </w:p>
        </w:tc>
        <w:tc>
          <w:tcPr>
            <w:tcW w:w="461" w:type="pct"/>
            <w:shd w:val="clear" w:color="auto" w:fill="auto"/>
            <w:noWrap/>
            <w:vAlign w:val="center"/>
            <w:hideMark/>
          </w:tcPr>
          <w:p w14:paraId="37F3076F"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01711135" w14:textId="77777777" w:rsidR="004C575F" w:rsidRPr="005362B1" w:rsidRDefault="004C575F" w:rsidP="00E977D5">
            <w:pPr>
              <w:spacing w:after="0"/>
              <w:jc w:val="center"/>
            </w:pPr>
            <w:r w:rsidRPr="005362B1">
              <w:rPr>
                <w:color w:val="000000"/>
              </w:rPr>
              <w:t>16,055</w:t>
            </w:r>
          </w:p>
        </w:tc>
        <w:tc>
          <w:tcPr>
            <w:tcW w:w="416" w:type="pct"/>
            <w:shd w:val="clear" w:color="auto" w:fill="auto"/>
            <w:noWrap/>
            <w:vAlign w:val="center"/>
            <w:hideMark/>
          </w:tcPr>
          <w:p w14:paraId="69ADD699" w14:textId="77777777" w:rsidR="004C575F" w:rsidRPr="005362B1" w:rsidRDefault="004C575F" w:rsidP="00E977D5">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D0E9C33" w14:textId="77777777" w:rsidR="004C575F" w:rsidRPr="005362B1" w:rsidRDefault="004C575F" w:rsidP="00E977D5">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448B360E"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BA595A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0A6ABDA0"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3BF95F11"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68C0F500" w14:textId="77777777" w:rsidR="004C575F" w:rsidRPr="005362B1" w:rsidRDefault="004C575F" w:rsidP="00E977D5">
            <w:pPr>
              <w:spacing w:after="0"/>
              <w:jc w:val="center"/>
            </w:pPr>
            <w:r w:rsidRPr="005362B1">
              <w:rPr>
                <w:color w:val="000000"/>
              </w:rPr>
              <w:t>68,985</w:t>
            </w:r>
          </w:p>
        </w:tc>
      </w:tr>
      <w:tr w:rsidR="004C575F" w:rsidRPr="005362B1" w14:paraId="547C91F3" w14:textId="77777777" w:rsidTr="00E977D5">
        <w:trPr>
          <w:cantSplit/>
          <w:trHeight w:val="23"/>
        </w:trPr>
        <w:tc>
          <w:tcPr>
            <w:tcW w:w="408" w:type="pct"/>
            <w:tcBorders>
              <w:right w:val="single" w:sz="4" w:space="0" w:color="auto"/>
            </w:tcBorders>
            <w:shd w:val="clear" w:color="auto" w:fill="auto"/>
            <w:noWrap/>
            <w:vAlign w:val="center"/>
            <w:hideMark/>
          </w:tcPr>
          <w:p w14:paraId="5B51A385" w14:textId="77777777" w:rsidR="004C575F" w:rsidRPr="005362B1" w:rsidRDefault="004C575F" w:rsidP="00E977D5">
            <w:pPr>
              <w:spacing w:after="0"/>
            </w:pPr>
            <w:r w:rsidRPr="005362B1">
              <w:rPr>
                <w:color w:val="000000"/>
              </w:rPr>
              <w:t>1996</w:t>
            </w:r>
          </w:p>
        </w:tc>
        <w:tc>
          <w:tcPr>
            <w:tcW w:w="473" w:type="pct"/>
            <w:tcBorders>
              <w:left w:val="single" w:sz="4" w:space="0" w:color="auto"/>
            </w:tcBorders>
            <w:shd w:val="clear" w:color="auto" w:fill="auto"/>
            <w:noWrap/>
            <w:vAlign w:val="center"/>
            <w:hideMark/>
          </w:tcPr>
          <w:p w14:paraId="65FB091E" w14:textId="77777777" w:rsidR="004C575F" w:rsidRPr="005362B1" w:rsidRDefault="004C575F" w:rsidP="00E977D5">
            <w:pPr>
              <w:spacing w:after="0"/>
              <w:jc w:val="center"/>
            </w:pPr>
            <w:r w:rsidRPr="005362B1">
              <w:rPr>
                <w:color w:val="000000"/>
              </w:rPr>
              <w:t>45,990</w:t>
            </w:r>
          </w:p>
        </w:tc>
        <w:tc>
          <w:tcPr>
            <w:tcW w:w="461" w:type="pct"/>
            <w:shd w:val="clear" w:color="auto" w:fill="auto"/>
            <w:noWrap/>
            <w:vAlign w:val="center"/>
            <w:hideMark/>
          </w:tcPr>
          <w:p w14:paraId="6A99C200" w14:textId="77777777" w:rsidR="004C575F" w:rsidRPr="005362B1" w:rsidRDefault="004C575F" w:rsidP="00E977D5">
            <w:pPr>
              <w:spacing w:after="0"/>
              <w:jc w:val="center"/>
            </w:pPr>
            <w:r w:rsidRPr="005362B1">
              <w:rPr>
                <w:color w:val="000000"/>
              </w:rPr>
              <w:t>10,196</w:t>
            </w:r>
          </w:p>
        </w:tc>
        <w:tc>
          <w:tcPr>
            <w:tcW w:w="463" w:type="pct"/>
            <w:shd w:val="clear" w:color="auto" w:fill="auto"/>
            <w:noWrap/>
            <w:vAlign w:val="center"/>
            <w:hideMark/>
          </w:tcPr>
          <w:p w14:paraId="27B46EBD" w14:textId="77777777" w:rsidR="004C575F" w:rsidRPr="005362B1" w:rsidRDefault="004C575F" w:rsidP="00E977D5">
            <w:pPr>
              <w:spacing w:after="0"/>
              <w:jc w:val="center"/>
            </w:pPr>
            <w:r w:rsidRPr="005362B1">
              <w:rPr>
                <w:color w:val="000000"/>
              </w:rPr>
              <w:t>12,040</w:t>
            </w:r>
          </w:p>
        </w:tc>
        <w:tc>
          <w:tcPr>
            <w:tcW w:w="416" w:type="pct"/>
            <w:shd w:val="clear" w:color="auto" w:fill="auto"/>
            <w:noWrap/>
            <w:vAlign w:val="center"/>
            <w:hideMark/>
          </w:tcPr>
          <w:p w14:paraId="50092259" w14:textId="77777777" w:rsidR="004C575F" w:rsidRPr="005362B1" w:rsidRDefault="004C575F" w:rsidP="00E977D5">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09779A6F" w14:textId="77777777" w:rsidR="004C575F" w:rsidRPr="005362B1" w:rsidRDefault="004C575F" w:rsidP="00E977D5">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C6C4F98"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723647B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27694A76" w14:textId="77777777" w:rsidR="004C575F" w:rsidRPr="005362B1" w:rsidRDefault="004C575F" w:rsidP="00E977D5">
            <w:pPr>
              <w:spacing w:after="0"/>
              <w:jc w:val="center"/>
            </w:pPr>
            <w:r w:rsidRPr="005362B1">
              <w:rPr>
                <w:color w:val="000000"/>
              </w:rPr>
              <w:t>-</w:t>
            </w:r>
          </w:p>
        </w:tc>
        <w:tc>
          <w:tcPr>
            <w:tcW w:w="471" w:type="pct"/>
            <w:tcBorders>
              <w:right w:val="single" w:sz="4" w:space="0" w:color="auto"/>
            </w:tcBorders>
            <w:shd w:val="clear" w:color="auto" w:fill="auto"/>
            <w:noWrap/>
            <w:vAlign w:val="center"/>
            <w:hideMark/>
          </w:tcPr>
          <w:p w14:paraId="0D5A5FC5" w14:textId="77777777" w:rsidR="004C575F" w:rsidRPr="005362B1" w:rsidRDefault="004C575F" w:rsidP="00E977D5">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5F18C64E" w14:textId="77777777" w:rsidR="004C575F" w:rsidRPr="005362B1" w:rsidRDefault="004C575F" w:rsidP="00E977D5">
            <w:pPr>
              <w:spacing w:after="0"/>
              <w:jc w:val="center"/>
            </w:pPr>
            <w:r w:rsidRPr="005362B1">
              <w:rPr>
                <w:color w:val="000000"/>
              </w:rPr>
              <w:t>68,279</w:t>
            </w:r>
          </w:p>
        </w:tc>
      </w:tr>
      <w:tr w:rsidR="004C575F" w:rsidRPr="005362B1" w14:paraId="1F4DEDCA" w14:textId="77777777" w:rsidTr="00E977D5">
        <w:trPr>
          <w:cantSplit/>
          <w:trHeight w:val="23"/>
        </w:trPr>
        <w:tc>
          <w:tcPr>
            <w:tcW w:w="408" w:type="pct"/>
            <w:tcBorders>
              <w:right w:val="single" w:sz="4" w:space="0" w:color="auto"/>
            </w:tcBorders>
            <w:shd w:val="clear" w:color="auto" w:fill="auto"/>
            <w:noWrap/>
            <w:vAlign w:val="center"/>
            <w:hideMark/>
          </w:tcPr>
          <w:p w14:paraId="49F7FB88" w14:textId="77777777" w:rsidR="004C575F" w:rsidRPr="005362B1" w:rsidRDefault="004C575F" w:rsidP="00E977D5">
            <w:pPr>
              <w:spacing w:after="0"/>
            </w:pPr>
            <w:r w:rsidRPr="005362B1">
              <w:rPr>
                <w:color w:val="000000"/>
              </w:rPr>
              <w:t>1997</w:t>
            </w:r>
          </w:p>
        </w:tc>
        <w:tc>
          <w:tcPr>
            <w:tcW w:w="473" w:type="pct"/>
            <w:tcBorders>
              <w:left w:val="single" w:sz="4" w:space="0" w:color="auto"/>
            </w:tcBorders>
            <w:shd w:val="clear" w:color="auto" w:fill="auto"/>
            <w:noWrap/>
            <w:vAlign w:val="center"/>
            <w:hideMark/>
          </w:tcPr>
          <w:p w14:paraId="49796B98" w14:textId="77777777" w:rsidR="004C575F" w:rsidRPr="005362B1" w:rsidRDefault="004C575F" w:rsidP="00E977D5">
            <w:pPr>
              <w:spacing w:after="0"/>
              <w:jc w:val="center"/>
            </w:pPr>
            <w:r w:rsidRPr="005362B1">
              <w:rPr>
                <w:color w:val="000000"/>
              </w:rPr>
              <w:t>48,406</w:t>
            </w:r>
          </w:p>
        </w:tc>
        <w:tc>
          <w:tcPr>
            <w:tcW w:w="461" w:type="pct"/>
            <w:shd w:val="clear" w:color="auto" w:fill="auto"/>
            <w:noWrap/>
            <w:vAlign w:val="center"/>
            <w:hideMark/>
          </w:tcPr>
          <w:p w14:paraId="5221823B"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6A8DED5E" w14:textId="77777777" w:rsidR="004C575F" w:rsidRPr="005362B1" w:rsidRDefault="004C575F" w:rsidP="00E977D5">
            <w:pPr>
              <w:spacing w:after="0"/>
              <w:jc w:val="center"/>
            </w:pPr>
            <w:r w:rsidRPr="005362B1">
              <w:rPr>
                <w:color w:val="000000"/>
              </w:rPr>
              <w:t>9,065</w:t>
            </w:r>
          </w:p>
        </w:tc>
        <w:tc>
          <w:tcPr>
            <w:tcW w:w="416" w:type="pct"/>
            <w:shd w:val="clear" w:color="auto" w:fill="auto"/>
            <w:noWrap/>
            <w:vAlign w:val="center"/>
            <w:hideMark/>
          </w:tcPr>
          <w:p w14:paraId="61D82A7B" w14:textId="77777777" w:rsidR="004C575F" w:rsidRPr="005362B1" w:rsidRDefault="004C575F" w:rsidP="00E977D5">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3CE289C6" w14:textId="77777777" w:rsidR="004C575F" w:rsidRPr="005362B1" w:rsidRDefault="004C575F" w:rsidP="00E977D5">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59CC49A5"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0D321B2E" w14:textId="77777777" w:rsidR="004C575F" w:rsidRPr="005362B1" w:rsidRDefault="004C575F" w:rsidP="00E977D5">
            <w:pPr>
              <w:spacing w:after="0"/>
              <w:jc w:val="center"/>
            </w:pPr>
            <w:r w:rsidRPr="005362B1">
              <w:rPr>
                <w:color w:val="000000"/>
              </w:rPr>
              <w:t>7,368</w:t>
            </w:r>
          </w:p>
        </w:tc>
        <w:tc>
          <w:tcPr>
            <w:tcW w:w="417" w:type="pct"/>
            <w:shd w:val="clear" w:color="auto" w:fill="auto"/>
            <w:noWrap/>
            <w:vAlign w:val="center"/>
            <w:hideMark/>
          </w:tcPr>
          <w:p w14:paraId="56497E30" w14:textId="77777777" w:rsidR="004C575F" w:rsidRPr="005362B1" w:rsidRDefault="004C575F" w:rsidP="00E977D5">
            <w:pPr>
              <w:spacing w:after="0"/>
              <w:jc w:val="center"/>
            </w:pPr>
            <w:r w:rsidRPr="005362B1">
              <w:rPr>
                <w:color w:val="000000"/>
              </w:rPr>
              <w:t>1,327</w:t>
            </w:r>
          </w:p>
        </w:tc>
        <w:tc>
          <w:tcPr>
            <w:tcW w:w="471" w:type="pct"/>
            <w:tcBorders>
              <w:right w:val="single" w:sz="4" w:space="0" w:color="auto"/>
            </w:tcBorders>
            <w:shd w:val="clear" w:color="auto" w:fill="auto"/>
            <w:noWrap/>
            <w:vAlign w:val="center"/>
            <w:hideMark/>
          </w:tcPr>
          <w:p w14:paraId="5C7AE668" w14:textId="77777777" w:rsidR="004C575F" w:rsidRPr="005362B1" w:rsidRDefault="004C575F" w:rsidP="00E977D5">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71E5FDFE" w14:textId="77777777" w:rsidR="004C575F" w:rsidRPr="005362B1" w:rsidRDefault="004C575F" w:rsidP="00E977D5">
            <w:pPr>
              <w:spacing w:after="0"/>
              <w:jc w:val="center"/>
            </w:pPr>
            <w:r w:rsidRPr="005362B1">
              <w:rPr>
                <w:color w:val="000000"/>
              </w:rPr>
              <w:t>77,170</w:t>
            </w:r>
          </w:p>
        </w:tc>
      </w:tr>
      <w:tr w:rsidR="004C575F" w:rsidRPr="005362B1" w14:paraId="62C46D7E" w14:textId="77777777" w:rsidTr="00E977D5">
        <w:trPr>
          <w:cantSplit/>
          <w:trHeight w:val="23"/>
        </w:trPr>
        <w:tc>
          <w:tcPr>
            <w:tcW w:w="408" w:type="pct"/>
            <w:tcBorders>
              <w:right w:val="single" w:sz="4" w:space="0" w:color="auto"/>
            </w:tcBorders>
            <w:shd w:val="clear" w:color="auto" w:fill="auto"/>
            <w:noWrap/>
            <w:vAlign w:val="center"/>
            <w:hideMark/>
          </w:tcPr>
          <w:p w14:paraId="0BA8233F" w14:textId="77777777" w:rsidR="004C575F" w:rsidRPr="005362B1" w:rsidRDefault="004C575F" w:rsidP="00E977D5">
            <w:pPr>
              <w:spacing w:after="0"/>
            </w:pPr>
            <w:r w:rsidRPr="005362B1">
              <w:rPr>
                <w:color w:val="000000"/>
              </w:rPr>
              <w:t>1998</w:t>
            </w:r>
          </w:p>
        </w:tc>
        <w:tc>
          <w:tcPr>
            <w:tcW w:w="473" w:type="pct"/>
            <w:tcBorders>
              <w:left w:val="single" w:sz="4" w:space="0" w:color="auto"/>
            </w:tcBorders>
            <w:shd w:val="clear" w:color="auto" w:fill="auto"/>
            <w:noWrap/>
            <w:vAlign w:val="center"/>
            <w:hideMark/>
          </w:tcPr>
          <w:p w14:paraId="4C5CD897" w14:textId="77777777" w:rsidR="004C575F" w:rsidRPr="005362B1" w:rsidRDefault="004C575F" w:rsidP="00E977D5">
            <w:pPr>
              <w:spacing w:after="0"/>
              <w:jc w:val="center"/>
            </w:pPr>
            <w:r w:rsidRPr="005362B1">
              <w:rPr>
                <w:color w:val="000000"/>
              </w:rPr>
              <w:t>41,570</w:t>
            </w:r>
          </w:p>
        </w:tc>
        <w:tc>
          <w:tcPr>
            <w:tcW w:w="461" w:type="pct"/>
            <w:shd w:val="clear" w:color="auto" w:fill="auto"/>
            <w:noWrap/>
            <w:vAlign w:val="center"/>
            <w:hideMark/>
          </w:tcPr>
          <w:p w14:paraId="20EDF53F" w14:textId="77777777" w:rsidR="004C575F" w:rsidRPr="005362B1" w:rsidRDefault="004C575F" w:rsidP="00E977D5">
            <w:pPr>
              <w:spacing w:after="0"/>
              <w:jc w:val="center"/>
            </w:pPr>
            <w:r w:rsidRPr="005362B1">
              <w:rPr>
                <w:color w:val="000000"/>
              </w:rPr>
              <w:t>10,012</w:t>
            </w:r>
          </w:p>
        </w:tc>
        <w:tc>
          <w:tcPr>
            <w:tcW w:w="463" w:type="pct"/>
            <w:shd w:val="clear" w:color="auto" w:fill="auto"/>
            <w:noWrap/>
            <w:vAlign w:val="center"/>
            <w:hideMark/>
          </w:tcPr>
          <w:p w14:paraId="63E623F0" w14:textId="77777777" w:rsidR="004C575F" w:rsidRPr="005362B1" w:rsidRDefault="004C575F" w:rsidP="00E977D5">
            <w:pPr>
              <w:spacing w:after="0"/>
              <w:jc w:val="center"/>
            </w:pPr>
            <w:r w:rsidRPr="005362B1">
              <w:rPr>
                <w:color w:val="000000"/>
              </w:rPr>
              <w:t>10,510</w:t>
            </w:r>
          </w:p>
        </w:tc>
        <w:tc>
          <w:tcPr>
            <w:tcW w:w="416" w:type="pct"/>
            <w:shd w:val="clear" w:color="auto" w:fill="auto"/>
            <w:noWrap/>
            <w:vAlign w:val="center"/>
            <w:hideMark/>
          </w:tcPr>
          <w:p w14:paraId="0EFD94EB" w14:textId="77777777" w:rsidR="004C575F" w:rsidRPr="005362B1" w:rsidRDefault="004C575F" w:rsidP="00E977D5">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146AFF9" w14:textId="77777777" w:rsidR="004C575F" w:rsidRPr="005362B1" w:rsidRDefault="004C575F" w:rsidP="00E977D5">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FD9AA8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713E9C" w14:textId="77777777" w:rsidR="004C575F" w:rsidRPr="005362B1" w:rsidRDefault="004C575F" w:rsidP="00E977D5">
            <w:pPr>
              <w:spacing w:after="0"/>
              <w:jc w:val="center"/>
            </w:pPr>
            <w:r w:rsidRPr="005362B1">
              <w:rPr>
                <w:color w:val="000000"/>
              </w:rPr>
              <w:t>9,183</w:t>
            </w:r>
          </w:p>
        </w:tc>
        <w:tc>
          <w:tcPr>
            <w:tcW w:w="417" w:type="pct"/>
            <w:shd w:val="clear" w:color="auto" w:fill="auto"/>
            <w:noWrap/>
            <w:vAlign w:val="center"/>
            <w:hideMark/>
          </w:tcPr>
          <w:p w14:paraId="7F7BE0E0" w14:textId="77777777" w:rsidR="004C575F" w:rsidRPr="005362B1" w:rsidRDefault="004C575F" w:rsidP="00E977D5">
            <w:pPr>
              <w:spacing w:after="0"/>
              <w:jc w:val="center"/>
            </w:pPr>
            <w:r w:rsidRPr="005362B1">
              <w:rPr>
                <w:color w:val="000000"/>
              </w:rPr>
              <w:t>1,320</w:t>
            </w:r>
          </w:p>
        </w:tc>
        <w:tc>
          <w:tcPr>
            <w:tcW w:w="471" w:type="pct"/>
            <w:tcBorders>
              <w:right w:val="single" w:sz="4" w:space="0" w:color="auto"/>
            </w:tcBorders>
            <w:shd w:val="clear" w:color="auto" w:fill="auto"/>
            <w:noWrap/>
            <w:vAlign w:val="center"/>
            <w:hideMark/>
          </w:tcPr>
          <w:p w14:paraId="4E6EFB64" w14:textId="77777777" w:rsidR="004C575F" w:rsidRPr="005362B1" w:rsidRDefault="004C575F" w:rsidP="00E977D5">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12AF1BA6" w14:textId="77777777" w:rsidR="004C575F" w:rsidRPr="005362B1" w:rsidRDefault="004C575F" w:rsidP="00E977D5">
            <w:pPr>
              <w:spacing w:after="0"/>
              <w:jc w:val="center"/>
            </w:pPr>
            <w:r w:rsidRPr="005362B1">
              <w:rPr>
                <w:color w:val="000000"/>
              </w:rPr>
              <w:t>72,624</w:t>
            </w:r>
          </w:p>
        </w:tc>
      </w:tr>
      <w:tr w:rsidR="004C575F" w:rsidRPr="005362B1" w14:paraId="1FBC06EF" w14:textId="77777777" w:rsidTr="00E977D5">
        <w:trPr>
          <w:cantSplit/>
          <w:trHeight w:val="23"/>
        </w:trPr>
        <w:tc>
          <w:tcPr>
            <w:tcW w:w="408" w:type="pct"/>
            <w:tcBorders>
              <w:right w:val="single" w:sz="4" w:space="0" w:color="auto"/>
            </w:tcBorders>
            <w:shd w:val="clear" w:color="auto" w:fill="auto"/>
            <w:noWrap/>
            <w:vAlign w:val="center"/>
            <w:hideMark/>
          </w:tcPr>
          <w:p w14:paraId="24A971D6" w14:textId="77777777" w:rsidR="004C575F" w:rsidRPr="005362B1" w:rsidRDefault="004C575F" w:rsidP="00E977D5">
            <w:pPr>
              <w:spacing w:after="0"/>
            </w:pPr>
            <w:r w:rsidRPr="005362B1">
              <w:rPr>
                <w:color w:val="000000"/>
              </w:rPr>
              <w:t>1999</w:t>
            </w:r>
          </w:p>
        </w:tc>
        <w:tc>
          <w:tcPr>
            <w:tcW w:w="473" w:type="pct"/>
            <w:tcBorders>
              <w:left w:val="single" w:sz="4" w:space="0" w:color="auto"/>
            </w:tcBorders>
            <w:shd w:val="clear" w:color="auto" w:fill="auto"/>
            <w:noWrap/>
            <w:vAlign w:val="center"/>
            <w:hideMark/>
          </w:tcPr>
          <w:p w14:paraId="1380EA46" w14:textId="77777777" w:rsidR="004C575F" w:rsidRPr="005362B1" w:rsidRDefault="004C575F" w:rsidP="00E977D5">
            <w:pPr>
              <w:spacing w:after="0"/>
              <w:jc w:val="center"/>
            </w:pPr>
            <w:r w:rsidRPr="005362B1">
              <w:rPr>
                <w:color w:val="000000"/>
              </w:rPr>
              <w:t>37,167</w:t>
            </w:r>
          </w:p>
        </w:tc>
        <w:tc>
          <w:tcPr>
            <w:tcW w:w="461" w:type="pct"/>
            <w:shd w:val="clear" w:color="auto" w:fill="auto"/>
            <w:noWrap/>
            <w:vAlign w:val="center"/>
            <w:hideMark/>
          </w:tcPr>
          <w:p w14:paraId="53A83680" w14:textId="77777777" w:rsidR="004C575F" w:rsidRPr="005362B1" w:rsidRDefault="004C575F" w:rsidP="00E977D5">
            <w:pPr>
              <w:spacing w:after="0"/>
              <w:jc w:val="center"/>
            </w:pPr>
            <w:r w:rsidRPr="005362B1">
              <w:rPr>
                <w:color w:val="000000"/>
              </w:rPr>
              <w:t>12,363</w:t>
            </w:r>
          </w:p>
        </w:tc>
        <w:tc>
          <w:tcPr>
            <w:tcW w:w="463" w:type="pct"/>
            <w:shd w:val="clear" w:color="auto" w:fill="auto"/>
            <w:noWrap/>
            <w:vAlign w:val="center"/>
            <w:hideMark/>
          </w:tcPr>
          <w:p w14:paraId="773FB9BE" w14:textId="77777777" w:rsidR="004C575F" w:rsidRPr="005362B1" w:rsidRDefault="004C575F" w:rsidP="00E977D5">
            <w:pPr>
              <w:spacing w:after="0"/>
              <w:jc w:val="center"/>
            </w:pPr>
            <w:r w:rsidRPr="005362B1">
              <w:rPr>
                <w:color w:val="000000"/>
              </w:rPr>
              <w:t>19,015</w:t>
            </w:r>
          </w:p>
        </w:tc>
        <w:tc>
          <w:tcPr>
            <w:tcW w:w="416" w:type="pct"/>
            <w:shd w:val="clear" w:color="auto" w:fill="auto"/>
            <w:noWrap/>
            <w:vAlign w:val="center"/>
            <w:hideMark/>
          </w:tcPr>
          <w:p w14:paraId="62C5A7C8" w14:textId="77777777" w:rsidR="004C575F" w:rsidRPr="005362B1" w:rsidRDefault="004C575F" w:rsidP="00E977D5">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3C283F0" w14:textId="77777777" w:rsidR="004C575F" w:rsidRPr="005362B1" w:rsidRDefault="004C575F" w:rsidP="00E977D5">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84C77A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8986B2F" w14:textId="77777777" w:rsidR="004C575F" w:rsidRPr="005362B1" w:rsidRDefault="004C575F" w:rsidP="00E977D5">
            <w:pPr>
              <w:spacing w:after="0"/>
              <w:jc w:val="center"/>
            </w:pPr>
            <w:r w:rsidRPr="005362B1">
              <w:rPr>
                <w:color w:val="000000"/>
              </w:rPr>
              <w:t>12,410</w:t>
            </w:r>
          </w:p>
        </w:tc>
        <w:tc>
          <w:tcPr>
            <w:tcW w:w="417" w:type="pct"/>
            <w:shd w:val="clear" w:color="auto" w:fill="auto"/>
            <w:noWrap/>
            <w:vAlign w:val="center"/>
            <w:hideMark/>
          </w:tcPr>
          <w:p w14:paraId="6A54D884" w14:textId="77777777" w:rsidR="004C575F" w:rsidRPr="005362B1" w:rsidRDefault="004C575F" w:rsidP="00E977D5">
            <w:pPr>
              <w:spacing w:after="0"/>
              <w:jc w:val="center"/>
            </w:pPr>
            <w:r w:rsidRPr="005362B1">
              <w:rPr>
                <w:color w:val="000000"/>
              </w:rPr>
              <w:t>1,518</w:t>
            </w:r>
          </w:p>
        </w:tc>
        <w:tc>
          <w:tcPr>
            <w:tcW w:w="471" w:type="pct"/>
            <w:tcBorders>
              <w:right w:val="single" w:sz="4" w:space="0" w:color="auto"/>
            </w:tcBorders>
            <w:shd w:val="clear" w:color="auto" w:fill="auto"/>
            <w:noWrap/>
            <w:vAlign w:val="center"/>
            <w:hideMark/>
          </w:tcPr>
          <w:p w14:paraId="5403361D" w14:textId="77777777" w:rsidR="004C575F" w:rsidRPr="005362B1" w:rsidRDefault="004C575F" w:rsidP="00E977D5">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1A3FE189" w14:textId="77777777" w:rsidR="004C575F" w:rsidRPr="005362B1" w:rsidRDefault="004C575F" w:rsidP="00E977D5">
            <w:pPr>
              <w:spacing w:after="0"/>
              <w:jc w:val="center"/>
            </w:pPr>
            <w:r w:rsidRPr="005362B1">
              <w:rPr>
                <w:color w:val="000000"/>
              </w:rPr>
              <w:t>82,543</w:t>
            </w:r>
          </w:p>
        </w:tc>
      </w:tr>
      <w:tr w:rsidR="004C575F" w:rsidRPr="005362B1" w14:paraId="6D01B885" w14:textId="77777777" w:rsidTr="00E977D5">
        <w:trPr>
          <w:cantSplit/>
          <w:trHeight w:val="23"/>
        </w:trPr>
        <w:tc>
          <w:tcPr>
            <w:tcW w:w="408" w:type="pct"/>
            <w:tcBorders>
              <w:right w:val="single" w:sz="4" w:space="0" w:color="auto"/>
            </w:tcBorders>
            <w:shd w:val="clear" w:color="auto" w:fill="auto"/>
            <w:noWrap/>
            <w:vAlign w:val="center"/>
            <w:hideMark/>
          </w:tcPr>
          <w:p w14:paraId="0B62C137" w14:textId="77777777" w:rsidR="004C575F" w:rsidRPr="005362B1" w:rsidRDefault="004C575F" w:rsidP="00E977D5">
            <w:pPr>
              <w:spacing w:after="0"/>
            </w:pPr>
            <w:r w:rsidRPr="005362B1">
              <w:rPr>
                <w:color w:val="000000"/>
              </w:rPr>
              <w:t>2000</w:t>
            </w:r>
          </w:p>
        </w:tc>
        <w:tc>
          <w:tcPr>
            <w:tcW w:w="473" w:type="pct"/>
            <w:tcBorders>
              <w:left w:val="single" w:sz="4" w:space="0" w:color="auto"/>
            </w:tcBorders>
            <w:shd w:val="clear" w:color="auto" w:fill="auto"/>
            <w:noWrap/>
            <w:vAlign w:val="center"/>
            <w:hideMark/>
          </w:tcPr>
          <w:p w14:paraId="669B0BE8" w14:textId="77777777" w:rsidR="004C575F" w:rsidRPr="005362B1" w:rsidRDefault="004C575F" w:rsidP="00E977D5">
            <w:pPr>
              <w:spacing w:after="0"/>
              <w:jc w:val="center"/>
            </w:pPr>
            <w:r w:rsidRPr="005362B1">
              <w:rPr>
                <w:color w:val="000000"/>
              </w:rPr>
              <w:t>25,443</w:t>
            </w:r>
          </w:p>
        </w:tc>
        <w:tc>
          <w:tcPr>
            <w:tcW w:w="461" w:type="pct"/>
            <w:shd w:val="clear" w:color="auto" w:fill="auto"/>
            <w:noWrap/>
            <w:vAlign w:val="center"/>
            <w:hideMark/>
          </w:tcPr>
          <w:p w14:paraId="6524B492" w14:textId="77777777" w:rsidR="004C575F" w:rsidRPr="005362B1" w:rsidRDefault="004C575F" w:rsidP="00E977D5">
            <w:pPr>
              <w:spacing w:after="0"/>
              <w:jc w:val="center"/>
            </w:pPr>
            <w:r w:rsidRPr="005362B1">
              <w:rPr>
                <w:color w:val="000000"/>
              </w:rPr>
              <w:t>11,660</w:t>
            </w:r>
          </w:p>
        </w:tc>
        <w:tc>
          <w:tcPr>
            <w:tcW w:w="463" w:type="pct"/>
            <w:shd w:val="clear" w:color="auto" w:fill="auto"/>
            <w:noWrap/>
            <w:vAlign w:val="center"/>
            <w:hideMark/>
          </w:tcPr>
          <w:p w14:paraId="4C303774" w14:textId="77777777" w:rsidR="004C575F" w:rsidRPr="005362B1" w:rsidRDefault="004C575F" w:rsidP="00E977D5">
            <w:pPr>
              <w:spacing w:after="0"/>
              <w:jc w:val="center"/>
            </w:pPr>
            <w:r w:rsidRPr="005362B1">
              <w:rPr>
                <w:color w:val="000000"/>
              </w:rPr>
              <w:t>17,351</w:t>
            </w:r>
          </w:p>
        </w:tc>
        <w:tc>
          <w:tcPr>
            <w:tcW w:w="416" w:type="pct"/>
            <w:shd w:val="clear" w:color="auto" w:fill="auto"/>
            <w:noWrap/>
            <w:vAlign w:val="center"/>
            <w:hideMark/>
          </w:tcPr>
          <w:p w14:paraId="70CC44FD" w14:textId="77777777" w:rsidR="004C575F" w:rsidRPr="005362B1" w:rsidRDefault="004C575F" w:rsidP="00E977D5">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677F94AB" w14:textId="77777777" w:rsidR="004C575F" w:rsidRPr="005362B1" w:rsidRDefault="004C575F" w:rsidP="00E977D5">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24776094"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12C0DC4B" w14:textId="77777777" w:rsidR="004C575F" w:rsidRPr="005362B1" w:rsidRDefault="004C575F" w:rsidP="00E977D5">
            <w:pPr>
              <w:spacing w:after="0"/>
              <w:jc w:val="center"/>
            </w:pPr>
            <w:r w:rsidRPr="005362B1">
              <w:rPr>
                <w:color w:val="000000"/>
              </w:rPr>
              <w:t>10,399</w:t>
            </w:r>
          </w:p>
        </w:tc>
        <w:tc>
          <w:tcPr>
            <w:tcW w:w="417" w:type="pct"/>
            <w:shd w:val="clear" w:color="auto" w:fill="auto"/>
            <w:noWrap/>
            <w:vAlign w:val="center"/>
            <w:hideMark/>
          </w:tcPr>
          <w:p w14:paraId="0BCFEA83" w14:textId="77777777" w:rsidR="004C575F" w:rsidRPr="005362B1" w:rsidRDefault="004C575F" w:rsidP="00E977D5">
            <w:pPr>
              <w:spacing w:after="0"/>
              <w:jc w:val="center"/>
            </w:pPr>
            <w:r w:rsidRPr="005362B1">
              <w:rPr>
                <w:color w:val="000000"/>
              </w:rPr>
              <w:t>1,644</w:t>
            </w:r>
          </w:p>
        </w:tc>
        <w:tc>
          <w:tcPr>
            <w:tcW w:w="471" w:type="pct"/>
            <w:tcBorders>
              <w:right w:val="single" w:sz="4" w:space="0" w:color="auto"/>
            </w:tcBorders>
            <w:shd w:val="clear" w:color="auto" w:fill="auto"/>
            <w:noWrap/>
            <w:vAlign w:val="center"/>
            <w:hideMark/>
          </w:tcPr>
          <w:p w14:paraId="42645F15" w14:textId="77777777" w:rsidR="004C575F" w:rsidRPr="005362B1" w:rsidRDefault="004C575F" w:rsidP="00E977D5">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1FA08B03" w14:textId="77777777" w:rsidR="004C575F" w:rsidRPr="005362B1" w:rsidRDefault="004C575F" w:rsidP="00E977D5">
            <w:pPr>
              <w:spacing w:after="0"/>
              <w:jc w:val="center"/>
            </w:pPr>
            <w:r w:rsidRPr="005362B1">
              <w:rPr>
                <w:color w:val="000000"/>
              </w:rPr>
              <w:t>66,551</w:t>
            </w:r>
          </w:p>
        </w:tc>
      </w:tr>
      <w:tr w:rsidR="004C575F" w:rsidRPr="005362B1" w14:paraId="49E510D8" w14:textId="77777777" w:rsidTr="00E977D5">
        <w:trPr>
          <w:cantSplit/>
          <w:trHeight w:val="23"/>
        </w:trPr>
        <w:tc>
          <w:tcPr>
            <w:tcW w:w="408" w:type="pct"/>
            <w:tcBorders>
              <w:right w:val="single" w:sz="4" w:space="0" w:color="auto"/>
            </w:tcBorders>
            <w:shd w:val="clear" w:color="auto" w:fill="auto"/>
            <w:noWrap/>
            <w:vAlign w:val="center"/>
            <w:hideMark/>
          </w:tcPr>
          <w:p w14:paraId="7610BCA0" w14:textId="77777777" w:rsidR="004C575F" w:rsidRPr="005362B1" w:rsidRDefault="004C575F" w:rsidP="00E977D5">
            <w:pPr>
              <w:spacing w:after="0"/>
            </w:pPr>
            <w:r w:rsidRPr="005362B1">
              <w:rPr>
                <w:color w:val="000000"/>
              </w:rPr>
              <w:t>2001</w:t>
            </w:r>
          </w:p>
        </w:tc>
        <w:tc>
          <w:tcPr>
            <w:tcW w:w="473" w:type="pct"/>
            <w:tcBorders>
              <w:left w:val="single" w:sz="4" w:space="0" w:color="auto"/>
            </w:tcBorders>
            <w:shd w:val="clear" w:color="auto" w:fill="auto"/>
            <w:noWrap/>
            <w:vAlign w:val="center"/>
            <w:hideMark/>
          </w:tcPr>
          <w:p w14:paraId="7B213F22" w14:textId="77777777" w:rsidR="004C575F" w:rsidRPr="005362B1" w:rsidRDefault="004C575F" w:rsidP="00E977D5">
            <w:pPr>
              <w:spacing w:after="0"/>
              <w:jc w:val="center"/>
            </w:pPr>
            <w:r w:rsidRPr="005362B1">
              <w:rPr>
                <w:color w:val="000000"/>
              </w:rPr>
              <w:t>24,383</w:t>
            </w:r>
          </w:p>
        </w:tc>
        <w:tc>
          <w:tcPr>
            <w:tcW w:w="461" w:type="pct"/>
            <w:shd w:val="clear" w:color="auto" w:fill="auto"/>
            <w:noWrap/>
            <w:vAlign w:val="center"/>
            <w:hideMark/>
          </w:tcPr>
          <w:p w14:paraId="457FE2AD" w14:textId="77777777" w:rsidR="004C575F" w:rsidRPr="005362B1" w:rsidRDefault="004C575F" w:rsidP="00E977D5">
            <w:pPr>
              <w:spacing w:after="0"/>
              <w:jc w:val="center"/>
            </w:pPr>
            <w:r w:rsidRPr="005362B1">
              <w:rPr>
                <w:color w:val="000000"/>
              </w:rPr>
              <w:t>9,910</w:t>
            </w:r>
          </w:p>
        </w:tc>
        <w:tc>
          <w:tcPr>
            <w:tcW w:w="463" w:type="pct"/>
            <w:shd w:val="clear" w:color="auto" w:fill="auto"/>
            <w:noWrap/>
            <w:vAlign w:val="center"/>
            <w:hideMark/>
          </w:tcPr>
          <w:p w14:paraId="5627F345" w14:textId="77777777" w:rsidR="004C575F" w:rsidRPr="005362B1" w:rsidRDefault="004C575F" w:rsidP="00E977D5">
            <w:pPr>
              <w:spacing w:after="0"/>
              <w:jc w:val="center"/>
            </w:pPr>
            <w:r w:rsidRPr="005362B1">
              <w:rPr>
                <w:color w:val="000000"/>
              </w:rPr>
              <w:t>7,171</w:t>
            </w:r>
          </w:p>
        </w:tc>
        <w:tc>
          <w:tcPr>
            <w:tcW w:w="416" w:type="pct"/>
            <w:shd w:val="clear" w:color="auto" w:fill="auto"/>
            <w:noWrap/>
            <w:vAlign w:val="center"/>
            <w:hideMark/>
          </w:tcPr>
          <w:p w14:paraId="55AC7189" w14:textId="77777777" w:rsidR="004C575F" w:rsidRPr="005362B1" w:rsidRDefault="004C575F" w:rsidP="00E977D5">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538C7BF2" w14:textId="77777777" w:rsidR="004C575F" w:rsidRPr="005362B1" w:rsidRDefault="004C575F" w:rsidP="00E977D5">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4F7BD153"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1A31E5" w14:textId="77777777" w:rsidR="004C575F" w:rsidRPr="005362B1" w:rsidRDefault="004C575F" w:rsidP="00E977D5">
            <w:pPr>
              <w:spacing w:after="0"/>
              <w:jc w:val="center"/>
            </w:pPr>
            <w:r w:rsidRPr="005362B1">
              <w:rPr>
                <w:color w:val="000000"/>
              </w:rPr>
              <w:t>7,829</w:t>
            </w:r>
          </w:p>
        </w:tc>
        <w:tc>
          <w:tcPr>
            <w:tcW w:w="417" w:type="pct"/>
            <w:shd w:val="clear" w:color="auto" w:fill="auto"/>
            <w:noWrap/>
            <w:vAlign w:val="center"/>
            <w:hideMark/>
          </w:tcPr>
          <w:p w14:paraId="73F908BD" w14:textId="77777777" w:rsidR="004C575F" w:rsidRPr="005362B1" w:rsidRDefault="004C575F" w:rsidP="00E977D5">
            <w:pPr>
              <w:spacing w:after="0"/>
              <w:jc w:val="center"/>
            </w:pPr>
            <w:r w:rsidRPr="005362B1">
              <w:rPr>
                <w:color w:val="000000"/>
              </w:rPr>
              <w:t>2,083</w:t>
            </w:r>
          </w:p>
        </w:tc>
        <w:tc>
          <w:tcPr>
            <w:tcW w:w="471" w:type="pct"/>
            <w:tcBorders>
              <w:right w:val="single" w:sz="4" w:space="0" w:color="auto"/>
            </w:tcBorders>
            <w:shd w:val="clear" w:color="auto" w:fill="auto"/>
            <w:noWrap/>
            <w:vAlign w:val="center"/>
            <w:hideMark/>
          </w:tcPr>
          <w:p w14:paraId="33D11FBD" w14:textId="77777777" w:rsidR="004C575F" w:rsidRPr="005362B1" w:rsidRDefault="004C575F" w:rsidP="00E977D5">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78BB70D8" w14:textId="77777777" w:rsidR="004C575F" w:rsidRPr="005362B1" w:rsidRDefault="004C575F" w:rsidP="00E977D5">
            <w:pPr>
              <w:spacing w:after="0"/>
              <w:jc w:val="center"/>
            </w:pPr>
            <w:r w:rsidRPr="005362B1">
              <w:rPr>
                <w:color w:val="000000"/>
              </w:rPr>
              <w:t>51,531</w:t>
            </w:r>
          </w:p>
        </w:tc>
      </w:tr>
      <w:tr w:rsidR="004C575F" w:rsidRPr="005362B1" w14:paraId="2610DB7F" w14:textId="77777777" w:rsidTr="00E977D5">
        <w:trPr>
          <w:cantSplit/>
          <w:trHeight w:val="23"/>
        </w:trPr>
        <w:tc>
          <w:tcPr>
            <w:tcW w:w="408" w:type="pct"/>
            <w:tcBorders>
              <w:right w:val="single" w:sz="4" w:space="0" w:color="auto"/>
            </w:tcBorders>
            <w:shd w:val="clear" w:color="auto" w:fill="auto"/>
            <w:noWrap/>
            <w:vAlign w:val="center"/>
            <w:hideMark/>
          </w:tcPr>
          <w:p w14:paraId="73C40A67" w14:textId="77777777" w:rsidR="004C575F" w:rsidRPr="005362B1" w:rsidRDefault="004C575F" w:rsidP="00E977D5">
            <w:pPr>
              <w:spacing w:after="0"/>
            </w:pPr>
            <w:r w:rsidRPr="005362B1">
              <w:rPr>
                <w:color w:val="000000"/>
              </w:rPr>
              <w:t>2002</w:t>
            </w:r>
          </w:p>
        </w:tc>
        <w:tc>
          <w:tcPr>
            <w:tcW w:w="473" w:type="pct"/>
            <w:tcBorders>
              <w:left w:val="single" w:sz="4" w:space="0" w:color="auto"/>
            </w:tcBorders>
            <w:shd w:val="clear" w:color="auto" w:fill="auto"/>
            <w:noWrap/>
            <w:vAlign w:val="center"/>
            <w:hideMark/>
          </w:tcPr>
          <w:p w14:paraId="42D00CC0" w14:textId="77777777" w:rsidR="004C575F" w:rsidRPr="005362B1" w:rsidRDefault="004C575F" w:rsidP="00E977D5">
            <w:pPr>
              <w:spacing w:after="0"/>
              <w:jc w:val="center"/>
            </w:pPr>
            <w:r w:rsidRPr="005362B1">
              <w:rPr>
                <w:color w:val="000000"/>
              </w:rPr>
              <w:t>19,810</w:t>
            </w:r>
          </w:p>
        </w:tc>
        <w:tc>
          <w:tcPr>
            <w:tcW w:w="461" w:type="pct"/>
            <w:shd w:val="clear" w:color="auto" w:fill="auto"/>
            <w:noWrap/>
            <w:vAlign w:val="center"/>
            <w:hideMark/>
          </w:tcPr>
          <w:p w14:paraId="4285FAFD" w14:textId="77777777" w:rsidR="004C575F" w:rsidRPr="005362B1" w:rsidRDefault="004C575F" w:rsidP="00E977D5">
            <w:pPr>
              <w:spacing w:after="0"/>
              <w:jc w:val="center"/>
            </w:pPr>
            <w:r w:rsidRPr="005362B1">
              <w:rPr>
                <w:color w:val="000000"/>
              </w:rPr>
              <w:t>14,666</w:t>
            </w:r>
          </w:p>
        </w:tc>
        <w:tc>
          <w:tcPr>
            <w:tcW w:w="463" w:type="pct"/>
            <w:shd w:val="clear" w:color="auto" w:fill="auto"/>
            <w:noWrap/>
            <w:vAlign w:val="center"/>
            <w:hideMark/>
          </w:tcPr>
          <w:p w14:paraId="28FAA290" w14:textId="77777777" w:rsidR="004C575F" w:rsidRPr="005362B1" w:rsidRDefault="004C575F" w:rsidP="00E977D5">
            <w:pPr>
              <w:spacing w:after="0"/>
              <w:jc w:val="center"/>
            </w:pPr>
            <w:r w:rsidRPr="005362B1">
              <w:rPr>
                <w:color w:val="000000"/>
              </w:rPr>
              <w:t>7,694</w:t>
            </w:r>
          </w:p>
        </w:tc>
        <w:tc>
          <w:tcPr>
            <w:tcW w:w="416" w:type="pct"/>
            <w:shd w:val="clear" w:color="auto" w:fill="auto"/>
            <w:noWrap/>
            <w:vAlign w:val="center"/>
            <w:hideMark/>
          </w:tcPr>
          <w:p w14:paraId="323B424F" w14:textId="77777777" w:rsidR="004C575F" w:rsidRPr="005362B1" w:rsidRDefault="004C575F" w:rsidP="00E977D5">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66B9BEE" w14:textId="77777777" w:rsidR="004C575F" w:rsidRPr="005362B1" w:rsidRDefault="004C575F" w:rsidP="00E977D5">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0949BB07"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C98AC8B" w14:textId="77777777" w:rsidR="004C575F" w:rsidRPr="005362B1" w:rsidRDefault="004C575F" w:rsidP="00E977D5">
            <w:pPr>
              <w:spacing w:after="0"/>
              <w:jc w:val="center"/>
            </w:pPr>
            <w:r w:rsidRPr="005362B1">
              <w:rPr>
                <w:color w:val="000000"/>
              </w:rPr>
              <w:t>10,578</w:t>
            </w:r>
          </w:p>
        </w:tc>
        <w:tc>
          <w:tcPr>
            <w:tcW w:w="417" w:type="pct"/>
            <w:shd w:val="clear" w:color="auto" w:fill="auto"/>
            <w:noWrap/>
            <w:vAlign w:val="center"/>
            <w:hideMark/>
          </w:tcPr>
          <w:p w14:paraId="382048C2" w14:textId="77777777" w:rsidR="004C575F" w:rsidRPr="005362B1" w:rsidRDefault="004C575F" w:rsidP="00E977D5">
            <w:pPr>
              <w:spacing w:after="0"/>
              <w:jc w:val="center"/>
            </w:pPr>
            <w:r w:rsidRPr="005362B1">
              <w:rPr>
                <w:color w:val="000000"/>
              </w:rPr>
              <w:t>1,714</w:t>
            </w:r>
          </w:p>
        </w:tc>
        <w:tc>
          <w:tcPr>
            <w:tcW w:w="471" w:type="pct"/>
            <w:tcBorders>
              <w:right w:val="single" w:sz="4" w:space="0" w:color="auto"/>
            </w:tcBorders>
            <w:shd w:val="clear" w:color="auto" w:fill="auto"/>
            <w:noWrap/>
            <w:vAlign w:val="center"/>
            <w:hideMark/>
          </w:tcPr>
          <w:p w14:paraId="4994027B" w14:textId="77777777" w:rsidR="004C575F" w:rsidRPr="005362B1" w:rsidRDefault="004C575F" w:rsidP="00E977D5">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4E3017E0" w14:textId="77777777" w:rsidR="004C575F" w:rsidRPr="005362B1" w:rsidRDefault="004C575F" w:rsidP="00E977D5">
            <w:pPr>
              <w:spacing w:after="0"/>
              <w:jc w:val="center"/>
            </w:pPr>
            <w:r w:rsidRPr="005362B1">
              <w:rPr>
                <w:color w:val="000000"/>
              </w:rPr>
              <w:t>54,638</w:t>
            </w:r>
          </w:p>
        </w:tc>
      </w:tr>
      <w:tr w:rsidR="004C575F" w:rsidRPr="005362B1" w14:paraId="469FAB1E" w14:textId="77777777" w:rsidTr="00E977D5">
        <w:trPr>
          <w:cantSplit/>
          <w:trHeight w:val="23"/>
        </w:trPr>
        <w:tc>
          <w:tcPr>
            <w:tcW w:w="408" w:type="pct"/>
            <w:tcBorders>
              <w:right w:val="single" w:sz="4" w:space="0" w:color="auto"/>
            </w:tcBorders>
            <w:shd w:val="clear" w:color="auto" w:fill="auto"/>
            <w:noWrap/>
            <w:vAlign w:val="center"/>
            <w:hideMark/>
          </w:tcPr>
          <w:p w14:paraId="6FC158EC" w14:textId="77777777" w:rsidR="004C575F" w:rsidRPr="005362B1" w:rsidRDefault="004C575F" w:rsidP="00E977D5">
            <w:pPr>
              <w:spacing w:after="0"/>
            </w:pPr>
            <w:r w:rsidRPr="005362B1">
              <w:rPr>
                <w:color w:val="000000"/>
              </w:rPr>
              <w:t>2003</w:t>
            </w:r>
          </w:p>
        </w:tc>
        <w:tc>
          <w:tcPr>
            <w:tcW w:w="473" w:type="pct"/>
            <w:tcBorders>
              <w:left w:val="single" w:sz="4" w:space="0" w:color="auto"/>
            </w:tcBorders>
            <w:shd w:val="clear" w:color="auto" w:fill="auto"/>
            <w:noWrap/>
            <w:vAlign w:val="center"/>
            <w:hideMark/>
          </w:tcPr>
          <w:p w14:paraId="677D4201" w14:textId="77777777" w:rsidR="004C575F" w:rsidRPr="005362B1" w:rsidRDefault="004C575F" w:rsidP="00E977D5">
            <w:pPr>
              <w:spacing w:after="0"/>
              <w:jc w:val="center"/>
            </w:pPr>
            <w:r w:rsidRPr="005362B1">
              <w:rPr>
                <w:color w:val="000000"/>
              </w:rPr>
              <w:t>18,884</w:t>
            </w:r>
          </w:p>
        </w:tc>
        <w:tc>
          <w:tcPr>
            <w:tcW w:w="461" w:type="pct"/>
            <w:shd w:val="clear" w:color="auto" w:fill="auto"/>
            <w:noWrap/>
            <w:vAlign w:val="center"/>
            <w:hideMark/>
          </w:tcPr>
          <w:p w14:paraId="4B5A0C56" w14:textId="77777777" w:rsidR="004C575F" w:rsidRPr="005362B1" w:rsidRDefault="004C575F" w:rsidP="00E977D5">
            <w:pPr>
              <w:spacing w:after="0"/>
              <w:jc w:val="center"/>
            </w:pPr>
            <w:r w:rsidRPr="005362B1">
              <w:rPr>
                <w:color w:val="000000"/>
              </w:rPr>
              <w:t>9,525</w:t>
            </w:r>
          </w:p>
        </w:tc>
        <w:tc>
          <w:tcPr>
            <w:tcW w:w="463" w:type="pct"/>
            <w:shd w:val="clear" w:color="auto" w:fill="auto"/>
            <w:noWrap/>
            <w:vAlign w:val="center"/>
            <w:hideMark/>
          </w:tcPr>
          <w:p w14:paraId="58980F44" w14:textId="77777777" w:rsidR="004C575F" w:rsidRPr="005362B1" w:rsidRDefault="004C575F" w:rsidP="00E977D5">
            <w:pPr>
              <w:spacing w:after="0"/>
              <w:jc w:val="center"/>
            </w:pPr>
            <w:r w:rsidRPr="005362B1">
              <w:rPr>
                <w:color w:val="000000"/>
              </w:rPr>
              <w:t>12,765</w:t>
            </w:r>
          </w:p>
        </w:tc>
        <w:tc>
          <w:tcPr>
            <w:tcW w:w="416" w:type="pct"/>
            <w:shd w:val="clear" w:color="auto" w:fill="auto"/>
            <w:noWrap/>
            <w:vAlign w:val="center"/>
            <w:hideMark/>
          </w:tcPr>
          <w:p w14:paraId="5C8E7D3E" w14:textId="77777777" w:rsidR="004C575F" w:rsidRPr="005362B1" w:rsidRDefault="004C575F" w:rsidP="00E977D5">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61678FAF" w14:textId="77777777" w:rsidR="004C575F" w:rsidRPr="005362B1" w:rsidRDefault="004C575F" w:rsidP="00E977D5">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5D001672" w14:textId="77777777" w:rsidR="004C575F" w:rsidRPr="005362B1" w:rsidRDefault="004C575F" w:rsidP="00E977D5">
            <w:pPr>
              <w:spacing w:after="0"/>
              <w:jc w:val="center"/>
            </w:pPr>
            <w:r w:rsidRPr="005362B1">
              <w:rPr>
                <w:color w:val="000000"/>
              </w:rPr>
              <w:t>62</w:t>
            </w:r>
          </w:p>
        </w:tc>
        <w:tc>
          <w:tcPr>
            <w:tcW w:w="463" w:type="pct"/>
            <w:shd w:val="clear" w:color="auto" w:fill="auto"/>
            <w:noWrap/>
            <w:vAlign w:val="center"/>
            <w:hideMark/>
          </w:tcPr>
          <w:p w14:paraId="676A0680" w14:textId="77777777" w:rsidR="004C575F" w:rsidRPr="005362B1" w:rsidRDefault="004C575F" w:rsidP="00E977D5">
            <w:pPr>
              <w:spacing w:after="0"/>
              <w:jc w:val="center"/>
            </w:pPr>
            <w:r w:rsidRPr="005362B1">
              <w:rPr>
                <w:color w:val="000000"/>
              </w:rPr>
              <w:t>7,943</w:t>
            </w:r>
          </w:p>
        </w:tc>
        <w:tc>
          <w:tcPr>
            <w:tcW w:w="417" w:type="pct"/>
            <w:shd w:val="clear" w:color="auto" w:fill="auto"/>
            <w:noWrap/>
            <w:vAlign w:val="center"/>
            <w:hideMark/>
          </w:tcPr>
          <w:p w14:paraId="69885CB3" w14:textId="77777777" w:rsidR="004C575F" w:rsidRPr="005362B1" w:rsidRDefault="004C575F" w:rsidP="00E977D5">
            <w:pPr>
              <w:spacing w:after="0"/>
              <w:jc w:val="center"/>
            </w:pPr>
            <w:r w:rsidRPr="005362B1">
              <w:rPr>
                <w:color w:val="000000"/>
              </w:rPr>
              <w:t>3,242</w:t>
            </w:r>
          </w:p>
        </w:tc>
        <w:tc>
          <w:tcPr>
            <w:tcW w:w="471" w:type="pct"/>
            <w:tcBorders>
              <w:right w:val="single" w:sz="4" w:space="0" w:color="auto"/>
            </w:tcBorders>
            <w:shd w:val="clear" w:color="auto" w:fill="auto"/>
            <w:noWrap/>
            <w:vAlign w:val="center"/>
            <w:hideMark/>
          </w:tcPr>
          <w:p w14:paraId="2F593710" w14:textId="77777777" w:rsidR="004C575F" w:rsidRPr="005362B1" w:rsidRDefault="004C575F" w:rsidP="00E977D5">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0CA23A35" w14:textId="77777777" w:rsidR="004C575F" w:rsidRPr="005362B1" w:rsidRDefault="004C575F" w:rsidP="00E977D5">
            <w:pPr>
              <w:spacing w:after="0"/>
              <w:jc w:val="center"/>
            </w:pPr>
            <w:r w:rsidRPr="005362B1">
              <w:rPr>
                <w:color w:val="000000"/>
              </w:rPr>
              <w:t>52,582</w:t>
            </w:r>
          </w:p>
        </w:tc>
      </w:tr>
      <w:tr w:rsidR="004C575F" w:rsidRPr="005362B1" w14:paraId="387F1FC5" w14:textId="77777777" w:rsidTr="00E977D5">
        <w:trPr>
          <w:cantSplit/>
          <w:trHeight w:val="23"/>
        </w:trPr>
        <w:tc>
          <w:tcPr>
            <w:tcW w:w="408" w:type="pct"/>
            <w:tcBorders>
              <w:right w:val="single" w:sz="4" w:space="0" w:color="auto"/>
            </w:tcBorders>
            <w:shd w:val="clear" w:color="auto" w:fill="auto"/>
            <w:noWrap/>
            <w:vAlign w:val="center"/>
            <w:hideMark/>
          </w:tcPr>
          <w:p w14:paraId="767469A6" w14:textId="77777777" w:rsidR="004C575F" w:rsidRPr="005362B1" w:rsidRDefault="004C575F" w:rsidP="00E977D5">
            <w:pPr>
              <w:spacing w:after="0"/>
            </w:pPr>
            <w:r w:rsidRPr="005362B1">
              <w:rPr>
                <w:color w:val="000000"/>
              </w:rPr>
              <w:t>2004</w:t>
            </w:r>
          </w:p>
        </w:tc>
        <w:tc>
          <w:tcPr>
            <w:tcW w:w="473" w:type="pct"/>
            <w:tcBorders>
              <w:left w:val="single" w:sz="4" w:space="0" w:color="auto"/>
            </w:tcBorders>
            <w:shd w:val="clear" w:color="auto" w:fill="auto"/>
            <w:noWrap/>
            <w:vAlign w:val="center"/>
            <w:hideMark/>
          </w:tcPr>
          <w:p w14:paraId="6B05F7A5" w14:textId="77777777" w:rsidR="004C575F" w:rsidRPr="005362B1" w:rsidRDefault="004C575F" w:rsidP="00E977D5">
            <w:pPr>
              <w:spacing w:after="0"/>
              <w:jc w:val="center"/>
            </w:pPr>
            <w:r w:rsidRPr="005362B1">
              <w:rPr>
                <w:color w:val="000000"/>
              </w:rPr>
              <w:t>17,513</w:t>
            </w:r>
          </w:p>
        </w:tc>
        <w:tc>
          <w:tcPr>
            <w:tcW w:w="461" w:type="pct"/>
            <w:shd w:val="clear" w:color="auto" w:fill="auto"/>
            <w:noWrap/>
            <w:vAlign w:val="center"/>
            <w:hideMark/>
          </w:tcPr>
          <w:p w14:paraId="5EFA55F9" w14:textId="77777777" w:rsidR="004C575F" w:rsidRPr="005362B1" w:rsidRDefault="004C575F" w:rsidP="00E977D5">
            <w:pPr>
              <w:spacing w:after="0"/>
              <w:jc w:val="center"/>
            </w:pPr>
            <w:r w:rsidRPr="005362B1">
              <w:rPr>
                <w:color w:val="000000"/>
              </w:rPr>
              <w:t>10,326</w:t>
            </w:r>
          </w:p>
        </w:tc>
        <w:tc>
          <w:tcPr>
            <w:tcW w:w="463" w:type="pct"/>
            <w:shd w:val="clear" w:color="auto" w:fill="auto"/>
            <w:noWrap/>
            <w:vAlign w:val="center"/>
            <w:hideMark/>
          </w:tcPr>
          <w:p w14:paraId="44C113FD" w14:textId="77777777" w:rsidR="004C575F" w:rsidRPr="005362B1" w:rsidRDefault="004C575F" w:rsidP="00E977D5">
            <w:pPr>
              <w:spacing w:after="0"/>
              <w:jc w:val="center"/>
            </w:pPr>
            <w:r w:rsidRPr="005362B1">
              <w:rPr>
                <w:color w:val="000000"/>
              </w:rPr>
              <w:t>14,966</w:t>
            </w:r>
          </w:p>
        </w:tc>
        <w:tc>
          <w:tcPr>
            <w:tcW w:w="416" w:type="pct"/>
            <w:shd w:val="clear" w:color="auto" w:fill="auto"/>
            <w:noWrap/>
            <w:vAlign w:val="center"/>
            <w:hideMark/>
          </w:tcPr>
          <w:p w14:paraId="3E28A548" w14:textId="77777777" w:rsidR="004C575F" w:rsidRPr="005362B1" w:rsidRDefault="004C575F" w:rsidP="00E977D5">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385982DD" w14:textId="77777777" w:rsidR="004C575F" w:rsidRPr="005362B1" w:rsidRDefault="004C575F" w:rsidP="00E977D5">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5CFE2B9B" w14:textId="77777777" w:rsidR="004C575F" w:rsidRPr="005362B1" w:rsidRDefault="004C575F" w:rsidP="00E977D5">
            <w:pPr>
              <w:spacing w:after="0"/>
              <w:jc w:val="center"/>
            </w:pPr>
            <w:r w:rsidRPr="005362B1">
              <w:rPr>
                <w:color w:val="000000"/>
              </w:rPr>
              <w:t>51</w:t>
            </w:r>
          </w:p>
        </w:tc>
        <w:tc>
          <w:tcPr>
            <w:tcW w:w="463" w:type="pct"/>
            <w:shd w:val="clear" w:color="auto" w:fill="auto"/>
            <w:noWrap/>
            <w:vAlign w:val="center"/>
            <w:hideMark/>
          </w:tcPr>
          <w:p w14:paraId="1DDBB28D" w14:textId="77777777" w:rsidR="004C575F" w:rsidRPr="005362B1" w:rsidRDefault="004C575F" w:rsidP="00E977D5">
            <w:pPr>
              <w:spacing w:after="0"/>
              <w:jc w:val="center"/>
            </w:pPr>
            <w:r w:rsidRPr="005362B1">
              <w:rPr>
                <w:color w:val="000000"/>
              </w:rPr>
              <w:t>10,602</w:t>
            </w:r>
          </w:p>
        </w:tc>
        <w:tc>
          <w:tcPr>
            <w:tcW w:w="417" w:type="pct"/>
            <w:shd w:val="clear" w:color="auto" w:fill="auto"/>
            <w:noWrap/>
            <w:vAlign w:val="center"/>
            <w:hideMark/>
          </w:tcPr>
          <w:p w14:paraId="105D8B84" w14:textId="77777777" w:rsidR="004C575F" w:rsidRPr="005362B1" w:rsidRDefault="004C575F" w:rsidP="00E977D5">
            <w:pPr>
              <w:spacing w:after="0"/>
              <w:jc w:val="center"/>
            </w:pPr>
            <w:r w:rsidRPr="005362B1">
              <w:rPr>
                <w:color w:val="000000"/>
              </w:rPr>
              <w:t>2,765</w:t>
            </w:r>
          </w:p>
        </w:tc>
        <w:tc>
          <w:tcPr>
            <w:tcW w:w="471" w:type="pct"/>
            <w:tcBorders>
              <w:right w:val="single" w:sz="4" w:space="0" w:color="auto"/>
            </w:tcBorders>
            <w:shd w:val="clear" w:color="auto" w:fill="auto"/>
            <w:noWrap/>
            <w:vAlign w:val="center"/>
            <w:hideMark/>
          </w:tcPr>
          <w:p w14:paraId="6FBDF495" w14:textId="77777777" w:rsidR="004C575F" w:rsidRPr="005362B1" w:rsidRDefault="004C575F" w:rsidP="00E977D5">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655CE9B8" w14:textId="77777777" w:rsidR="004C575F" w:rsidRPr="005362B1" w:rsidRDefault="004C575F" w:rsidP="00E977D5">
            <w:pPr>
              <w:spacing w:after="0"/>
              <w:jc w:val="center"/>
            </w:pPr>
            <w:r w:rsidRPr="005362B1">
              <w:rPr>
                <w:color w:val="000000"/>
              </w:rPr>
              <w:t>56,623</w:t>
            </w:r>
          </w:p>
        </w:tc>
      </w:tr>
      <w:tr w:rsidR="004C575F" w:rsidRPr="005362B1" w14:paraId="63B06CC1" w14:textId="77777777" w:rsidTr="00E977D5">
        <w:trPr>
          <w:cantSplit/>
          <w:trHeight w:val="23"/>
        </w:trPr>
        <w:tc>
          <w:tcPr>
            <w:tcW w:w="408" w:type="pct"/>
            <w:tcBorders>
              <w:right w:val="single" w:sz="4" w:space="0" w:color="auto"/>
            </w:tcBorders>
            <w:shd w:val="clear" w:color="auto" w:fill="auto"/>
            <w:noWrap/>
            <w:vAlign w:val="center"/>
            <w:hideMark/>
          </w:tcPr>
          <w:p w14:paraId="7FF29FEE" w14:textId="77777777" w:rsidR="004C575F" w:rsidRPr="005362B1" w:rsidRDefault="004C575F" w:rsidP="00E977D5">
            <w:pPr>
              <w:spacing w:after="0"/>
            </w:pPr>
            <w:r w:rsidRPr="005362B1">
              <w:rPr>
                <w:color w:val="000000"/>
              </w:rPr>
              <w:t>2005</w:t>
            </w:r>
          </w:p>
        </w:tc>
        <w:tc>
          <w:tcPr>
            <w:tcW w:w="473" w:type="pct"/>
            <w:tcBorders>
              <w:left w:val="single" w:sz="4" w:space="0" w:color="auto"/>
            </w:tcBorders>
            <w:shd w:val="clear" w:color="auto" w:fill="auto"/>
            <w:noWrap/>
            <w:vAlign w:val="center"/>
            <w:hideMark/>
          </w:tcPr>
          <w:p w14:paraId="19EE65B9" w14:textId="77777777" w:rsidR="004C575F" w:rsidRPr="005362B1" w:rsidRDefault="004C575F" w:rsidP="00E977D5">
            <w:pPr>
              <w:spacing w:after="0"/>
              <w:jc w:val="center"/>
            </w:pPr>
            <w:r w:rsidRPr="005362B1">
              <w:rPr>
                <w:color w:val="000000"/>
              </w:rPr>
              <w:t>14,549</w:t>
            </w:r>
          </w:p>
        </w:tc>
        <w:tc>
          <w:tcPr>
            <w:tcW w:w="461" w:type="pct"/>
            <w:shd w:val="clear" w:color="auto" w:fill="auto"/>
            <w:noWrap/>
            <w:vAlign w:val="center"/>
            <w:hideMark/>
          </w:tcPr>
          <w:p w14:paraId="69C13236" w14:textId="77777777" w:rsidR="004C575F" w:rsidRPr="005362B1" w:rsidRDefault="004C575F" w:rsidP="00E977D5">
            <w:pPr>
              <w:spacing w:after="0"/>
              <w:jc w:val="center"/>
            </w:pPr>
            <w:r w:rsidRPr="005362B1">
              <w:rPr>
                <w:color w:val="000000"/>
              </w:rPr>
              <w:t>5,732</w:t>
            </w:r>
          </w:p>
        </w:tc>
        <w:tc>
          <w:tcPr>
            <w:tcW w:w="463" w:type="pct"/>
            <w:shd w:val="clear" w:color="auto" w:fill="auto"/>
            <w:noWrap/>
            <w:vAlign w:val="center"/>
            <w:hideMark/>
          </w:tcPr>
          <w:p w14:paraId="33B030D0" w14:textId="77777777" w:rsidR="004C575F" w:rsidRPr="005362B1" w:rsidRDefault="004C575F" w:rsidP="00E977D5">
            <w:pPr>
              <w:spacing w:after="0"/>
              <w:jc w:val="center"/>
            </w:pPr>
            <w:r w:rsidRPr="005362B1">
              <w:rPr>
                <w:color w:val="000000"/>
              </w:rPr>
              <w:t>14,749</w:t>
            </w:r>
          </w:p>
        </w:tc>
        <w:tc>
          <w:tcPr>
            <w:tcW w:w="416" w:type="pct"/>
            <w:shd w:val="clear" w:color="auto" w:fill="auto"/>
            <w:noWrap/>
            <w:vAlign w:val="center"/>
            <w:hideMark/>
          </w:tcPr>
          <w:p w14:paraId="094D6452" w14:textId="77777777" w:rsidR="004C575F" w:rsidRPr="005362B1" w:rsidRDefault="004C575F" w:rsidP="00E977D5">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E5F93" w14:textId="77777777" w:rsidR="004C575F" w:rsidRPr="005362B1" w:rsidRDefault="004C575F" w:rsidP="00E977D5">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377576AD" w14:textId="77777777" w:rsidR="004C575F" w:rsidRPr="005362B1" w:rsidRDefault="004C575F" w:rsidP="00E977D5">
            <w:pPr>
              <w:spacing w:after="0"/>
              <w:jc w:val="center"/>
            </w:pPr>
            <w:r w:rsidRPr="005362B1">
              <w:rPr>
                <w:color w:val="000000"/>
              </w:rPr>
              <w:t>26</w:t>
            </w:r>
          </w:p>
        </w:tc>
        <w:tc>
          <w:tcPr>
            <w:tcW w:w="463" w:type="pct"/>
            <w:shd w:val="clear" w:color="auto" w:fill="auto"/>
            <w:noWrap/>
            <w:vAlign w:val="center"/>
            <w:hideMark/>
          </w:tcPr>
          <w:p w14:paraId="30569075" w14:textId="77777777" w:rsidR="004C575F" w:rsidRPr="005362B1" w:rsidRDefault="004C575F" w:rsidP="00E977D5">
            <w:pPr>
              <w:spacing w:after="0"/>
              <w:jc w:val="center"/>
            </w:pPr>
            <w:r w:rsidRPr="005362B1">
              <w:rPr>
                <w:color w:val="000000"/>
              </w:rPr>
              <w:t>9,653</w:t>
            </w:r>
          </w:p>
        </w:tc>
        <w:tc>
          <w:tcPr>
            <w:tcW w:w="417" w:type="pct"/>
            <w:shd w:val="clear" w:color="auto" w:fill="auto"/>
            <w:noWrap/>
            <w:vAlign w:val="center"/>
            <w:hideMark/>
          </w:tcPr>
          <w:p w14:paraId="03F0A888" w14:textId="77777777" w:rsidR="004C575F" w:rsidRPr="005362B1" w:rsidRDefault="004C575F" w:rsidP="00E977D5">
            <w:pPr>
              <w:spacing w:after="0"/>
              <w:jc w:val="center"/>
            </w:pPr>
            <w:r w:rsidRPr="005362B1">
              <w:rPr>
                <w:color w:val="000000"/>
              </w:rPr>
              <w:t>2,673</w:t>
            </w:r>
          </w:p>
        </w:tc>
        <w:tc>
          <w:tcPr>
            <w:tcW w:w="471" w:type="pct"/>
            <w:tcBorders>
              <w:right w:val="single" w:sz="4" w:space="0" w:color="auto"/>
            </w:tcBorders>
            <w:shd w:val="clear" w:color="auto" w:fill="auto"/>
            <w:noWrap/>
            <w:vAlign w:val="center"/>
            <w:hideMark/>
          </w:tcPr>
          <w:p w14:paraId="427E1C95" w14:textId="77777777" w:rsidR="004C575F" w:rsidRPr="005362B1" w:rsidRDefault="004C575F" w:rsidP="00E977D5">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7B1B5C4A" w14:textId="77777777" w:rsidR="004C575F" w:rsidRPr="005362B1" w:rsidRDefault="004C575F" w:rsidP="00E977D5">
            <w:pPr>
              <w:spacing w:after="0"/>
              <w:jc w:val="center"/>
            </w:pPr>
            <w:r w:rsidRPr="005362B1">
              <w:rPr>
                <w:color w:val="000000"/>
              </w:rPr>
              <w:t>47,585</w:t>
            </w:r>
          </w:p>
        </w:tc>
      </w:tr>
      <w:tr w:rsidR="004C575F" w:rsidRPr="005362B1" w14:paraId="16A768F0" w14:textId="77777777" w:rsidTr="00E977D5">
        <w:trPr>
          <w:cantSplit/>
          <w:trHeight w:val="23"/>
        </w:trPr>
        <w:tc>
          <w:tcPr>
            <w:tcW w:w="408" w:type="pct"/>
            <w:tcBorders>
              <w:right w:val="single" w:sz="4" w:space="0" w:color="auto"/>
            </w:tcBorders>
            <w:shd w:val="clear" w:color="auto" w:fill="auto"/>
            <w:noWrap/>
            <w:vAlign w:val="center"/>
            <w:hideMark/>
          </w:tcPr>
          <w:p w14:paraId="02491B48" w14:textId="77777777" w:rsidR="004C575F" w:rsidRPr="005362B1" w:rsidRDefault="004C575F" w:rsidP="00E977D5">
            <w:pPr>
              <w:spacing w:after="0"/>
            </w:pPr>
            <w:r w:rsidRPr="005362B1">
              <w:rPr>
                <w:color w:val="000000"/>
              </w:rPr>
              <w:t>2006</w:t>
            </w:r>
          </w:p>
        </w:tc>
        <w:tc>
          <w:tcPr>
            <w:tcW w:w="473" w:type="pct"/>
            <w:tcBorders>
              <w:left w:val="single" w:sz="4" w:space="0" w:color="auto"/>
            </w:tcBorders>
            <w:shd w:val="clear" w:color="auto" w:fill="auto"/>
            <w:noWrap/>
            <w:vAlign w:val="center"/>
            <w:hideMark/>
          </w:tcPr>
          <w:p w14:paraId="49A8539A" w14:textId="77777777" w:rsidR="004C575F" w:rsidRPr="005362B1" w:rsidRDefault="004C575F" w:rsidP="00E977D5">
            <w:pPr>
              <w:spacing w:after="0"/>
              <w:jc w:val="center"/>
            </w:pPr>
            <w:r w:rsidRPr="005362B1">
              <w:rPr>
                <w:color w:val="000000"/>
              </w:rPr>
              <w:t>13,132</w:t>
            </w:r>
          </w:p>
        </w:tc>
        <w:tc>
          <w:tcPr>
            <w:tcW w:w="461" w:type="pct"/>
            <w:shd w:val="clear" w:color="auto" w:fill="auto"/>
            <w:noWrap/>
            <w:vAlign w:val="center"/>
            <w:hideMark/>
          </w:tcPr>
          <w:p w14:paraId="599C087F" w14:textId="77777777" w:rsidR="004C575F" w:rsidRPr="005362B1" w:rsidRDefault="004C575F" w:rsidP="00E977D5">
            <w:pPr>
              <w:spacing w:after="0"/>
              <w:jc w:val="center"/>
            </w:pPr>
            <w:r w:rsidRPr="005362B1">
              <w:rPr>
                <w:color w:val="000000"/>
              </w:rPr>
              <w:t>10,244</w:t>
            </w:r>
          </w:p>
        </w:tc>
        <w:tc>
          <w:tcPr>
            <w:tcW w:w="463" w:type="pct"/>
            <w:shd w:val="clear" w:color="auto" w:fill="auto"/>
            <w:noWrap/>
            <w:vAlign w:val="center"/>
            <w:hideMark/>
          </w:tcPr>
          <w:p w14:paraId="51FEE0E7" w14:textId="77777777" w:rsidR="004C575F" w:rsidRPr="005362B1" w:rsidRDefault="004C575F" w:rsidP="00E977D5">
            <w:pPr>
              <w:spacing w:after="0"/>
              <w:jc w:val="center"/>
            </w:pPr>
            <w:r w:rsidRPr="005362B1">
              <w:rPr>
                <w:color w:val="000000"/>
              </w:rPr>
              <w:t>14,540</w:t>
            </w:r>
          </w:p>
        </w:tc>
        <w:tc>
          <w:tcPr>
            <w:tcW w:w="416" w:type="pct"/>
            <w:shd w:val="clear" w:color="auto" w:fill="auto"/>
            <w:noWrap/>
            <w:vAlign w:val="center"/>
            <w:hideMark/>
          </w:tcPr>
          <w:p w14:paraId="3A06E5EB" w14:textId="77777777" w:rsidR="004C575F" w:rsidRPr="005362B1" w:rsidRDefault="004C575F" w:rsidP="00E977D5">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35AF46B5" w14:textId="77777777" w:rsidR="004C575F" w:rsidRPr="005362B1" w:rsidRDefault="004C575F" w:rsidP="00E977D5">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20385B88" w14:textId="77777777" w:rsidR="004C575F" w:rsidRPr="005362B1" w:rsidRDefault="004C575F" w:rsidP="00E977D5">
            <w:pPr>
              <w:spacing w:after="0"/>
              <w:jc w:val="center"/>
            </w:pPr>
            <w:r w:rsidRPr="005362B1">
              <w:rPr>
                <w:color w:val="000000"/>
              </w:rPr>
              <w:t>55</w:t>
            </w:r>
          </w:p>
        </w:tc>
        <w:tc>
          <w:tcPr>
            <w:tcW w:w="463" w:type="pct"/>
            <w:shd w:val="clear" w:color="auto" w:fill="auto"/>
            <w:noWrap/>
            <w:vAlign w:val="center"/>
            <w:hideMark/>
          </w:tcPr>
          <w:p w14:paraId="2D1C38B7" w14:textId="77777777" w:rsidR="004C575F" w:rsidRPr="005362B1" w:rsidRDefault="004C575F" w:rsidP="00E977D5">
            <w:pPr>
              <w:spacing w:after="0"/>
              <w:jc w:val="center"/>
            </w:pPr>
            <w:r w:rsidRPr="005362B1">
              <w:rPr>
                <w:color w:val="000000"/>
              </w:rPr>
              <w:t>9,146</w:t>
            </w:r>
          </w:p>
        </w:tc>
        <w:tc>
          <w:tcPr>
            <w:tcW w:w="417" w:type="pct"/>
            <w:shd w:val="clear" w:color="auto" w:fill="auto"/>
            <w:noWrap/>
            <w:vAlign w:val="center"/>
            <w:hideMark/>
          </w:tcPr>
          <w:p w14:paraId="2EB882D2" w14:textId="77777777" w:rsidR="004C575F" w:rsidRPr="005362B1" w:rsidRDefault="004C575F" w:rsidP="00E977D5">
            <w:pPr>
              <w:spacing w:after="0"/>
              <w:jc w:val="center"/>
            </w:pPr>
            <w:r w:rsidRPr="005362B1">
              <w:rPr>
                <w:color w:val="000000"/>
              </w:rPr>
              <w:t>662</w:t>
            </w:r>
          </w:p>
        </w:tc>
        <w:tc>
          <w:tcPr>
            <w:tcW w:w="471" w:type="pct"/>
            <w:tcBorders>
              <w:right w:val="single" w:sz="4" w:space="0" w:color="auto"/>
            </w:tcBorders>
            <w:shd w:val="clear" w:color="auto" w:fill="auto"/>
            <w:noWrap/>
            <w:vAlign w:val="center"/>
            <w:hideMark/>
          </w:tcPr>
          <w:p w14:paraId="777F90EC" w14:textId="77777777" w:rsidR="004C575F" w:rsidRPr="005362B1" w:rsidRDefault="004C575F" w:rsidP="00E977D5">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73E79761" w14:textId="77777777" w:rsidR="004C575F" w:rsidRPr="005362B1" w:rsidRDefault="004C575F" w:rsidP="00E977D5">
            <w:pPr>
              <w:spacing w:after="0"/>
              <w:jc w:val="center"/>
            </w:pPr>
            <w:r w:rsidRPr="005362B1">
              <w:rPr>
                <w:color w:val="000000"/>
              </w:rPr>
              <w:t>47,897</w:t>
            </w:r>
          </w:p>
        </w:tc>
      </w:tr>
      <w:tr w:rsidR="004C575F" w:rsidRPr="005362B1" w14:paraId="5619F357" w14:textId="77777777" w:rsidTr="00E977D5">
        <w:trPr>
          <w:cantSplit/>
          <w:trHeight w:val="23"/>
        </w:trPr>
        <w:tc>
          <w:tcPr>
            <w:tcW w:w="408" w:type="pct"/>
            <w:tcBorders>
              <w:right w:val="single" w:sz="4" w:space="0" w:color="auto"/>
            </w:tcBorders>
            <w:shd w:val="clear" w:color="auto" w:fill="auto"/>
            <w:noWrap/>
            <w:vAlign w:val="center"/>
            <w:hideMark/>
          </w:tcPr>
          <w:p w14:paraId="2F718D0A" w14:textId="77777777" w:rsidR="004C575F" w:rsidRPr="005362B1" w:rsidRDefault="004C575F" w:rsidP="00E977D5">
            <w:pPr>
              <w:spacing w:after="0"/>
            </w:pPr>
            <w:r w:rsidRPr="005362B1">
              <w:rPr>
                <w:color w:val="000000"/>
              </w:rPr>
              <w:t>2007</w:t>
            </w:r>
          </w:p>
        </w:tc>
        <w:tc>
          <w:tcPr>
            <w:tcW w:w="473" w:type="pct"/>
            <w:tcBorders>
              <w:left w:val="single" w:sz="4" w:space="0" w:color="auto"/>
            </w:tcBorders>
            <w:shd w:val="clear" w:color="auto" w:fill="auto"/>
            <w:noWrap/>
            <w:vAlign w:val="center"/>
            <w:hideMark/>
          </w:tcPr>
          <w:p w14:paraId="323C87E8" w14:textId="77777777" w:rsidR="004C575F" w:rsidRPr="005362B1" w:rsidRDefault="004C575F" w:rsidP="00E977D5">
            <w:pPr>
              <w:spacing w:after="0"/>
              <w:jc w:val="center"/>
            </w:pPr>
            <w:r w:rsidRPr="005362B1">
              <w:rPr>
                <w:color w:val="000000"/>
              </w:rPr>
              <w:t>14,775</w:t>
            </w:r>
          </w:p>
        </w:tc>
        <w:tc>
          <w:tcPr>
            <w:tcW w:w="461" w:type="pct"/>
            <w:shd w:val="clear" w:color="auto" w:fill="auto"/>
            <w:noWrap/>
            <w:vAlign w:val="center"/>
            <w:hideMark/>
          </w:tcPr>
          <w:p w14:paraId="5736AFDD" w14:textId="77777777" w:rsidR="004C575F" w:rsidRPr="005362B1" w:rsidRDefault="004C575F" w:rsidP="00E977D5">
            <w:pPr>
              <w:spacing w:after="0"/>
              <w:jc w:val="center"/>
            </w:pPr>
            <w:r w:rsidRPr="005362B1">
              <w:rPr>
                <w:color w:val="000000"/>
              </w:rPr>
              <w:t>11,539</w:t>
            </w:r>
          </w:p>
        </w:tc>
        <w:tc>
          <w:tcPr>
            <w:tcW w:w="463" w:type="pct"/>
            <w:shd w:val="clear" w:color="auto" w:fill="auto"/>
            <w:noWrap/>
            <w:vAlign w:val="center"/>
            <w:hideMark/>
          </w:tcPr>
          <w:p w14:paraId="6805904B" w14:textId="77777777" w:rsidR="004C575F" w:rsidRPr="005362B1" w:rsidRDefault="004C575F" w:rsidP="00E977D5">
            <w:pPr>
              <w:spacing w:after="0"/>
              <w:jc w:val="center"/>
            </w:pPr>
            <w:r w:rsidRPr="005362B1">
              <w:rPr>
                <w:color w:val="000000"/>
              </w:rPr>
              <w:t>13,573</w:t>
            </w:r>
          </w:p>
        </w:tc>
        <w:tc>
          <w:tcPr>
            <w:tcW w:w="416" w:type="pct"/>
            <w:shd w:val="clear" w:color="auto" w:fill="auto"/>
            <w:noWrap/>
            <w:vAlign w:val="center"/>
            <w:hideMark/>
          </w:tcPr>
          <w:p w14:paraId="387D7360" w14:textId="77777777" w:rsidR="004C575F" w:rsidRPr="005362B1" w:rsidRDefault="004C575F" w:rsidP="00E977D5">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3FBFF374" w14:textId="77777777" w:rsidR="004C575F" w:rsidRPr="005362B1" w:rsidRDefault="004C575F" w:rsidP="00E977D5">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41EB9137" w14:textId="77777777" w:rsidR="004C575F" w:rsidRPr="005362B1" w:rsidRDefault="004C575F" w:rsidP="00E977D5">
            <w:pPr>
              <w:spacing w:after="0"/>
              <w:jc w:val="center"/>
            </w:pPr>
            <w:r w:rsidRPr="005362B1">
              <w:rPr>
                <w:color w:val="000000"/>
              </w:rPr>
              <w:t>270</w:t>
            </w:r>
          </w:p>
        </w:tc>
        <w:tc>
          <w:tcPr>
            <w:tcW w:w="463" w:type="pct"/>
            <w:shd w:val="clear" w:color="auto" w:fill="auto"/>
            <w:noWrap/>
            <w:vAlign w:val="center"/>
            <w:hideMark/>
          </w:tcPr>
          <w:p w14:paraId="052ED04A" w14:textId="77777777" w:rsidR="004C575F" w:rsidRPr="005362B1" w:rsidRDefault="004C575F" w:rsidP="00E977D5">
            <w:pPr>
              <w:spacing w:after="0"/>
              <w:jc w:val="center"/>
            </w:pPr>
            <w:r w:rsidRPr="005362B1">
              <w:rPr>
                <w:color w:val="000000"/>
              </w:rPr>
              <w:t>11,378</w:t>
            </w:r>
          </w:p>
        </w:tc>
        <w:tc>
          <w:tcPr>
            <w:tcW w:w="417" w:type="pct"/>
            <w:shd w:val="clear" w:color="auto" w:fill="auto"/>
            <w:noWrap/>
            <w:vAlign w:val="center"/>
            <w:hideMark/>
          </w:tcPr>
          <w:p w14:paraId="6FF94A2C" w14:textId="77777777" w:rsidR="004C575F" w:rsidRPr="005362B1" w:rsidRDefault="004C575F" w:rsidP="00E977D5">
            <w:pPr>
              <w:spacing w:after="0"/>
              <w:jc w:val="center"/>
            </w:pPr>
            <w:r w:rsidRPr="005362B1">
              <w:rPr>
                <w:color w:val="000000"/>
              </w:rPr>
              <w:t>682</w:t>
            </w:r>
          </w:p>
        </w:tc>
        <w:tc>
          <w:tcPr>
            <w:tcW w:w="471" w:type="pct"/>
            <w:tcBorders>
              <w:right w:val="single" w:sz="4" w:space="0" w:color="auto"/>
            </w:tcBorders>
            <w:shd w:val="clear" w:color="auto" w:fill="auto"/>
            <w:noWrap/>
            <w:vAlign w:val="center"/>
            <w:hideMark/>
          </w:tcPr>
          <w:p w14:paraId="499F6907" w14:textId="77777777" w:rsidR="004C575F" w:rsidRPr="005362B1" w:rsidRDefault="004C575F" w:rsidP="00E977D5">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038D12E1" w14:textId="77777777" w:rsidR="004C575F" w:rsidRPr="005362B1" w:rsidRDefault="004C575F" w:rsidP="00E977D5">
            <w:pPr>
              <w:spacing w:after="0"/>
              <w:jc w:val="center"/>
            </w:pPr>
            <w:r w:rsidRPr="005362B1">
              <w:rPr>
                <w:color w:val="000000"/>
              </w:rPr>
              <w:t>52,261</w:t>
            </w:r>
          </w:p>
        </w:tc>
      </w:tr>
      <w:tr w:rsidR="004C575F" w:rsidRPr="005362B1" w14:paraId="68FADDA4" w14:textId="77777777" w:rsidTr="00E977D5">
        <w:trPr>
          <w:cantSplit/>
          <w:trHeight w:val="23"/>
        </w:trPr>
        <w:tc>
          <w:tcPr>
            <w:tcW w:w="408" w:type="pct"/>
            <w:tcBorders>
              <w:right w:val="single" w:sz="4" w:space="0" w:color="auto"/>
            </w:tcBorders>
            <w:shd w:val="clear" w:color="auto" w:fill="auto"/>
            <w:noWrap/>
            <w:vAlign w:val="center"/>
            <w:hideMark/>
          </w:tcPr>
          <w:p w14:paraId="3C9933E3" w14:textId="77777777" w:rsidR="004C575F" w:rsidRPr="005362B1" w:rsidRDefault="004C575F" w:rsidP="00E977D5">
            <w:pPr>
              <w:spacing w:after="0"/>
            </w:pPr>
            <w:r w:rsidRPr="005362B1">
              <w:rPr>
                <w:color w:val="000000"/>
              </w:rPr>
              <w:t>2008</w:t>
            </w:r>
          </w:p>
        </w:tc>
        <w:tc>
          <w:tcPr>
            <w:tcW w:w="473" w:type="pct"/>
            <w:tcBorders>
              <w:left w:val="single" w:sz="4" w:space="0" w:color="auto"/>
            </w:tcBorders>
            <w:shd w:val="clear" w:color="auto" w:fill="auto"/>
            <w:noWrap/>
            <w:vAlign w:val="center"/>
            <w:hideMark/>
          </w:tcPr>
          <w:p w14:paraId="5C6858CA" w14:textId="77777777" w:rsidR="004C575F" w:rsidRPr="005362B1" w:rsidRDefault="004C575F" w:rsidP="00E977D5">
            <w:pPr>
              <w:spacing w:after="0"/>
              <w:jc w:val="center"/>
            </w:pPr>
            <w:r w:rsidRPr="005362B1">
              <w:rPr>
                <w:color w:val="000000"/>
              </w:rPr>
              <w:t>20,293</w:t>
            </w:r>
          </w:p>
        </w:tc>
        <w:tc>
          <w:tcPr>
            <w:tcW w:w="461" w:type="pct"/>
            <w:shd w:val="clear" w:color="auto" w:fill="auto"/>
            <w:noWrap/>
            <w:vAlign w:val="center"/>
            <w:hideMark/>
          </w:tcPr>
          <w:p w14:paraId="2A23289B" w14:textId="77777777" w:rsidR="004C575F" w:rsidRPr="005362B1" w:rsidRDefault="004C575F" w:rsidP="00E977D5">
            <w:pPr>
              <w:spacing w:after="0"/>
              <w:jc w:val="center"/>
            </w:pPr>
            <w:r w:rsidRPr="005362B1">
              <w:rPr>
                <w:color w:val="000000"/>
              </w:rPr>
              <w:t>12,106</w:t>
            </w:r>
          </w:p>
        </w:tc>
        <w:tc>
          <w:tcPr>
            <w:tcW w:w="463" w:type="pct"/>
            <w:shd w:val="clear" w:color="auto" w:fill="auto"/>
            <w:noWrap/>
            <w:vAlign w:val="center"/>
            <w:hideMark/>
          </w:tcPr>
          <w:p w14:paraId="21D99961" w14:textId="77777777" w:rsidR="004C575F" w:rsidRPr="005362B1" w:rsidRDefault="004C575F" w:rsidP="00E977D5">
            <w:pPr>
              <w:spacing w:after="0"/>
              <w:jc w:val="center"/>
            </w:pPr>
            <w:r w:rsidRPr="005362B1">
              <w:rPr>
                <w:color w:val="000000"/>
              </w:rPr>
              <w:t>11,229</w:t>
            </w:r>
          </w:p>
        </w:tc>
        <w:tc>
          <w:tcPr>
            <w:tcW w:w="416" w:type="pct"/>
            <w:shd w:val="clear" w:color="auto" w:fill="auto"/>
            <w:noWrap/>
            <w:vAlign w:val="center"/>
            <w:hideMark/>
          </w:tcPr>
          <w:p w14:paraId="33DDD443" w14:textId="77777777" w:rsidR="004C575F" w:rsidRPr="005362B1" w:rsidRDefault="004C575F" w:rsidP="00E977D5">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6024E6C1" w14:textId="77777777" w:rsidR="004C575F" w:rsidRPr="005362B1" w:rsidRDefault="004C575F" w:rsidP="00E977D5">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02B560D8" w14:textId="77777777" w:rsidR="004C575F" w:rsidRPr="005362B1" w:rsidRDefault="004C575F" w:rsidP="00E977D5">
            <w:pPr>
              <w:spacing w:after="0"/>
              <w:jc w:val="center"/>
            </w:pPr>
            <w:r w:rsidRPr="005362B1">
              <w:rPr>
                <w:color w:val="000000"/>
              </w:rPr>
              <w:t>317</w:t>
            </w:r>
          </w:p>
        </w:tc>
        <w:tc>
          <w:tcPr>
            <w:tcW w:w="463" w:type="pct"/>
            <w:shd w:val="clear" w:color="auto" w:fill="auto"/>
            <w:noWrap/>
            <w:vAlign w:val="center"/>
            <w:hideMark/>
          </w:tcPr>
          <w:p w14:paraId="0350F313" w14:textId="77777777" w:rsidR="004C575F" w:rsidRPr="005362B1" w:rsidRDefault="004C575F" w:rsidP="00E977D5">
            <w:pPr>
              <w:spacing w:after="0"/>
              <w:jc w:val="center"/>
            </w:pPr>
            <w:r w:rsidRPr="005362B1">
              <w:rPr>
                <w:color w:val="000000"/>
              </w:rPr>
              <w:t>13,438</w:t>
            </w:r>
          </w:p>
        </w:tc>
        <w:tc>
          <w:tcPr>
            <w:tcW w:w="417" w:type="pct"/>
            <w:shd w:val="clear" w:color="auto" w:fill="auto"/>
            <w:noWrap/>
            <w:vAlign w:val="center"/>
            <w:hideMark/>
          </w:tcPr>
          <w:p w14:paraId="5389C0A6" w14:textId="77777777" w:rsidR="004C575F" w:rsidRPr="005362B1" w:rsidRDefault="004C575F" w:rsidP="00E977D5">
            <w:pPr>
              <w:spacing w:after="0"/>
              <w:jc w:val="center"/>
            </w:pPr>
            <w:r w:rsidRPr="005362B1">
              <w:rPr>
                <w:color w:val="000000"/>
              </w:rPr>
              <w:t>1,568</w:t>
            </w:r>
          </w:p>
        </w:tc>
        <w:tc>
          <w:tcPr>
            <w:tcW w:w="471" w:type="pct"/>
            <w:tcBorders>
              <w:right w:val="single" w:sz="4" w:space="0" w:color="auto"/>
            </w:tcBorders>
            <w:shd w:val="clear" w:color="auto" w:fill="auto"/>
            <w:noWrap/>
            <w:vAlign w:val="center"/>
            <w:hideMark/>
          </w:tcPr>
          <w:p w14:paraId="66B0793D" w14:textId="77777777" w:rsidR="004C575F" w:rsidRPr="005362B1" w:rsidRDefault="004C575F" w:rsidP="00E977D5">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1B2802A9" w14:textId="77777777" w:rsidR="004C575F" w:rsidRPr="005362B1" w:rsidRDefault="004C575F" w:rsidP="00E977D5">
            <w:pPr>
              <w:spacing w:after="0"/>
              <w:jc w:val="center"/>
            </w:pPr>
            <w:r w:rsidRPr="005362B1">
              <w:rPr>
                <w:color w:val="000000"/>
              </w:rPr>
              <w:t>59,014</w:t>
            </w:r>
          </w:p>
        </w:tc>
      </w:tr>
      <w:tr w:rsidR="004C575F" w:rsidRPr="005362B1" w14:paraId="79D2DE6D" w14:textId="77777777" w:rsidTr="00E977D5">
        <w:trPr>
          <w:cantSplit/>
          <w:trHeight w:val="23"/>
        </w:trPr>
        <w:tc>
          <w:tcPr>
            <w:tcW w:w="408" w:type="pct"/>
            <w:tcBorders>
              <w:right w:val="single" w:sz="4" w:space="0" w:color="auto"/>
            </w:tcBorders>
            <w:shd w:val="clear" w:color="auto" w:fill="auto"/>
            <w:noWrap/>
            <w:vAlign w:val="center"/>
            <w:hideMark/>
          </w:tcPr>
          <w:p w14:paraId="7B15CB05" w14:textId="77777777" w:rsidR="004C575F" w:rsidRPr="005362B1" w:rsidRDefault="004C575F" w:rsidP="00E977D5">
            <w:pPr>
              <w:spacing w:after="0"/>
            </w:pPr>
            <w:r w:rsidRPr="005362B1">
              <w:rPr>
                <w:color w:val="000000"/>
              </w:rPr>
              <w:t>2009</w:t>
            </w:r>
          </w:p>
        </w:tc>
        <w:tc>
          <w:tcPr>
            <w:tcW w:w="473" w:type="pct"/>
            <w:tcBorders>
              <w:left w:val="single" w:sz="4" w:space="0" w:color="auto"/>
            </w:tcBorders>
            <w:shd w:val="clear" w:color="auto" w:fill="auto"/>
            <w:noWrap/>
            <w:vAlign w:val="center"/>
            <w:hideMark/>
          </w:tcPr>
          <w:p w14:paraId="0E1A74FB" w14:textId="77777777" w:rsidR="004C575F" w:rsidRPr="005362B1" w:rsidRDefault="004C575F" w:rsidP="00E977D5">
            <w:pPr>
              <w:spacing w:after="0"/>
              <w:jc w:val="center"/>
            </w:pPr>
            <w:r w:rsidRPr="005362B1">
              <w:rPr>
                <w:color w:val="000000"/>
              </w:rPr>
              <w:t>13,976</w:t>
            </w:r>
          </w:p>
        </w:tc>
        <w:tc>
          <w:tcPr>
            <w:tcW w:w="461" w:type="pct"/>
            <w:shd w:val="clear" w:color="auto" w:fill="auto"/>
            <w:noWrap/>
            <w:vAlign w:val="center"/>
            <w:hideMark/>
          </w:tcPr>
          <w:p w14:paraId="280685E5" w14:textId="77777777" w:rsidR="004C575F" w:rsidRPr="005362B1" w:rsidRDefault="004C575F" w:rsidP="00E977D5">
            <w:pPr>
              <w:spacing w:after="0"/>
              <w:jc w:val="center"/>
            </w:pPr>
            <w:r w:rsidRPr="005362B1">
              <w:rPr>
                <w:color w:val="000000"/>
              </w:rPr>
              <w:t>13,968</w:t>
            </w:r>
          </w:p>
        </w:tc>
        <w:tc>
          <w:tcPr>
            <w:tcW w:w="463" w:type="pct"/>
            <w:shd w:val="clear" w:color="auto" w:fill="auto"/>
            <w:noWrap/>
            <w:vAlign w:val="center"/>
            <w:hideMark/>
          </w:tcPr>
          <w:p w14:paraId="1D4B6B53" w14:textId="77777777" w:rsidR="004C575F" w:rsidRPr="005362B1" w:rsidRDefault="004C575F" w:rsidP="00E977D5">
            <w:pPr>
              <w:spacing w:after="0"/>
              <w:jc w:val="center"/>
            </w:pPr>
            <w:r w:rsidRPr="005362B1">
              <w:rPr>
                <w:color w:val="000000"/>
              </w:rPr>
              <w:t>11,951</w:t>
            </w:r>
          </w:p>
        </w:tc>
        <w:tc>
          <w:tcPr>
            <w:tcW w:w="416" w:type="pct"/>
            <w:shd w:val="clear" w:color="auto" w:fill="auto"/>
            <w:noWrap/>
            <w:vAlign w:val="center"/>
            <w:hideMark/>
          </w:tcPr>
          <w:p w14:paraId="71610D6A" w14:textId="77777777" w:rsidR="004C575F" w:rsidRPr="005362B1" w:rsidRDefault="004C575F" w:rsidP="00E977D5">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334C998A" w14:textId="77777777" w:rsidR="004C575F" w:rsidRPr="005362B1" w:rsidRDefault="004C575F" w:rsidP="00E977D5">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1CAB0AB1" w14:textId="77777777" w:rsidR="004C575F" w:rsidRPr="005362B1" w:rsidRDefault="004C575F" w:rsidP="00E977D5">
            <w:pPr>
              <w:spacing w:after="0"/>
              <w:jc w:val="center"/>
            </w:pPr>
            <w:r w:rsidRPr="005362B1">
              <w:rPr>
                <w:color w:val="000000"/>
              </w:rPr>
              <w:t>676</w:t>
            </w:r>
          </w:p>
        </w:tc>
        <w:tc>
          <w:tcPr>
            <w:tcW w:w="463" w:type="pct"/>
            <w:shd w:val="clear" w:color="auto" w:fill="auto"/>
            <w:noWrap/>
            <w:vAlign w:val="center"/>
            <w:hideMark/>
          </w:tcPr>
          <w:p w14:paraId="68C5EDAF" w14:textId="77777777" w:rsidR="004C575F" w:rsidRPr="005362B1" w:rsidRDefault="004C575F" w:rsidP="00E977D5">
            <w:pPr>
              <w:spacing w:after="0"/>
              <w:jc w:val="center"/>
            </w:pPr>
            <w:r w:rsidRPr="005362B1">
              <w:rPr>
                <w:color w:val="000000"/>
              </w:rPr>
              <w:t>9,919</w:t>
            </w:r>
          </w:p>
        </w:tc>
        <w:tc>
          <w:tcPr>
            <w:tcW w:w="417" w:type="pct"/>
            <w:shd w:val="clear" w:color="auto" w:fill="auto"/>
            <w:noWrap/>
            <w:vAlign w:val="center"/>
            <w:hideMark/>
          </w:tcPr>
          <w:p w14:paraId="0C3C340F" w14:textId="77777777" w:rsidR="004C575F" w:rsidRPr="005362B1" w:rsidRDefault="004C575F" w:rsidP="00E977D5">
            <w:pPr>
              <w:spacing w:after="0"/>
              <w:jc w:val="center"/>
            </w:pPr>
            <w:r w:rsidRPr="005362B1">
              <w:rPr>
                <w:color w:val="000000"/>
              </w:rPr>
              <w:t>2,500</w:t>
            </w:r>
          </w:p>
        </w:tc>
        <w:tc>
          <w:tcPr>
            <w:tcW w:w="471" w:type="pct"/>
            <w:tcBorders>
              <w:right w:val="single" w:sz="4" w:space="0" w:color="auto"/>
            </w:tcBorders>
            <w:shd w:val="clear" w:color="auto" w:fill="auto"/>
            <w:noWrap/>
            <w:vAlign w:val="center"/>
            <w:hideMark/>
          </w:tcPr>
          <w:p w14:paraId="7CA5E2FC" w14:textId="77777777" w:rsidR="004C575F" w:rsidRPr="005362B1" w:rsidRDefault="004C575F" w:rsidP="00E977D5">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0301DEF4" w14:textId="77777777" w:rsidR="004C575F" w:rsidRPr="005362B1" w:rsidRDefault="004C575F" w:rsidP="00E977D5">
            <w:pPr>
              <w:spacing w:after="0"/>
              <w:jc w:val="center"/>
            </w:pPr>
            <w:r w:rsidRPr="005362B1">
              <w:rPr>
                <w:color w:val="000000"/>
              </w:rPr>
              <w:t>53,196</w:t>
            </w:r>
          </w:p>
        </w:tc>
      </w:tr>
      <w:tr w:rsidR="004C575F" w:rsidRPr="005362B1" w14:paraId="066632B9" w14:textId="77777777" w:rsidTr="00E977D5">
        <w:trPr>
          <w:cantSplit/>
          <w:trHeight w:val="23"/>
        </w:trPr>
        <w:tc>
          <w:tcPr>
            <w:tcW w:w="408" w:type="pct"/>
            <w:tcBorders>
              <w:right w:val="single" w:sz="4" w:space="0" w:color="auto"/>
            </w:tcBorders>
            <w:shd w:val="clear" w:color="auto" w:fill="auto"/>
            <w:noWrap/>
            <w:vAlign w:val="center"/>
            <w:hideMark/>
          </w:tcPr>
          <w:p w14:paraId="29ABE6C0" w14:textId="77777777" w:rsidR="004C575F" w:rsidRPr="005362B1" w:rsidRDefault="004C575F" w:rsidP="00E977D5">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2C01490" w14:textId="77777777" w:rsidR="004C575F" w:rsidRPr="005362B1" w:rsidRDefault="004C575F" w:rsidP="00E977D5">
            <w:pPr>
              <w:spacing w:after="0"/>
              <w:jc w:val="center"/>
            </w:pPr>
            <w:r w:rsidRPr="005362B1">
              <w:rPr>
                <w:color w:val="000000"/>
              </w:rPr>
              <w:t>22,035</w:t>
            </w:r>
          </w:p>
        </w:tc>
        <w:tc>
          <w:tcPr>
            <w:tcW w:w="461" w:type="pct"/>
            <w:shd w:val="clear" w:color="auto" w:fill="auto"/>
            <w:noWrap/>
            <w:vAlign w:val="center"/>
            <w:hideMark/>
          </w:tcPr>
          <w:p w14:paraId="5DE1B6B8" w14:textId="77777777" w:rsidR="004C575F" w:rsidRPr="005362B1" w:rsidRDefault="004C575F" w:rsidP="00E977D5">
            <w:pPr>
              <w:spacing w:after="0"/>
              <w:jc w:val="center"/>
            </w:pPr>
            <w:r w:rsidRPr="005362B1">
              <w:rPr>
                <w:color w:val="000000"/>
              </w:rPr>
              <w:t>16,538</w:t>
            </w:r>
          </w:p>
        </w:tc>
        <w:tc>
          <w:tcPr>
            <w:tcW w:w="463" w:type="pct"/>
            <w:shd w:val="clear" w:color="auto" w:fill="auto"/>
            <w:noWrap/>
            <w:vAlign w:val="center"/>
            <w:hideMark/>
          </w:tcPr>
          <w:p w14:paraId="372BABF4" w14:textId="77777777" w:rsidR="004C575F" w:rsidRPr="005362B1" w:rsidRDefault="004C575F" w:rsidP="00E977D5">
            <w:pPr>
              <w:spacing w:after="0"/>
              <w:jc w:val="center"/>
            </w:pPr>
            <w:r w:rsidRPr="005362B1">
              <w:rPr>
                <w:color w:val="000000"/>
              </w:rPr>
              <w:t>20,116</w:t>
            </w:r>
          </w:p>
        </w:tc>
        <w:tc>
          <w:tcPr>
            <w:tcW w:w="416" w:type="pct"/>
            <w:shd w:val="clear" w:color="auto" w:fill="auto"/>
            <w:noWrap/>
            <w:vAlign w:val="center"/>
            <w:hideMark/>
          </w:tcPr>
          <w:p w14:paraId="217073D4" w14:textId="77777777" w:rsidR="004C575F" w:rsidRPr="005362B1" w:rsidRDefault="004C575F" w:rsidP="00E977D5">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72184ABA" w14:textId="77777777" w:rsidR="004C575F" w:rsidRPr="005362B1" w:rsidRDefault="004C575F" w:rsidP="00E977D5">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8F7C30C" w14:textId="77777777" w:rsidR="004C575F" w:rsidRPr="005362B1" w:rsidRDefault="004C575F" w:rsidP="00E977D5">
            <w:pPr>
              <w:spacing w:after="0"/>
              <w:jc w:val="center"/>
            </w:pPr>
            <w:r w:rsidRPr="005362B1">
              <w:rPr>
                <w:color w:val="000000"/>
              </w:rPr>
              <w:t>826</w:t>
            </w:r>
          </w:p>
        </w:tc>
        <w:tc>
          <w:tcPr>
            <w:tcW w:w="463" w:type="pct"/>
            <w:shd w:val="clear" w:color="auto" w:fill="auto"/>
            <w:noWrap/>
            <w:vAlign w:val="center"/>
            <w:hideMark/>
          </w:tcPr>
          <w:p w14:paraId="44027867" w14:textId="77777777" w:rsidR="004C575F" w:rsidRPr="005362B1" w:rsidRDefault="004C575F" w:rsidP="00E977D5">
            <w:pPr>
              <w:spacing w:after="0"/>
              <w:jc w:val="center"/>
            </w:pPr>
            <w:r w:rsidRPr="005362B1">
              <w:rPr>
                <w:color w:val="000000"/>
              </w:rPr>
              <w:t>14,604</w:t>
            </w:r>
          </w:p>
        </w:tc>
        <w:tc>
          <w:tcPr>
            <w:tcW w:w="417" w:type="pct"/>
            <w:shd w:val="clear" w:color="auto" w:fill="auto"/>
            <w:noWrap/>
            <w:vAlign w:val="center"/>
            <w:hideMark/>
          </w:tcPr>
          <w:p w14:paraId="2DD1E77A" w14:textId="77777777" w:rsidR="004C575F" w:rsidRPr="005362B1" w:rsidRDefault="004C575F" w:rsidP="00E977D5">
            <w:pPr>
              <w:spacing w:after="0"/>
              <w:jc w:val="center"/>
            </w:pPr>
            <w:r w:rsidRPr="005362B1">
              <w:rPr>
                <w:color w:val="000000"/>
              </w:rPr>
              <w:t>4,045</w:t>
            </w:r>
          </w:p>
        </w:tc>
        <w:tc>
          <w:tcPr>
            <w:tcW w:w="471" w:type="pct"/>
            <w:tcBorders>
              <w:right w:val="single" w:sz="4" w:space="0" w:color="auto"/>
            </w:tcBorders>
            <w:shd w:val="clear" w:color="auto" w:fill="auto"/>
            <w:noWrap/>
            <w:vAlign w:val="center"/>
            <w:hideMark/>
          </w:tcPr>
          <w:p w14:paraId="68AA07EA" w14:textId="77777777" w:rsidR="004C575F" w:rsidRPr="005362B1" w:rsidRDefault="004C575F" w:rsidP="00E977D5">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5DFE789E" w14:textId="77777777" w:rsidR="004C575F" w:rsidRPr="005362B1" w:rsidRDefault="004C575F" w:rsidP="00E977D5">
            <w:pPr>
              <w:spacing w:after="0"/>
              <w:jc w:val="center"/>
            </w:pPr>
            <w:r w:rsidRPr="005362B1">
              <w:rPr>
                <w:color w:val="000000"/>
              </w:rPr>
              <w:t>78,593</w:t>
            </w:r>
          </w:p>
        </w:tc>
      </w:tr>
      <w:tr w:rsidR="004C575F" w:rsidRPr="005362B1" w14:paraId="5E15A0DD" w14:textId="77777777" w:rsidTr="00E977D5">
        <w:trPr>
          <w:cantSplit/>
          <w:trHeight w:val="23"/>
        </w:trPr>
        <w:tc>
          <w:tcPr>
            <w:tcW w:w="408" w:type="pct"/>
            <w:tcBorders>
              <w:right w:val="single" w:sz="4" w:space="0" w:color="auto"/>
            </w:tcBorders>
            <w:shd w:val="clear" w:color="auto" w:fill="auto"/>
            <w:noWrap/>
            <w:vAlign w:val="center"/>
            <w:hideMark/>
          </w:tcPr>
          <w:p w14:paraId="19B49736" w14:textId="77777777" w:rsidR="004C575F" w:rsidRPr="005362B1" w:rsidRDefault="004C575F" w:rsidP="00E977D5">
            <w:pPr>
              <w:spacing w:after="0"/>
            </w:pPr>
            <w:r w:rsidRPr="005362B1">
              <w:rPr>
                <w:color w:val="000000"/>
              </w:rPr>
              <w:t>2011</w:t>
            </w:r>
          </w:p>
        </w:tc>
        <w:tc>
          <w:tcPr>
            <w:tcW w:w="473" w:type="pct"/>
            <w:tcBorders>
              <w:left w:val="single" w:sz="4" w:space="0" w:color="auto"/>
            </w:tcBorders>
            <w:shd w:val="clear" w:color="auto" w:fill="auto"/>
            <w:noWrap/>
            <w:vAlign w:val="center"/>
          </w:tcPr>
          <w:p w14:paraId="4019A857" w14:textId="77777777" w:rsidR="004C575F" w:rsidRPr="005362B1" w:rsidRDefault="004C575F" w:rsidP="00E977D5">
            <w:pPr>
              <w:spacing w:after="0"/>
              <w:jc w:val="center"/>
            </w:pPr>
            <w:r w:rsidRPr="005362B1">
              <w:rPr>
                <w:color w:val="000000"/>
              </w:rPr>
              <w:t>16,456</w:t>
            </w:r>
          </w:p>
        </w:tc>
        <w:tc>
          <w:tcPr>
            <w:tcW w:w="461" w:type="pct"/>
            <w:shd w:val="clear" w:color="auto" w:fill="auto"/>
            <w:noWrap/>
            <w:vAlign w:val="center"/>
          </w:tcPr>
          <w:p w14:paraId="335BF483" w14:textId="77777777" w:rsidR="004C575F" w:rsidRPr="005362B1" w:rsidRDefault="004C575F" w:rsidP="00E977D5">
            <w:pPr>
              <w:spacing w:after="0"/>
              <w:jc w:val="center"/>
            </w:pPr>
            <w:r w:rsidRPr="005362B1">
              <w:rPr>
                <w:color w:val="000000"/>
              </w:rPr>
              <w:t>16,622</w:t>
            </w:r>
          </w:p>
        </w:tc>
        <w:tc>
          <w:tcPr>
            <w:tcW w:w="463" w:type="pct"/>
            <w:shd w:val="clear" w:color="auto" w:fill="auto"/>
            <w:noWrap/>
            <w:vAlign w:val="center"/>
          </w:tcPr>
          <w:p w14:paraId="69C0166F" w14:textId="77777777" w:rsidR="004C575F" w:rsidRPr="005362B1" w:rsidRDefault="004C575F" w:rsidP="00E977D5">
            <w:pPr>
              <w:spacing w:after="0"/>
              <w:jc w:val="center"/>
            </w:pPr>
            <w:r w:rsidRPr="005362B1">
              <w:rPr>
                <w:color w:val="000000"/>
              </w:rPr>
              <w:t>29,233</w:t>
            </w:r>
          </w:p>
        </w:tc>
        <w:tc>
          <w:tcPr>
            <w:tcW w:w="416" w:type="pct"/>
            <w:shd w:val="clear" w:color="auto" w:fill="auto"/>
            <w:noWrap/>
            <w:vAlign w:val="center"/>
          </w:tcPr>
          <w:p w14:paraId="0929A028"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1CF1CD5D" w14:textId="77777777" w:rsidR="004C575F" w:rsidRPr="005362B1" w:rsidRDefault="004C575F" w:rsidP="00E977D5">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0360306C" w14:textId="77777777" w:rsidR="004C575F" w:rsidRPr="005362B1" w:rsidRDefault="004C575F" w:rsidP="00E977D5">
            <w:pPr>
              <w:spacing w:after="0"/>
              <w:jc w:val="center"/>
            </w:pPr>
            <w:r w:rsidRPr="005362B1">
              <w:rPr>
                <w:color w:val="000000"/>
              </w:rPr>
              <w:t>1,033</w:t>
            </w:r>
          </w:p>
        </w:tc>
        <w:tc>
          <w:tcPr>
            <w:tcW w:w="463" w:type="pct"/>
            <w:shd w:val="clear" w:color="auto" w:fill="auto"/>
            <w:noWrap/>
            <w:vAlign w:val="center"/>
          </w:tcPr>
          <w:p w14:paraId="1C2E453A" w14:textId="77777777" w:rsidR="004C575F" w:rsidRPr="005362B1" w:rsidRDefault="004C575F" w:rsidP="00E977D5">
            <w:pPr>
              <w:spacing w:after="0"/>
              <w:jc w:val="center"/>
            </w:pPr>
            <w:r w:rsidRPr="005362B1">
              <w:rPr>
                <w:color w:val="000000"/>
              </w:rPr>
              <w:t>16,675</w:t>
            </w:r>
          </w:p>
        </w:tc>
        <w:tc>
          <w:tcPr>
            <w:tcW w:w="417" w:type="pct"/>
            <w:shd w:val="clear" w:color="auto" w:fill="auto"/>
            <w:noWrap/>
            <w:vAlign w:val="center"/>
          </w:tcPr>
          <w:p w14:paraId="36227912" w14:textId="77777777" w:rsidR="004C575F" w:rsidRPr="005362B1" w:rsidRDefault="004C575F" w:rsidP="00E977D5">
            <w:pPr>
              <w:spacing w:after="0"/>
              <w:jc w:val="center"/>
            </w:pPr>
            <w:r w:rsidRPr="005362B1">
              <w:rPr>
                <w:color w:val="000000"/>
              </w:rPr>
              <w:t>4,627</w:t>
            </w:r>
          </w:p>
        </w:tc>
        <w:tc>
          <w:tcPr>
            <w:tcW w:w="471" w:type="pct"/>
            <w:tcBorders>
              <w:right w:val="single" w:sz="4" w:space="0" w:color="auto"/>
            </w:tcBorders>
            <w:shd w:val="clear" w:color="auto" w:fill="auto"/>
            <w:noWrap/>
            <w:vAlign w:val="center"/>
          </w:tcPr>
          <w:p w14:paraId="638B6773" w14:textId="77777777" w:rsidR="004C575F" w:rsidRPr="005362B1" w:rsidRDefault="004C575F" w:rsidP="00E977D5">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760CA4A7" w14:textId="77777777" w:rsidR="004C575F" w:rsidRPr="005362B1" w:rsidRDefault="004C575F" w:rsidP="00E977D5">
            <w:pPr>
              <w:spacing w:after="0"/>
              <w:jc w:val="center"/>
            </w:pPr>
            <w:r w:rsidRPr="005362B1">
              <w:rPr>
                <w:color w:val="000000"/>
              </w:rPr>
              <w:t>85,368</w:t>
            </w:r>
          </w:p>
        </w:tc>
      </w:tr>
      <w:tr w:rsidR="004C575F" w:rsidRPr="005362B1" w14:paraId="79BC60F5" w14:textId="77777777" w:rsidTr="00E977D5">
        <w:trPr>
          <w:cantSplit/>
          <w:trHeight w:val="23"/>
        </w:trPr>
        <w:tc>
          <w:tcPr>
            <w:tcW w:w="408" w:type="pct"/>
            <w:tcBorders>
              <w:right w:val="single" w:sz="4" w:space="0" w:color="auto"/>
            </w:tcBorders>
            <w:shd w:val="clear" w:color="auto" w:fill="auto"/>
            <w:noWrap/>
            <w:vAlign w:val="center"/>
            <w:hideMark/>
          </w:tcPr>
          <w:p w14:paraId="7EC92469" w14:textId="77777777" w:rsidR="004C575F" w:rsidRPr="005362B1" w:rsidRDefault="004C575F" w:rsidP="00E977D5">
            <w:pPr>
              <w:spacing w:after="0"/>
            </w:pPr>
            <w:r w:rsidRPr="005362B1">
              <w:rPr>
                <w:color w:val="000000"/>
              </w:rPr>
              <w:t>2012</w:t>
            </w:r>
          </w:p>
        </w:tc>
        <w:tc>
          <w:tcPr>
            <w:tcW w:w="473" w:type="pct"/>
            <w:tcBorders>
              <w:left w:val="single" w:sz="4" w:space="0" w:color="auto"/>
            </w:tcBorders>
            <w:shd w:val="clear" w:color="auto" w:fill="auto"/>
            <w:noWrap/>
            <w:vAlign w:val="center"/>
          </w:tcPr>
          <w:p w14:paraId="0586C017" w14:textId="77777777" w:rsidR="004C575F" w:rsidRPr="005362B1" w:rsidRDefault="004C575F" w:rsidP="00E977D5">
            <w:pPr>
              <w:spacing w:after="0"/>
              <w:jc w:val="center"/>
            </w:pPr>
            <w:r w:rsidRPr="005362B1">
              <w:rPr>
                <w:color w:val="000000"/>
              </w:rPr>
              <w:t>20,084</w:t>
            </w:r>
          </w:p>
        </w:tc>
        <w:tc>
          <w:tcPr>
            <w:tcW w:w="461" w:type="pct"/>
            <w:shd w:val="clear" w:color="auto" w:fill="auto"/>
            <w:noWrap/>
            <w:vAlign w:val="center"/>
          </w:tcPr>
          <w:p w14:paraId="1D83F438" w14:textId="77777777" w:rsidR="004C575F" w:rsidRPr="005362B1" w:rsidRDefault="004C575F" w:rsidP="00E977D5">
            <w:pPr>
              <w:spacing w:after="0"/>
              <w:jc w:val="center"/>
            </w:pPr>
            <w:r w:rsidRPr="005362B1">
              <w:rPr>
                <w:color w:val="000000"/>
              </w:rPr>
              <w:t>14,467</w:t>
            </w:r>
          </w:p>
        </w:tc>
        <w:tc>
          <w:tcPr>
            <w:tcW w:w="463" w:type="pct"/>
            <w:shd w:val="clear" w:color="auto" w:fill="auto"/>
            <w:noWrap/>
            <w:vAlign w:val="center"/>
          </w:tcPr>
          <w:p w14:paraId="6A3CD538" w14:textId="77777777" w:rsidR="004C575F" w:rsidRPr="005362B1" w:rsidRDefault="004C575F" w:rsidP="00E977D5">
            <w:pPr>
              <w:spacing w:after="0"/>
              <w:jc w:val="center"/>
            </w:pPr>
            <w:r w:rsidRPr="005362B1">
              <w:rPr>
                <w:color w:val="000000"/>
              </w:rPr>
              <w:t>21,238</w:t>
            </w:r>
          </w:p>
        </w:tc>
        <w:tc>
          <w:tcPr>
            <w:tcW w:w="416" w:type="pct"/>
            <w:shd w:val="clear" w:color="auto" w:fill="auto"/>
            <w:noWrap/>
            <w:vAlign w:val="center"/>
          </w:tcPr>
          <w:p w14:paraId="3ACCAD1F"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591A47B1" w14:textId="77777777" w:rsidR="004C575F" w:rsidRPr="005362B1" w:rsidRDefault="004C575F" w:rsidP="00E977D5">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603D2B70" w14:textId="77777777" w:rsidR="004C575F" w:rsidRPr="005362B1" w:rsidRDefault="004C575F" w:rsidP="00E977D5">
            <w:pPr>
              <w:spacing w:after="0"/>
              <w:jc w:val="center"/>
            </w:pPr>
            <w:r w:rsidRPr="005362B1">
              <w:rPr>
                <w:color w:val="000000"/>
              </w:rPr>
              <w:t>866</w:t>
            </w:r>
          </w:p>
        </w:tc>
        <w:tc>
          <w:tcPr>
            <w:tcW w:w="463" w:type="pct"/>
            <w:shd w:val="clear" w:color="auto" w:fill="auto"/>
            <w:noWrap/>
            <w:vAlign w:val="center"/>
          </w:tcPr>
          <w:p w14:paraId="25B8553C" w14:textId="77777777" w:rsidR="004C575F" w:rsidRPr="005362B1" w:rsidRDefault="004C575F" w:rsidP="00E977D5">
            <w:pPr>
              <w:spacing w:after="0"/>
              <w:jc w:val="center"/>
            </w:pPr>
            <w:r w:rsidRPr="005362B1">
              <w:rPr>
                <w:color w:val="000000"/>
              </w:rPr>
              <w:t>15,940</w:t>
            </w:r>
          </w:p>
        </w:tc>
        <w:tc>
          <w:tcPr>
            <w:tcW w:w="417" w:type="pct"/>
            <w:shd w:val="clear" w:color="auto" w:fill="auto"/>
            <w:noWrap/>
            <w:vAlign w:val="center"/>
          </w:tcPr>
          <w:p w14:paraId="2BAAA7B4" w14:textId="77777777" w:rsidR="004C575F" w:rsidRPr="005362B1" w:rsidRDefault="004C575F" w:rsidP="00E977D5">
            <w:pPr>
              <w:spacing w:after="0"/>
              <w:jc w:val="center"/>
            </w:pPr>
            <w:r w:rsidRPr="005362B1">
              <w:rPr>
                <w:color w:val="000000"/>
              </w:rPr>
              <w:t>4,613</w:t>
            </w:r>
          </w:p>
        </w:tc>
        <w:tc>
          <w:tcPr>
            <w:tcW w:w="471" w:type="pct"/>
            <w:tcBorders>
              <w:right w:val="single" w:sz="4" w:space="0" w:color="auto"/>
            </w:tcBorders>
            <w:shd w:val="clear" w:color="auto" w:fill="auto"/>
            <w:noWrap/>
            <w:vAlign w:val="center"/>
          </w:tcPr>
          <w:p w14:paraId="4CF0741D" w14:textId="77777777" w:rsidR="004C575F" w:rsidRPr="005362B1" w:rsidRDefault="004C575F" w:rsidP="00E977D5">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FA36091" w14:textId="77777777" w:rsidR="004C575F" w:rsidRPr="005362B1" w:rsidRDefault="004C575F" w:rsidP="00E977D5">
            <w:pPr>
              <w:spacing w:after="0"/>
              <w:jc w:val="center"/>
            </w:pPr>
            <w:r w:rsidRPr="005362B1">
              <w:rPr>
                <w:color w:val="000000"/>
              </w:rPr>
              <w:t>77,930</w:t>
            </w:r>
          </w:p>
        </w:tc>
      </w:tr>
      <w:tr w:rsidR="004C575F" w:rsidRPr="005362B1" w14:paraId="00892321" w14:textId="77777777" w:rsidTr="00E977D5">
        <w:trPr>
          <w:cantSplit/>
          <w:trHeight w:val="23"/>
        </w:trPr>
        <w:tc>
          <w:tcPr>
            <w:tcW w:w="408" w:type="pct"/>
            <w:tcBorders>
              <w:right w:val="single" w:sz="4" w:space="0" w:color="auto"/>
            </w:tcBorders>
            <w:shd w:val="clear" w:color="auto" w:fill="auto"/>
            <w:noWrap/>
            <w:vAlign w:val="center"/>
            <w:hideMark/>
          </w:tcPr>
          <w:p w14:paraId="4AE07F61" w14:textId="77777777" w:rsidR="004C575F" w:rsidRPr="005362B1" w:rsidRDefault="004C575F" w:rsidP="00E977D5">
            <w:pPr>
              <w:spacing w:after="0"/>
            </w:pPr>
            <w:r w:rsidRPr="005362B1">
              <w:rPr>
                <w:color w:val="000000"/>
              </w:rPr>
              <w:t>2013</w:t>
            </w:r>
          </w:p>
        </w:tc>
        <w:tc>
          <w:tcPr>
            <w:tcW w:w="473" w:type="pct"/>
            <w:tcBorders>
              <w:left w:val="single" w:sz="4" w:space="0" w:color="auto"/>
            </w:tcBorders>
            <w:shd w:val="clear" w:color="auto" w:fill="auto"/>
            <w:noWrap/>
            <w:vAlign w:val="center"/>
          </w:tcPr>
          <w:p w14:paraId="21838721" w14:textId="77777777" w:rsidR="004C575F" w:rsidRPr="005362B1" w:rsidRDefault="004C575F" w:rsidP="00E977D5">
            <w:pPr>
              <w:spacing w:after="0"/>
              <w:jc w:val="center"/>
            </w:pPr>
            <w:r w:rsidRPr="005362B1">
              <w:rPr>
                <w:color w:val="000000"/>
              </w:rPr>
              <w:t>21,706</w:t>
            </w:r>
          </w:p>
        </w:tc>
        <w:tc>
          <w:tcPr>
            <w:tcW w:w="461" w:type="pct"/>
            <w:shd w:val="clear" w:color="auto" w:fill="auto"/>
            <w:noWrap/>
            <w:vAlign w:val="center"/>
          </w:tcPr>
          <w:p w14:paraId="4DE3BD20" w14:textId="77777777" w:rsidR="004C575F" w:rsidRPr="005362B1" w:rsidRDefault="004C575F" w:rsidP="00E977D5">
            <w:pPr>
              <w:spacing w:after="0"/>
              <w:jc w:val="center"/>
            </w:pPr>
            <w:r w:rsidRPr="005362B1">
              <w:rPr>
                <w:color w:val="000000"/>
              </w:rPr>
              <w:t>12,836</w:t>
            </w:r>
          </w:p>
        </w:tc>
        <w:tc>
          <w:tcPr>
            <w:tcW w:w="463" w:type="pct"/>
            <w:shd w:val="clear" w:color="auto" w:fill="auto"/>
            <w:noWrap/>
            <w:vAlign w:val="center"/>
          </w:tcPr>
          <w:p w14:paraId="34DB610C" w14:textId="77777777" w:rsidR="004C575F" w:rsidRPr="005362B1" w:rsidRDefault="004C575F" w:rsidP="00E977D5">
            <w:pPr>
              <w:spacing w:after="0"/>
              <w:jc w:val="center"/>
            </w:pPr>
            <w:r w:rsidRPr="005362B1">
              <w:rPr>
                <w:color w:val="000000"/>
              </w:rPr>
              <w:t>17,011</w:t>
            </w:r>
          </w:p>
        </w:tc>
        <w:tc>
          <w:tcPr>
            <w:tcW w:w="416" w:type="pct"/>
            <w:shd w:val="clear" w:color="auto" w:fill="auto"/>
            <w:noWrap/>
            <w:vAlign w:val="center"/>
          </w:tcPr>
          <w:p w14:paraId="5F26DCD4" w14:textId="77777777" w:rsidR="004C575F" w:rsidRPr="005362B1" w:rsidRDefault="004C575F" w:rsidP="00E977D5">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0F29830" w14:textId="77777777" w:rsidR="004C575F" w:rsidRPr="005362B1" w:rsidRDefault="004C575F" w:rsidP="00E977D5">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25C56E36" w14:textId="77777777" w:rsidR="004C575F" w:rsidRPr="005362B1" w:rsidRDefault="004C575F" w:rsidP="00E977D5">
            <w:pPr>
              <w:spacing w:after="0"/>
              <w:jc w:val="center"/>
            </w:pPr>
            <w:r w:rsidRPr="005362B1">
              <w:rPr>
                <w:color w:val="000000"/>
              </w:rPr>
              <w:t>1,088</w:t>
            </w:r>
          </w:p>
        </w:tc>
        <w:tc>
          <w:tcPr>
            <w:tcW w:w="463" w:type="pct"/>
            <w:shd w:val="clear" w:color="auto" w:fill="auto"/>
            <w:noWrap/>
            <w:vAlign w:val="center"/>
          </w:tcPr>
          <w:p w14:paraId="2221E25D" w14:textId="77777777" w:rsidR="004C575F" w:rsidRPr="005362B1" w:rsidRDefault="004C575F" w:rsidP="00E977D5">
            <w:pPr>
              <w:spacing w:after="0"/>
              <w:jc w:val="center"/>
            </w:pPr>
            <w:r w:rsidRPr="005362B1">
              <w:rPr>
                <w:color w:val="000000"/>
              </w:rPr>
              <w:t>14,156</w:t>
            </w:r>
          </w:p>
        </w:tc>
        <w:tc>
          <w:tcPr>
            <w:tcW w:w="417" w:type="pct"/>
            <w:shd w:val="clear" w:color="auto" w:fill="auto"/>
            <w:noWrap/>
            <w:vAlign w:val="center"/>
          </w:tcPr>
          <w:p w14:paraId="08F5CDF9" w14:textId="77777777" w:rsidR="004C575F" w:rsidRPr="005362B1" w:rsidRDefault="004C575F" w:rsidP="00E977D5">
            <w:pPr>
              <w:spacing w:after="0"/>
              <w:jc w:val="center"/>
            </w:pPr>
            <w:r w:rsidRPr="005362B1">
              <w:rPr>
                <w:color w:val="000000"/>
              </w:rPr>
              <w:t>1,303</w:t>
            </w:r>
          </w:p>
        </w:tc>
        <w:tc>
          <w:tcPr>
            <w:tcW w:w="471" w:type="pct"/>
            <w:tcBorders>
              <w:right w:val="single" w:sz="4" w:space="0" w:color="auto"/>
            </w:tcBorders>
            <w:shd w:val="clear" w:color="auto" w:fill="auto"/>
            <w:noWrap/>
            <w:vAlign w:val="center"/>
          </w:tcPr>
          <w:p w14:paraId="58EB882C" w14:textId="77777777" w:rsidR="004C575F" w:rsidRPr="005362B1" w:rsidRDefault="004C575F" w:rsidP="00E977D5">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5ED3DB18" w14:textId="77777777" w:rsidR="004C575F" w:rsidRPr="005362B1" w:rsidRDefault="004C575F" w:rsidP="00E977D5">
            <w:pPr>
              <w:spacing w:after="0"/>
              <w:jc w:val="center"/>
            </w:pPr>
            <w:r w:rsidRPr="005362B1">
              <w:rPr>
                <w:color w:val="000000"/>
              </w:rPr>
              <w:t>68,576</w:t>
            </w:r>
          </w:p>
        </w:tc>
      </w:tr>
      <w:tr w:rsidR="004C575F" w:rsidRPr="005362B1" w14:paraId="15EFFB5E" w14:textId="77777777" w:rsidTr="00E977D5">
        <w:trPr>
          <w:cantSplit/>
          <w:trHeight w:val="23"/>
        </w:trPr>
        <w:tc>
          <w:tcPr>
            <w:tcW w:w="408" w:type="pct"/>
            <w:tcBorders>
              <w:right w:val="single" w:sz="4" w:space="0" w:color="auto"/>
            </w:tcBorders>
            <w:shd w:val="clear" w:color="auto" w:fill="auto"/>
            <w:noWrap/>
            <w:vAlign w:val="center"/>
          </w:tcPr>
          <w:p w14:paraId="281562AF" w14:textId="77777777" w:rsidR="004C575F" w:rsidRPr="005362B1" w:rsidRDefault="004C575F" w:rsidP="00E977D5">
            <w:pPr>
              <w:spacing w:after="0"/>
            </w:pPr>
            <w:r w:rsidRPr="005362B1">
              <w:rPr>
                <w:color w:val="000000"/>
              </w:rPr>
              <w:t>2014</w:t>
            </w:r>
          </w:p>
        </w:tc>
        <w:tc>
          <w:tcPr>
            <w:tcW w:w="473" w:type="pct"/>
            <w:tcBorders>
              <w:left w:val="single" w:sz="4" w:space="0" w:color="auto"/>
            </w:tcBorders>
            <w:shd w:val="clear" w:color="auto" w:fill="auto"/>
            <w:noWrap/>
            <w:vAlign w:val="center"/>
          </w:tcPr>
          <w:p w14:paraId="5777A82B" w14:textId="77777777" w:rsidR="004C575F" w:rsidRPr="005362B1" w:rsidRDefault="004C575F" w:rsidP="00E977D5">
            <w:pPr>
              <w:spacing w:after="0"/>
              <w:jc w:val="center"/>
            </w:pPr>
            <w:r w:rsidRPr="005362B1">
              <w:rPr>
                <w:color w:val="000000"/>
              </w:rPr>
              <w:t>26,917</w:t>
            </w:r>
          </w:p>
        </w:tc>
        <w:tc>
          <w:tcPr>
            <w:tcW w:w="461" w:type="pct"/>
            <w:shd w:val="clear" w:color="auto" w:fill="auto"/>
            <w:noWrap/>
            <w:vAlign w:val="center"/>
          </w:tcPr>
          <w:p w14:paraId="247B61BC" w14:textId="77777777" w:rsidR="004C575F" w:rsidRPr="005362B1" w:rsidRDefault="004C575F" w:rsidP="00E977D5">
            <w:pPr>
              <w:spacing w:after="0"/>
              <w:jc w:val="center"/>
            </w:pPr>
            <w:r w:rsidRPr="005362B1">
              <w:rPr>
                <w:color w:val="000000"/>
              </w:rPr>
              <w:t>14,735</w:t>
            </w:r>
          </w:p>
        </w:tc>
        <w:tc>
          <w:tcPr>
            <w:tcW w:w="463" w:type="pct"/>
            <w:shd w:val="clear" w:color="auto" w:fill="auto"/>
            <w:noWrap/>
            <w:vAlign w:val="center"/>
          </w:tcPr>
          <w:p w14:paraId="2C613EDE" w14:textId="77777777" w:rsidR="004C575F" w:rsidRPr="005362B1" w:rsidRDefault="004C575F" w:rsidP="00E977D5">
            <w:pPr>
              <w:spacing w:after="0"/>
              <w:jc w:val="center"/>
            </w:pPr>
            <w:r w:rsidRPr="005362B1">
              <w:rPr>
                <w:color w:val="000000"/>
              </w:rPr>
              <w:t>19,957</w:t>
            </w:r>
          </w:p>
        </w:tc>
        <w:tc>
          <w:tcPr>
            <w:tcW w:w="416" w:type="pct"/>
            <w:shd w:val="clear" w:color="auto" w:fill="auto"/>
            <w:noWrap/>
            <w:vAlign w:val="center"/>
          </w:tcPr>
          <w:p w14:paraId="29B58EC3" w14:textId="77777777" w:rsidR="004C575F" w:rsidRPr="005362B1" w:rsidRDefault="004C575F" w:rsidP="00E977D5">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35328696" w14:textId="77777777" w:rsidR="004C575F" w:rsidRPr="005362B1" w:rsidRDefault="004C575F" w:rsidP="00E977D5">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6E6207B9" w14:textId="77777777" w:rsidR="004C575F" w:rsidRPr="005362B1" w:rsidRDefault="004C575F" w:rsidP="00E977D5">
            <w:pPr>
              <w:spacing w:after="0"/>
              <w:jc w:val="center"/>
            </w:pPr>
            <w:r w:rsidRPr="005362B1">
              <w:rPr>
                <w:color w:val="000000"/>
              </w:rPr>
              <w:t>1,007</w:t>
            </w:r>
          </w:p>
        </w:tc>
        <w:tc>
          <w:tcPr>
            <w:tcW w:w="463" w:type="pct"/>
            <w:shd w:val="clear" w:color="auto" w:fill="auto"/>
            <w:noWrap/>
            <w:vAlign w:val="center"/>
          </w:tcPr>
          <w:p w14:paraId="41CF3F3D" w14:textId="77777777" w:rsidR="004C575F" w:rsidRPr="005362B1" w:rsidRDefault="004C575F" w:rsidP="00E977D5">
            <w:pPr>
              <w:spacing w:after="0"/>
              <w:jc w:val="center"/>
            </w:pPr>
            <w:r w:rsidRPr="005362B1">
              <w:rPr>
                <w:color w:val="000000"/>
              </w:rPr>
              <w:t>18,445</w:t>
            </w:r>
          </w:p>
        </w:tc>
        <w:tc>
          <w:tcPr>
            <w:tcW w:w="417" w:type="pct"/>
            <w:shd w:val="clear" w:color="auto" w:fill="auto"/>
            <w:noWrap/>
            <w:vAlign w:val="center"/>
          </w:tcPr>
          <w:p w14:paraId="46B9EAE4" w14:textId="77777777" w:rsidR="004C575F" w:rsidRPr="005362B1" w:rsidRDefault="004C575F" w:rsidP="00E977D5">
            <w:pPr>
              <w:spacing w:after="0"/>
              <w:jc w:val="center"/>
            </w:pPr>
            <w:r w:rsidRPr="005362B1">
              <w:rPr>
                <w:color w:val="000000"/>
              </w:rPr>
              <w:t>2,838</w:t>
            </w:r>
          </w:p>
        </w:tc>
        <w:tc>
          <w:tcPr>
            <w:tcW w:w="471" w:type="pct"/>
            <w:tcBorders>
              <w:right w:val="single" w:sz="4" w:space="0" w:color="auto"/>
            </w:tcBorders>
            <w:shd w:val="clear" w:color="auto" w:fill="auto"/>
            <w:noWrap/>
            <w:vAlign w:val="center"/>
          </w:tcPr>
          <w:p w14:paraId="6574FD99" w14:textId="77777777" w:rsidR="004C575F" w:rsidRPr="005362B1" w:rsidRDefault="004C575F" w:rsidP="00E977D5">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5431CF71" w14:textId="77777777" w:rsidR="004C575F" w:rsidRPr="005362B1" w:rsidRDefault="004C575F" w:rsidP="00E977D5">
            <w:pPr>
              <w:spacing w:after="0"/>
              <w:jc w:val="center"/>
            </w:pPr>
            <w:r w:rsidRPr="005362B1">
              <w:rPr>
                <w:color w:val="000000"/>
              </w:rPr>
              <w:t>84,945</w:t>
            </w:r>
          </w:p>
        </w:tc>
      </w:tr>
      <w:tr w:rsidR="004C575F" w:rsidRPr="005362B1" w14:paraId="58D9559A" w14:textId="77777777" w:rsidTr="00E977D5">
        <w:trPr>
          <w:cantSplit/>
          <w:trHeight w:val="23"/>
        </w:trPr>
        <w:tc>
          <w:tcPr>
            <w:tcW w:w="408" w:type="pct"/>
            <w:tcBorders>
              <w:right w:val="single" w:sz="4" w:space="0" w:color="auto"/>
            </w:tcBorders>
            <w:shd w:val="clear" w:color="auto" w:fill="auto"/>
            <w:noWrap/>
            <w:vAlign w:val="center"/>
            <w:hideMark/>
          </w:tcPr>
          <w:p w14:paraId="328B0C68" w14:textId="77777777" w:rsidR="004C575F" w:rsidRPr="005362B1" w:rsidRDefault="004C575F" w:rsidP="00E977D5">
            <w:pPr>
              <w:spacing w:after="0"/>
            </w:pPr>
            <w:r w:rsidRPr="005362B1">
              <w:rPr>
                <w:color w:val="000000"/>
              </w:rPr>
              <w:t>2015</w:t>
            </w:r>
          </w:p>
        </w:tc>
        <w:tc>
          <w:tcPr>
            <w:tcW w:w="473" w:type="pct"/>
            <w:tcBorders>
              <w:left w:val="single" w:sz="4" w:space="0" w:color="auto"/>
            </w:tcBorders>
            <w:shd w:val="clear" w:color="auto" w:fill="auto"/>
            <w:noWrap/>
            <w:vAlign w:val="center"/>
          </w:tcPr>
          <w:p w14:paraId="1B67C1A8" w14:textId="77777777" w:rsidR="004C575F" w:rsidRPr="005362B1" w:rsidRDefault="004C575F" w:rsidP="00E977D5">
            <w:pPr>
              <w:spacing w:after="0"/>
              <w:jc w:val="center"/>
            </w:pPr>
            <w:r w:rsidRPr="005362B1">
              <w:rPr>
                <w:color w:val="000000"/>
              </w:rPr>
              <w:t>22,268</w:t>
            </w:r>
          </w:p>
        </w:tc>
        <w:tc>
          <w:tcPr>
            <w:tcW w:w="461" w:type="pct"/>
            <w:shd w:val="clear" w:color="auto" w:fill="auto"/>
            <w:noWrap/>
            <w:vAlign w:val="center"/>
          </w:tcPr>
          <w:p w14:paraId="767D15A2" w14:textId="77777777" w:rsidR="004C575F" w:rsidRPr="005362B1" w:rsidRDefault="004C575F" w:rsidP="00E977D5">
            <w:pPr>
              <w:spacing w:after="0"/>
              <w:jc w:val="center"/>
            </w:pPr>
            <w:r w:rsidRPr="005362B1">
              <w:rPr>
                <w:color w:val="000000"/>
              </w:rPr>
              <w:t>13,047</w:t>
            </w:r>
          </w:p>
        </w:tc>
        <w:tc>
          <w:tcPr>
            <w:tcW w:w="463" w:type="pct"/>
            <w:shd w:val="clear" w:color="auto" w:fill="auto"/>
            <w:noWrap/>
            <w:vAlign w:val="center"/>
          </w:tcPr>
          <w:p w14:paraId="37B3CC42" w14:textId="77777777" w:rsidR="004C575F" w:rsidRPr="005362B1" w:rsidRDefault="004C575F" w:rsidP="00E977D5">
            <w:pPr>
              <w:spacing w:after="0"/>
              <w:jc w:val="center"/>
            </w:pPr>
            <w:r w:rsidRPr="005362B1">
              <w:rPr>
                <w:color w:val="000000"/>
              </w:rPr>
              <w:t>20,653</w:t>
            </w:r>
          </w:p>
        </w:tc>
        <w:tc>
          <w:tcPr>
            <w:tcW w:w="416" w:type="pct"/>
            <w:shd w:val="clear" w:color="auto" w:fill="auto"/>
            <w:noWrap/>
            <w:vAlign w:val="center"/>
          </w:tcPr>
          <w:p w14:paraId="07AFC2BE" w14:textId="77777777" w:rsidR="004C575F" w:rsidRPr="005362B1" w:rsidRDefault="004C575F" w:rsidP="00E977D5">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CCEA06D" w14:textId="77777777" w:rsidR="004C575F" w:rsidRPr="005362B1" w:rsidRDefault="004C575F" w:rsidP="00E977D5">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1DED78A6" w14:textId="77777777" w:rsidR="004C575F" w:rsidRPr="005362B1" w:rsidRDefault="004C575F" w:rsidP="00E977D5">
            <w:pPr>
              <w:spacing w:after="0"/>
              <w:jc w:val="center"/>
            </w:pPr>
            <w:r w:rsidRPr="005362B1">
              <w:rPr>
                <w:color w:val="000000"/>
              </w:rPr>
              <w:t>577</w:t>
            </w:r>
          </w:p>
        </w:tc>
        <w:tc>
          <w:tcPr>
            <w:tcW w:w="463" w:type="pct"/>
            <w:shd w:val="clear" w:color="auto" w:fill="auto"/>
            <w:noWrap/>
            <w:vAlign w:val="center"/>
          </w:tcPr>
          <w:p w14:paraId="3A3A464E" w14:textId="77777777" w:rsidR="004C575F" w:rsidRPr="005362B1" w:rsidRDefault="004C575F" w:rsidP="00E977D5">
            <w:pPr>
              <w:spacing w:after="0"/>
              <w:jc w:val="center"/>
            </w:pPr>
            <w:r w:rsidRPr="005362B1">
              <w:rPr>
                <w:color w:val="000000"/>
              </w:rPr>
              <w:t>19,719</w:t>
            </w:r>
          </w:p>
        </w:tc>
        <w:tc>
          <w:tcPr>
            <w:tcW w:w="417" w:type="pct"/>
            <w:shd w:val="clear" w:color="auto" w:fill="auto"/>
            <w:noWrap/>
            <w:vAlign w:val="center"/>
          </w:tcPr>
          <w:p w14:paraId="68A7FB8B" w14:textId="77777777" w:rsidR="004C575F" w:rsidRPr="005362B1" w:rsidRDefault="004C575F" w:rsidP="00E977D5">
            <w:pPr>
              <w:spacing w:after="0"/>
              <w:jc w:val="center"/>
            </w:pPr>
            <w:r w:rsidRPr="005362B1">
              <w:rPr>
                <w:color w:val="000000"/>
              </w:rPr>
              <w:t>2,808</w:t>
            </w:r>
          </w:p>
        </w:tc>
        <w:tc>
          <w:tcPr>
            <w:tcW w:w="471" w:type="pct"/>
            <w:tcBorders>
              <w:right w:val="single" w:sz="4" w:space="0" w:color="auto"/>
            </w:tcBorders>
            <w:shd w:val="clear" w:color="auto" w:fill="auto"/>
            <w:noWrap/>
            <w:vAlign w:val="center"/>
          </w:tcPr>
          <w:p w14:paraId="0F6A0234" w14:textId="77777777" w:rsidR="004C575F" w:rsidRPr="005362B1" w:rsidRDefault="004C575F" w:rsidP="00E977D5">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70E33E48" w14:textId="77777777" w:rsidR="004C575F" w:rsidRPr="005362B1" w:rsidRDefault="004C575F" w:rsidP="00E977D5">
            <w:pPr>
              <w:spacing w:after="0"/>
              <w:jc w:val="center"/>
            </w:pPr>
            <w:r w:rsidRPr="005362B1">
              <w:rPr>
                <w:color w:val="000000"/>
              </w:rPr>
              <w:t>79,480</w:t>
            </w:r>
          </w:p>
        </w:tc>
      </w:tr>
      <w:tr w:rsidR="004C575F" w:rsidRPr="005362B1" w14:paraId="6F7BB155" w14:textId="77777777" w:rsidTr="00E977D5">
        <w:trPr>
          <w:cantSplit/>
          <w:trHeight w:val="23"/>
        </w:trPr>
        <w:tc>
          <w:tcPr>
            <w:tcW w:w="408" w:type="pct"/>
            <w:tcBorders>
              <w:right w:val="single" w:sz="4" w:space="0" w:color="auto"/>
            </w:tcBorders>
            <w:shd w:val="clear" w:color="auto" w:fill="auto"/>
            <w:noWrap/>
            <w:vAlign w:val="center"/>
          </w:tcPr>
          <w:p w14:paraId="24B5E21E" w14:textId="77777777" w:rsidR="004C575F" w:rsidRPr="005362B1" w:rsidRDefault="004C575F" w:rsidP="00E977D5">
            <w:pPr>
              <w:spacing w:after="0"/>
            </w:pPr>
            <w:r w:rsidRPr="005362B1">
              <w:rPr>
                <w:color w:val="000000"/>
              </w:rPr>
              <w:t>2016</w:t>
            </w:r>
          </w:p>
        </w:tc>
        <w:tc>
          <w:tcPr>
            <w:tcW w:w="473" w:type="pct"/>
            <w:tcBorders>
              <w:left w:val="single" w:sz="4" w:space="0" w:color="auto"/>
            </w:tcBorders>
            <w:shd w:val="clear" w:color="auto" w:fill="auto"/>
            <w:noWrap/>
            <w:vAlign w:val="center"/>
          </w:tcPr>
          <w:p w14:paraId="70B06553" w14:textId="77777777" w:rsidR="004C575F" w:rsidRPr="005362B1" w:rsidRDefault="004C575F" w:rsidP="00E977D5">
            <w:pPr>
              <w:spacing w:after="0"/>
              <w:jc w:val="center"/>
            </w:pPr>
            <w:r w:rsidRPr="005362B1">
              <w:rPr>
                <w:color w:val="000000"/>
              </w:rPr>
              <w:t>15,217</w:t>
            </w:r>
          </w:p>
        </w:tc>
        <w:tc>
          <w:tcPr>
            <w:tcW w:w="461" w:type="pct"/>
            <w:shd w:val="clear" w:color="auto" w:fill="auto"/>
            <w:noWrap/>
            <w:vAlign w:val="center"/>
          </w:tcPr>
          <w:p w14:paraId="3A2C057B" w14:textId="77777777" w:rsidR="004C575F" w:rsidRPr="005362B1" w:rsidRDefault="004C575F" w:rsidP="00E977D5">
            <w:pPr>
              <w:spacing w:after="0"/>
              <w:jc w:val="center"/>
            </w:pPr>
            <w:r w:rsidRPr="005362B1">
              <w:rPr>
                <w:color w:val="000000"/>
              </w:rPr>
              <w:t>8,123</w:t>
            </w:r>
          </w:p>
        </w:tc>
        <w:tc>
          <w:tcPr>
            <w:tcW w:w="463" w:type="pct"/>
            <w:shd w:val="clear" w:color="auto" w:fill="auto"/>
            <w:noWrap/>
            <w:vAlign w:val="center"/>
          </w:tcPr>
          <w:p w14:paraId="45DB21EA" w14:textId="77777777" w:rsidR="004C575F" w:rsidRPr="005362B1" w:rsidRDefault="004C575F" w:rsidP="00E977D5">
            <w:pPr>
              <w:spacing w:after="0"/>
              <w:jc w:val="center"/>
            </w:pPr>
            <w:r w:rsidRPr="005362B1">
              <w:rPr>
                <w:color w:val="000000"/>
              </w:rPr>
              <w:t>19,248</w:t>
            </w:r>
          </w:p>
        </w:tc>
        <w:tc>
          <w:tcPr>
            <w:tcW w:w="416" w:type="pct"/>
            <w:shd w:val="clear" w:color="auto" w:fill="auto"/>
            <w:noWrap/>
            <w:vAlign w:val="center"/>
          </w:tcPr>
          <w:p w14:paraId="02B0ECDF" w14:textId="77777777" w:rsidR="004C575F" w:rsidRPr="005362B1" w:rsidRDefault="004C575F" w:rsidP="00E977D5">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587BD8D6" w14:textId="77777777" w:rsidR="004C575F" w:rsidRPr="005362B1" w:rsidRDefault="004C575F" w:rsidP="00E977D5">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223A81EF" w14:textId="77777777" w:rsidR="004C575F" w:rsidRPr="005362B1" w:rsidRDefault="004C575F" w:rsidP="00E977D5">
            <w:pPr>
              <w:spacing w:after="0"/>
              <w:jc w:val="center"/>
            </w:pPr>
            <w:r w:rsidRPr="005362B1">
              <w:rPr>
                <w:color w:val="000000"/>
              </w:rPr>
              <w:t>803</w:t>
            </w:r>
          </w:p>
        </w:tc>
        <w:tc>
          <w:tcPr>
            <w:tcW w:w="463" w:type="pct"/>
            <w:shd w:val="clear" w:color="auto" w:fill="auto"/>
            <w:noWrap/>
            <w:vAlign w:val="center"/>
          </w:tcPr>
          <w:p w14:paraId="39975F6D" w14:textId="77777777" w:rsidR="004C575F" w:rsidRPr="005362B1" w:rsidRDefault="004C575F" w:rsidP="00E977D5">
            <w:pPr>
              <w:spacing w:after="0"/>
              <w:jc w:val="center"/>
            </w:pPr>
            <w:r w:rsidRPr="005362B1">
              <w:rPr>
                <w:color w:val="000000"/>
              </w:rPr>
              <w:t>18,609</w:t>
            </w:r>
          </w:p>
        </w:tc>
        <w:tc>
          <w:tcPr>
            <w:tcW w:w="417" w:type="pct"/>
            <w:shd w:val="clear" w:color="auto" w:fill="auto"/>
            <w:noWrap/>
            <w:vAlign w:val="center"/>
          </w:tcPr>
          <w:p w14:paraId="7F34BBE0" w14:textId="77777777" w:rsidR="004C575F" w:rsidRPr="005362B1" w:rsidRDefault="004C575F" w:rsidP="00E977D5">
            <w:pPr>
              <w:spacing w:after="0"/>
              <w:jc w:val="center"/>
            </w:pPr>
            <w:r w:rsidRPr="005362B1">
              <w:rPr>
                <w:color w:val="000000"/>
              </w:rPr>
              <w:t>1,708</w:t>
            </w:r>
          </w:p>
        </w:tc>
        <w:tc>
          <w:tcPr>
            <w:tcW w:w="471" w:type="pct"/>
            <w:tcBorders>
              <w:right w:val="single" w:sz="4" w:space="0" w:color="auto"/>
            </w:tcBorders>
            <w:shd w:val="clear" w:color="auto" w:fill="auto"/>
            <w:noWrap/>
            <w:vAlign w:val="center"/>
          </w:tcPr>
          <w:p w14:paraId="25187411" w14:textId="77777777" w:rsidR="004C575F" w:rsidRPr="005362B1" w:rsidRDefault="004C575F" w:rsidP="00E977D5">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36297509" w14:textId="77777777" w:rsidR="004C575F" w:rsidRPr="005362B1" w:rsidRDefault="004C575F" w:rsidP="00E977D5">
            <w:pPr>
              <w:spacing w:after="0"/>
              <w:jc w:val="center"/>
            </w:pPr>
            <w:r w:rsidRPr="005362B1">
              <w:rPr>
                <w:color w:val="000000"/>
              </w:rPr>
              <w:t>64,054</w:t>
            </w:r>
          </w:p>
        </w:tc>
      </w:tr>
      <w:tr w:rsidR="004C575F" w:rsidRPr="005362B1" w14:paraId="3CE87F78" w14:textId="77777777" w:rsidTr="00E977D5">
        <w:trPr>
          <w:cantSplit/>
          <w:trHeight w:val="23"/>
        </w:trPr>
        <w:tc>
          <w:tcPr>
            <w:tcW w:w="408" w:type="pct"/>
            <w:tcBorders>
              <w:right w:val="single" w:sz="4" w:space="0" w:color="auto"/>
            </w:tcBorders>
            <w:shd w:val="clear" w:color="auto" w:fill="auto"/>
            <w:noWrap/>
            <w:vAlign w:val="center"/>
          </w:tcPr>
          <w:p w14:paraId="774F0CA0" w14:textId="77777777" w:rsidR="004C575F" w:rsidRPr="005362B1" w:rsidRDefault="004C575F" w:rsidP="00E977D5">
            <w:pPr>
              <w:spacing w:after="0"/>
            </w:pPr>
            <w:r w:rsidRPr="005362B1">
              <w:rPr>
                <w:color w:val="000000"/>
              </w:rPr>
              <w:t>2017</w:t>
            </w:r>
          </w:p>
        </w:tc>
        <w:tc>
          <w:tcPr>
            <w:tcW w:w="473" w:type="pct"/>
            <w:tcBorders>
              <w:left w:val="single" w:sz="4" w:space="0" w:color="auto"/>
            </w:tcBorders>
            <w:shd w:val="clear" w:color="auto" w:fill="auto"/>
            <w:noWrap/>
            <w:vAlign w:val="center"/>
          </w:tcPr>
          <w:p w14:paraId="2EA454FB" w14:textId="77777777" w:rsidR="004C575F" w:rsidRPr="005362B1" w:rsidRDefault="004C575F" w:rsidP="00E977D5">
            <w:pPr>
              <w:spacing w:after="0"/>
              <w:jc w:val="center"/>
            </w:pPr>
            <w:r w:rsidRPr="005362B1">
              <w:rPr>
                <w:color w:val="000000"/>
              </w:rPr>
              <w:t>13,041</w:t>
            </w:r>
          </w:p>
        </w:tc>
        <w:tc>
          <w:tcPr>
            <w:tcW w:w="461" w:type="pct"/>
            <w:shd w:val="clear" w:color="auto" w:fill="auto"/>
            <w:noWrap/>
            <w:vAlign w:val="center"/>
          </w:tcPr>
          <w:p w14:paraId="715CE896" w14:textId="77777777" w:rsidR="004C575F" w:rsidRPr="005362B1" w:rsidRDefault="004C575F" w:rsidP="00E977D5">
            <w:pPr>
              <w:spacing w:after="0"/>
              <w:jc w:val="center"/>
            </w:pPr>
            <w:r w:rsidRPr="005362B1">
              <w:rPr>
                <w:color w:val="000000"/>
              </w:rPr>
              <w:t>8,965</w:t>
            </w:r>
          </w:p>
        </w:tc>
        <w:tc>
          <w:tcPr>
            <w:tcW w:w="463" w:type="pct"/>
            <w:shd w:val="clear" w:color="auto" w:fill="auto"/>
            <w:noWrap/>
            <w:vAlign w:val="center"/>
          </w:tcPr>
          <w:p w14:paraId="1453C6AB" w14:textId="77777777" w:rsidR="004C575F" w:rsidRPr="005362B1" w:rsidRDefault="004C575F" w:rsidP="00E977D5">
            <w:pPr>
              <w:spacing w:after="0"/>
              <w:jc w:val="center"/>
            </w:pPr>
            <w:r w:rsidRPr="005362B1">
              <w:rPr>
                <w:color w:val="000000"/>
              </w:rPr>
              <w:t>13,426</w:t>
            </w:r>
          </w:p>
        </w:tc>
        <w:tc>
          <w:tcPr>
            <w:tcW w:w="416" w:type="pct"/>
            <w:shd w:val="clear" w:color="auto" w:fill="auto"/>
            <w:noWrap/>
            <w:vAlign w:val="center"/>
          </w:tcPr>
          <w:p w14:paraId="6CF9517B" w14:textId="77777777" w:rsidR="004C575F" w:rsidRPr="005362B1" w:rsidRDefault="004C575F" w:rsidP="00E977D5">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3B7C0D6" w14:textId="77777777" w:rsidR="004C575F" w:rsidRPr="005362B1" w:rsidRDefault="004C575F" w:rsidP="00E977D5">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2B6DB3FA" w14:textId="77777777" w:rsidR="004C575F" w:rsidRPr="005362B1" w:rsidRDefault="004C575F" w:rsidP="00E977D5">
            <w:pPr>
              <w:spacing w:after="0"/>
              <w:jc w:val="center"/>
            </w:pPr>
            <w:r w:rsidRPr="005362B1">
              <w:rPr>
                <w:color w:val="000000"/>
              </w:rPr>
              <w:t>155</w:t>
            </w:r>
          </w:p>
        </w:tc>
        <w:tc>
          <w:tcPr>
            <w:tcW w:w="463" w:type="pct"/>
            <w:shd w:val="clear" w:color="auto" w:fill="auto"/>
            <w:noWrap/>
            <w:vAlign w:val="center"/>
          </w:tcPr>
          <w:p w14:paraId="2A9E3651" w14:textId="77777777" w:rsidR="004C575F" w:rsidRPr="005362B1" w:rsidRDefault="004C575F" w:rsidP="00E977D5">
            <w:pPr>
              <w:spacing w:after="0"/>
              <w:jc w:val="center"/>
            </w:pPr>
            <w:r w:rsidRPr="005362B1">
              <w:rPr>
                <w:color w:val="000000"/>
              </w:rPr>
              <w:t>13,011</w:t>
            </w:r>
          </w:p>
        </w:tc>
        <w:tc>
          <w:tcPr>
            <w:tcW w:w="417" w:type="pct"/>
            <w:shd w:val="clear" w:color="auto" w:fill="auto"/>
            <w:noWrap/>
            <w:vAlign w:val="center"/>
          </w:tcPr>
          <w:p w14:paraId="1296999F" w14:textId="77777777" w:rsidR="004C575F" w:rsidRPr="005362B1" w:rsidRDefault="004C575F" w:rsidP="00E977D5">
            <w:pPr>
              <w:spacing w:after="0"/>
              <w:jc w:val="center"/>
            </w:pPr>
            <w:r w:rsidRPr="005362B1">
              <w:rPr>
                <w:color w:val="000000"/>
              </w:rPr>
              <w:t>62</w:t>
            </w:r>
          </w:p>
        </w:tc>
        <w:tc>
          <w:tcPr>
            <w:tcW w:w="471" w:type="pct"/>
            <w:tcBorders>
              <w:right w:val="single" w:sz="4" w:space="0" w:color="auto"/>
            </w:tcBorders>
            <w:shd w:val="clear" w:color="auto" w:fill="auto"/>
            <w:noWrap/>
            <w:vAlign w:val="center"/>
          </w:tcPr>
          <w:p w14:paraId="36901439" w14:textId="77777777" w:rsidR="004C575F" w:rsidRPr="005362B1" w:rsidRDefault="004C575F" w:rsidP="00E977D5">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50648FAB" w14:textId="77777777" w:rsidR="004C575F" w:rsidRPr="005362B1" w:rsidRDefault="004C575F" w:rsidP="00E977D5">
            <w:pPr>
              <w:spacing w:after="0"/>
              <w:jc w:val="center"/>
            </w:pPr>
            <w:r w:rsidRPr="005362B1">
              <w:rPr>
                <w:color w:val="000000"/>
              </w:rPr>
              <w:t>48,727</w:t>
            </w:r>
          </w:p>
        </w:tc>
      </w:tr>
      <w:tr w:rsidR="004C575F" w:rsidRPr="005362B1" w14:paraId="0F2E91DC" w14:textId="77777777" w:rsidTr="00E977D5">
        <w:trPr>
          <w:cantSplit/>
          <w:trHeight w:val="23"/>
        </w:trPr>
        <w:tc>
          <w:tcPr>
            <w:tcW w:w="408" w:type="pct"/>
            <w:tcBorders>
              <w:right w:val="single" w:sz="4" w:space="0" w:color="auto"/>
            </w:tcBorders>
            <w:shd w:val="clear" w:color="auto" w:fill="auto"/>
            <w:noWrap/>
            <w:vAlign w:val="center"/>
          </w:tcPr>
          <w:p w14:paraId="3E6EEB19" w14:textId="77777777" w:rsidR="004C575F" w:rsidRPr="005362B1" w:rsidRDefault="004C575F" w:rsidP="00E977D5">
            <w:pPr>
              <w:spacing w:after="0"/>
            </w:pPr>
            <w:r w:rsidRPr="005362B1">
              <w:rPr>
                <w:color w:val="000000"/>
              </w:rPr>
              <w:t>2018</w:t>
            </w:r>
          </w:p>
        </w:tc>
        <w:tc>
          <w:tcPr>
            <w:tcW w:w="473" w:type="pct"/>
            <w:tcBorders>
              <w:left w:val="single" w:sz="4" w:space="0" w:color="auto"/>
            </w:tcBorders>
            <w:shd w:val="clear" w:color="auto" w:fill="auto"/>
            <w:noWrap/>
            <w:vAlign w:val="center"/>
          </w:tcPr>
          <w:p w14:paraId="403DE304" w14:textId="77777777" w:rsidR="004C575F" w:rsidRPr="005362B1" w:rsidRDefault="004C575F" w:rsidP="00E977D5">
            <w:pPr>
              <w:spacing w:after="0"/>
              <w:jc w:val="center"/>
            </w:pPr>
            <w:r w:rsidRPr="005362B1">
              <w:rPr>
                <w:color w:val="000000"/>
              </w:rPr>
              <w:t>3,818</w:t>
            </w:r>
          </w:p>
        </w:tc>
        <w:tc>
          <w:tcPr>
            <w:tcW w:w="461" w:type="pct"/>
            <w:shd w:val="clear" w:color="auto" w:fill="auto"/>
            <w:noWrap/>
            <w:vAlign w:val="center"/>
          </w:tcPr>
          <w:p w14:paraId="213AEE7E" w14:textId="77777777" w:rsidR="004C575F" w:rsidRPr="005362B1" w:rsidRDefault="004C575F" w:rsidP="00E977D5">
            <w:pPr>
              <w:spacing w:after="0"/>
              <w:jc w:val="center"/>
            </w:pPr>
            <w:r w:rsidRPr="005362B1">
              <w:rPr>
                <w:color w:val="000000"/>
              </w:rPr>
              <w:t>3,033</w:t>
            </w:r>
          </w:p>
        </w:tc>
        <w:tc>
          <w:tcPr>
            <w:tcW w:w="463" w:type="pct"/>
            <w:shd w:val="clear" w:color="auto" w:fill="auto"/>
            <w:noWrap/>
            <w:vAlign w:val="center"/>
          </w:tcPr>
          <w:p w14:paraId="6CDC09AC" w14:textId="77777777" w:rsidR="004C575F" w:rsidRPr="005362B1" w:rsidRDefault="004C575F" w:rsidP="00E977D5">
            <w:pPr>
              <w:spacing w:after="0"/>
              <w:jc w:val="center"/>
            </w:pPr>
            <w:r w:rsidRPr="005362B1">
              <w:rPr>
                <w:color w:val="000000"/>
              </w:rPr>
              <w:t>4,013</w:t>
            </w:r>
          </w:p>
        </w:tc>
        <w:tc>
          <w:tcPr>
            <w:tcW w:w="416" w:type="pct"/>
            <w:shd w:val="clear" w:color="auto" w:fill="auto"/>
            <w:noWrap/>
            <w:vAlign w:val="center"/>
          </w:tcPr>
          <w:p w14:paraId="506C0AA3" w14:textId="77777777" w:rsidR="004C575F" w:rsidRPr="005362B1" w:rsidRDefault="004C575F" w:rsidP="00E977D5">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BE0F27E" w14:textId="77777777" w:rsidR="004C575F" w:rsidRPr="005362B1" w:rsidRDefault="004C575F" w:rsidP="00E977D5">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5FC3BF76" w14:textId="77777777" w:rsidR="004C575F" w:rsidRPr="005362B1" w:rsidRDefault="004C575F" w:rsidP="00E977D5">
            <w:pPr>
              <w:spacing w:after="0"/>
              <w:jc w:val="center"/>
            </w:pPr>
            <w:r w:rsidRPr="005362B1">
              <w:rPr>
                <w:color w:val="000000"/>
              </w:rPr>
              <w:t>310</w:t>
            </w:r>
          </w:p>
        </w:tc>
        <w:tc>
          <w:tcPr>
            <w:tcW w:w="463" w:type="pct"/>
            <w:shd w:val="clear" w:color="auto" w:fill="auto"/>
            <w:noWrap/>
            <w:vAlign w:val="center"/>
          </w:tcPr>
          <w:p w14:paraId="7394FD16" w14:textId="77777777" w:rsidR="004C575F" w:rsidRPr="005362B1" w:rsidRDefault="004C575F" w:rsidP="00E977D5">
            <w:pPr>
              <w:spacing w:after="0"/>
              <w:jc w:val="center"/>
            </w:pPr>
            <w:r w:rsidRPr="005362B1">
              <w:rPr>
                <w:color w:val="000000"/>
              </w:rPr>
              <w:t>3,660</w:t>
            </w:r>
          </w:p>
        </w:tc>
        <w:tc>
          <w:tcPr>
            <w:tcW w:w="417" w:type="pct"/>
            <w:shd w:val="clear" w:color="auto" w:fill="auto"/>
            <w:noWrap/>
            <w:vAlign w:val="center"/>
          </w:tcPr>
          <w:p w14:paraId="35BE326C" w14:textId="77777777" w:rsidR="004C575F" w:rsidRPr="005362B1" w:rsidRDefault="004C575F" w:rsidP="00E977D5">
            <w:pPr>
              <w:spacing w:after="0"/>
              <w:jc w:val="center"/>
            </w:pPr>
            <w:r w:rsidRPr="005362B1">
              <w:rPr>
                <w:color w:val="000000"/>
              </w:rPr>
              <w:t>195</w:t>
            </w:r>
          </w:p>
        </w:tc>
        <w:tc>
          <w:tcPr>
            <w:tcW w:w="471" w:type="pct"/>
            <w:tcBorders>
              <w:right w:val="single" w:sz="4" w:space="0" w:color="auto"/>
            </w:tcBorders>
            <w:shd w:val="clear" w:color="auto" w:fill="auto"/>
            <w:noWrap/>
            <w:vAlign w:val="center"/>
          </w:tcPr>
          <w:p w14:paraId="5CA135C5" w14:textId="77777777" w:rsidR="004C575F" w:rsidRPr="005362B1" w:rsidRDefault="004C575F" w:rsidP="00E977D5">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2F98ACEB" w14:textId="77777777" w:rsidR="004C575F" w:rsidRPr="005362B1" w:rsidRDefault="004C575F" w:rsidP="00E977D5">
            <w:pPr>
              <w:spacing w:after="0"/>
              <w:jc w:val="center"/>
            </w:pPr>
            <w:r w:rsidRPr="005362B1">
              <w:rPr>
                <w:color w:val="000000"/>
              </w:rPr>
              <w:t>15,150</w:t>
            </w:r>
          </w:p>
        </w:tc>
      </w:tr>
      <w:tr w:rsidR="004C575F" w:rsidRPr="005362B1" w14:paraId="45F5FD06" w14:textId="77777777" w:rsidTr="00E977D5">
        <w:trPr>
          <w:cantSplit/>
          <w:trHeight w:val="23"/>
        </w:trPr>
        <w:tc>
          <w:tcPr>
            <w:tcW w:w="408" w:type="pct"/>
            <w:tcBorders>
              <w:right w:val="single" w:sz="4" w:space="0" w:color="auto"/>
            </w:tcBorders>
            <w:shd w:val="clear" w:color="auto" w:fill="auto"/>
            <w:noWrap/>
            <w:vAlign w:val="center"/>
          </w:tcPr>
          <w:p w14:paraId="089E5A46" w14:textId="77777777" w:rsidR="004C575F" w:rsidRPr="005362B1" w:rsidRDefault="004C575F" w:rsidP="00E977D5">
            <w:pPr>
              <w:spacing w:after="0"/>
            </w:pPr>
            <w:r w:rsidRPr="005362B1">
              <w:rPr>
                <w:color w:val="000000"/>
              </w:rPr>
              <w:t>2019</w:t>
            </w:r>
          </w:p>
        </w:tc>
        <w:tc>
          <w:tcPr>
            <w:tcW w:w="473" w:type="pct"/>
            <w:tcBorders>
              <w:left w:val="single" w:sz="4" w:space="0" w:color="auto"/>
            </w:tcBorders>
            <w:shd w:val="clear" w:color="auto" w:fill="auto"/>
            <w:noWrap/>
            <w:vAlign w:val="center"/>
          </w:tcPr>
          <w:p w14:paraId="3DF9EF7E" w14:textId="77777777" w:rsidR="004C575F" w:rsidRPr="005362B1" w:rsidRDefault="004C575F" w:rsidP="00E977D5">
            <w:pPr>
              <w:spacing w:after="0"/>
              <w:jc w:val="center"/>
            </w:pPr>
            <w:r w:rsidRPr="005362B1">
              <w:rPr>
                <w:color w:val="000000"/>
              </w:rPr>
              <w:t>4,535</w:t>
            </w:r>
          </w:p>
        </w:tc>
        <w:tc>
          <w:tcPr>
            <w:tcW w:w="461" w:type="pct"/>
            <w:shd w:val="clear" w:color="auto" w:fill="auto"/>
            <w:noWrap/>
            <w:vAlign w:val="center"/>
          </w:tcPr>
          <w:p w14:paraId="38659A3A" w14:textId="77777777" w:rsidR="004C575F" w:rsidRPr="005362B1" w:rsidRDefault="004C575F" w:rsidP="00E977D5">
            <w:pPr>
              <w:spacing w:after="0"/>
              <w:jc w:val="center"/>
            </w:pPr>
            <w:r w:rsidRPr="005362B1">
              <w:rPr>
                <w:color w:val="000000"/>
              </w:rPr>
              <w:t>2,763</w:t>
            </w:r>
          </w:p>
        </w:tc>
        <w:tc>
          <w:tcPr>
            <w:tcW w:w="463" w:type="pct"/>
            <w:shd w:val="clear" w:color="auto" w:fill="auto"/>
            <w:noWrap/>
            <w:vAlign w:val="center"/>
          </w:tcPr>
          <w:p w14:paraId="2CDA7AAA" w14:textId="77777777" w:rsidR="004C575F" w:rsidRPr="005362B1" w:rsidRDefault="004C575F" w:rsidP="00E977D5">
            <w:pPr>
              <w:spacing w:after="0"/>
              <w:jc w:val="center"/>
            </w:pPr>
            <w:r w:rsidRPr="005362B1">
              <w:rPr>
                <w:color w:val="000000"/>
              </w:rPr>
              <w:t>3,732</w:t>
            </w:r>
          </w:p>
        </w:tc>
        <w:tc>
          <w:tcPr>
            <w:tcW w:w="416" w:type="pct"/>
            <w:shd w:val="clear" w:color="auto" w:fill="auto"/>
            <w:noWrap/>
            <w:vAlign w:val="center"/>
          </w:tcPr>
          <w:p w14:paraId="54A08C32" w14:textId="77777777" w:rsidR="004C575F" w:rsidRPr="005362B1" w:rsidRDefault="004C575F" w:rsidP="00E977D5">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2E2F3C19" w14:textId="77777777" w:rsidR="004C575F" w:rsidRPr="005362B1" w:rsidRDefault="004C575F" w:rsidP="00E977D5">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65214E11" w14:textId="77777777" w:rsidR="004C575F" w:rsidRPr="005362B1" w:rsidRDefault="004C575F" w:rsidP="00E977D5">
            <w:pPr>
              <w:spacing w:after="0"/>
              <w:jc w:val="center"/>
            </w:pPr>
            <w:r w:rsidRPr="005362B1">
              <w:rPr>
                <w:color w:val="000000"/>
              </w:rPr>
              <w:t>358</w:t>
            </w:r>
          </w:p>
        </w:tc>
        <w:tc>
          <w:tcPr>
            <w:tcW w:w="463" w:type="pct"/>
            <w:shd w:val="clear" w:color="auto" w:fill="auto"/>
            <w:noWrap/>
            <w:vAlign w:val="center"/>
          </w:tcPr>
          <w:p w14:paraId="49BCCADA" w14:textId="77777777" w:rsidR="004C575F" w:rsidRPr="005362B1" w:rsidRDefault="004C575F" w:rsidP="00E977D5">
            <w:pPr>
              <w:spacing w:after="0"/>
              <w:jc w:val="center"/>
            </w:pPr>
            <w:r w:rsidRPr="005362B1">
              <w:rPr>
                <w:color w:val="000000"/>
              </w:rPr>
              <w:t>3,820</w:t>
            </w:r>
          </w:p>
        </w:tc>
        <w:tc>
          <w:tcPr>
            <w:tcW w:w="417" w:type="pct"/>
            <w:shd w:val="clear" w:color="auto" w:fill="auto"/>
            <w:noWrap/>
            <w:vAlign w:val="center"/>
          </w:tcPr>
          <w:p w14:paraId="6ABEDD84" w14:textId="77777777" w:rsidR="004C575F" w:rsidRPr="005362B1" w:rsidRDefault="004C575F" w:rsidP="00E977D5">
            <w:pPr>
              <w:spacing w:after="0"/>
              <w:jc w:val="center"/>
            </w:pPr>
            <w:r w:rsidRPr="005362B1">
              <w:rPr>
                <w:color w:val="000000"/>
              </w:rPr>
              <w:t>329</w:t>
            </w:r>
          </w:p>
        </w:tc>
        <w:tc>
          <w:tcPr>
            <w:tcW w:w="471" w:type="pct"/>
            <w:tcBorders>
              <w:right w:val="single" w:sz="4" w:space="0" w:color="auto"/>
            </w:tcBorders>
            <w:shd w:val="clear" w:color="auto" w:fill="auto"/>
            <w:noWrap/>
            <w:vAlign w:val="center"/>
          </w:tcPr>
          <w:p w14:paraId="3745065E" w14:textId="77777777" w:rsidR="004C575F" w:rsidRPr="005362B1" w:rsidRDefault="004C575F" w:rsidP="00E977D5">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6E120FD3" w14:textId="77777777" w:rsidR="004C575F" w:rsidRPr="005362B1" w:rsidRDefault="004C575F" w:rsidP="00E977D5">
            <w:pPr>
              <w:spacing w:after="0"/>
              <w:jc w:val="center"/>
            </w:pPr>
            <w:r w:rsidRPr="005362B1">
              <w:rPr>
                <w:color w:val="000000"/>
              </w:rPr>
              <w:t>15,715</w:t>
            </w:r>
          </w:p>
        </w:tc>
      </w:tr>
      <w:tr w:rsidR="004C575F" w:rsidRPr="005362B1" w14:paraId="294C1612" w14:textId="77777777" w:rsidTr="00E977D5">
        <w:trPr>
          <w:cantSplit/>
          <w:trHeight w:val="23"/>
        </w:trPr>
        <w:tc>
          <w:tcPr>
            <w:tcW w:w="408" w:type="pct"/>
            <w:tcBorders>
              <w:right w:val="single" w:sz="4" w:space="0" w:color="auto"/>
            </w:tcBorders>
            <w:shd w:val="clear" w:color="auto" w:fill="auto"/>
            <w:noWrap/>
            <w:vAlign w:val="center"/>
          </w:tcPr>
          <w:p w14:paraId="08F8B443" w14:textId="77777777" w:rsidR="004C575F" w:rsidRPr="005362B1" w:rsidRDefault="004C575F" w:rsidP="00E977D5">
            <w:pPr>
              <w:spacing w:after="0"/>
            </w:pPr>
            <w:r w:rsidRPr="005362B1">
              <w:rPr>
                <w:color w:val="000000"/>
              </w:rPr>
              <w:t>2020</w:t>
            </w:r>
          </w:p>
        </w:tc>
        <w:tc>
          <w:tcPr>
            <w:tcW w:w="473" w:type="pct"/>
            <w:tcBorders>
              <w:left w:val="single" w:sz="4" w:space="0" w:color="auto"/>
            </w:tcBorders>
            <w:shd w:val="clear" w:color="auto" w:fill="auto"/>
            <w:noWrap/>
            <w:vAlign w:val="center"/>
          </w:tcPr>
          <w:p w14:paraId="48282317" w14:textId="77777777" w:rsidR="004C575F" w:rsidRPr="005362B1" w:rsidRDefault="004C575F" w:rsidP="00E977D5">
            <w:pPr>
              <w:spacing w:after="0"/>
              <w:jc w:val="center"/>
            </w:pPr>
            <w:r w:rsidRPr="005362B1">
              <w:rPr>
                <w:color w:val="000000"/>
              </w:rPr>
              <w:t>3,427</w:t>
            </w:r>
          </w:p>
        </w:tc>
        <w:tc>
          <w:tcPr>
            <w:tcW w:w="461" w:type="pct"/>
            <w:shd w:val="clear" w:color="auto" w:fill="auto"/>
            <w:noWrap/>
            <w:vAlign w:val="center"/>
          </w:tcPr>
          <w:p w14:paraId="46D6FE66" w14:textId="77777777" w:rsidR="004C575F" w:rsidRPr="005362B1" w:rsidRDefault="004C575F" w:rsidP="00E977D5">
            <w:pPr>
              <w:spacing w:after="0"/>
              <w:jc w:val="center"/>
            </w:pPr>
            <w:r w:rsidRPr="005362B1">
              <w:rPr>
                <w:color w:val="000000"/>
              </w:rPr>
              <w:t>586</w:t>
            </w:r>
          </w:p>
        </w:tc>
        <w:tc>
          <w:tcPr>
            <w:tcW w:w="463" w:type="pct"/>
            <w:shd w:val="clear" w:color="auto" w:fill="auto"/>
            <w:noWrap/>
            <w:vAlign w:val="center"/>
          </w:tcPr>
          <w:p w14:paraId="40EA6F1D" w14:textId="77777777" w:rsidR="004C575F" w:rsidRPr="005362B1" w:rsidRDefault="004C575F" w:rsidP="00E977D5">
            <w:pPr>
              <w:spacing w:after="0"/>
              <w:jc w:val="center"/>
            </w:pPr>
            <w:r w:rsidRPr="005362B1">
              <w:rPr>
                <w:color w:val="000000"/>
              </w:rPr>
              <w:t>30</w:t>
            </w:r>
          </w:p>
        </w:tc>
        <w:tc>
          <w:tcPr>
            <w:tcW w:w="416" w:type="pct"/>
            <w:shd w:val="clear" w:color="auto" w:fill="auto"/>
            <w:noWrap/>
            <w:vAlign w:val="center"/>
          </w:tcPr>
          <w:p w14:paraId="7CB58020" w14:textId="77777777" w:rsidR="004C575F" w:rsidRPr="005362B1" w:rsidRDefault="004C575F" w:rsidP="00E977D5">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5A014E99" w14:textId="77777777" w:rsidR="004C575F" w:rsidRPr="005362B1" w:rsidRDefault="004C575F" w:rsidP="00E977D5">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F3130E6" w14:textId="77777777" w:rsidR="004C575F" w:rsidRPr="005362B1" w:rsidRDefault="004C575F" w:rsidP="00E977D5">
            <w:pPr>
              <w:spacing w:after="0"/>
              <w:jc w:val="center"/>
            </w:pPr>
            <w:r w:rsidRPr="005362B1">
              <w:rPr>
                <w:color w:val="000000"/>
              </w:rPr>
              <w:t>529</w:t>
            </w:r>
          </w:p>
        </w:tc>
        <w:tc>
          <w:tcPr>
            <w:tcW w:w="463" w:type="pct"/>
            <w:shd w:val="clear" w:color="auto" w:fill="auto"/>
            <w:noWrap/>
            <w:vAlign w:val="center"/>
          </w:tcPr>
          <w:p w14:paraId="1D2DE849" w14:textId="77777777" w:rsidR="004C575F" w:rsidRPr="005362B1" w:rsidRDefault="004C575F" w:rsidP="00E977D5">
            <w:pPr>
              <w:spacing w:after="0"/>
              <w:jc w:val="center"/>
            </w:pPr>
            <w:r w:rsidRPr="005362B1">
              <w:rPr>
                <w:color w:val="000000"/>
              </w:rPr>
              <w:t>1,779</w:t>
            </w:r>
          </w:p>
        </w:tc>
        <w:tc>
          <w:tcPr>
            <w:tcW w:w="417" w:type="pct"/>
            <w:shd w:val="clear" w:color="auto" w:fill="auto"/>
            <w:noWrap/>
            <w:vAlign w:val="center"/>
          </w:tcPr>
          <w:p w14:paraId="0534EE66" w14:textId="77777777" w:rsidR="004C575F" w:rsidRPr="005362B1" w:rsidRDefault="004C575F" w:rsidP="00E977D5">
            <w:pPr>
              <w:spacing w:after="0"/>
              <w:jc w:val="center"/>
            </w:pPr>
            <w:r w:rsidRPr="005362B1">
              <w:rPr>
                <w:color w:val="000000"/>
              </w:rPr>
              <w:t>491</w:t>
            </w:r>
          </w:p>
        </w:tc>
        <w:tc>
          <w:tcPr>
            <w:tcW w:w="471" w:type="pct"/>
            <w:tcBorders>
              <w:right w:val="single" w:sz="4" w:space="0" w:color="auto"/>
            </w:tcBorders>
            <w:shd w:val="clear" w:color="auto" w:fill="auto"/>
            <w:noWrap/>
            <w:vAlign w:val="center"/>
          </w:tcPr>
          <w:p w14:paraId="5AAA632B" w14:textId="77777777" w:rsidR="004C575F" w:rsidRPr="005362B1" w:rsidRDefault="004C575F" w:rsidP="00E977D5">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55AB5797" w14:textId="77777777" w:rsidR="004C575F" w:rsidRPr="005362B1" w:rsidRDefault="004C575F" w:rsidP="00E977D5">
            <w:pPr>
              <w:spacing w:after="0"/>
              <w:jc w:val="center"/>
            </w:pPr>
            <w:r w:rsidRPr="005362B1">
              <w:rPr>
                <w:color w:val="000000"/>
              </w:rPr>
              <w:t>6,842</w:t>
            </w:r>
          </w:p>
        </w:tc>
      </w:tr>
      <w:tr w:rsidR="004C575F" w:rsidRPr="005362B1" w14:paraId="0E4E68E1" w14:textId="77777777" w:rsidTr="00E977D5">
        <w:trPr>
          <w:cantSplit/>
          <w:trHeight w:val="23"/>
        </w:trPr>
        <w:tc>
          <w:tcPr>
            <w:tcW w:w="408" w:type="pct"/>
            <w:tcBorders>
              <w:right w:val="single" w:sz="4" w:space="0" w:color="auto"/>
            </w:tcBorders>
            <w:shd w:val="clear" w:color="auto" w:fill="auto"/>
            <w:noWrap/>
            <w:vAlign w:val="center"/>
          </w:tcPr>
          <w:p w14:paraId="66F77EB0" w14:textId="77777777" w:rsidR="004C575F" w:rsidRPr="005362B1" w:rsidRDefault="004C575F" w:rsidP="00E977D5">
            <w:pPr>
              <w:spacing w:after="0"/>
            </w:pPr>
            <w:r w:rsidRPr="005362B1">
              <w:rPr>
                <w:color w:val="000000"/>
              </w:rPr>
              <w:t>2021</w:t>
            </w:r>
          </w:p>
        </w:tc>
        <w:tc>
          <w:tcPr>
            <w:tcW w:w="473" w:type="pct"/>
            <w:tcBorders>
              <w:left w:val="single" w:sz="4" w:space="0" w:color="auto"/>
            </w:tcBorders>
            <w:shd w:val="clear" w:color="auto" w:fill="auto"/>
            <w:noWrap/>
            <w:vAlign w:val="center"/>
          </w:tcPr>
          <w:p w14:paraId="3FC41116" w14:textId="77777777" w:rsidR="004C575F" w:rsidRPr="005362B1" w:rsidRDefault="004C575F" w:rsidP="00E977D5">
            <w:pPr>
              <w:spacing w:after="0"/>
              <w:jc w:val="center"/>
            </w:pPr>
            <w:r w:rsidRPr="005362B1">
              <w:rPr>
                <w:color w:val="000000"/>
              </w:rPr>
              <w:t>5,986</w:t>
            </w:r>
          </w:p>
        </w:tc>
        <w:tc>
          <w:tcPr>
            <w:tcW w:w="461" w:type="pct"/>
            <w:shd w:val="clear" w:color="auto" w:fill="auto"/>
            <w:noWrap/>
            <w:vAlign w:val="center"/>
          </w:tcPr>
          <w:p w14:paraId="5FD04917" w14:textId="77777777" w:rsidR="004C575F" w:rsidRPr="005362B1" w:rsidRDefault="004C575F" w:rsidP="00E977D5">
            <w:pPr>
              <w:spacing w:after="0"/>
              <w:jc w:val="center"/>
            </w:pPr>
            <w:r w:rsidRPr="005362B1">
              <w:rPr>
                <w:color w:val="000000"/>
              </w:rPr>
              <w:t>3,834</w:t>
            </w:r>
          </w:p>
        </w:tc>
        <w:tc>
          <w:tcPr>
            <w:tcW w:w="463" w:type="pct"/>
            <w:shd w:val="clear" w:color="auto" w:fill="auto"/>
            <w:noWrap/>
            <w:vAlign w:val="center"/>
          </w:tcPr>
          <w:p w14:paraId="5490D7DD" w14:textId="77777777" w:rsidR="004C575F" w:rsidRPr="005362B1" w:rsidRDefault="004C575F" w:rsidP="00E977D5">
            <w:pPr>
              <w:spacing w:after="0"/>
              <w:jc w:val="center"/>
            </w:pPr>
            <w:r w:rsidRPr="005362B1">
              <w:rPr>
                <w:color w:val="000000"/>
              </w:rPr>
              <w:t>3,427</w:t>
            </w:r>
          </w:p>
        </w:tc>
        <w:tc>
          <w:tcPr>
            <w:tcW w:w="416" w:type="pct"/>
            <w:shd w:val="clear" w:color="auto" w:fill="auto"/>
            <w:noWrap/>
            <w:vAlign w:val="center"/>
          </w:tcPr>
          <w:p w14:paraId="53B61153" w14:textId="77777777" w:rsidR="004C575F" w:rsidRPr="005362B1" w:rsidRDefault="004C575F" w:rsidP="00E977D5">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0AC38767" w14:textId="77777777" w:rsidR="004C575F" w:rsidRPr="005362B1" w:rsidRDefault="004C575F" w:rsidP="00E977D5">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0A2E43A0" w14:textId="77777777" w:rsidR="004C575F" w:rsidRPr="005362B1" w:rsidRDefault="004C575F" w:rsidP="00E977D5">
            <w:pPr>
              <w:spacing w:after="0"/>
              <w:jc w:val="center"/>
            </w:pPr>
            <w:r w:rsidRPr="005362B1">
              <w:rPr>
                <w:color w:val="000000"/>
              </w:rPr>
              <w:t>558</w:t>
            </w:r>
          </w:p>
        </w:tc>
        <w:tc>
          <w:tcPr>
            <w:tcW w:w="463" w:type="pct"/>
            <w:shd w:val="clear" w:color="auto" w:fill="auto"/>
            <w:noWrap/>
            <w:vAlign w:val="center"/>
          </w:tcPr>
          <w:p w14:paraId="2BE5165C" w14:textId="77777777" w:rsidR="004C575F" w:rsidRPr="005362B1" w:rsidRDefault="004C575F" w:rsidP="00E977D5">
            <w:pPr>
              <w:spacing w:after="0"/>
              <w:jc w:val="center"/>
            </w:pPr>
            <w:r w:rsidRPr="005362B1">
              <w:rPr>
                <w:color w:val="000000"/>
              </w:rPr>
              <w:t>4,230</w:t>
            </w:r>
          </w:p>
        </w:tc>
        <w:tc>
          <w:tcPr>
            <w:tcW w:w="417" w:type="pct"/>
            <w:shd w:val="clear" w:color="auto" w:fill="auto"/>
            <w:noWrap/>
            <w:vAlign w:val="center"/>
          </w:tcPr>
          <w:p w14:paraId="0E979AF8" w14:textId="77777777" w:rsidR="004C575F" w:rsidRPr="005362B1" w:rsidRDefault="004C575F" w:rsidP="00E977D5">
            <w:pPr>
              <w:spacing w:after="0"/>
              <w:jc w:val="center"/>
            </w:pPr>
            <w:r w:rsidRPr="005362B1">
              <w:rPr>
                <w:color w:val="000000"/>
              </w:rPr>
              <w:t>1,085</w:t>
            </w:r>
          </w:p>
        </w:tc>
        <w:tc>
          <w:tcPr>
            <w:tcW w:w="471" w:type="pct"/>
            <w:tcBorders>
              <w:right w:val="single" w:sz="4" w:space="0" w:color="auto"/>
            </w:tcBorders>
            <w:shd w:val="clear" w:color="auto" w:fill="auto"/>
            <w:noWrap/>
            <w:vAlign w:val="center"/>
          </w:tcPr>
          <w:p w14:paraId="6920E3DF" w14:textId="77777777" w:rsidR="004C575F" w:rsidRPr="005362B1" w:rsidRDefault="004C575F" w:rsidP="00E977D5">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2DD2E2AA" w14:textId="77777777" w:rsidR="004C575F" w:rsidRPr="005362B1" w:rsidRDefault="004C575F" w:rsidP="00E977D5">
            <w:pPr>
              <w:spacing w:after="0"/>
              <w:jc w:val="center"/>
            </w:pPr>
            <w:r w:rsidRPr="005362B1">
              <w:rPr>
                <w:color w:val="000000"/>
              </w:rPr>
              <w:t>19,172</w:t>
            </w:r>
          </w:p>
        </w:tc>
      </w:tr>
      <w:tr w:rsidR="004C575F" w:rsidRPr="005362B1" w14:paraId="4D276017" w14:textId="77777777" w:rsidTr="00E977D5">
        <w:trPr>
          <w:cantSplit/>
          <w:trHeight w:val="23"/>
        </w:trPr>
        <w:tc>
          <w:tcPr>
            <w:tcW w:w="408" w:type="pct"/>
            <w:tcBorders>
              <w:right w:val="single" w:sz="4" w:space="0" w:color="auto"/>
            </w:tcBorders>
            <w:shd w:val="clear" w:color="auto" w:fill="auto"/>
            <w:noWrap/>
            <w:vAlign w:val="bottom"/>
          </w:tcPr>
          <w:p w14:paraId="711A4066" w14:textId="77777777" w:rsidR="004C575F" w:rsidRPr="00D3773B" w:rsidRDefault="004C575F" w:rsidP="00E977D5">
            <w:pPr>
              <w:spacing w:after="0"/>
            </w:pPr>
            <w:r w:rsidRPr="00D3773B">
              <w:rPr>
                <w:color w:val="000000"/>
              </w:rPr>
              <w:t>2022</w:t>
            </w:r>
          </w:p>
        </w:tc>
        <w:tc>
          <w:tcPr>
            <w:tcW w:w="473" w:type="pct"/>
            <w:tcBorders>
              <w:left w:val="single" w:sz="4" w:space="0" w:color="auto"/>
            </w:tcBorders>
            <w:shd w:val="clear" w:color="auto" w:fill="auto"/>
            <w:noWrap/>
            <w:vAlign w:val="bottom"/>
          </w:tcPr>
          <w:p w14:paraId="17257FE5" w14:textId="77777777" w:rsidR="004C575F" w:rsidRPr="00D3773B" w:rsidRDefault="004C575F" w:rsidP="00E977D5">
            <w:pPr>
              <w:spacing w:after="0"/>
              <w:jc w:val="center"/>
              <w:rPr>
                <w:color w:val="000000"/>
              </w:rPr>
            </w:pPr>
            <w:r w:rsidRPr="00D3773B">
              <w:rPr>
                <w:color w:val="000000"/>
              </w:rPr>
              <w:t>8,207</w:t>
            </w:r>
          </w:p>
        </w:tc>
        <w:tc>
          <w:tcPr>
            <w:tcW w:w="461" w:type="pct"/>
            <w:shd w:val="clear" w:color="auto" w:fill="auto"/>
            <w:noWrap/>
            <w:vAlign w:val="bottom"/>
          </w:tcPr>
          <w:p w14:paraId="14A82AF8" w14:textId="77777777" w:rsidR="004C575F" w:rsidRPr="00D3773B" w:rsidRDefault="004C575F" w:rsidP="00E977D5">
            <w:pPr>
              <w:spacing w:after="0"/>
              <w:jc w:val="center"/>
              <w:rPr>
                <w:color w:val="000000"/>
              </w:rPr>
            </w:pPr>
            <w:r w:rsidRPr="00D3773B">
              <w:rPr>
                <w:color w:val="000000"/>
              </w:rPr>
              <w:t>5,775</w:t>
            </w:r>
          </w:p>
        </w:tc>
        <w:tc>
          <w:tcPr>
            <w:tcW w:w="463" w:type="pct"/>
            <w:shd w:val="clear" w:color="auto" w:fill="auto"/>
            <w:noWrap/>
            <w:vAlign w:val="bottom"/>
          </w:tcPr>
          <w:p w14:paraId="1285171B" w14:textId="77777777" w:rsidR="004C575F" w:rsidRPr="00D3773B" w:rsidRDefault="004C575F" w:rsidP="00E977D5">
            <w:pPr>
              <w:spacing w:after="0"/>
              <w:jc w:val="center"/>
              <w:rPr>
                <w:color w:val="000000"/>
              </w:rPr>
            </w:pPr>
            <w:r w:rsidRPr="00D3773B">
              <w:rPr>
                <w:color w:val="000000"/>
              </w:rPr>
              <w:t>4,925</w:t>
            </w:r>
          </w:p>
        </w:tc>
        <w:tc>
          <w:tcPr>
            <w:tcW w:w="416" w:type="pct"/>
            <w:shd w:val="clear" w:color="auto" w:fill="auto"/>
            <w:noWrap/>
            <w:vAlign w:val="bottom"/>
          </w:tcPr>
          <w:p w14:paraId="16D42454" w14:textId="77777777" w:rsidR="004C575F" w:rsidRPr="00D3773B" w:rsidRDefault="004C575F" w:rsidP="00E977D5">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638262DC" w14:textId="77777777" w:rsidR="004C575F" w:rsidRPr="00D3773B" w:rsidRDefault="004C575F" w:rsidP="00E977D5">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1C17828B" w14:textId="77777777" w:rsidR="004C575F" w:rsidRPr="00D3773B" w:rsidRDefault="004C575F" w:rsidP="00E977D5">
            <w:pPr>
              <w:spacing w:after="0"/>
              <w:jc w:val="center"/>
              <w:rPr>
                <w:color w:val="000000"/>
              </w:rPr>
            </w:pPr>
            <w:r w:rsidRPr="00D3773B">
              <w:rPr>
                <w:color w:val="000000"/>
              </w:rPr>
              <w:t>357</w:t>
            </w:r>
          </w:p>
        </w:tc>
        <w:tc>
          <w:tcPr>
            <w:tcW w:w="463" w:type="pct"/>
            <w:shd w:val="clear" w:color="auto" w:fill="auto"/>
            <w:noWrap/>
            <w:vAlign w:val="bottom"/>
          </w:tcPr>
          <w:p w14:paraId="4CF7C232" w14:textId="77777777" w:rsidR="004C575F" w:rsidRPr="00D3773B" w:rsidRDefault="004C575F" w:rsidP="00E977D5">
            <w:pPr>
              <w:spacing w:after="0"/>
              <w:jc w:val="center"/>
              <w:rPr>
                <w:color w:val="000000"/>
              </w:rPr>
            </w:pPr>
            <w:r w:rsidRPr="00D3773B">
              <w:rPr>
                <w:color w:val="000000"/>
              </w:rPr>
              <w:t>5,645</w:t>
            </w:r>
          </w:p>
        </w:tc>
        <w:tc>
          <w:tcPr>
            <w:tcW w:w="417" w:type="pct"/>
            <w:shd w:val="clear" w:color="auto" w:fill="auto"/>
            <w:noWrap/>
            <w:vAlign w:val="bottom"/>
          </w:tcPr>
          <w:p w14:paraId="57E1DEBD" w14:textId="77777777" w:rsidR="004C575F" w:rsidRPr="00D3773B" w:rsidRDefault="004C575F" w:rsidP="00E977D5">
            <w:pPr>
              <w:spacing w:after="0"/>
              <w:jc w:val="center"/>
              <w:rPr>
                <w:color w:val="000000"/>
              </w:rPr>
            </w:pPr>
            <w:r w:rsidRPr="00D3773B">
              <w:rPr>
                <w:color w:val="000000"/>
              </w:rPr>
              <w:t>994</w:t>
            </w:r>
          </w:p>
        </w:tc>
        <w:tc>
          <w:tcPr>
            <w:tcW w:w="471" w:type="pct"/>
            <w:tcBorders>
              <w:right w:val="single" w:sz="4" w:space="0" w:color="auto"/>
            </w:tcBorders>
            <w:shd w:val="clear" w:color="auto" w:fill="auto"/>
            <w:noWrap/>
            <w:vAlign w:val="bottom"/>
          </w:tcPr>
          <w:p w14:paraId="0F2AEC0E" w14:textId="77777777" w:rsidR="004C575F" w:rsidRPr="00D3773B" w:rsidRDefault="004C575F" w:rsidP="00E977D5">
            <w:pPr>
              <w:spacing w:after="0"/>
              <w:jc w:val="center"/>
              <w:rPr>
                <w:color w:val="000000"/>
              </w:rPr>
            </w:pPr>
            <w:r w:rsidRPr="00D3773B">
              <w:rPr>
                <w:color w:val="000000"/>
              </w:rPr>
              <w:t>6,996</w:t>
            </w:r>
          </w:p>
        </w:tc>
        <w:tc>
          <w:tcPr>
            <w:tcW w:w="498" w:type="pct"/>
            <w:tcBorders>
              <w:left w:val="single" w:sz="4" w:space="0" w:color="auto"/>
            </w:tcBorders>
            <w:shd w:val="clear" w:color="auto" w:fill="auto"/>
            <w:noWrap/>
            <w:vAlign w:val="bottom"/>
          </w:tcPr>
          <w:p w14:paraId="7CAE7E11" w14:textId="77777777" w:rsidR="004C575F" w:rsidRPr="00D3773B" w:rsidRDefault="004C575F" w:rsidP="00E977D5">
            <w:pPr>
              <w:spacing w:after="0"/>
              <w:jc w:val="center"/>
              <w:rPr>
                <w:color w:val="000000"/>
              </w:rPr>
            </w:pPr>
            <w:r w:rsidRPr="00D3773B">
              <w:rPr>
                <w:color w:val="000000"/>
              </w:rPr>
              <w:t>25,906</w:t>
            </w:r>
          </w:p>
        </w:tc>
      </w:tr>
      <w:tr w:rsidR="004C575F" w:rsidRPr="005362B1" w14:paraId="4F307AAE" w14:textId="77777777" w:rsidTr="00E977D5">
        <w:trPr>
          <w:cantSplit/>
          <w:trHeight w:val="23"/>
        </w:trPr>
        <w:tc>
          <w:tcPr>
            <w:tcW w:w="408" w:type="pct"/>
            <w:tcBorders>
              <w:right w:val="single" w:sz="4" w:space="0" w:color="auto"/>
            </w:tcBorders>
            <w:shd w:val="clear" w:color="auto" w:fill="auto"/>
            <w:noWrap/>
            <w:vAlign w:val="bottom"/>
          </w:tcPr>
          <w:p w14:paraId="7A9E2D64" w14:textId="77777777" w:rsidR="004C575F" w:rsidRPr="00D3773B" w:rsidRDefault="004C575F" w:rsidP="00E977D5">
            <w:pPr>
              <w:spacing w:after="0"/>
            </w:pPr>
            <w:r w:rsidRPr="00D3773B">
              <w:rPr>
                <w:color w:val="000000"/>
              </w:rPr>
              <w:t>2023</w:t>
            </w:r>
          </w:p>
        </w:tc>
        <w:tc>
          <w:tcPr>
            <w:tcW w:w="473" w:type="pct"/>
            <w:tcBorders>
              <w:left w:val="single" w:sz="4" w:space="0" w:color="auto"/>
            </w:tcBorders>
            <w:shd w:val="clear" w:color="auto" w:fill="auto"/>
            <w:noWrap/>
            <w:vAlign w:val="bottom"/>
          </w:tcPr>
          <w:p w14:paraId="214049C5" w14:textId="77777777" w:rsidR="004C575F" w:rsidRPr="00D3773B" w:rsidRDefault="004C575F" w:rsidP="00E977D5">
            <w:pPr>
              <w:spacing w:after="0"/>
              <w:jc w:val="center"/>
            </w:pPr>
            <w:r w:rsidRPr="00D3773B">
              <w:rPr>
                <w:color w:val="000000"/>
              </w:rPr>
              <w:t>6,473</w:t>
            </w:r>
          </w:p>
        </w:tc>
        <w:tc>
          <w:tcPr>
            <w:tcW w:w="461" w:type="pct"/>
            <w:shd w:val="clear" w:color="auto" w:fill="auto"/>
            <w:noWrap/>
            <w:vAlign w:val="bottom"/>
          </w:tcPr>
          <w:p w14:paraId="3A5AC888" w14:textId="77777777" w:rsidR="004C575F" w:rsidRPr="00D3773B" w:rsidRDefault="004C575F" w:rsidP="00E977D5">
            <w:pPr>
              <w:spacing w:after="0"/>
              <w:jc w:val="center"/>
            </w:pPr>
            <w:r w:rsidRPr="00D3773B">
              <w:rPr>
                <w:color w:val="000000"/>
              </w:rPr>
              <w:t>5,179</w:t>
            </w:r>
          </w:p>
        </w:tc>
        <w:tc>
          <w:tcPr>
            <w:tcW w:w="463" w:type="pct"/>
            <w:shd w:val="clear" w:color="auto" w:fill="auto"/>
            <w:noWrap/>
            <w:vAlign w:val="bottom"/>
          </w:tcPr>
          <w:p w14:paraId="47CBEB90" w14:textId="77777777" w:rsidR="004C575F" w:rsidRPr="00D3773B" w:rsidRDefault="004C575F" w:rsidP="00E977D5">
            <w:pPr>
              <w:spacing w:after="0"/>
              <w:jc w:val="center"/>
            </w:pPr>
            <w:r w:rsidRPr="00D3773B">
              <w:rPr>
                <w:color w:val="000000"/>
              </w:rPr>
              <w:t>4,069</w:t>
            </w:r>
          </w:p>
        </w:tc>
        <w:tc>
          <w:tcPr>
            <w:tcW w:w="416" w:type="pct"/>
            <w:shd w:val="clear" w:color="auto" w:fill="auto"/>
            <w:noWrap/>
            <w:vAlign w:val="bottom"/>
          </w:tcPr>
          <w:p w14:paraId="7518CB33" w14:textId="77777777" w:rsidR="004C575F" w:rsidRPr="00D3773B" w:rsidRDefault="004C575F" w:rsidP="00E977D5">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53386634" w14:textId="77777777" w:rsidR="004C575F" w:rsidRPr="00D3773B" w:rsidRDefault="004C575F" w:rsidP="00E977D5">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35B5AA57" w14:textId="77777777" w:rsidR="004C575F" w:rsidRPr="00D3773B" w:rsidRDefault="004C575F" w:rsidP="00E977D5">
            <w:pPr>
              <w:spacing w:after="0"/>
              <w:jc w:val="center"/>
            </w:pPr>
            <w:r w:rsidRPr="00D3773B">
              <w:rPr>
                <w:color w:val="000000"/>
              </w:rPr>
              <w:t>563</w:t>
            </w:r>
          </w:p>
        </w:tc>
        <w:tc>
          <w:tcPr>
            <w:tcW w:w="463" w:type="pct"/>
            <w:shd w:val="clear" w:color="auto" w:fill="auto"/>
            <w:noWrap/>
            <w:vAlign w:val="bottom"/>
          </w:tcPr>
          <w:p w14:paraId="15549018" w14:textId="77777777" w:rsidR="004C575F" w:rsidRPr="00D3773B" w:rsidRDefault="004C575F" w:rsidP="00E977D5">
            <w:pPr>
              <w:spacing w:after="0"/>
              <w:jc w:val="center"/>
            </w:pPr>
            <w:r w:rsidRPr="00D3773B">
              <w:rPr>
                <w:color w:val="000000"/>
              </w:rPr>
              <w:t>3,653</w:t>
            </w:r>
          </w:p>
        </w:tc>
        <w:tc>
          <w:tcPr>
            <w:tcW w:w="417" w:type="pct"/>
            <w:shd w:val="clear" w:color="auto" w:fill="auto"/>
            <w:noWrap/>
            <w:vAlign w:val="bottom"/>
          </w:tcPr>
          <w:p w14:paraId="68289CF1" w14:textId="77777777" w:rsidR="004C575F" w:rsidRPr="00D3773B" w:rsidRDefault="004C575F" w:rsidP="00E977D5">
            <w:pPr>
              <w:spacing w:after="0"/>
              <w:jc w:val="center"/>
            </w:pPr>
            <w:r w:rsidRPr="00D3773B">
              <w:rPr>
                <w:color w:val="000000"/>
              </w:rPr>
              <w:t>1,412</w:t>
            </w:r>
          </w:p>
        </w:tc>
        <w:tc>
          <w:tcPr>
            <w:tcW w:w="471" w:type="pct"/>
            <w:tcBorders>
              <w:right w:val="single" w:sz="4" w:space="0" w:color="auto"/>
            </w:tcBorders>
            <w:shd w:val="clear" w:color="auto" w:fill="auto"/>
            <w:noWrap/>
            <w:vAlign w:val="bottom"/>
          </w:tcPr>
          <w:p w14:paraId="7919BA8A" w14:textId="77777777" w:rsidR="004C575F" w:rsidRPr="00D3773B" w:rsidRDefault="004C575F" w:rsidP="00E977D5">
            <w:pPr>
              <w:spacing w:after="0"/>
              <w:jc w:val="center"/>
            </w:pPr>
            <w:r w:rsidRPr="00D3773B">
              <w:rPr>
                <w:color w:val="000000"/>
              </w:rPr>
              <w:t>5,628</w:t>
            </w:r>
          </w:p>
        </w:tc>
        <w:tc>
          <w:tcPr>
            <w:tcW w:w="498" w:type="pct"/>
            <w:tcBorders>
              <w:left w:val="single" w:sz="4" w:space="0" w:color="auto"/>
            </w:tcBorders>
            <w:shd w:val="clear" w:color="auto" w:fill="auto"/>
            <w:noWrap/>
            <w:vAlign w:val="bottom"/>
          </w:tcPr>
          <w:p w14:paraId="6B163D09" w14:textId="77777777" w:rsidR="004C575F" w:rsidRPr="00D3773B" w:rsidRDefault="004C575F" w:rsidP="00E977D5">
            <w:pPr>
              <w:spacing w:after="0"/>
              <w:jc w:val="center"/>
            </w:pPr>
            <w:r w:rsidRPr="00D3773B">
              <w:rPr>
                <w:color w:val="000000"/>
              </w:rPr>
              <w:t>21,727</w:t>
            </w:r>
          </w:p>
        </w:tc>
      </w:tr>
      <w:tr w:rsidR="004C575F" w:rsidRPr="005362B1" w14:paraId="22EEDF9F" w14:textId="77777777" w:rsidTr="00E977D5">
        <w:trPr>
          <w:cantSplit/>
          <w:trHeight w:val="23"/>
        </w:trPr>
        <w:tc>
          <w:tcPr>
            <w:tcW w:w="408" w:type="pct"/>
            <w:tcBorders>
              <w:right w:val="single" w:sz="4" w:space="0" w:color="auto"/>
            </w:tcBorders>
            <w:shd w:val="clear" w:color="auto" w:fill="auto"/>
            <w:noWrap/>
            <w:vAlign w:val="bottom"/>
          </w:tcPr>
          <w:p w14:paraId="11DF3B28" w14:textId="77777777" w:rsidR="004C575F" w:rsidRPr="00D3773B" w:rsidRDefault="004C575F" w:rsidP="00E977D5">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3BED2E1F" w14:textId="77777777" w:rsidR="004C575F" w:rsidRPr="00D3773B" w:rsidRDefault="004C575F" w:rsidP="00E977D5">
            <w:pPr>
              <w:spacing w:after="0"/>
              <w:jc w:val="center"/>
              <w:rPr>
                <w:color w:val="000000"/>
              </w:rPr>
            </w:pPr>
            <w:r w:rsidRPr="00D3773B">
              <w:rPr>
                <w:color w:val="000000"/>
              </w:rPr>
              <w:t>8,347</w:t>
            </w:r>
          </w:p>
        </w:tc>
        <w:tc>
          <w:tcPr>
            <w:tcW w:w="461" w:type="pct"/>
            <w:shd w:val="clear" w:color="auto" w:fill="auto"/>
            <w:noWrap/>
            <w:vAlign w:val="bottom"/>
          </w:tcPr>
          <w:p w14:paraId="150F24C5" w14:textId="77777777" w:rsidR="004C575F" w:rsidRPr="00D3773B" w:rsidRDefault="004C575F" w:rsidP="00E977D5">
            <w:pPr>
              <w:spacing w:after="0"/>
              <w:jc w:val="center"/>
              <w:rPr>
                <w:color w:val="000000"/>
              </w:rPr>
            </w:pPr>
            <w:r w:rsidRPr="00D3773B">
              <w:rPr>
                <w:color w:val="000000"/>
              </w:rPr>
              <w:t>5,411</w:t>
            </w:r>
          </w:p>
        </w:tc>
        <w:tc>
          <w:tcPr>
            <w:tcW w:w="463" w:type="pct"/>
            <w:shd w:val="clear" w:color="auto" w:fill="auto"/>
            <w:noWrap/>
            <w:vAlign w:val="bottom"/>
          </w:tcPr>
          <w:p w14:paraId="01025450" w14:textId="77777777" w:rsidR="004C575F" w:rsidRPr="00D3773B" w:rsidRDefault="004C575F" w:rsidP="00E977D5">
            <w:pPr>
              <w:spacing w:after="0"/>
              <w:jc w:val="center"/>
              <w:rPr>
                <w:color w:val="000000"/>
              </w:rPr>
            </w:pPr>
            <w:r w:rsidRPr="00D3773B">
              <w:rPr>
                <w:color w:val="000000"/>
              </w:rPr>
              <w:t>5,622</w:t>
            </w:r>
          </w:p>
        </w:tc>
        <w:tc>
          <w:tcPr>
            <w:tcW w:w="416" w:type="pct"/>
            <w:shd w:val="clear" w:color="auto" w:fill="auto"/>
            <w:noWrap/>
            <w:vAlign w:val="bottom"/>
          </w:tcPr>
          <w:p w14:paraId="5169441F" w14:textId="77777777" w:rsidR="004C575F" w:rsidRPr="00D3773B" w:rsidRDefault="004C575F" w:rsidP="00E977D5">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4E6748E8" w14:textId="77777777" w:rsidR="004C575F" w:rsidRPr="00D3773B" w:rsidRDefault="004C575F" w:rsidP="00E977D5">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6B64C3F2" w14:textId="77777777" w:rsidR="004C575F" w:rsidRPr="00D3773B" w:rsidRDefault="004C575F" w:rsidP="00E977D5">
            <w:pPr>
              <w:spacing w:after="0"/>
              <w:jc w:val="center"/>
              <w:rPr>
                <w:color w:val="000000"/>
              </w:rPr>
            </w:pPr>
            <w:r w:rsidRPr="00D3773B">
              <w:rPr>
                <w:color w:val="000000"/>
              </w:rPr>
              <w:t>416</w:t>
            </w:r>
          </w:p>
        </w:tc>
        <w:tc>
          <w:tcPr>
            <w:tcW w:w="463" w:type="pct"/>
            <w:shd w:val="clear" w:color="auto" w:fill="auto"/>
            <w:noWrap/>
            <w:vAlign w:val="bottom"/>
          </w:tcPr>
          <w:p w14:paraId="13BE08B0" w14:textId="77777777" w:rsidR="004C575F" w:rsidRPr="00D3773B" w:rsidRDefault="004C575F" w:rsidP="00E977D5">
            <w:pPr>
              <w:spacing w:after="0"/>
              <w:jc w:val="center"/>
              <w:rPr>
                <w:color w:val="000000"/>
              </w:rPr>
            </w:pPr>
            <w:r w:rsidRPr="00D3773B">
              <w:rPr>
                <w:color w:val="000000"/>
              </w:rPr>
              <w:t>4,295</w:t>
            </w:r>
          </w:p>
        </w:tc>
        <w:tc>
          <w:tcPr>
            <w:tcW w:w="417" w:type="pct"/>
            <w:shd w:val="clear" w:color="auto" w:fill="auto"/>
            <w:noWrap/>
            <w:vAlign w:val="bottom"/>
          </w:tcPr>
          <w:p w14:paraId="7C5FFF75" w14:textId="77777777" w:rsidR="004C575F" w:rsidRPr="00D3773B" w:rsidRDefault="004C575F" w:rsidP="00E977D5">
            <w:pPr>
              <w:spacing w:after="0"/>
              <w:jc w:val="center"/>
              <w:rPr>
                <w:color w:val="000000"/>
              </w:rPr>
            </w:pPr>
            <w:r w:rsidRPr="00D3773B">
              <w:rPr>
                <w:color w:val="000000"/>
              </w:rPr>
              <w:t>1,488</w:t>
            </w:r>
          </w:p>
        </w:tc>
        <w:tc>
          <w:tcPr>
            <w:tcW w:w="471" w:type="pct"/>
            <w:tcBorders>
              <w:right w:val="single" w:sz="4" w:space="0" w:color="auto"/>
            </w:tcBorders>
            <w:shd w:val="clear" w:color="auto" w:fill="auto"/>
            <w:noWrap/>
            <w:vAlign w:val="bottom"/>
          </w:tcPr>
          <w:p w14:paraId="09D81C33" w14:textId="77777777" w:rsidR="004C575F" w:rsidRPr="00D3773B" w:rsidRDefault="004C575F" w:rsidP="00E977D5">
            <w:pPr>
              <w:spacing w:after="0"/>
              <w:jc w:val="center"/>
              <w:rPr>
                <w:color w:val="000000"/>
              </w:rPr>
            </w:pPr>
            <w:r w:rsidRPr="00D3773B">
              <w:rPr>
                <w:color w:val="000000"/>
              </w:rPr>
              <w:t>6,199</w:t>
            </w:r>
          </w:p>
        </w:tc>
        <w:tc>
          <w:tcPr>
            <w:tcW w:w="498" w:type="pct"/>
            <w:tcBorders>
              <w:left w:val="single" w:sz="4" w:space="0" w:color="auto"/>
            </w:tcBorders>
            <w:shd w:val="clear" w:color="auto" w:fill="auto"/>
            <w:noWrap/>
            <w:vAlign w:val="bottom"/>
          </w:tcPr>
          <w:p w14:paraId="42BE8B32" w14:textId="77777777" w:rsidR="004C575F" w:rsidRPr="00D3773B" w:rsidRDefault="004C575F" w:rsidP="00E977D5">
            <w:pPr>
              <w:spacing w:after="0"/>
              <w:jc w:val="center"/>
              <w:rPr>
                <w:color w:val="000000"/>
              </w:rPr>
            </w:pPr>
            <w:r w:rsidRPr="00D3773B">
              <w:rPr>
                <w:color w:val="000000"/>
              </w:rPr>
              <w:t>25,898</w:t>
            </w:r>
          </w:p>
        </w:tc>
      </w:tr>
      <w:tr w:rsidR="004C575F" w:rsidRPr="005362B1" w14:paraId="6C67C44F" w14:textId="77777777" w:rsidTr="00E977D5">
        <w:trPr>
          <w:cantSplit/>
          <w:trHeight w:val="23"/>
        </w:trPr>
        <w:tc>
          <w:tcPr>
            <w:tcW w:w="408" w:type="pct"/>
            <w:tcBorders>
              <w:bottom w:val="single" w:sz="4" w:space="0" w:color="auto"/>
              <w:right w:val="single" w:sz="4" w:space="0" w:color="auto"/>
            </w:tcBorders>
            <w:shd w:val="clear" w:color="auto" w:fill="auto"/>
            <w:noWrap/>
            <w:vAlign w:val="bottom"/>
          </w:tcPr>
          <w:p w14:paraId="4105A42A" w14:textId="77777777" w:rsidR="004C575F" w:rsidRPr="00D3773B" w:rsidRDefault="004C575F" w:rsidP="00E977D5">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1077AB17" w14:textId="77777777" w:rsidR="004C575F" w:rsidRPr="00D3773B" w:rsidRDefault="004C575F" w:rsidP="00E977D5">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59EB3DF0" w14:textId="77777777" w:rsidR="004C575F" w:rsidRPr="00D3773B" w:rsidRDefault="004C575F" w:rsidP="00E977D5">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30B3FCF3" w14:textId="77777777" w:rsidR="004C575F" w:rsidRPr="00D3773B" w:rsidRDefault="004C575F" w:rsidP="00E977D5">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03FBCB2D" w14:textId="77777777" w:rsidR="004C575F" w:rsidRPr="00D3773B" w:rsidRDefault="004C575F" w:rsidP="00E977D5">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6DAE291A" w14:textId="77777777" w:rsidR="004C575F" w:rsidRPr="00D3773B" w:rsidRDefault="004C575F" w:rsidP="00E977D5">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4D6BCDA5" w14:textId="77777777" w:rsidR="004C575F" w:rsidRPr="00D3773B" w:rsidRDefault="004C575F" w:rsidP="00E977D5">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3BBD0EE1" w14:textId="77777777" w:rsidR="004C575F" w:rsidRPr="00D3773B" w:rsidRDefault="004C575F" w:rsidP="00E977D5">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5EF0A2B5" w14:textId="77777777" w:rsidR="004C575F" w:rsidRPr="00D3773B" w:rsidRDefault="004C575F" w:rsidP="00E977D5">
            <w:pPr>
              <w:spacing w:after="0"/>
              <w:jc w:val="center"/>
              <w:rPr>
                <w:color w:val="000000"/>
              </w:rPr>
            </w:pPr>
            <w:r w:rsidRPr="00D3773B">
              <w:rPr>
                <w:color w:val="000000"/>
              </w:rPr>
              <w:t>1,387</w:t>
            </w:r>
          </w:p>
        </w:tc>
        <w:tc>
          <w:tcPr>
            <w:tcW w:w="471" w:type="pct"/>
            <w:tcBorders>
              <w:bottom w:val="single" w:sz="4" w:space="0" w:color="auto"/>
              <w:right w:val="single" w:sz="4" w:space="0" w:color="auto"/>
            </w:tcBorders>
            <w:shd w:val="clear" w:color="auto" w:fill="auto"/>
            <w:noWrap/>
            <w:vAlign w:val="bottom"/>
          </w:tcPr>
          <w:p w14:paraId="509ED2D8" w14:textId="77777777" w:rsidR="004C575F" w:rsidRPr="00D3773B" w:rsidRDefault="004C575F" w:rsidP="00E977D5">
            <w:pPr>
              <w:spacing w:after="0"/>
              <w:jc w:val="center"/>
              <w:rPr>
                <w:color w:val="000000"/>
              </w:rPr>
            </w:pPr>
            <w:r w:rsidRPr="00D3773B">
              <w:rPr>
                <w:color w:val="000000"/>
              </w:rPr>
              <w:t>7,344</w:t>
            </w:r>
          </w:p>
        </w:tc>
        <w:tc>
          <w:tcPr>
            <w:tcW w:w="498" w:type="pct"/>
            <w:tcBorders>
              <w:left w:val="single" w:sz="4" w:space="0" w:color="auto"/>
              <w:bottom w:val="single" w:sz="4" w:space="0" w:color="auto"/>
            </w:tcBorders>
            <w:shd w:val="clear" w:color="auto" w:fill="auto"/>
            <w:noWrap/>
            <w:vAlign w:val="bottom"/>
          </w:tcPr>
          <w:p w14:paraId="780B812E" w14:textId="77777777" w:rsidR="004C575F" w:rsidRPr="00D3773B" w:rsidRDefault="004C575F" w:rsidP="00E977D5">
            <w:pPr>
              <w:spacing w:after="0"/>
              <w:jc w:val="center"/>
              <w:rPr>
                <w:color w:val="000000"/>
              </w:rPr>
            </w:pPr>
            <w:r w:rsidRPr="00D3773B">
              <w:rPr>
                <w:color w:val="000000"/>
              </w:rPr>
              <w:t>26,947</w:t>
            </w:r>
          </w:p>
        </w:tc>
      </w:tr>
    </w:tbl>
    <w:p w14:paraId="63E2FB9D" w14:textId="77777777" w:rsidR="004C575F" w:rsidRPr="005362B1" w:rsidRDefault="004C575F" w:rsidP="004C575F">
      <w:r w:rsidRPr="005362B1">
        <w:br w:type="page"/>
      </w:r>
    </w:p>
    <w:p w14:paraId="15DBAC0D" w14:textId="77777777" w:rsidR="004C575F" w:rsidRDefault="004C575F" w:rsidP="004C575F">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w:t>
      </w:r>
      <w:proofErr w:type="spellStart"/>
      <w:r w:rsidRPr="005362B1">
        <w:t>Hulson</w:t>
      </w:r>
      <w:proofErr w:type="spellEnd"/>
      <w:r w:rsidRPr="005362B1">
        <w:t xml:space="preserve"> et al. 2022 (Table 2.2) for catch history prior to 1991.</w:t>
      </w:r>
    </w:p>
    <w:tbl>
      <w:tblPr>
        <w:tblW w:w="5976" w:type="dxa"/>
        <w:tblLook w:val="04A0" w:firstRow="1" w:lastRow="0" w:firstColumn="1" w:lastColumn="0" w:noHBand="0" w:noVBand="1"/>
      </w:tblPr>
      <w:tblGrid>
        <w:gridCol w:w="996"/>
        <w:gridCol w:w="996"/>
        <w:gridCol w:w="996"/>
        <w:gridCol w:w="996"/>
        <w:gridCol w:w="996"/>
        <w:gridCol w:w="996"/>
      </w:tblGrid>
      <w:tr w:rsidR="004C575F" w:rsidRPr="00D202F8" w14:paraId="7564D59B" w14:textId="77777777" w:rsidTr="004C575F">
        <w:trPr>
          <w:trHeight w:val="265"/>
        </w:trPr>
        <w:tc>
          <w:tcPr>
            <w:tcW w:w="996" w:type="dxa"/>
            <w:tcBorders>
              <w:top w:val="nil"/>
              <w:left w:val="nil"/>
              <w:bottom w:val="single" w:sz="4" w:space="0" w:color="auto"/>
              <w:right w:val="nil"/>
            </w:tcBorders>
            <w:shd w:val="clear" w:color="auto" w:fill="auto"/>
            <w:noWrap/>
            <w:vAlign w:val="center"/>
            <w:hideMark/>
          </w:tcPr>
          <w:p w14:paraId="2764256C" w14:textId="77777777" w:rsidR="004C575F" w:rsidRPr="004C575F" w:rsidRDefault="004C575F" w:rsidP="00E977D5">
            <w:pPr>
              <w:spacing w:after="0"/>
              <w:jc w:val="right"/>
              <w:rPr>
                <w:color w:val="000000"/>
                <w:sz w:val="20"/>
                <w:szCs w:val="20"/>
              </w:rPr>
            </w:pPr>
            <w:r w:rsidRPr="004C575F">
              <w:rPr>
                <w:color w:val="000000"/>
                <w:sz w:val="20"/>
                <w:szCs w:val="20"/>
              </w:rPr>
              <w:t>Year</w:t>
            </w:r>
          </w:p>
        </w:tc>
        <w:tc>
          <w:tcPr>
            <w:tcW w:w="996" w:type="dxa"/>
            <w:tcBorders>
              <w:top w:val="nil"/>
              <w:left w:val="nil"/>
              <w:bottom w:val="single" w:sz="4" w:space="0" w:color="auto"/>
              <w:right w:val="nil"/>
            </w:tcBorders>
            <w:shd w:val="clear" w:color="auto" w:fill="auto"/>
            <w:noWrap/>
            <w:vAlign w:val="center"/>
            <w:hideMark/>
          </w:tcPr>
          <w:p w14:paraId="47FC6AA3" w14:textId="77777777" w:rsidR="004C575F" w:rsidRPr="004C575F" w:rsidRDefault="004C575F" w:rsidP="00E977D5">
            <w:pPr>
              <w:spacing w:after="0"/>
              <w:jc w:val="center"/>
              <w:rPr>
                <w:color w:val="000000"/>
                <w:sz w:val="20"/>
                <w:szCs w:val="20"/>
              </w:rPr>
            </w:pPr>
            <w:r w:rsidRPr="004C575F">
              <w:rPr>
                <w:color w:val="000000"/>
                <w:sz w:val="20"/>
                <w:szCs w:val="20"/>
              </w:rPr>
              <w:t>Catch</w:t>
            </w:r>
          </w:p>
        </w:tc>
        <w:tc>
          <w:tcPr>
            <w:tcW w:w="996" w:type="dxa"/>
            <w:tcBorders>
              <w:top w:val="nil"/>
              <w:left w:val="nil"/>
              <w:bottom w:val="single" w:sz="4" w:space="0" w:color="auto"/>
              <w:right w:val="nil"/>
            </w:tcBorders>
            <w:shd w:val="clear" w:color="auto" w:fill="auto"/>
            <w:noWrap/>
            <w:vAlign w:val="center"/>
            <w:hideMark/>
          </w:tcPr>
          <w:p w14:paraId="3993D737" w14:textId="77777777" w:rsidR="004C575F" w:rsidRPr="004C575F" w:rsidRDefault="004C575F" w:rsidP="00E977D5">
            <w:pPr>
              <w:spacing w:after="0"/>
              <w:jc w:val="center"/>
              <w:rPr>
                <w:color w:val="000000"/>
                <w:sz w:val="20"/>
                <w:szCs w:val="20"/>
              </w:rPr>
            </w:pPr>
            <w:r w:rsidRPr="004C575F">
              <w:rPr>
                <w:color w:val="000000"/>
                <w:sz w:val="20"/>
                <w:szCs w:val="20"/>
              </w:rPr>
              <w:t>TAC</w:t>
            </w:r>
          </w:p>
        </w:tc>
        <w:tc>
          <w:tcPr>
            <w:tcW w:w="996" w:type="dxa"/>
            <w:tcBorders>
              <w:top w:val="nil"/>
              <w:left w:val="nil"/>
              <w:bottom w:val="single" w:sz="4" w:space="0" w:color="auto"/>
              <w:right w:val="nil"/>
            </w:tcBorders>
            <w:shd w:val="clear" w:color="auto" w:fill="auto"/>
            <w:noWrap/>
            <w:vAlign w:val="center"/>
            <w:hideMark/>
          </w:tcPr>
          <w:p w14:paraId="77B43750" w14:textId="77777777" w:rsidR="004C575F" w:rsidRPr="004C575F" w:rsidRDefault="004C575F" w:rsidP="00E977D5">
            <w:pPr>
              <w:spacing w:after="0"/>
              <w:jc w:val="center"/>
              <w:rPr>
                <w:color w:val="000000"/>
                <w:sz w:val="20"/>
                <w:szCs w:val="20"/>
              </w:rPr>
            </w:pPr>
            <w:r w:rsidRPr="004C575F">
              <w:rPr>
                <w:color w:val="000000"/>
                <w:sz w:val="20"/>
                <w:szCs w:val="20"/>
              </w:rPr>
              <w:t>ABC</w:t>
            </w:r>
          </w:p>
        </w:tc>
        <w:tc>
          <w:tcPr>
            <w:tcW w:w="996" w:type="dxa"/>
            <w:tcBorders>
              <w:top w:val="nil"/>
              <w:left w:val="nil"/>
              <w:bottom w:val="single" w:sz="4" w:space="0" w:color="auto"/>
              <w:right w:val="nil"/>
            </w:tcBorders>
            <w:shd w:val="clear" w:color="auto" w:fill="auto"/>
            <w:noWrap/>
            <w:vAlign w:val="center"/>
            <w:hideMark/>
          </w:tcPr>
          <w:p w14:paraId="57BAEC33" w14:textId="77777777" w:rsidR="004C575F" w:rsidRPr="004C575F" w:rsidRDefault="004C575F" w:rsidP="00E977D5">
            <w:pPr>
              <w:spacing w:after="0"/>
              <w:jc w:val="center"/>
              <w:rPr>
                <w:color w:val="000000"/>
                <w:sz w:val="20"/>
                <w:szCs w:val="20"/>
              </w:rPr>
            </w:pPr>
            <w:r w:rsidRPr="004C575F">
              <w:rPr>
                <w:color w:val="000000"/>
                <w:sz w:val="20"/>
                <w:szCs w:val="20"/>
              </w:rPr>
              <w:t>OFL</w:t>
            </w:r>
          </w:p>
        </w:tc>
        <w:tc>
          <w:tcPr>
            <w:tcW w:w="996" w:type="dxa"/>
            <w:tcBorders>
              <w:top w:val="nil"/>
              <w:left w:val="nil"/>
              <w:bottom w:val="single" w:sz="4" w:space="0" w:color="auto"/>
              <w:right w:val="nil"/>
            </w:tcBorders>
            <w:shd w:val="clear" w:color="auto" w:fill="auto"/>
            <w:noWrap/>
            <w:vAlign w:val="center"/>
            <w:hideMark/>
          </w:tcPr>
          <w:p w14:paraId="39044F59" w14:textId="77777777" w:rsidR="004C575F" w:rsidRPr="004C575F" w:rsidRDefault="004C575F" w:rsidP="00E977D5">
            <w:pPr>
              <w:spacing w:after="0"/>
              <w:jc w:val="center"/>
              <w:rPr>
                <w:color w:val="000000"/>
                <w:sz w:val="20"/>
                <w:szCs w:val="20"/>
              </w:rPr>
            </w:pPr>
            <w:r w:rsidRPr="004C575F">
              <w:rPr>
                <w:color w:val="000000"/>
                <w:sz w:val="20"/>
                <w:szCs w:val="20"/>
              </w:rPr>
              <w:t>GHL</w:t>
            </w:r>
          </w:p>
        </w:tc>
      </w:tr>
      <w:tr w:rsidR="004C575F" w:rsidRPr="00D202F8" w14:paraId="63E8CDBB" w14:textId="77777777" w:rsidTr="004C575F">
        <w:trPr>
          <w:trHeight w:val="265"/>
        </w:trPr>
        <w:tc>
          <w:tcPr>
            <w:tcW w:w="996" w:type="dxa"/>
            <w:tcBorders>
              <w:top w:val="single" w:sz="4" w:space="0" w:color="auto"/>
              <w:left w:val="nil"/>
              <w:bottom w:val="nil"/>
              <w:right w:val="nil"/>
            </w:tcBorders>
            <w:shd w:val="clear" w:color="auto" w:fill="auto"/>
            <w:noWrap/>
            <w:vAlign w:val="center"/>
            <w:hideMark/>
          </w:tcPr>
          <w:p w14:paraId="38639811" w14:textId="77777777" w:rsidR="004C575F" w:rsidRPr="004C575F" w:rsidRDefault="004C575F" w:rsidP="00E977D5">
            <w:pPr>
              <w:spacing w:after="0"/>
              <w:jc w:val="right"/>
              <w:rPr>
                <w:color w:val="000000"/>
                <w:sz w:val="20"/>
                <w:szCs w:val="20"/>
              </w:rPr>
            </w:pPr>
            <w:r w:rsidRPr="004C575F">
              <w:rPr>
                <w:color w:val="000000"/>
                <w:sz w:val="20"/>
                <w:szCs w:val="20"/>
              </w:rPr>
              <w:t>1991</w:t>
            </w:r>
          </w:p>
        </w:tc>
        <w:tc>
          <w:tcPr>
            <w:tcW w:w="996" w:type="dxa"/>
            <w:tcBorders>
              <w:top w:val="single" w:sz="4" w:space="0" w:color="auto"/>
              <w:left w:val="nil"/>
              <w:bottom w:val="nil"/>
              <w:right w:val="nil"/>
            </w:tcBorders>
            <w:shd w:val="clear" w:color="auto" w:fill="auto"/>
            <w:noWrap/>
            <w:vAlign w:val="center"/>
            <w:hideMark/>
          </w:tcPr>
          <w:p w14:paraId="5FCD8849" w14:textId="77777777" w:rsidR="004C575F" w:rsidRPr="004C575F" w:rsidRDefault="004C575F" w:rsidP="00E977D5">
            <w:pPr>
              <w:spacing w:after="0"/>
              <w:jc w:val="center"/>
              <w:rPr>
                <w:color w:val="000000"/>
                <w:sz w:val="20"/>
                <w:szCs w:val="20"/>
              </w:rPr>
            </w:pPr>
            <w:r w:rsidRPr="004C575F">
              <w:rPr>
                <w:color w:val="000000"/>
                <w:sz w:val="20"/>
                <w:szCs w:val="20"/>
              </w:rPr>
              <w:t>76,301</w:t>
            </w:r>
          </w:p>
        </w:tc>
        <w:tc>
          <w:tcPr>
            <w:tcW w:w="996" w:type="dxa"/>
            <w:tcBorders>
              <w:top w:val="single" w:sz="4" w:space="0" w:color="auto"/>
              <w:left w:val="nil"/>
              <w:bottom w:val="nil"/>
              <w:right w:val="nil"/>
            </w:tcBorders>
            <w:shd w:val="clear" w:color="auto" w:fill="auto"/>
            <w:noWrap/>
            <w:vAlign w:val="center"/>
            <w:hideMark/>
          </w:tcPr>
          <w:p w14:paraId="6AF236A1"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69269DB8"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097D96F4"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996" w:type="dxa"/>
            <w:tcBorders>
              <w:top w:val="single" w:sz="4" w:space="0" w:color="auto"/>
              <w:left w:val="nil"/>
              <w:bottom w:val="nil"/>
              <w:right w:val="nil"/>
            </w:tcBorders>
            <w:shd w:val="clear" w:color="auto" w:fill="auto"/>
            <w:noWrap/>
            <w:vAlign w:val="center"/>
            <w:hideMark/>
          </w:tcPr>
          <w:p w14:paraId="3214D2D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EDD2D93" w14:textId="77777777" w:rsidTr="004C575F">
        <w:trPr>
          <w:trHeight w:val="265"/>
        </w:trPr>
        <w:tc>
          <w:tcPr>
            <w:tcW w:w="996" w:type="dxa"/>
            <w:tcBorders>
              <w:top w:val="nil"/>
              <w:left w:val="nil"/>
              <w:bottom w:val="nil"/>
              <w:right w:val="nil"/>
            </w:tcBorders>
            <w:shd w:val="clear" w:color="auto" w:fill="auto"/>
            <w:noWrap/>
            <w:vAlign w:val="center"/>
            <w:hideMark/>
          </w:tcPr>
          <w:p w14:paraId="75295A0B" w14:textId="77777777" w:rsidR="004C575F" w:rsidRPr="004C575F" w:rsidRDefault="004C575F" w:rsidP="00E977D5">
            <w:pPr>
              <w:spacing w:after="0"/>
              <w:jc w:val="right"/>
              <w:rPr>
                <w:color w:val="000000"/>
                <w:sz w:val="20"/>
                <w:szCs w:val="20"/>
              </w:rPr>
            </w:pPr>
            <w:r w:rsidRPr="004C575F">
              <w:rPr>
                <w:color w:val="000000"/>
                <w:sz w:val="20"/>
                <w:szCs w:val="20"/>
              </w:rPr>
              <w:t>1992</w:t>
            </w:r>
          </w:p>
        </w:tc>
        <w:tc>
          <w:tcPr>
            <w:tcW w:w="996" w:type="dxa"/>
            <w:tcBorders>
              <w:top w:val="nil"/>
              <w:left w:val="nil"/>
              <w:bottom w:val="nil"/>
              <w:right w:val="nil"/>
            </w:tcBorders>
            <w:shd w:val="clear" w:color="auto" w:fill="auto"/>
            <w:noWrap/>
            <w:vAlign w:val="center"/>
            <w:hideMark/>
          </w:tcPr>
          <w:p w14:paraId="4E705367" w14:textId="77777777" w:rsidR="004C575F" w:rsidRPr="004C575F" w:rsidRDefault="004C575F" w:rsidP="00E977D5">
            <w:pPr>
              <w:spacing w:after="0"/>
              <w:jc w:val="center"/>
              <w:rPr>
                <w:color w:val="000000"/>
                <w:sz w:val="20"/>
                <w:szCs w:val="20"/>
              </w:rPr>
            </w:pPr>
            <w:r w:rsidRPr="004C575F">
              <w:rPr>
                <w:color w:val="000000"/>
                <w:sz w:val="20"/>
                <w:szCs w:val="20"/>
              </w:rPr>
              <w:t>80,747</w:t>
            </w:r>
          </w:p>
        </w:tc>
        <w:tc>
          <w:tcPr>
            <w:tcW w:w="996" w:type="dxa"/>
            <w:tcBorders>
              <w:top w:val="nil"/>
              <w:left w:val="nil"/>
              <w:bottom w:val="nil"/>
              <w:right w:val="nil"/>
            </w:tcBorders>
            <w:shd w:val="clear" w:color="auto" w:fill="auto"/>
            <w:noWrap/>
            <w:vAlign w:val="center"/>
            <w:hideMark/>
          </w:tcPr>
          <w:p w14:paraId="463C768D"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189CDACA"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54822982"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207F4DE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2E1F818B" w14:textId="77777777" w:rsidTr="004C575F">
        <w:trPr>
          <w:trHeight w:val="265"/>
        </w:trPr>
        <w:tc>
          <w:tcPr>
            <w:tcW w:w="996" w:type="dxa"/>
            <w:tcBorders>
              <w:top w:val="nil"/>
              <w:left w:val="nil"/>
              <w:bottom w:val="nil"/>
              <w:right w:val="nil"/>
            </w:tcBorders>
            <w:shd w:val="clear" w:color="auto" w:fill="auto"/>
            <w:noWrap/>
            <w:vAlign w:val="center"/>
            <w:hideMark/>
          </w:tcPr>
          <w:p w14:paraId="162A4E40" w14:textId="77777777" w:rsidR="004C575F" w:rsidRPr="004C575F" w:rsidRDefault="004C575F" w:rsidP="00E977D5">
            <w:pPr>
              <w:spacing w:after="0"/>
              <w:jc w:val="right"/>
              <w:rPr>
                <w:color w:val="000000"/>
                <w:sz w:val="20"/>
                <w:szCs w:val="20"/>
              </w:rPr>
            </w:pPr>
            <w:r w:rsidRPr="004C575F">
              <w:rPr>
                <w:color w:val="000000"/>
                <w:sz w:val="20"/>
                <w:szCs w:val="20"/>
              </w:rPr>
              <w:t>1993</w:t>
            </w:r>
          </w:p>
        </w:tc>
        <w:tc>
          <w:tcPr>
            <w:tcW w:w="996" w:type="dxa"/>
            <w:tcBorders>
              <w:top w:val="nil"/>
              <w:left w:val="nil"/>
              <w:bottom w:val="nil"/>
              <w:right w:val="nil"/>
            </w:tcBorders>
            <w:shd w:val="clear" w:color="auto" w:fill="auto"/>
            <w:noWrap/>
            <w:vAlign w:val="center"/>
            <w:hideMark/>
          </w:tcPr>
          <w:p w14:paraId="7008ABAA" w14:textId="77777777" w:rsidR="004C575F" w:rsidRPr="004C575F" w:rsidRDefault="004C575F" w:rsidP="00E977D5">
            <w:pPr>
              <w:spacing w:after="0"/>
              <w:jc w:val="center"/>
              <w:rPr>
                <w:color w:val="000000"/>
                <w:sz w:val="20"/>
                <w:szCs w:val="20"/>
              </w:rPr>
            </w:pPr>
            <w:r w:rsidRPr="004C575F">
              <w:rPr>
                <w:color w:val="000000"/>
                <w:sz w:val="20"/>
                <w:szCs w:val="20"/>
              </w:rPr>
              <w:t>56,488</w:t>
            </w:r>
          </w:p>
        </w:tc>
        <w:tc>
          <w:tcPr>
            <w:tcW w:w="996" w:type="dxa"/>
            <w:tcBorders>
              <w:top w:val="nil"/>
              <w:left w:val="nil"/>
              <w:bottom w:val="nil"/>
              <w:right w:val="nil"/>
            </w:tcBorders>
            <w:shd w:val="clear" w:color="auto" w:fill="auto"/>
            <w:noWrap/>
            <w:vAlign w:val="center"/>
            <w:hideMark/>
          </w:tcPr>
          <w:p w14:paraId="17AE7E5D"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1C3274F4"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56BD6CD6" w14:textId="77777777" w:rsidR="004C575F" w:rsidRPr="004C575F" w:rsidRDefault="004C575F" w:rsidP="00E977D5">
            <w:pPr>
              <w:spacing w:after="0"/>
              <w:jc w:val="center"/>
              <w:rPr>
                <w:color w:val="000000"/>
                <w:sz w:val="20"/>
                <w:szCs w:val="20"/>
              </w:rPr>
            </w:pPr>
            <w:r w:rsidRPr="004C575F">
              <w:rPr>
                <w:color w:val="000000"/>
                <w:sz w:val="20"/>
                <w:szCs w:val="20"/>
              </w:rPr>
              <w:t>78,100</w:t>
            </w:r>
          </w:p>
        </w:tc>
        <w:tc>
          <w:tcPr>
            <w:tcW w:w="996" w:type="dxa"/>
            <w:tcBorders>
              <w:top w:val="nil"/>
              <w:left w:val="nil"/>
              <w:bottom w:val="nil"/>
              <w:right w:val="nil"/>
            </w:tcBorders>
            <w:shd w:val="clear" w:color="auto" w:fill="auto"/>
            <w:noWrap/>
            <w:vAlign w:val="center"/>
            <w:hideMark/>
          </w:tcPr>
          <w:p w14:paraId="3C05306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F4D4D47" w14:textId="77777777" w:rsidTr="004C575F">
        <w:trPr>
          <w:trHeight w:val="265"/>
        </w:trPr>
        <w:tc>
          <w:tcPr>
            <w:tcW w:w="996" w:type="dxa"/>
            <w:tcBorders>
              <w:top w:val="nil"/>
              <w:left w:val="nil"/>
              <w:bottom w:val="nil"/>
              <w:right w:val="nil"/>
            </w:tcBorders>
            <w:shd w:val="clear" w:color="auto" w:fill="auto"/>
            <w:noWrap/>
            <w:vAlign w:val="center"/>
            <w:hideMark/>
          </w:tcPr>
          <w:p w14:paraId="09B970F7" w14:textId="77777777" w:rsidR="004C575F" w:rsidRPr="004C575F" w:rsidRDefault="004C575F" w:rsidP="00E977D5">
            <w:pPr>
              <w:spacing w:after="0"/>
              <w:jc w:val="right"/>
              <w:rPr>
                <w:color w:val="000000"/>
                <w:sz w:val="20"/>
                <w:szCs w:val="20"/>
              </w:rPr>
            </w:pPr>
            <w:r w:rsidRPr="004C575F">
              <w:rPr>
                <w:color w:val="000000"/>
                <w:sz w:val="20"/>
                <w:szCs w:val="20"/>
              </w:rPr>
              <w:t>1994</w:t>
            </w:r>
          </w:p>
        </w:tc>
        <w:tc>
          <w:tcPr>
            <w:tcW w:w="996" w:type="dxa"/>
            <w:tcBorders>
              <w:top w:val="nil"/>
              <w:left w:val="nil"/>
              <w:bottom w:val="nil"/>
              <w:right w:val="nil"/>
            </w:tcBorders>
            <w:shd w:val="clear" w:color="auto" w:fill="auto"/>
            <w:noWrap/>
            <w:vAlign w:val="center"/>
            <w:hideMark/>
          </w:tcPr>
          <w:p w14:paraId="2A2F6170" w14:textId="77777777" w:rsidR="004C575F" w:rsidRPr="004C575F" w:rsidRDefault="004C575F" w:rsidP="00E977D5">
            <w:pPr>
              <w:spacing w:after="0"/>
              <w:jc w:val="center"/>
              <w:rPr>
                <w:color w:val="000000"/>
                <w:sz w:val="20"/>
                <w:szCs w:val="20"/>
              </w:rPr>
            </w:pPr>
            <w:r w:rsidRPr="004C575F">
              <w:rPr>
                <w:color w:val="000000"/>
                <w:sz w:val="20"/>
                <w:szCs w:val="20"/>
              </w:rPr>
              <w:t>47,486</w:t>
            </w:r>
          </w:p>
        </w:tc>
        <w:tc>
          <w:tcPr>
            <w:tcW w:w="996" w:type="dxa"/>
            <w:tcBorders>
              <w:top w:val="nil"/>
              <w:left w:val="nil"/>
              <w:bottom w:val="nil"/>
              <w:right w:val="nil"/>
            </w:tcBorders>
            <w:shd w:val="clear" w:color="auto" w:fill="auto"/>
            <w:noWrap/>
            <w:vAlign w:val="center"/>
            <w:hideMark/>
          </w:tcPr>
          <w:p w14:paraId="76B9D7E1"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529BDCE8"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40768806" w14:textId="77777777" w:rsidR="004C575F" w:rsidRPr="004C575F" w:rsidRDefault="004C575F" w:rsidP="00E977D5">
            <w:pPr>
              <w:spacing w:after="0"/>
              <w:jc w:val="center"/>
              <w:rPr>
                <w:color w:val="000000"/>
                <w:sz w:val="20"/>
                <w:szCs w:val="20"/>
              </w:rPr>
            </w:pPr>
            <w:r w:rsidRPr="004C575F">
              <w:rPr>
                <w:color w:val="000000"/>
                <w:sz w:val="20"/>
                <w:szCs w:val="20"/>
              </w:rPr>
              <w:t>71,100</w:t>
            </w:r>
          </w:p>
        </w:tc>
        <w:tc>
          <w:tcPr>
            <w:tcW w:w="996" w:type="dxa"/>
            <w:tcBorders>
              <w:top w:val="nil"/>
              <w:left w:val="nil"/>
              <w:bottom w:val="nil"/>
              <w:right w:val="nil"/>
            </w:tcBorders>
            <w:shd w:val="clear" w:color="auto" w:fill="auto"/>
            <w:noWrap/>
            <w:vAlign w:val="center"/>
            <w:hideMark/>
          </w:tcPr>
          <w:p w14:paraId="1E4D1C8F"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06BDACD" w14:textId="77777777" w:rsidTr="004C575F">
        <w:trPr>
          <w:trHeight w:val="265"/>
        </w:trPr>
        <w:tc>
          <w:tcPr>
            <w:tcW w:w="996" w:type="dxa"/>
            <w:tcBorders>
              <w:top w:val="nil"/>
              <w:left w:val="nil"/>
              <w:bottom w:val="nil"/>
              <w:right w:val="nil"/>
            </w:tcBorders>
            <w:shd w:val="clear" w:color="auto" w:fill="auto"/>
            <w:noWrap/>
            <w:vAlign w:val="center"/>
            <w:hideMark/>
          </w:tcPr>
          <w:p w14:paraId="239A6088" w14:textId="77777777" w:rsidR="004C575F" w:rsidRPr="004C575F" w:rsidRDefault="004C575F" w:rsidP="00E977D5">
            <w:pPr>
              <w:spacing w:after="0"/>
              <w:jc w:val="right"/>
              <w:rPr>
                <w:color w:val="000000"/>
                <w:sz w:val="20"/>
                <w:szCs w:val="20"/>
              </w:rPr>
            </w:pPr>
            <w:r w:rsidRPr="004C575F">
              <w:rPr>
                <w:color w:val="000000"/>
                <w:sz w:val="20"/>
                <w:szCs w:val="20"/>
              </w:rPr>
              <w:t>1995</w:t>
            </w:r>
          </w:p>
        </w:tc>
        <w:tc>
          <w:tcPr>
            <w:tcW w:w="996" w:type="dxa"/>
            <w:tcBorders>
              <w:top w:val="nil"/>
              <w:left w:val="nil"/>
              <w:bottom w:val="nil"/>
              <w:right w:val="nil"/>
            </w:tcBorders>
            <w:shd w:val="clear" w:color="auto" w:fill="auto"/>
            <w:noWrap/>
            <w:vAlign w:val="center"/>
            <w:hideMark/>
          </w:tcPr>
          <w:p w14:paraId="7475FCAC" w14:textId="77777777" w:rsidR="004C575F" w:rsidRPr="004C575F" w:rsidRDefault="004C575F" w:rsidP="00E977D5">
            <w:pPr>
              <w:spacing w:after="0"/>
              <w:jc w:val="center"/>
              <w:rPr>
                <w:color w:val="000000"/>
                <w:sz w:val="20"/>
                <w:szCs w:val="20"/>
              </w:rPr>
            </w:pPr>
            <w:r w:rsidRPr="004C575F">
              <w:rPr>
                <w:color w:val="000000"/>
                <w:sz w:val="20"/>
                <w:szCs w:val="20"/>
              </w:rPr>
              <w:t>68,985</w:t>
            </w:r>
          </w:p>
        </w:tc>
        <w:tc>
          <w:tcPr>
            <w:tcW w:w="996" w:type="dxa"/>
            <w:tcBorders>
              <w:top w:val="nil"/>
              <w:left w:val="nil"/>
              <w:bottom w:val="nil"/>
              <w:right w:val="nil"/>
            </w:tcBorders>
            <w:shd w:val="clear" w:color="auto" w:fill="auto"/>
            <w:noWrap/>
            <w:vAlign w:val="center"/>
            <w:hideMark/>
          </w:tcPr>
          <w:p w14:paraId="6D6B4652"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4775B119"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0917E8EC" w14:textId="77777777" w:rsidR="004C575F" w:rsidRPr="004C575F" w:rsidRDefault="004C575F" w:rsidP="00E977D5">
            <w:pPr>
              <w:spacing w:after="0"/>
              <w:jc w:val="center"/>
              <w:rPr>
                <w:color w:val="000000"/>
                <w:sz w:val="20"/>
                <w:szCs w:val="20"/>
              </w:rPr>
            </w:pPr>
            <w:r w:rsidRPr="004C575F">
              <w:rPr>
                <w:color w:val="000000"/>
                <w:sz w:val="20"/>
                <w:szCs w:val="20"/>
              </w:rPr>
              <w:t>126,000</w:t>
            </w:r>
          </w:p>
        </w:tc>
        <w:tc>
          <w:tcPr>
            <w:tcW w:w="996" w:type="dxa"/>
            <w:tcBorders>
              <w:top w:val="nil"/>
              <w:left w:val="nil"/>
              <w:bottom w:val="nil"/>
              <w:right w:val="nil"/>
            </w:tcBorders>
            <w:shd w:val="clear" w:color="auto" w:fill="auto"/>
            <w:noWrap/>
            <w:vAlign w:val="center"/>
            <w:hideMark/>
          </w:tcPr>
          <w:p w14:paraId="754F5B3B"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38FF238A" w14:textId="77777777" w:rsidTr="004C575F">
        <w:trPr>
          <w:trHeight w:val="265"/>
        </w:trPr>
        <w:tc>
          <w:tcPr>
            <w:tcW w:w="996" w:type="dxa"/>
            <w:tcBorders>
              <w:top w:val="nil"/>
              <w:left w:val="nil"/>
              <w:bottom w:val="nil"/>
              <w:right w:val="nil"/>
            </w:tcBorders>
            <w:shd w:val="clear" w:color="auto" w:fill="auto"/>
            <w:noWrap/>
            <w:vAlign w:val="center"/>
            <w:hideMark/>
          </w:tcPr>
          <w:p w14:paraId="44B5A165" w14:textId="77777777" w:rsidR="004C575F" w:rsidRPr="004C575F" w:rsidRDefault="004C575F" w:rsidP="00E977D5">
            <w:pPr>
              <w:spacing w:after="0"/>
              <w:jc w:val="right"/>
              <w:rPr>
                <w:color w:val="000000"/>
                <w:sz w:val="20"/>
                <w:szCs w:val="20"/>
              </w:rPr>
            </w:pPr>
            <w:r w:rsidRPr="004C575F">
              <w:rPr>
                <w:color w:val="000000"/>
                <w:sz w:val="20"/>
                <w:szCs w:val="20"/>
              </w:rPr>
              <w:t>1996</w:t>
            </w:r>
          </w:p>
        </w:tc>
        <w:tc>
          <w:tcPr>
            <w:tcW w:w="996" w:type="dxa"/>
            <w:tcBorders>
              <w:top w:val="nil"/>
              <w:left w:val="nil"/>
              <w:bottom w:val="nil"/>
              <w:right w:val="nil"/>
            </w:tcBorders>
            <w:shd w:val="clear" w:color="auto" w:fill="auto"/>
            <w:noWrap/>
            <w:vAlign w:val="center"/>
            <w:hideMark/>
          </w:tcPr>
          <w:p w14:paraId="06FD7F01" w14:textId="77777777" w:rsidR="004C575F" w:rsidRPr="004C575F" w:rsidRDefault="004C575F" w:rsidP="00E977D5">
            <w:pPr>
              <w:spacing w:after="0"/>
              <w:jc w:val="center"/>
              <w:rPr>
                <w:color w:val="000000"/>
                <w:sz w:val="20"/>
                <w:szCs w:val="20"/>
              </w:rPr>
            </w:pPr>
            <w:r w:rsidRPr="004C575F">
              <w:rPr>
                <w:color w:val="000000"/>
                <w:sz w:val="20"/>
                <w:szCs w:val="20"/>
              </w:rPr>
              <w:t>68,279</w:t>
            </w:r>
          </w:p>
        </w:tc>
        <w:tc>
          <w:tcPr>
            <w:tcW w:w="996" w:type="dxa"/>
            <w:tcBorders>
              <w:top w:val="nil"/>
              <w:left w:val="nil"/>
              <w:bottom w:val="nil"/>
              <w:right w:val="nil"/>
            </w:tcBorders>
            <w:shd w:val="clear" w:color="auto" w:fill="auto"/>
            <w:noWrap/>
            <w:vAlign w:val="center"/>
            <w:hideMark/>
          </w:tcPr>
          <w:p w14:paraId="45FE0A1A"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3DD65EE3"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64030354" w14:textId="77777777" w:rsidR="004C575F" w:rsidRPr="004C575F" w:rsidRDefault="004C575F" w:rsidP="00E977D5">
            <w:pPr>
              <w:spacing w:after="0"/>
              <w:jc w:val="center"/>
              <w:rPr>
                <w:color w:val="000000"/>
                <w:sz w:val="20"/>
                <w:szCs w:val="20"/>
              </w:rPr>
            </w:pPr>
            <w:r w:rsidRPr="004C575F">
              <w:rPr>
                <w:color w:val="000000"/>
                <w:sz w:val="20"/>
                <w:szCs w:val="20"/>
              </w:rPr>
              <w:t>88,000</w:t>
            </w:r>
          </w:p>
        </w:tc>
        <w:tc>
          <w:tcPr>
            <w:tcW w:w="996" w:type="dxa"/>
            <w:tcBorders>
              <w:top w:val="nil"/>
              <w:left w:val="nil"/>
              <w:bottom w:val="nil"/>
              <w:right w:val="nil"/>
            </w:tcBorders>
            <w:shd w:val="clear" w:color="auto" w:fill="auto"/>
            <w:noWrap/>
            <w:vAlign w:val="center"/>
            <w:hideMark/>
          </w:tcPr>
          <w:p w14:paraId="62A397B0"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3D65C95" w14:textId="77777777" w:rsidTr="004C575F">
        <w:trPr>
          <w:trHeight w:val="265"/>
        </w:trPr>
        <w:tc>
          <w:tcPr>
            <w:tcW w:w="996" w:type="dxa"/>
            <w:tcBorders>
              <w:top w:val="nil"/>
              <w:left w:val="nil"/>
              <w:bottom w:val="nil"/>
              <w:right w:val="nil"/>
            </w:tcBorders>
            <w:shd w:val="clear" w:color="auto" w:fill="auto"/>
            <w:noWrap/>
            <w:vAlign w:val="center"/>
            <w:hideMark/>
          </w:tcPr>
          <w:p w14:paraId="2F032E7D" w14:textId="77777777" w:rsidR="004C575F" w:rsidRPr="004C575F" w:rsidRDefault="004C575F" w:rsidP="00E977D5">
            <w:pPr>
              <w:spacing w:after="0"/>
              <w:jc w:val="right"/>
              <w:rPr>
                <w:color w:val="000000"/>
                <w:sz w:val="20"/>
                <w:szCs w:val="20"/>
              </w:rPr>
            </w:pPr>
            <w:r w:rsidRPr="004C575F">
              <w:rPr>
                <w:color w:val="000000"/>
                <w:sz w:val="20"/>
                <w:szCs w:val="20"/>
              </w:rPr>
              <w:t>1997</w:t>
            </w:r>
          </w:p>
        </w:tc>
        <w:tc>
          <w:tcPr>
            <w:tcW w:w="996" w:type="dxa"/>
            <w:tcBorders>
              <w:top w:val="nil"/>
              <w:left w:val="nil"/>
              <w:bottom w:val="nil"/>
              <w:right w:val="nil"/>
            </w:tcBorders>
            <w:shd w:val="clear" w:color="auto" w:fill="auto"/>
            <w:noWrap/>
            <w:vAlign w:val="center"/>
            <w:hideMark/>
          </w:tcPr>
          <w:p w14:paraId="281B4495" w14:textId="77777777" w:rsidR="004C575F" w:rsidRPr="004C575F" w:rsidRDefault="004C575F" w:rsidP="00E977D5">
            <w:pPr>
              <w:spacing w:after="0"/>
              <w:jc w:val="center"/>
              <w:rPr>
                <w:color w:val="000000"/>
                <w:sz w:val="20"/>
                <w:szCs w:val="20"/>
              </w:rPr>
            </w:pPr>
            <w:r w:rsidRPr="004C575F">
              <w:rPr>
                <w:color w:val="000000"/>
                <w:sz w:val="20"/>
                <w:szCs w:val="20"/>
              </w:rPr>
              <w:t>77,170</w:t>
            </w:r>
          </w:p>
        </w:tc>
        <w:tc>
          <w:tcPr>
            <w:tcW w:w="996" w:type="dxa"/>
            <w:tcBorders>
              <w:top w:val="nil"/>
              <w:left w:val="nil"/>
              <w:bottom w:val="nil"/>
              <w:right w:val="nil"/>
            </w:tcBorders>
            <w:shd w:val="clear" w:color="auto" w:fill="auto"/>
            <w:noWrap/>
            <w:vAlign w:val="center"/>
            <w:hideMark/>
          </w:tcPr>
          <w:p w14:paraId="3922D36F" w14:textId="77777777" w:rsidR="004C575F" w:rsidRPr="004C575F" w:rsidRDefault="004C575F" w:rsidP="00E977D5">
            <w:pPr>
              <w:spacing w:after="0"/>
              <w:jc w:val="center"/>
              <w:rPr>
                <w:color w:val="000000"/>
                <w:sz w:val="20"/>
                <w:szCs w:val="20"/>
              </w:rPr>
            </w:pPr>
            <w:r w:rsidRPr="004C575F">
              <w:rPr>
                <w:color w:val="000000"/>
                <w:sz w:val="20"/>
                <w:szCs w:val="20"/>
              </w:rPr>
              <w:t>69,115</w:t>
            </w:r>
          </w:p>
        </w:tc>
        <w:tc>
          <w:tcPr>
            <w:tcW w:w="996" w:type="dxa"/>
            <w:tcBorders>
              <w:top w:val="nil"/>
              <w:left w:val="nil"/>
              <w:bottom w:val="nil"/>
              <w:right w:val="nil"/>
            </w:tcBorders>
            <w:shd w:val="clear" w:color="auto" w:fill="auto"/>
            <w:noWrap/>
            <w:vAlign w:val="center"/>
            <w:hideMark/>
          </w:tcPr>
          <w:p w14:paraId="081611DC" w14:textId="77777777" w:rsidR="004C575F" w:rsidRPr="004C575F" w:rsidRDefault="004C575F" w:rsidP="00E977D5">
            <w:pPr>
              <w:spacing w:after="0"/>
              <w:jc w:val="center"/>
              <w:rPr>
                <w:color w:val="000000"/>
                <w:sz w:val="20"/>
                <w:szCs w:val="20"/>
              </w:rPr>
            </w:pPr>
            <w:r w:rsidRPr="004C575F">
              <w:rPr>
                <w:color w:val="000000"/>
                <w:sz w:val="20"/>
                <w:szCs w:val="20"/>
              </w:rPr>
              <w:t>81,500</w:t>
            </w:r>
          </w:p>
        </w:tc>
        <w:tc>
          <w:tcPr>
            <w:tcW w:w="996" w:type="dxa"/>
            <w:tcBorders>
              <w:top w:val="nil"/>
              <w:left w:val="nil"/>
              <w:bottom w:val="nil"/>
              <w:right w:val="nil"/>
            </w:tcBorders>
            <w:shd w:val="clear" w:color="auto" w:fill="auto"/>
            <w:noWrap/>
            <w:vAlign w:val="center"/>
            <w:hideMark/>
          </w:tcPr>
          <w:p w14:paraId="51B7D1CE" w14:textId="77777777" w:rsidR="004C575F" w:rsidRPr="004C575F" w:rsidRDefault="004C575F" w:rsidP="00E977D5">
            <w:pPr>
              <w:spacing w:after="0"/>
              <w:jc w:val="center"/>
              <w:rPr>
                <w:color w:val="000000"/>
                <w:sz w:val="20"/>
                <w:szCs w:val="20"/>
              </w:rPr>
            </w:pPr>
            <w:r w:rsidRPr="004C575F">
              <w:rPr>
                <w:color w:val="000000"/>
                <w:sz w:val="20"/>
                <w:szCs w:val="20"/>
              </w:rPr>
              <w:t>180,000</w:t>
            </w:r>
          </w:p>
        </w:tc>
        <w:tc>
          <w:tcPr>
            <w:tcW w:w="996" w:type="dxa"/>
            <w:tcBorders>
              <w:top w:val="nil"/>
              <w:left w:val="nil"/>
              <w:bottom w:val="nil"/>
              <w:right w:val="nil"/>
            </w:tcBorders>
            <w:shd w:val="clear" w:color="auto" w:fill="auto"/>
            <w:noWrap/>
            <w:vAlign w:val="center"/>
            <w:hideMark/>
          </w:tcPr>
          <w:p w14:paraId="13F89E1C" w14:textId="77777777" w:rsidR="004C575F" w:rsidRPr="004C575F" w:rsidRDefault="004C575F" w:rsidP="00E977D5">
            <w:pPr>
              <w:spacing w:after="0"/>
              <w:jc w:val="center"/>
              <w:rPr>
                <w:color w:val="000000"/>
                <w:sz w:val="20"/>
                <w:szCs w:val="20"/>
              </w:rPr>
            </w:pPr>
            <w:r w:rsidRPr="004C575F">
              <w:rPr>
                <w:color w:val="000000"/>
                <w:sz w:val="20"/>
                <w:szCs w:val="20"/>
              </w:rPr>
              <w:t>12,385</w:t>
            </w:r>
          </w:p>
        </w:tc>
      </w:tr>
      <w:tr w:rsidR="004C575F" w:rsidRPr="00D202F8" w14:paraId="38B344A5" w14:textId="77777777" w:rsidTr="004C575F">
        <w:trPr>
          <w:trHeight w:val="265"/>
        </w:trPr>
        <w:tc>
          <w:tcPr>
            <w:tcW w:w="996" w:type="dxa"/>
            <w:tcBorders>
              <w:top w:val="nil"/>
              <w:left w:val="nil"/>
              <w:bottom w:val="nil"/>
              <w:right w:val="nil"/>
            </w:tcBorders>
            <w:shd w:val="clear" w:color="auto" w:fill="auto"/>
            <w:noWrap/>
            <w:vAlign w:val="center"/>
            <w:hideMark/>
          </w:tcPr>
          <w:p w14:paraId="11AA93C1" w14:textId="77777777" w:rsidR="004C575F" w:rsidRPr="004C575F" w:rsidRDefault="004C575F" w:rsidP="00E977D5">
            <w:pPr>
              <w:spacing w:after="0"/>
              <w:jc w:val="right"/>
              <w:rPr>
                <w:color w:val="000000"/>
                <w:sz w:val="20"/>
                <w:szCs w:val="20"/>
              </w:rPr>
            </w:pPr>
            <w:r w:rsidRPr="004C575F">
              <w:rPr>
                <w:color w:val="000000"/>
                <w:sz w:val="20"/>
                <w:szCs w:val="20"/>
              </w:rPr>
              <w:t>1998</w:t>
            </w:r>
          </w:p>
        </w:tc>
        <w:tc>
          <w:tcPr>
            <w:tcW w:w="996" w:type="dxa"/>
            <w:tcBorders>
              <w:top w:val="nil"/>
              <w:left w:val="nil"/>
              <w:bottom w:val="nil"/>
              <w:right w:val="nil"/>
            </w:tcBorders>
            <w:shd w:val="clear" w:color="auto" w:fill="auto"/>
            <w:noWrap/>
            <w:vAlign w:val="center"/>
            <w:hideMark/>
          </w:tcPr>
          <w:p w14:paraId="57F2FB80" w14:textId="77777777" w:rsidR="004C575F" w:rsidRPr="004C575F" w:rsidRDefault="004C575F" w:rsidP="00E977D5">
            <w:pPr>
              <w:spacing w:after="0"/>
              <w:jc w:val="center"/>
              <w:rPr>
                <w:color w:val="000000"/>
                <w:sz w:val="20"/>
                <w:szCs w:val="20"/>
              </w:rPr>
            </w:pPr>
            <w:r w:rsidRPr="004C575F">
              <w:rPr>
                <w:color w:val="000000"/>
                <w:sz w:val="20"/>
                <w:szCs w:val="20"/>
              </w:rPr>
              <w:t>72,624</w:t>
            </w:r>
          </w:p>
        </w:tc>
        <w:tc>
          <w:tcPr>
            <w:tcW w:w="996" w:type="dxa"/>
            <w:tcBorders>
              <w:top w:val="nil"/>
              <w:left w:val="nil"/>
              <w:bottom w:val="nil"/>
              <w:right w:val="nil"/>
            </w:tcBorders>
            <w:shd w:val="clear" w:color="auto" w:fill="auto"/>
            <w:noWrap/>
            <w:vAlign w:val="center"/>
            <w:hideMark/>
          </w:tcPr>
          <w:p w14:paraId="1FA733AB" w14:textId="77777777" w:rsidR="004C575F" w:rsidRPr="004C575F" w:rsidRDefault="004C575F" w:rsidP="00E977D5">
            <w:pPr>
              <w:spacing w:after="0"/>
              <w:jc w:val="center"/>
              <w:rPr>
                <w:color w:val="000000"/>
                <w:sz w:val="20"/>
                <w:szCs w:val="20"/>
              </w:rPr>
            </w:pPr>
            <w:r w:rsidRPr="004C575F">
              <w:rPr>
                <w:color w:val="000000"/>
                <w:sz w:val="20"/>
                <w:szCs w:val="20"/>
              </w:rPr>
              <w:t>66,060</w:t>
            </w:r>
          </w:p>
        </w:tc>
        <w:tc>
          <w:tcPr>
            <w:tcW w:w="996" w:type="dxa"/>
            <w:tcBorders>
              <w:top w:val="nil"/>
              <w:left w:val="nil"/>
              <w:bottom w:val="nil"/>
              <w:right w:val="nil"/>
            </w:tcBorders>
            <w:shd w:val="clear" w:color="auto" w:fill="auto"/>
            <w:noWrap/>
            <w:vAlign w:val="center"/>
            <w:hideMark/>
          </w:tcPr>
          <w:p w14:paraId="6C75FC9D"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nil"/>
              <w:left w:val="nil"/>
              <w:bottom w:val="nil"/>
              <w:right w:val="nil"/>
            </w:tcBorders>
            <w:shd w:val="clear" w:color="auto" w:fill="auto"/>
            <w:noWrap/>
            <w:vAlign w:val="center"/>
            <w:hideMark/>
          </w:tcPr>
          <w:p w14:paraId="0568F68B" w14:textId="77777777" w:rsidR="004C575F" w:rsidRPr="004C575F" w:rsidRDefault="004C575F" w:rsidP="00E977D5">
            <w:pPr>
              <w:spacing w:after="0"/>
              <w:jc w:val="center"/>
              <w:rPr>
                <w:color w:val="000000"/>
                <w:sz w:val="20"/>
                <w:szCs w:val="20"/>
              </w:rPr>
            </w:pPr>
            <w:r w:rsidRPr="004C575F">
              <w:rPr>
                <w:color w:val="000000"/>
                <w:sz w:val="20"/>
                <w:szCs w:val="20"/>
              </w:rPr>
              <w:t>141,000</w:t>
            </w:r>
          </w:p>
        </w:tc>
        <w:tc>
          <w:tcPr>
            <w:tcW w:w="996" w:type="dxa"/>
            <w:tcBorders>
              <w:top w:val="nil"/>
              <w:left w:val="nil"/>
              <w:bottom w:val="nil"/>
              <w:right w:val="nil"/>
            </w:tcBorders>
            <w:shd w:val="clear" w:color="auto" w:fill="auto"/>
            <w:noWrap/>
            <w:vAlign w:val="center"/>
            <w:hideMark/>
          </w:tcPr>
          <w:p w14:paraId="26C6EE5E" w14:textId="77777777" w:rsidR="004C575F" w:rsidRPr="004C575F" w:rsidRDefault="004C575F" w:rsidP="00E977D5">
            <w:pPr>
              <w:spacing w:after="0"/>
              <w:jc w:val="center"/>
              <w:rPr>
                <w:color w:val="000000"/>
                <w:sz w:val="20"/>
                <w:szCs w:val="20"/>
              </w:rPr>
            </w:pPr>
            <w:r w:rsidRPr="004C575F">
              <w:rPr>
                <w:color w:val="000000"/>
                <w:sz w:val="20"/>
                <w:szCs w:val="20"/>
              </w:rPr>
              <w:t>11,840</w:t>
            </w:r>
          </w:p>
        </w:tc>
      </w:tr>
      <w:tr w:rsidR="004C575F" w:rsidRPr="00D202F8" w14:paraId="66610760" w14:textId="77777777" w:rsidTr="004C575F">
        <w:trPr>
          <w:trHeight w:val="265"/>
        </w:trPr>
        <w:tc>
          <w:tcPr>
            <w:tcW w:w="996" w:type="dxa"/>
            <w:tcBorders>
              <w:top w:val="nil"/>
              <w:left w:val="nil"/>
              <w:bottom w:val="nil"/>
              <w:right w:val="nil"/>
            </w:tcBorders>
            <w:shd w:val="clear" w:color="auto" w:fill="auto"/>
            <w:noWrap/>
            <w:vAlign w:val="center"/>
            <w:hideMark/>
          </w:tcPr>
          <w:p w14:paraId="505D4622" w14:textId="77777777" w:rsidR="004C575F" w:rsidRPr="004C575F" w:rsidRDefault="004C575F" w:rsidP="00E977D5">
            <w:pPr>
              <w:spacing w:after="0"/>
              <w:jc w:val="right"/>
              <w:rPr>
                <w:color w:val="000000"/>
                <w:sz w:val="20"/>
                <w:szCs w:val="20"/>
              </w:rPr>
            </w:pPr>
            <w:r w:rsidRPr="004C575F">
              <w:rPr>
                <w:color w:val="000000"/>
                <w:sz w:val="20"/>
                <w:szCs w:val="20"/>
              </w:rPr>
              <w:t>1999</w:t>
            </w:r>
          </w:p>
        </w:tc>
        <w:tc>
          <w:tcPr>
            <w:tcW w:w="996" w:type="dxa"/>
            <w:tcBorders>
              <w:top w:val="nil"/>
              <w:left w:val="nil"/>
              <w:bottom w:val="nil"/>
              <w:right w:val="nil"/>
            </w:tcBorders>
            <w:shd w:val="clear" w:color="auto" w:fill="auto"/>
            <w:noWrap/>
            <w:vAlign w:val="center"/>
            <w:hideMark/>
          </w:tcPr>
          <w:p w14:paraId="2558582D" w14:textId="77777777" w:rsidR="004C575F" w:rsidRPr="004C575F" w:rsidRDefault="004C575F" w:rsidP="00E977D5">
            <w:pPr>
              <w:spacing w:after="0"/>
              <w:jc w:val="center"/>
              <w:rPr>
                <w:color w:val="000000"/>
                <w:sz w:val="20"/>
                <w:szCs w:val="20"/>
              </w:rPr>
            </w:pPr>
            <w:r w:rsidRPr="004C575F">
              <w:rPr>
                <w:color w:val="000000"/>
                <w:sz w:val="20"/>
                <w:szCs w:val="20"/>
              </w:rPr>
              <w:t>82,543</w:t>
            </w:r>
          </w:p>
        </w:tc>
        <w:tc>
          <w:tcPr>
            <w:tcW w:w="996" w:type="dxa"/>
            <w:tcBorders>
              <w:top w:val="nil"/>
              <w:left w:val="nil"/>
              <w:bottom w:val="nil"/>
              <w:right w:val="nil"/>
            </w:tcBorders>
            <w:shd w:val="clear" w:color="auto" w:fill="auto"/>
            <w:noWrap/>
            <w:vAlign w:val="center"/>
            <w:hideMark/>
          </w:tcPr>
          <w:p w14:paraId="493B774F" w14:textId="77777777" w:rsidR="004C575F" w:rsidRPr="004C575F" w:rsidRDefault="004C575F" w:rsidP="00E977D5">
            <w:pPr>
              <w:spacing w:after="0"/>
              <w:jc w:val="center"/>
              <w:rPr>
                <w:color w:val="000000"/>
                <w:sz w:val="20"/>
                <w:szCs w:val="20"/>
              </w:rPr>
            </w:pPr>
            <w:r w:rsidRPr="004C575F">
              <w:rPr>
                <w:color w:val="000000"/>
                <w:sz w:val="20"/>
                <w:szCs w:val="20"/>
              </w:rPr>
              <w:t>67,835</w:t>
            </w:r>
          </w:p>
        </w:tc>
        <w:tc>
          <w:tcPr>
            <w:tcW w:w="996" w:type="dxa"/>
            <w:tcBorders>
              <w:top w:val="nil"/>
              <w:left w:val="nil"/>
              <w:bottom w:val="nil"/>
              <w:right w:val="nil"/>
            </w:tcBorders>
            <w:shd w:val="clear" w:color="auto" w:fill="auto"/>
            <w:noWrap/>
            <w:vAlign w:val="center"/>
            <w:hideMark/>
          </w:tcPr>
          <w:p w14:paraId="095CFE0D" w14:textId="77777777" w:rsidR="004C575F" w:rsidRPr="004C575F" w:rsidRDefault="004C575F" w:rsidP="00E977D5">
            <w:pPr>
              <w:spacing w:after="0"/>
              <w:jc w:val="center"/>
              <w:rPr>
                <w:color w:val="000000"/>
                <w:sz w:val="20"/>
                <w:szCs w:val="20"/>
              </w:rPr>
            </w:pPr>
            <w:r w:rsidRPr="004C575F">
              <w:rPr>
                <w:color w:val="000000"/>
                <w:sz w:val="20"/>
                <w:szCs w:val="20"/>
              </w:rPr>
              <w:t>84,400</w:t>
            </w:r>
          </w:p>
        </w:tc>
        <w:tc>
          <w:tcPr>
            <w:tcW w:w="996" w:type="dxa"/>
            <w:tcBorders>
              <w:top w:val="nil"/>
              <w:left w:val="nil"/>
              <w:bottom w:val="nil"/>
              <w:right w:val="nil"/>
            </w:tcBorders>
            <w:shd w:val="clear" w:color="auto" w:fill="auto"/>
            <w:noWrap/>
            <w:vAlign w:val="center"/>
            <w:hideMark/>
          </w:tcPr>
          <w:p w14:paraId="4F8ADEDC" w14:textId="77777777" w:rsidR="004C575F" w:rsidRPr="004C575F" w:rsidRDefault="004C575F" w:rsidP="00E977D5">
            <w:pPr>
              <w:spacing w:after="0"/>
              <w:jc w:val="center"/>
              <w:rPr>
                <w:color w:val="000000"/>
                <w:sz w:val="20"/>
                <w:szCs w:val="20"/>
              </w:rPr>
            </w:pPr>
            <w:r w:rsidRPr="004C575F">
              <w:rPr>
                <w:color w:val="000000"/>
                <w:sz w:val="20"/>
                <w:szCs w:val="20"/>
              </w:rPr>
              <w:t>134,000</w:t>
            </w:r>
          </w:p>
        </w:tc>
        <w:tc>
          <w:tcPr>
            <w:tcW w:w="996" w:type="dxa"/>
            <w:tcBorders>
              <w:top w:val="nil"/>
              <w:left w:val="nil"/>
              <w:bottom w:val="nil"/>
              <w:right w:val="nil"/>
            </w:tcBorders>
            <w:shd w:val="clear" w:color="auto" w:fill="auto"/>
            <w:noWrap/>
            <w:vAlign w:val="center"/>
            <w:hideMark/>
          </w:tcPr>
          <w:p w14:paraId="1D948939" w14:textId="77777777" w:rsidR="004C575F" w:rsidRPr="004C575F" w:rsidRDefault="004C575F" w:rsidP="00E977D5">
            <w:pPr>
              <w:spacing w:after="0"/>
              <w:jc w:val="center"/>
              <w:rPr>
                <w:color w:val="000000"/>
                <w:sz w:val="20"/>
                <w:szCs w:val="20"/>
              </w:rPr>
            </w:pPr>
            <w:r w:rsidRPr="004C575F">
              <w:rPr>
                <w:color w:val="000000"/>
                <w:sz w:val="20"/>
                <w:szCs w:val="20"/>
              </w:rPr>
              <w:t>16,565</w:t>
            </w:r>
          </w:p>
        </w:tc>
      </w:tr>
      <w:tr w:rsidR="004C575F" w:rsidRPr="00D202F8" w14:paraId="39CEC4F5" w14:textId="77777777" w:rsidTr="004C575F">
        <w:trPr>
          <w:trHeight w:val="265"/>
        </w:trPr>
        <w:tc>
          <w:tcPr>
            <w:tcW w:w="996" w:type="dxa"/>
            <w:tcBorders>
              <w:top w:val="nil"/>
              <w:left w:val="nil"/>
              <w:bottom w:val="nil"/>
              <w:right w:val="nil"/>
            </w:tcBorders>
            <w:shd w:val="clear" w:color="auto" w:fill="auto"/>
            <w:noWrap/>
            <w:vAlign w:val="center"/>
            <w:hideMark/>
          </w:tcPr>
          <w:p w14:paraId="3364EC81" w14:textId="77777777" w:rsidR="004C575F" w:rsidRPr="004C575F" w:rsidRDefault="004C575F" w:rsidP="00E977D5">
            <w:pPr>
              <w:spacing w:after="0"/>
              <w:jc w:val="right"/>
              <w:rPr>
                <w:color w:val="000000"/>
                <w:sz w:val="20"/>
                <w:szCs w:val="20"/>
              </w:rPr>
            </w:pPr>
            <w:r w:rsidRPr="004C575F">
              <w:rPr>
                <w:color w:val="000000"/>
                <w:sz w:val="20"/>
                <w:szCs w:val="20"/>
              </w:rPr>
              <w:t>2000</w:t>
            </w:r>
          </w:p>
        </w:tc>
        <w:tc>
          <w:tcPr>
            <w:tcW w:w="996" w:type="dxa"/>
            <w:tcBorders>
              <w:top w:val="nil"/>
              <w:left w:val="nil"/>
              <w:bottom w:val="nil"/>
              <w:right w:val="nil"/>
            </w:tcBorders>
            <w:shd w:val="clear" w:color="auto" w:fill="auto"/>
            <w:noWrap/>
            <w:vAlign w:val="center"/>
            <w:hideMark/>
          </w:tcPr>
          <w:p w14:paraId="41D1E9A7" w14:textId="77777777" w:rsidR="004C575F" w:rsidRPr="004C575F" w:rsidRDefault="004C575F" w:rsidP="00E977D5">
            <w:pPr>
              <w:spacing w:after="0"/>
              <w:jc w:val="center"/>
              <w:rPr>
                <w:color w:val="000000"/>
                <w:sz w:val="20"/>
                <w:szCs w:val="20"/>
              </w:rPr>
            </w:pPr>
            <w:r w:rsidRPr="004C575F">
              <w:rPr>
                <w:color w:val="000000"/>
                <w:sz w:val="20"/>
                <w:szCs w:val="20"/>
              </w:rPr>
              <w:t>66,551</w:t>
            </w:r>
          </w:p>
        </w:tc>
        <w:tc>
          <w:tcPr>
            <w:tcW w:w="996" w:type="dxa"/>
            <w:tcBorders>
              <w:top w:val="nil"/>
              <w:left w:val="nil"/>
              <w:bottom w:val="nil"/>
              <w:right w:val="nil"/>
            </w:tcBorders>
            <w:shd w:val="clear" w:color="auto" w:fill="auto"/>
            <w:noWrap/>
            <w:vAlign w:val="center"/>
            <w:hideMark/>
          </w:tcPr>
          <w:p w14:paraId="2CFD8EE0" w14:textId="77777777" w:rsidR="004C575F" w:rsidRPr="004C575F" w:rsidRDefault="004C575F" w:rsidP="00E977D5">
            <w:pPr>
              <w:spacing w:after="0"/>
              <w:jc w:val="center"/>
              <w:rPr>
                <w:color w:val="000000"/>
                <w:sz w:val="20"/>
                <w:szCs w:val="20"/>
              </w:rPr>
            </w:pPr>
            <w:r w:rsidRPr="004C575F">
              <w:rPr>
                <w:color w:val="000000"/>
                <w:sz w:val="20"/>
                <w:szCs w:val="20"/>
              </w:rPr>
              <w:t>59,800</w:t>
            </w:r>
          </w:p>
        </w:tc>
        <w:tc>
          <w:tcPr>
            <w:tcW w:w="996" w:type="dxa"/>
            <w:tcBorders>
              <w:top w:val="nil"/>
              <w:left w:val="nil"/>
              <w:bottom w:val="nil"/>
              <w:right w:val="nil"/>
            </w:tcBorders>
            <w:shd w:val="clear" w:color="auto" w:fill="auto"/>
            <w:noWrap/>
            <w:vAlign w:val="center"/>
            <w:hideMark/>
          </w:tcPr>
          <w:p w14:paraId="165EEDBC" w14:textId="77777777" w:rsidR="004C575F" w:rsidRPr="004C575F" w:rsidRDefault="004C575F" w:rsidP="00E977D5">
            <w:pPr>
              <w:spacing w:after="0"/>
              <w:jc w:val="center"/>
              <w:rPr>
                <w:color w:val="000000"/>
                <w:sz w:val="20"/>
                <w:szCs w:val="20"/>
              </w:rPr>
            </w:pPr>
            <w:r w:rsidRPr="004C575F">
              <w:rPr>
                <w:color w:val="000000"/>
                <w:sz w:val="20"/>
                <w:szCs w:val="20"/>
              </w:rPr>
              <w:t>76,400</w:t>
            </w:r>
          </w:p>
        </w:tc>
        <w:tc>
          <w:tcPr>
            <w:tcW w:w="996" w:type="dxa"/>
            <w:tcBorders>
              <w:top w:val="nil"/>
              <w:left w:val="nil"/>
              <w:bottom w:val="nil"/>
              <w:right w:val="nil"/>
            </w:tcBorders>
            <w:shd w:val="clear" w:color="auto" w:fill="auto"/>
            <w:noWrap/>
            <w:vAlign w:val="center"/>
            <w:hideMark/>
          </w:tcPr>
          <w:p w14:paraId="52D30E47"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05D7907D" w14:textId="77777777" w:rsidR="004C575F" w:rsidRPr="004C575F" w:rsidRDefault="004C575F" w:rsidP="00E977D5">
            <w:pPr>
              <w:spacing w:after="0"/>
              <w:jc w:val="center"/>
              <w:rPr>
                <w:color w:val="000000"/>
                <w:sz w:val="20"/>
                <w:szCs w:val="20"/>
              </w:rPr>
            </w:pPr>
            <w:r w:rsidRPr="004C575F">
              <w:rPr>
                <w:color w:val="000000"/>
                <w:sz w:val="20"/>
                <w:szCs w:val="20"/>
              </w:rPr>
              <w:t>17,685</w:t>
            </w:r>
          </w:p>
        </w:tc>
      </w:tr>
      <w:tr w:rsidR="004C575F" w:rsidRPr="00D202F8" w14:paraId="72FCD5FB" w14:textId="77777777" w:rsidTr="004C575F">
        <w:trPr>
          <w:trHeight w:val="265"/>
        </w:trPr>
        <w:tc>
          <w:tcPr>
            <w:tcW w:w="996" w:type="dxa"/>
            <w:tcBorders>
              <w:top w:val="nil"/>
              <w:left w:val="nil"/>
              <w:bottom w:val="nil"/>
              <w:right w:val="nil"/>
            </w:tcBorders>
            <w:shd w:val="clear" w:color="auto" w:fill="auto"/>
            <w:noWrap/>
            <w:vAlign w:val="center"/>
            <w:hideMark/>
          </w:tcPr>
          <w:p w14:paraId="4C66B1A9" w14:textId="77777777" w:rsidR="004C575F" w:rsidRPr="004C575F" w:rsidRDefault="004C575F" w:rsidP="00E977D5">
            <w:pPr>
              <w:spacing w:after="0"/>
              <w:jc w:val="right"/>
              <w:rPr>
                <w:color w:val="000000"/>
                <w:sz w:val="20"/>
                <w:szCs w:val="20"/>
              </w:rPr>
            </w:pPr>
            <w:r w:rsidRPr="004C575F">
              <w:rPr>
                <w:color w:val="000000"/>
                <w:sz w:val="20"/>
                <w:szCs w:val="20"/>
              </w:rPr>
              <w:t>2001</w:t>
            </w:r>
          </w:p>
        </w:tc>
        <w:tc>
          <w:tcPr>
            <w:tcW w:w="996" w:type="dxa"/>
            <w:tcBorders>
              <w:top w:val="nil"/>
              <w:left w:val="nil"/>
              <w:bottom w:val="nil"/>
              <w:right w:val="nil"/>
            </w:tcBorders>
            <w:shd w:val="clear" w:color="auto" w:fill="auto"/>
            <w:noWrap/>
            <w:vAlign w:val="center"/>
            <w:hideMark/>
          </w:tcPr>
          <w:p w14:paraId="1ABA8540" w14:textId="77777777" w:rsidR="004C575F" w:rsidRPr="004C575F" w:rsidRDefault="004C575F" w:rsidP="00E977D5">
            <w:pPr>
              <w:spacing w:after="0"/>
              <w:jc w:val="center"/>
              <w:rPr>
                <w:color w:val="000000"/>
                <w:sz w:val="20"/>
                <w:szCs w:val="20"/>
              </w:rPr>
            </w:pPr>
            <w:r w:rsidRPr="004C575F">
              <w:rPr>
                <w:color w:val="000000"/>
                <w:sz w:val="20"/>
                <w:szCs w:val="20"/>
              </w:rPr>
              <w:t>51,531</w:t>
            </w:r>
          </w:p>
        </w:tc>
        <w:tc>
          <w:tcPr>
            <w:tcW w:w="996" w:type="dxa"/>
            <w:tcBorders>
              <w:top w:val="nil"/>
              <w:left w:val="nil"/>
              <w:bottom w:val="nil"/>
              <w:right w:val="nil"/>
            </w:tcBorders>
            <w:shd w:val="clear" w:color="auto" w:fill="auto"/>
            <w:noWrap/>
            <w:vAlign w:val="center"/>
            <w:hideMark/>
          </w:tcPr>
          <w:p w14:paraId="0096AE76" w14:textId="77777777" w:rsidR="004C575F" w:rsidRPr="004C575F" w:rsidRDefault="004C575F" w:rsidP="00E977D5">
            <w:pPr>
              <w:spacing w:after="0"/>
              <w:jc w:val="center"/>
              <w:rPr>
                <w:color w:val="000000"/>
                <w:sz w:val="20"/>
                <w:szCs w:val="20"/>
              </w:rPr>
            </w:pPr>
            <w:r w:rsidRPr="004C575F">
              <w:rPr>
                <w:color w:val="000000"/>
                <w:sz w:val="20"/>
                <w:szCs w:val="20"/>
              </w:rPr>
              <w:t>52,110</w:t>
            </w:r>
          </w:p>
        </w:tc>
        <w:tc>
          <w:tcPr>
            <w:tcW w:w="996" w:type="dxa"/>
            <w:tcBorders>
              <w:top w:val="nil"/>
              <w:left w:val="nil"/>
              <w:bottom w:val="nil"/>
              <w:right w:val="nil"/>
            </w:tcBorders>
            <w:shd w:val="clear" w:color="auto" w:fill="auto"/>
            <w:noWrap/>
            <w:vAlign w:val="center"/>
            <w:hideMark/>
          </w:tcPr>
          <w:p w14:paraId="2FAF9FE9" w14:textId="77777777" w:rsidR="004C575F" w:rsidRPr="004C575F" w:rsidRDefault="004C575F" w:rsidP="00E977D5">
            <w:pPr>
              <w:spacing w:after="0"/>
              <w:jc w:val="center"/>
              <w:rPr>
                <w:color w:val="000000"/>
                <w:sz w:val="20"/>
                <w:szCs w:val="20"/>
              </w:rPr>
            </w:pPr>
            <w:r w:rsidRPr="004C575F">
              <w:rPr>
                <w:color w:val="000000"/>
                <w:sz w:val="20"/>
                <w:szCs w:val="20"/>
              </w:rPr>
              <w:t>67,800</w:t>
            </w:r>
          </w:p>
        </w:tc>
        <w:tc>
          <w:tcPr>
            <w:tcW w:w="996" w:type="dxa"/>
            <w:tcBorders>
              <w:top w:val="nil"/>
              <w:left w:val="nil"/>
              <w:bottom w:val="nil"/>
              <w:right w:val="nil"/>
            </w:tcBorders>
            <w:shd w:val="clear" w:color="auto" w:fill="auto"/>
            <w:noWrap/>
            <w:vAlign w:val="center"/>
            <w:hideMark/>
          </w:tcPr>
          <w:p w14:paraId="7F968C94" w14:textId="77777777" w:rsidR="004C575F" w:rsidRPr="004C575F" w:rsidRDefault="004C575F" w:rsidP="00E977D5">
            <w:pPr>
              <w:spacing w:after="0"/>
              <w:jc w:val="center"/>
              <w:rPr>
                <w:color w:val="000000"/>
                <w:sz w:val="20"/>
                <w:szCs w:val="20"/>
              </w:rPr>
            </w:pPr>
            <w:r w:rsidRPr="004C575F">
              <w:rPr>
                <w:color w:val="000000"/>
                <w:sz w:val="20"/>
                <w:szCs w:val="20"/>
              </w:rPr>
              <w:t>91,200</w:t>
            </w:r>
          </w:p>
        </w:tc>
        <w:tc>
          <w:tcPr>
            <w:tcW w:w="996" w:type="dxa"/>
            <w:tcBorders>
              <w:top w:val="nil"/>
              <w:left w:val="nil"/>
              <w:bottom w:val="nil"/>
              <w:right w:val="nil"/>
            </w:tcBorders>
            <w:shd w:val="clear" w:color="auto" w:fill="auto"/>
            <w:noWrap/>
            <w:vAlign w:val="center"/>
            <w:hideMark/>
          </w:tcPr>
          <w:p w14:paraId="4D9BF46D" w14:textId="77777777" w:rsidR="004C575F" w:rsidRPr="004C575F" w:rsidRDefault="004C575F" w:rsidP="00E977D5">
            <w:pPr>
              <w:spacing w:after="0"/>
              <w:jc w:val="center"/>
              <w:rPr>
                <w:color w:val="000000"/>
                <w:sz w:val="20"/>
                <w:szCs w:val="20"/>
              </w:rPr>
            </w:pPr>
            <w:r w:rsidRPr="004C575F">
              <w:rPr>
                <w:color w:val="000000"/>
                <w:sz w:val="20"/>
                <w:szCs w:val="20"/>
              </w:rPr>
              <w:t>15,690</w:t>
            </w:r>
          </w:p>
        </w:tc>
      </w:tr>
      <w:tr w:rsidR="004C575F" w:rsidRPr="00D202F8" w14:paraId="6E020CFA" w14:textId="77777777" w:rsidTr="004C575F">
        <w:trPr>
          <w:trHeight w:val="265"/>
        </w:trPr>
        <w:tc>
          <w:tcPr>
            <w:tcW w:w="996" w:type="dxa"/>
            <w:tcBorders>
              <w:top w:val="nil"/>
              <w:left w:val="nil"/>
              <w:bottom w:val="nil"/>
              <w:right w:val="nil"/>
            </w:tcBorders>
            <w:shd w:val="clear" w:color="auto" w:fill="auto"/>
            <w:noWrap/>
            <w:vAlign w:val="center"/>
            <w:hideMark/>
          </w:tcPr>
          <w:p w14:paraId="68A9FCF6" w14:textId="77777777" w:rsidR="004C575F" w:rsidRPr="004C575F" w:rsidRDefault="004C575F" w:rsidP="00E977D5">
            <w:pPr>
              <w:spacing w:after="0"/>
              <w:jc w:val="right"/>
              <w:rPr>
                <w:color w:val="000000"/>
                <w:sz w:val="20"/>
                <w:szCs w:val="20"/>
              </w:rPr>
            </w:pPr>
            <w:r w:rsidRPr="004C575F">
              <w:rPr>
                <w:color w:val="000000"/>
                <w:sz w:val="20"/>
                <w:szCs w:val="20"/>
              </w:rPr>
              <w:t>2002</w:t>
            </w:r>
          </w:p>
        </w:tc>
        <w:tc>
          <w:tcPr>
            <w:tcW w:w="996" w:type="dxa"/>
            <w:tcBorders>
              <w:top w:val="nil"/>
              <w:left w:val="nil"/>
              <w:bottom w:val="nil"/>
              <w:right w:val="nil"/>
            </w:tcBorders>
            <w:shd w:val="clear" w:color="auto" w:fill="auto"/>
            <w:noWrap/>
            <w:vAlign w:val="center"/>
            <w:hideMark/>
          </w:tcPr>
          <w:p w14:paraId="5C5A5018" w14:textId="77777777" w:rsidR="004C575F" w:rsidRPr="004C575F" w:rsidRDefault="004C575F" w:rsidP="00E977D5">
            <w:pPr>
              <w:spacing w:after="0"/>
              <w:jc w:val="center"/>
              <w:rPr>
                <w:color w:val="000000"/>
                <w:sz w:val="20"/>
                <w:szCs w:val="20"/>
              </w:rPr>
            </w:pPr>
            <w:r w:rsidRPr="004C575F">
              <w:rPr>
                <w:color w:val="000000"/>
                <w:sz w:val="20"/>
                <w:szCs w:val="20"/>
              </w:rPr>
              <w:t>54,638</w:t>
            </w:r>
          </w:p>
        </w:tc>
        <w:tc>
          <w:tcPr>
            <w:tcW w:w="996" w:type="dxa"/>
            <w:tcBorders>
              <w:top w:val="nil"/>
              <w:left w:val="nil"/>
              <w:bottom w:val="nil"/>
              <w:right w:val="nil"/>
            </w:tcBorders>
            <w:shd w:val="clear" w:color="auto" w:fill="auto"/>
            <w:noWrap/>
            <w:vAlign w:val="center"/>
            <w:hideMark/>
          </w:tcPr>
          <w:p w14:paraId="0FBF83AF" w14:textId="77777777" w:rsidR="004C575F" w:rsidRPr="004C575F" w:rsidRDefault="004C575F" w:rsidP="00E977D5">
            <w:pPr>
              <w:spacing w:after="0"/>
              <w:jc w:val="center"/>
              <w:rPr>
                <w:color w:val="000000"/>
                <w:sz w:val="20"/>
                <w:szCs w:val="20"/>
              </w:rPr>
            </w:pPr>
            <w:r w:rsidRPr="004C575F">
              <w:rPr>
                <w:color w:val="000000"/>
                <w:sz w:val="20"/>
                <w:szCs w:val="20"/>
              </w:rPr>
              <w:t>44,230</w:t>
            </w:r>
          </w:p>
        </w:tc>
        <w:tc>
          <w:tcPr>
            <w:tcW w:w="996" w:type="dxa"/>
            <w:tcBorders>
              <w:top w:val="nil"/>
              <w:left w:val="nil"/>
              <w:bottom w:val="nil"/>
              <w:right w:val="nil"/>
            </w:tcBorders>
            <w:shd w:val="clear" w:color="auto" w:fill="auto"/>
            <w:noWrap/>
            <w:vAlign w:val="center"/>
            <w:hideMark/>
          </w:tcPr>
          <w:p w14:paraId="412B97AE" w14:textId="77777777" w:rsidR="004C575F" w:rsidRPr="004C575F" w:rsidRDefault="004C575F" w:rsidP="00E977D5">
            <w:pPr>
              <w:spacing w:after="0"/>
              <w:jc w:val="center"/>
              <w:rPr>
                <w:color w:val="000000"/>
                <w:sz w:val="20"/>
                <w:szCs w:val="20"/>
              </w:rPr>
            </w:pPr>
            <w:r w:rsidRPr="004C575F">
              <w:rPr>
                <w:color w:val="000000"/>
                <w:sz w:val="20"/>
                <w:szCs w:val="20"/>
              </w:rPr>
              <w:t>57,600</w:t>
            </w:r>
          </w:p>
        </w:tc>
        <w:tc>
          <w:tcPr>
            <w:tcW w:w="996" w:type="dxa"/>
            <w:tcBorders>
              <w:top w:val="nil"/>
              <w:left w:val="nil"/>
              <w:bottom w:val="nil"/>
              <w:right w:val="nil"/>
            </w:tcBorders>
            <w:shd w:val="clear" w:color="auto" w:fill="auto"/>
            <w:noWrap/>
            <w:vAlign w:val="center"/>
            <w:hideMark/>
          </w:tcPr>
          <w:p w14:paraId="4066D683" w14:textId="77777777" w:rsidR="004C575F" w:rsidRPr="004C575F" w:rsidRDefault="004C575F" w:rsidP="00E977D5">
            <w:pPr>
              <w:spacing w:after="0"/>
              <w:jc w:val="center"/>
              <w:rPr>
                <w:color w:val="000000"/>
                <w:sz w:val="20"/>
                <w:szCs w:val="20"/>
              </w:rPr>
            </w:pPr>
            <w:r w:rsidRPr="004C575F">
              <w:rPr>
                <w:color w:val="000000"/>
                <w:sz w:val="20"/>
                <w:szCs w:val="20"/>
              </w:rPr>
              <w:t>77,100</w:t>
            </w:r>
          </w:p>
        </w:tc>
        <w:tc>
          <w:tcPr>
            <w:tcW w:w="996" w:type="dxa"/>
            <w:tcBorders>
              <w:top w:val="nil"/>
              <w:left w:val="nil"/>
              <w:bottom w:val="nil"/>
              <w:right w:val="nil"/>
            </w:tcBorders>
            <w:shd w:val="clear" w:color="auto" w:fill="auto"/>
            <w:noWrap/>
            <w:vAlign w:val="center"/>
            <w:hideMark/>
          </w:tcPr>
          <w:p w14:paraId="4440336F" w14:textId="77777777" w:rsidR="004C575F" w:rsidRPr="004C575F" w:rsidRDefault="004C575F" w:rsidP="00E977D5">
            <w:pPr>
              <w:spacing w:after="0"/>
              <w:jc w:val="center"/>
              <w:rPr>
                <w:color w:val="000000"/>
                <w:sz w:val="20"/>
                <w:szCs w:val="20"/>
              </w:rPr>
            </w:pPr>
            <w:r w:rsidRPr="004C575F">
              <w:rPr>
                <w:color w:val="000000"/>
                <w:sz w:val="20"/>
                <w:szCs w:val="20"/>
              </w:rPr>
              <w:t>13,370</w:t>
            </w:r>
          </w:p>
        </w:tc>
      </w:tr>
      <w:tr w:rsidR="004C575F" w:rsidRPr="00D202F8" w14:paraId="7F85E56C" w14:textId="77777777" w:rsidTr="004C575F">
        <w:trPr>
          <w:trHeight w:val="265"/>
        </w:trPr>
        <w:tc>
          <w:tcPr>
            <w:tcW w:w="996" w:type="dxa"/>
            <w:tcBorders>
              <w:top w:val="nil"/>
              <w:left w:val="nil"/>
              <w:bottom w:val="nil"/>
              <w:right w:val="nil"/>
            </w:tcBorders>
            <w:shd w:val="clear" w:color="auto" w:fill="auto"/>
            <w:noWrap/>
            <w:vAlign w:val="center"/>
            <w:hideMark/>
          </w:tcPr>
          <w:p w14:paraId="5FB8C2FD" w14:textId="77777777" w:rsidR="004C575F" w:rsidRPr="004C575F" w:rsidRDefault="004C575F" w:rsidP="00E977D5">
            <w:pPr>
              <w:spacing w:after="0"/>
              <w:jc w:val="right"/>
              <w:rPr>
                <w:color w:val="000000"/>
                <w:sz w:val="20"/>
                <w:szCs w:val="20"/>
              </w:rPr>
            </w:pPr>
            <w:r w:rsidRPr="004C575F">
              <w:rPr>
                <w:color w:val="000000"/>
                <w:sz w:val="20"/>
                <w:szCs w:val="20"/>
              </w:rPr>
              <w:t>2003</w:t>
            </w:r>
          </w:p>
        </w:tc>
        <w:tc>
          <w:tcPr>
            <w:tcW w:w="996" w:type="dxa"/>
            <w:tcBorders>
              <w:top w:val="nil"/>
              <w:left w:val="nil"/>
              <w:bottom w:val="nil"/>
              <w:right w:val="nil"/>
            </w:tcBorders>
            <w:shd w:val="clear" w:color="auto" w:fill="auto"/>
            <w:noWrap/>
            <w:vAlign w:val="center"/>
            <w:hideMark/>
          </w:tcPr>
          <w:p w14:paraId="4E1D3A9A" w14:textId="77777777" w:rsidR="004C575F" w:rsidRPr="004C575F" w:rsidRDefault="004C575F" w:rsidP="00E977D5">
            <w:pPr>
              <w:spacing w:after="0"/>
              <w:jc w:val="center"/>
              <w:rPr>
                <w:color w:val="000000"/>
                <w:sz w:val="20"/>
                <w:szCs w:val="20"/>
              </w:rPr>
            </w:pPr>
            <w:r w:rsidRPr="004C575F">
              <w:rPr>
                <w:color w:val="000000"/>
                <w:sz w:val="20"/>
                <w:szCs w:val="20"/>
              </w:rPr>
              <w:t>52,582</w:t>
            </w:r>
          </w:p>
        </w:tc>
        <w:tc>
          <w:tcPr>
            <w:tcW w:w="996" w:type="dxa"/>
            <w:tcBorders>
              <w:top w:val="nil"/>
              <w:left w:val="nil"/>
              <w:bottom w:val="nil"/>
              <w:right w:val="nil"/>
            </w:tcBorders>
            <w:shd w:val="clear" w:color="auto" w:fill="auto"/>
            <w:noWrap/>
            <w:vAlign w:val="center"/>
            <w:hideMark/>
          </w:tcPr>
          <w:p w14:paraId="525E05DA" w14:textId="77777777" w:rsidR="004C575F" w:rsidRPr="004C575F" w:rsidRDefault="004C575F" w:rsidP="00E977D5">
            <w:pPr>
              <w:spacing w:after="0"/>
              <w:jc w:val="center"/>
              <w:rPr>
                <w:color w:val="000000"/>
                <w:sz w:val="20"/>
                <w:szCs w:val="20"/>
              </w:rPr>
            </w:pPr>
            <w:r w:rsidRPr="004C575F">
              <w:rPr>
                <w:color w:val="000000"/>
                <w:sz w:val="20"/>
                <w:szCs w:val="20"/>
              </w:rPr>
              <w:t>40,540</w:t>
            </w:r>
          </w:p>
        </w:tc>
        <w:tc>
          <w:tcPr>
            <w:tcW w:w="996" w:type="dxa"/>
            <w:tcBorders>
              <w:top w:val="nil"/>
              <w:left w:val="nil"/>
              <w:bottom w:val="nil"/>
              <w:right w:val="nil"/>
            </w:tcBorders>
            <w:shd w:val="clear" w:color="auto" w:fill="auto"/>
            <w:noWrap/>
            <w:vAlign w:val="center"/>
            <w:hideMark/>
          </w:tcPr>
          <w:p w14:paraId="7C136936" w14:textId="77777777" w:rsidR="004C575F" w:rsidRPr="004C575F" w:rsidRDefault="004C575F" w:rsidP="00E977D5">
            <w:pPr>
              <w:spacing w:after="0"/>
              <w:jc w:val="center"/>
              <w:rPr>
                <w:color w:val="000000"/>
                <w:sz w:val="20"/>
                <w:szCs w:val="20"/>
              </w:rPr>
            </w:pPr>
            <w:r w:rsidRPr="004C575F">
              <w:rPr>
                <w:color w:val="000000"/>
                <w:sz w:val="20"/>
                <w:szCs w:val="20"/>
              </w:rPr>
              <w:t>52,800</w:t>
            </w:r>
          </w:p>
        </w:tc>
        <w:tc>
          <w:tcPr>
            <w:tcW w:w="996" w:type="dxa"/>
            <w:tcBorders>
              <w:top w:val="nil"/>
              <w:left w:val="nil"/>
              <w:bottom w:val="nil"/>
              <w:right w:val="nil"/>
            </w:tcBorders>
            <w:shd w:val="clear" w:color="auto" w:fill="auto"/>
            <w:noWrap/>
            <w:vAlign w:val="center"/>
            <w:hideMark/>
          </w:tcPr>
          <w:p w14:paraId="0FB847D6" w14:textId="77777777" w:rsidR="004C575F" w:rsidRPr="004C575F" w:rsidRDefault="004C575F" w:rsidP="00E977D5">
            <w:pPr>
              <w:spacing w:after="0"/>
              <w:jc w:val="center"/>
              <w:rPr>
                <w:color w:val="000000"/>
                <w:sz w:val="20"/>
                <w:szCs w:val="20"/>
              </w:rPr>
            </w:pPr>
            <w:r w:rsidRPr="004C575F">
              <w:rPr>
                <w:color w:val="000000"/>
                <w:sz w:val="20"/>
                <w:szCs w:val="20"/>
              </w:rPr>
              <w:t>70,100</w:t>
            </w:r>
          </w:p>
        </w:tc>
        <w:tc>
          <w:tcPr>
            <w:tcW w:w="996" w:type="dxa"/>
            <w:tcBorders>
              <w:top w:val="nil"/>
              <w:left w:val="nil"/>
              <w:bottom w:val="nil"/>
              <w:right w:val="nil"/>
            </w:tcBorders>
            <w:shd w:val="clear" w:color="auto" w:fill="auto"/>
            <w:noWrap/>
            <w:vAlign w:val="center"/>
            <w:hideMark/>
          </w:tcPr>
          <w:p w14:paraId="2BA8A31A" w14:textId="77777777" w:rsidR="004C575F" w:rsidRPr="004C575F" w:rsidRDefault="004C575F" w:rsidP="00E977D5">
            <w:pPr>
              <w:spacing w:after="0"/>
              <w:jc w:val="center"/>
              <w:rPr>
                <w:color w:val="000000"/>
                <w:sz w:val="20"/>
                <w:szCs w:val="20"/>
              </w:rPr>
            </w:pPr>
            <w:r w:rsidRPr="004C575F">
              <w:rPr>
                <w:color w:val="000000"/>
                <w:sz w:val="20"/>
                <w:szCs w:val="20"/>
              </w:rPr>
              <w:t>12,260</w:t>
            </w:r>
          </w:p>
        </w:tc>
      </w:tr>
      <w:tr w:rsidR="004C575F" w:rsidRPr="00D202F8" w14:paraId="4E34A3CB" w14:textId="77777777" w:rsidTr="004C575F">
        <w:trPr>
          <w:trHeight w:val="265"/>
        </w:trPr>
        <w:tc>
          <w:tcPr>
            <w:tcW w:w="996" w:type="dxa"/>
            <w:tcBorders>
              <w:top w:val="nil"/>
              <w:left w:val="nil"/>
              <w:bottom w:val="nil"/>
              <w:right w:val="nil"/>
            </w:tcBorders>
            <w:shd w:val="clear" w:color="auto" w:fill="auto"/>
            <w:noWrap/>
            <w:vAlign w:val="center"/>
            <w:hideMark/>
          </w:tcPr>
          <w:p w14:paraId="4EBF5D4A" w14:textId="77777777" w:rsidR="004C575F" w:rsidRPr="004C575F" w:rsidRDefault="004C575F" w:rsidP="00E977D5">
            <w:pPr>
              <w:spacing w:after="0"/>
              <w:jc w:val="right"/>
              <w:rPr>
                <w:color w:val="000000"/>
                <w:sz w:val="20"/>
                <w:szCs w:val="20"/>
              </w:rPr>
            </w:pPr>
            <w:r w:rsidRPr="004C575F">
              <w:rPr>
                <w:color w:val="000000"/>
                <w:sz w:val="20"/>
                <w:szCs w:val="20"/>
              </w:rPr>
              <w:t>2004</w:t>
            </w:r>
          </w:p>
        </w:tc>
        <w:tc>
          <w:tcPr>
            <w:tcW w:w="996" w:type="dxa"/>
            <w:tcBorders>
              <w:top w:val="nil"/>
              <w:left w:val="nil"/>
              <w:bottom w:val="nil"/>
              <w:right w:val="nil"/>
            </w:tcBorders>
            <w:shd w:val="clear" w:color="auto" w:fill="auto"/>
            <w:noWrap/>
            <w:vAlign w:val="center"/>
            <w:hideMark/>
          </w:tcPr>
          <w:p w14:paraId="1E6ABFDE" w14:textId="77777777" w:rsidR="004C575F" w:rsidRPr="004C575F" w:rsidRDefault="004C575F" w:rsidP="00E977D5">
            <w:pPr>
              <w:spacing w:after="0"/>
              <w:jc w:val="center"/>
              <w:rPr>
                <w:color w:val="000000"/>
                <w:sz w:val="20"/>
                <w:szCs w:val="20"/>
              </w:rPr>
            </w:pPr>
            <w:r w:rsidRPr="004C575F">
              <w:rPr>
                <w:color w:val="000000"/>
                <w:sz w:val="20"/>
                <w:szCs w:val="20"/>
              </w:rPr>
              <w:t>56,623</w:t>
            </w:r>
          </w:p>
        </w:tc>
        <w:tc>
          <w:tcPr>
            <w:tcW w:w="996" w:type="dxa"/>
            <w:tcBorders>
              <w:top w:val="nil"/>
              <w:left w:val="nil"/>
              <w:bottom w:val="nil"/>
              <w:right w:val="nil"/>
            </w:tcBorders>
            <w:shd w:val="clear" w:color="auto" w:fill="auto"/>
            <w:noWrap/>
            <w:vAlign w:val="center"/>
            <w:hideMark/>
          </w:tcPr>
          <w:p w14:paraId="004F7547" w14:textId="77777777" w:rsidR="004C575F" w:rsidRPr="004C575F" w:rsidRDefault="004C575F" w:rsidP="00E977D5">
            <w:pPr>
              <w:spacing w:after="0"/>
              <w:jc w:val="center"/>
              <w:rPr>
                <w:color w:val="000000"/>
                <w:sz w:val="20"/>
                <w:szCs w:val="20"/>
              </w:rPr>
            </w:pPr>
            <w:r w:rsidRPr="004C575F">
              <w:rPr>
                <w:color w:val="000000"/>
                <w:sz w:val="20"/>
                <w:szCs w:val="20"/>
              </w:rPr>
              <w:t>48,033</w:t>
            </w:r>
          </w:p>
        </w:tc>
        <w:tc>
          <w:tcPr>
            <w:tcW w:w="996" w:type="dxa"/>
            <w:tcBorders>
              <w:top w:val="nil"/>
              <w:left w:val="nil"/>
              <w:bottom w:val="nil"/>
              <w:right w:val="nil"/>
            </w:tcBorders>
            <w:shd w:val="clear" w:color="auto" w:fill="auto"/>
            <w:noWrap/>
            <w:vAlign w:val="center"/>
            <w:hideMark/>
          </w:tcPr>
          <w:p w14:paraId="0352DF2B" w14:textId="77777777" w:rsidR="004C575F" w:rsidRPr="004C575F" w:rsidRDefault="004C575F" w:rsidP="00E977D5">
            <w:pPr>
              <w:spacing w:after="0"/>
              <w:jc w:val="center"/>
              <w:rPr>
                <w:color w:val="000000"/>
                <w:sz w:val="20"/>
                <w:szCs w:val="20"/>
              </w:rPr>
            </w:pPr>
            <w:r w:rsidRPr="004C575F">
              <w:rPr>
                <w:color w:val="000000"/>
                <w:sz w:val="20"/>
                <w:szCs w:val="20"/>
              </w:rPr>
              <w:t>62,810</w:t>
            </w:r>
          </w:p>
        </w:tc>
        <w:tc>
          <w:tcPr>
            <w:tcW w:w="996" w:type="dxa"/>
            <w:tcBorders>
              <w:top w:val="nil"/>
              <w:left w:val="nil"/>
              <w:bottom w:val="nil"/>
              <w:right w:val="nil"/>
            </w:tcBorders>
            <w:shd w:val="clear" w:color="auto" w:fill="auto"/>
            <w:noWrap/>
            <w:vAlign w:val="center"/>
            <w:hideMark/>
          </w:tcPr>
          <w:p w14:paraId="1D4814D8"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7154685D" w14:textId="77777777" w:rsidR="004C575F" w:rsidRPr="004C575F" w:rsidRDefault="004C575F" w:rsidP="00E977D5">
            <w:pPr>
              <w:spacing w:after="0"/>
              <w:jc w:val="center"/>
              <w:rPr>
                <w:color w:val="000000"/>
                <w:sz w:val="20"/>
                <w:szCs w:val="20"/>
              </w:rPr>
            </w:pPr>
            <w:r w:rsidRPr="004C575F">
              <w:rPr>
                <w:color w:val="000000"/>
                <w:sz w:val="20"/>
                <w:szCs w:val="20"/>
              </w:rPr>
              <w:t>14,777</w:t>
            </w:r>
          </w:p>
        </w:tc>
      </w:tr>
      <w:tr w:rsidR="004C575F" w:rsidRPr="00D202F8" w14:paraId="05142D77" w14:textId="77777777" w:rsidTr="004C575F">
        <w:trPr>
          <w:trHeight w:val="265"/>
        </w:trPr>
        <w:tc>
          <w:tcPr>
            <w:tcW w:w="996" w:type="dxa"/>
            <w:tcBorders>
              <w:top w:val="nil"/>
              <w:left w:val="nil"/>
              <w:bottom w:val="nil"/>
              <w:right w:val="nil"/>
            </w:tcBorders>
            <w:shd w:val="clear" w:color="auto" w:fill="auto"/>
            <w:noWrap/>
            <w:vAlign w:val="center"/>
            <w:hideMark/>
          </w:tcPr>
          <w:p w14:paraId="547C8979" w14:textId="77777777" w:rsidR="004C575F" w:rsidRPr="004C575F" w:rsidRDefault="004C575F" w:rsidP="00E977D5">
            <w:pPr>
              <w:spacing w:after="0"/>
              <w:jc w:val="right"/>
              <w:rPr>
                <w:color w:val="000000"/>
                <w:sz w:val="20"/>
                <w:szCs w:val="20"/>
              </w:rPr>
            </w:pPr>
            <w:r w:rsidRPr="004C575F">
              <w:rPr>
                <w:color w:val="000000"/>
                <w:sz w:val="20"/>
                <w:szCs w:val="20"/>
              </w:rPr>
              <w:t>2005</w:t>
            </w:r>
          </w:p>
        </w:tc>
        <w:tc>
          <w:tcPr>
            <w:tcW w:w="996" w:type="dxa"/>
            <w:tcBorders>
              <w:top w:val="nil"/>
              <w:left w:val="nil"/>
              <w:bottom w:val="nil"/>
              <w:right w:val="nil"/>
            </w:tcBorders>
            <w:shd w:val="clear" w:color="auto" w:fill="auto"/>
            <w:noWrap/>
            <w:vAlign w:val="center"/>
            <w:hideMark/>
          </w:tcPr>
          <w:p w14:paraId="48B2C1EB" w14:textId="77777777" w:rsidR="004C575F" w:rsidRPr="004C575F" w:rsidRDefault="004C575F" w:rsidP="00E977D5">
            <w:pPr>
              <w:spacing w:after="0"/>
              <w:jc w:val="center"/>
              <w:rPr>
                <w:color w:val="000000"/>
                <w:sz w:val="20"/>
                <w:szCs w:val="20"/>
              </w:rPr>
            </w:pPr>
            <w:r w:rsidRPr="004C575F">
              <w:rPr>
                <w:color w:val="000000"/>
                <w:sz w:val="20"/>
                <w:szCs w:val="20"/>
              </w:rPr>
              <w:t>47,585</w:t>
            </w:r>
          </w:p>
        </w:tc>
        <w:tc>
          <w:tcPr>
            <w:tcW w:w="996" w:type="dxa"/>
            <w:tcBorders>
              <w:top w:val="nil"/>
              <w:left w:val="nil"/>
              <w:bottom w:val="nil"/>
              <w:right w:val="nil"/>
            </w:tcBorders>
            <w:shd w:val="clear" w:color="auto" w:fill="auto"/>
            <w:noWrap/>
            <w:vAlign w:val="center"/>
            <w:hideMark/>
          </w:tcPr>
          <w:p w14:paraId="0CC641D8" w14:textId="77777777" w:rsidR="004C575F" w:rsidRPr="004C575F" w:rsidRDefault="004C575F" w:rsidP="00E977D5">
            <w:pPr>
              <w:spacing w:after="0"/>
              <w:jc w:val="center"/>
              <w:rPr>
                <w:color w:val="000000"/>
                <w:sz w:val="20"/>
                <w:szCs w:val="20"/>
              </w:rPr>
            </w:pPr>
            <w:r w:rsidRPr="004C575F">
              <w:rPr>
                <w:color w:val="000000"/>
                <w:sz w:val="20"/>
                <w:szCs w:val="20"/>
              </w:rPr>
              <w:t>44,433</w:t>
            </w:r>
          </w:p>
        </w:tc>
        <w:tc>
          <w:tcPr>
            <w:tcW w:w="996" w:type="dxa"/>
            <w:tcBorders>
              <w:top w:val="nil"/>
              <w:left w:val="nil"/>
              <w:bottom w:val="nil"/>
              <w:right w:val="nil"/>
            </w:tcBorders>
            <w:shd w:val="clear" w:color="auto" w:fill="auto"/>
            <w:noWrap/>
            <w:vAlign w:val="center"/>
            <w:hideMark/>
          </w:tcPr>
          <w:p w14:paraId="2CD8BD68" w14:textId="77777777" w:rsidR="004C575F" w:rsidRPr="004C575F" w:rsidRDefault="004C575F" w:rsidP="00E977D5">
            <w:pPr>
              <w:spacing w:after="0"/>
              <w:jc w:val="center"/>
              <w:rPr>
                <w:color w:val="000000"/>
                <w:sz w:val="20"/>
                <w:szCs w:val="20"/>
              </w:rPr>
            </w:pPr>
            <w:r w:rsidRPr="004C575F">
              <w:rPr>
                <w:color w:val="000000"/>
                <w:sz w:val="20"/>
                <w:szCs w:val="20"/>
              </w:rPr>
              <w:t>58,100</w:t>
            </w:r>
          </w:p>
        </w:tc>
        <w:tc>
          <w:tcPr>
            <w:tcW w:w="996" w:type="dxa"/>
            <w:tcBorders>
              <w:top w:val="nil"/>
              <w:left w:val="nil"/>
              <w:bottom w:val="nil"/>
              <w:right w:val="nil"/>
            </w:tcBorders>
            <w:shd w:val="clear" w:color="auto" w:fill="auto"/>
            <w:noWrap/>
            <w:vAlign w:val="center"/>
            <w:hideMark/>
          </w:tcPr>
          <w:p w14:paraId="11E712A1" w14:textId="77777777" w:rsidR="004C575F" w:rsidRPr="004C575F" w:rsidRDefault="004C575F" w:rsidP="00E977D5">
            <w:pPr>
              <w:spacing w:after="0"/>
              <w:jc w:val="center"/>
              <w:rPr>
                <w:color w:val="000000"/>
                <w:sz w:val="20"/>
                <w:szCs w:val="20"/>
              </w:rPr>
            </w:pPr>
            <w:r w:rsidRPr="004C575F">
              <w:rPr>
                <w:color w:val="000000"/>
                <w:sz w:val="20"/>
                <w:szCs w:val="20"/>
              </w:rPr>
              <w:t>86,200</w:t>
            </w:r>
          </w:p>
        </w:tc>
        <w:tc>
          <w:tcPr>
            <w:tcW w:w="996" w:type="dxa"/>
            <w:tcBorders>
              <w:top w:val="nil"/>
              <w:left w:val="nil"/>
              <w:bottom w:val="nil"/>
              <w:right w:val="nil"/>
            </w:tcBorders>
            <w:shd w:val="clear" w:color="auto" w:fill="auto"/>
            <w:noWrap/>
            <w:vAlign w:val="center"/>
            <w:hideMark/>
          </w:tcPr>
          <w:p w14:paraId="68C267C7" w14:textId="77777777" w:rsidR="004C575F" w:rsidRPr="004C575F" w:rsidRDefault="004C575F" w:rsidP="00E977D5">
            <w:pPr>
              <w:spacing w:after="0"/>
              <w:jc w:val="center"/>
              <w:rPr>
                <w:color w:val="000000"/>
                <w:sz w:val="20"/>
                <w:szCs w:val="20"/>
              </w:rPr>
            </w:pPr>
            <w:r w:rsidRPr="004C575F">
              <w:rPr>
                <w:color w:val="000000"/>
                <w:sz w:val="20"/>
                <w:szCs w:val="20"/>
              </w:rPr>
              <w:t>13,667</w:t>
            </w:r>
          </w:p>
        </w:tc>
      </w:tr>
      <w:tr w:rsidR="004C575F" w:rsidRPr="00D202F8" w14:paraId="64E603D9" w14:textId="77777777" w:rsidTr="004C575F">
        <w:trPr>
          <w:trHeight w:val="265"/>
        </w:trPr>
        <w:tc>
          <w:tcPr>
            <w:tcW w:w="996" w:type="dxa"/>
            <w:tcBorders>
              <w:top w:val="nil"/>
              <w:left w:val="nil"/>
              <w:bottom w:val="nil"/>
              <w:right w:val="nil"/>
            </w:tcBorders>
            <w:shd w:val="clear" w:color="auto" w:fill="auto"/>
            <w:noWrap/>
            <w:vAlign w:val="center"/>
            <w:hideMark/>
          </w:tcPr>
          <w:p w14:paraId="7220DE7B" w14:textId="77777777" w:rsidR="004C575F" w:rsidRPr="004C575F" w:rsidRDefault="004C575F" w:rsidP="00E977D5">
            <w:pPr>
              <w:spacing w:after="0"/>
              <w:jc w:val="right"/>
              <w:rPr>
                <w:color w:val="000000"/>
                <w:sz w:val="20"/>
                <w:szCs w:val="20"/>
              </w:rPr>
            </w:pPr>
            <w:r w:rsidRPr="004C575F">
              <w:rPr>
                <w:color w:val="000000"/>
                <w:sz w:val="20"/>
                <w:szCs w:val="20"/>
              </w:rPr>
              <w:t>2006</w:t>
            </w:r>
          </w:p>
        </w:tc>
        <w:tc>
          <w:tcPr>
            <w:tcW w:w="996" w:type="dxa"/>
            <w:tcBorders>
              <w:top w:val="nil"/>
              <w:left w:val="nil"/>
              <w:bottom w:val="nil"/>
              <w:right w:val="nil"/>
            </w:tcBorders>
            <w:shd w:val="clear" w:color="auto" w:fill="auto"/>
            <w:noWrap/>
            <w:vAlign w:val="center"/>
            <w:hideMark/>
          </w:tcPr>
          <w:p w14:paraId="720413FC" w14:textId="77777777" w:rsidR="004C575F" w:rsidRPr="004C575F" w:rsidRDefault="004C575F" w:rsidP="00E977D5">
            <w:pPr>
              <w:spacing w:after="0"/>
              <w:jc w:val="center"/>
              <w:rPr>
                <w:color w:val="000000"/>
                <w:sz w:val="20"/>
                <w:szCs w:val="20"/>
              </w:rPr>
            </w:pPr>
            <w:r w:rsidRPr="004C575F">
              <w:rPr>
                <w:color w:val="000000"/>
                <w:sz w:val="20"/>
                <w:szCs w:val="20"/>
              </w:rPr>
              <w:t>47,897</w:t>
            </w:r>
          </w:p>
        </w:tc>
        <w:tc>
          <w:tcPr>
            <w:tcW w:w="996" w:type="dxa"/>
            <w:tcBorders>
              <w:top w:val="nil"/>
              <w:left w:val="nil"/>
              <w:bottom w:val="nil"/>
              <w:right w:val="nil"/>
            </w:tcBorders>
            <w:shd w:val="clear" w:color="auto" w:fill="auto"/>
            <w:noWrap/>
            <w:vAlign w:val="center"/>
            <w:hideMark/>
          </w:tcPr>
          <w:p w14:paraId="217F9BC4"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3787735D"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6261835C" w14:textId="77777777" w:rsidR="004C575F" w:rsidRPr="004C575F" w:rsidRDefault="004C575F" w:rsidP="00E977D5">
            <w:pPr>
              <w:spacing w:after="0"/>
              <w:jc w:val="center"/>
              <w:rPr>
                <w:color w:val="000000"/>
                <w:sz w:val="20"/>
                <w:szCs w:val="20"/>
              </w:rPr>
            </w:pPr>
            <w:r w:rsidRPr="004C575F">
              <w:rPr>
                <w:color w:val="000000"/>
                <w:sz w:val="20"/>
                <w:szCs w:val="20"/>
              </w:rPr>
              <w:t>95,500</w:t>
            </w:r>
          </w:p>
        </w:tc>
        <w:tc>
          <w:tcPr>
            <w:tcW w:w="996" w:type="dxa"/>
            <w:tcBorders>
              <w:top w:val="nil"/>
              <w:left w:val="nil"/>
              <w:bottom w:val="nil"/>
              <w:right w:val="nil"/>
            </w:tcBorders>
            <w:shd w:val="clear" w:color="auto" w:fill="auto"/>
            <w:noWrap/>
            <w:vAlign w:val="center"/>
            <w:hideMark/>
          </w:tcPr>
          <w:p w14:paraId="51F952B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563FF8FA" w14:textId="77777777" w:rsidTr="004C575F">
        <w:trPr>
          <w:trHeight w:val="265"/>
        </w:trPr>
        <w:tc>
          <w:tcPr>
            <w:tcW w:w="996" w:type="dxa"/>
            <w:tcBorders>
              <w:top w:val="nil"/>
              <w:left w:val="nil"/>
              <w:bottom w:val="nil"/>
              <w:right w:val="nil"/>
            </w:tcBorders>
            <w:shd w:val="clear" w:color="auto" w:fill="auto"/>
            <w:noWrap/>
            <w:vAlign w:val="center"/>
            <w:hideMark/>
          </w:tcPr>
          <w:p w14:paraId="672E9AD5" w14:textId="77777777" w:rsidR="004C575F" w:rsidRPr="004C575F" w:rsidRDefault="004C575F" w:rsidP="00E977D5">
            <w:pPr>
              <w:spacing w:after="0"/>
              <w:jc w:val="right"/>
              <w:rPr>
                <w:color w:val="000000"/>
                <w:sz w:val="20"/>
                <w:szCs w:val="20"/>
              </w:rPr>
            </w:pPr>
            <w:r w:rsidRPr="004C575F">
              <w:rPr>
                <w:color w:val="000000"/>
                <w:sz w:val="20"/>
                <w:szCs w:val="20"/>
              </w:rPr>
              <w:t>2007</w:t>
            </w:r>
          </w:p>
        </w:tc>
        <w:tc>
          <w:tcPr>
            <w:tcW w:w="996" w:type="dxa"/>
            <w:tcBorders>
              <w:top w:val="nil"/>
              <w:left w:val="nil"/>
              <w:bottom w:val="nil"/>
              <w:right w:val="nil"/>
            </w:tcBorders>
            <w:shd w:val="clear" w:color="auto" w:fill="auto"/>
            <w:noWrap/>
            <w:vAlign w:val="center"/>
            <w:hideMark/>
          </w:tcPr>
          <w:p w14:paraId="01F6D904" w14:textId="77777777" w:rsidR="004C575F" w:rsidRPr="004C575F" w:rsidRDefault="004C575F" w:rsidP="00E977D5">
            <w:pPr>
              <w:spacing w:after="0"/>
              <w:jc w:val="center"/>
              <w:rPr>
                <w:color w:val="000000"/>
                <w:sz w:val="20"/>
                <w:szCs w:val="20"/>
              </w:rPr>
            </w:pPr>
            <w:r w:rsidRPr="004C575F">
              <w:rPr>
                <w:color w:val="000000"/>
                <w:sz w:val="20"/>
                <w:szCs w:val="20"/>
              </w:rPr>
              <w:t>52,261</w:t>
            </w:r>
          </w:p>
        </w:tc>
        <w:tc>
          <w:tcPr>
            <w:tcW w:w="996" w:type="dxa"/>
            <w:tcBorders>
              <w:top w:val="nil"/>
              <w:left w:val="nil"/>
              <w:bottom w:val="nil"/>
              <w:right w:val="nil"/>
            </w:tcBorders>
            <w:shd w:val="clear" w:color="auto" w:fill="auto"/>
            <w:noWrap/>
            <w:vAlign w:val="center"/>
            <w:hideMark/>
          </w:tcPr>
          <w:p w14:paraId="75F016B0"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16A34C89"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11BBF239" w14:textId="77777777" w:rsidR="004C575F" w:rsidRPr="004C575F" w:rsidRDefault="004C575F" w:rsidP="00E977D5">
            <w:pPr>
              <w:spacing w:after="0"/>
              <w:jc w:val="center"/>
              <w:rPr>
                <w:color w:val="000000"/>
                <w:sz w:val="20"/>
                <w:szCs w:val="20"/>
              </w:rPr>
            </w:pPr>
            <w:r w:rsidRPr="004C575F">
              <w:rPr>
                <w:color w:val="000000"/>
                <w:sz w:val="20"/>
                <w:szCs w:val="20"/>
              </w:rPr>
              <w:t>97,600</w:t>
            </w:r>
          </w:p>
        </w:tc>
        <w:tc>
          <w:tcPr>
            <w:tcW w:w="996" w:type="dxa"/>
            <w:tcBorders>
              <w:top w:val="nil"/>
              <w:left w:val="nil"/>
              <w:bottom w:val="nil"/>
              <w:right w:val="nil"/>
            </w:tcBorders>
            <w:shd w:val="clear" w:color="auto" w:fill="auto"/>
            <w:noWrap/>
            <w:vAlign w:val="center"/>
            <w:hideMark/>
          </w:tcPr>
          <w:p w14:paraId="72482F0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001171F2" w14:textId="77777777" w:rsidTr="004C575F">
        <w:trPr>
          <w:trHeight w:val="265"/>
        </w:trPr>
        <w:tc>
          <w:tcPr>
            <w:tcW w:w="996" w:type="dxa"/>
            <w:tcBorders>
              <w:top w:val="nil"/>
              <w:left w:val="nil"/>
              <w:bottom w:val="nil"/>
              <w:right w:val="nil"/>
            </w:tcBorders>
            <w:shd w:val="clear" w:color="auto" w:fill="auto"/>
            <w:noWrap/>
            <w:vAlign w:val="center"/>
            <w:hideMark/>
          </w:tcPr>
          <w:p w14:paraId="6F3F70E6" w14:textId="77777777" w:rsidR="004C575F" w:rsidRPr="004C575F" w:rsidRDefault="004C575F" w:rsidP="00E977D5">
            <w:pPr>
              <w:spacing w:after="0"/>
              <w:jc w:val="right"/>
              <w:rPr>
                <w:color w:val="000000"/>
                <w:sz w:val="20"/>
                <w:szCs w:val="20"/>
              </w:rPr>
            </w:pPr>
            <w:r w:rsidRPr="004C575F">
              <w:rPr>
                <w:color w:val="000000"/>
                <w:sz w:val="20"/>
                <w:szCs w:val="20"/>
              </w:rPr>
              <w:t>2008</w:t>
            </w:r>
          </w:p>
        </w:tc>
        <w:tc>
          <w:tcPr>
            <w:tcW w:w="996" w:type="dxa"/>
            <w:tcBorders>
              <w:top w:val="nil"/>
              <w:left w:val="nil"/>
              <w:bottom w:val="nil"/>
              <w:right w:val="nil"/>
            </w:tcBorders>
            <w:shd w:val="clear" w:color="auto" w:fill="auto"/>
            <w:noWrap/>
            <w:vAlign w:val="center"/>
            <w:hideMark/>
          </w:tcPr>
          <w:p w14:paraId="6FDB1ED7" w14:textId="77777777" w:rsidR="004C575F" w:rsidRPr="004C575F" w:rsidRDefault="004C575F" w:rsidP="00E977D5">
            <w:pPr>
              <w:spacing w:after="0"/>
              <w:jc w:val="center"/>
              <w:rPr>
                <w:color w:val="000000"/>
                <w:sz w:val="20"/>
                <w:szCs w:val="20"/>
              </w:rPr>
            </w:pPr>
            <w:r w:rsidRPr="004C575F">
              <w:rPr>
                <w:color w:val="000000"/>
                <w:sz w:val="20"/>
                <w:szCs w:val="20"/>
              </w:rPr>
              <w:t>59,014</w:t>
            </w:r>
          </w:p>
        </w:tc>
        <w:tc>
          <w:tcPr>
            <w:tcW w:w="996" w:type="dxa"/>
            <w:tcBorders>
              <w:top w:val="nil"/>
              <w:left w:val="nil"/>
              <w:bottom w:val="nil"/>
              <w:right w:val="nil"/>
            </w:tcBorders>
            <w:shd w:val="clear" w:color="auto" w:fill="auto"/>
            <w:noWrap/>
            <w:vAlign w:val="center"/>
            <w:hideMark/>
          </w:tcPr>
          <w:p w14:paraId="443AFE8A" w14:textId="77777777" w:rsidR="004C575F" w:rsidRPr="004C575F" w:rsidRDefault="004C575F" w:rsidP="00E977D5">
            <w:pPr>
              <w:spacing w:after="0"/>
              <w:jc w:val="center"/>
              <w:rPr>
                <w:color w:val="000000"/>
                <w:sz w:val="20"/>
                <w:szCs w:val="20"/>
              </w:rPr>
            </w:pPr>
            <w:r w:rsidRPr="004C575F">
              <w:rPr>
                <w:color w:val="000000"/>
                <w:sz w:val="20"/>
                <w:szCs w:val="20"/>
              </w:rPr>
              <w:t>50,269</w:t>
            </w:r>
          </w:p>
        </w:tc>
        <w:tc>
          <w:tcPr>
            <w:tcW w:w="996" w:type="dxa"/>
            <w:tcBorders>
              <w:top w:val="nil"/>
              <w:left w:val="nil"/>
              <w:bottom w:val="nil"/>
              <w:right w:val="nil"/>
            </w:tcBorders>
            <w:shd w:val="clear" w:color="auto" w:fill="auto"/>
            <w:noWrap/>
            <w:vAlign w:val="center"/>
            <w:hideMark/>
          </w:tcPr>
          <w:p w14:paraId="2643C548" w14:textId="77777777" w:rsidR="004C575F" w:rsidRPr="004C575F" w:rsidRDefault="004C575F" w:rsidP="00E977D5">
            <w:pPr>
              <w:spacing w:after="0"/>
              <w:jc w:val="center"/>
              <w:rPr>
                <w:color w:val="000000"/>
                <w:sz w:val="20"/>
                <w:szCs w:val="20"/>
              </w:rPr>
            </w:pPr>
            <w:r w:rsidRPr="004C575F">
              <w:rPr>
                <w:color w:val="000000"/>
                <w:sz w:val="20"/>
                <w:szCs w:val="20"/>
              </w:rPr>
              <w:t>66,493</w:t>
            </w:r>
          </w:p>
        </w:tc>
        <w:tc>
          <w:tcPr>
            <w:tcW w:w="996" w:type="dxa"/>
            <w:tcBorders>
              <w:top w:val="nil"/>
              <w:left w:val="nil"/>
              <w:bottom w:val="nil"/>
              <w:right w:val="nil"/>
            </w:tcBorders>
            <w:shd w:val="clear" w:color="auto" w:fill="auto"/>
            <w:noWrap/>
            <w:vAlign w:val="center"/>
            <w:hideMark/>
          </w:tcPr>
          <w:p w14:paraId="10F42A22" w14:textId="77777777" w:rsidR="004C575F" w:rsidRPr="004C575F" w:rsidRDefault="004C575F" w:rsidP="00E977D5">
            <w:pPr>
              <w:spacing w:after="0"/>
              <w:jc w:val="center"/>
              <w:rPr>
                <w:color w:val="000000"/>
                <w:sz w:val="20"/>
                <w:szCs w:val="20"/>
              </w:rPr>
            </w:pPr>
            <w:r w:rsidRPr="004C575F">
              <w:rPr>
                <w:color w:val="000000"/>
                <w:sz w:val="20"/>
                <w:szCs w:val="20"/>
              </w:rPr>
              <w:t>88,660</w:t>
            </w:r>
          </w:p>
        </w:tc>
        <w:tc>
          <w:tcPr>
            <w:tcW w:w="996" w:type="dxa"/>
            <w:tcBorders>
              <w:top w:val="nil"/>
              <w:left w:val="nil"/>
              <w:bottom w:val="nil"/>
              <w:right w:val="nil"/>
            </w:tcBorders>
            <w:shd w:val="clear" w:color="auto" w:fill="auto"/>
            <w:noWrap/>
            <w:vAlign w:val="center"/>
            <w:hideMark/>
          </w:tcPr>
          <w:p w14:paraId="02011F11" w14:textId="77777777" w:rsidR="004C575F" w:rsidRPr="004C575F" w:rsidRDefault="004C575F" w:rsidP="00E977D5">
            <w:pPr>
              <w:spacing w:after="0"/>
              <w:jc w:val="center"/>
              <w:rPr>
                <w:color w:val="000000"/>
                <w:sz w:val="20"/>
                <w:szCs w:val="20"/>
              </w:rPr>
            </w:pPr>
            <w:r w:rsidRPr="004C575F">
              <w:rPr>
                <w:color w:val="000000"/>
                <w:sz w:val="20"/>
                <w:szCs w:val="20"/>
              </w:rPr>
              <w:t>16,224</w:t>
            </w:r>
          </w:p>
        </w:tc>
      </w:tr>
      <w:tr w:rsidR="004C575F" w:rsidRPr="00D202F8" w14:paraId="301D8A6F" w14:textId="77777777" w:rsidTr="004C575F">
        <w:trPr>
          <w:trHeight w:val="265"/>
        </w:trPr>
        <w:tc>
          <w:tcPr>
            <w:tcW w:w="996" w:type="dxa"/>
            <w:tcBorders>
              <w:top w:val="nil"/>
              <w:left w:val="nil"/>
              <w:bottom w:val="nil"/>
              <w:right w:val="nil"/>
            </w:tcBorders>
            <w:shd w:val="clear" w:color="auto" w:fill="auto"/>
            <w:noWrap/>
            <w:vAlign w:val="center"/>
            <w:hideMark/>
          </w:tcPr>
          <w:p w14:paraId="384D0F2F" w14:textId="77777777" w:rsidR="004C575F" w:rsidRPr="004C575F" w:rsidRDefault="004C575F" w:rsidP="00E977D5">
            <w:pPr>
              <w:spacing w:after="0"/>
              <w:jc w:val="right"/>
              <w:rPr>
                <w:color w:val="000000"/>
                <w:sz w:val="20"/>
                <w:szCs w:val="20"/>
              </w:rPr>
            </w:pPr>
            <w:r w:rsidRPr="004C575F">
              <w:rPr>
                <w:color w:val="000000"/>
                <w:sz w:val="20"/>
                <w:szCs w:val="20"/>
              </w:rPr>
              <w:t>2009</w:t>
            </w:r>
          </w:p>
        </w:tc>
        <w:tc>
          <w:tcPr>
            <w:tcW w:w="996" w:type="dxa"/>
            <w:tcBorders>
              <w:top w:val="nil"/>
              <w:left w:val="nil"/>
              <w:bottom w:val="nil"/>
              <w:right w:val="nil"/>
            </w:tcBorders>
            <w:shd w:val="clear" w:color="auto" w:fill="auto"/>
            <w:noWrap/>
            <w:vAlign w:val="center"/>
            <w:hideMark/>
          </w:tcPr>
          <w:p w14:paraId="7F4C465F" w14:textId="77777777" w:rsidR="004C575F" w:rsidRPr="004C575F" w:rsidRDefault="004C575F" w:rsidP="00E977D5">
            <w:pPr>
              <w:spacing w:after="0"/>
              <w:jc w:val="center"/>
              <w:rPr>
                <w:color w:val="000000"/>
                <w:sz w:val="20"/>
                <w:szCs w:val="20"/>
              </w:rPr>
            </w:pPr>
            <w:r w:rsidRPr="004C575F">
              <w:rPr>
                <w:color w:val="000000"/>
                <w:sz w:val="20"/>
                <w:szCs w:val="20"/>
              </w:rPr>
              <w:t>53,196</w:t>
            </w:r>
          </w:p>
        </w:tc>
        <w:tc>
          <w:tcPr>
            <w:tcW w:w="996" w:type="dxa"/>
            <w:tcBorders>
              <w:top w:val="nil"/>
              <w:left w:val="nil"/>
              <w:bottom w:val="nil"/>
              <w:right w:val="nil"/>
            </w:tcBorders>
            <w:shd w:val="clear" w:color="auto" w:fill="auto"/>
            <w:noWrap/>
            <w:vAlign w:val="center"/>
            <w:hideMark/>
          </w:tcPr>
          <w:p w14:paraId="2C34A4A5" w14:textId="77777777" w:rsidR="004C575F" w:rsidRPr="004C575F" w:rsidRDefault="004C575F" w:rsidP="00E977D5">
            <w:pPr>
              <w:spacing w:after="0"/>
              <w:jc w:val="center"/>
              <w:rPr>
                <w:color w:val="000000"/>
                <w:sz w:val="20"/>
                <w:szCs w:val="20"/>
              </w:rPr>
            </w:pPr>
            <w:r w:rsidRPr="004C575F">
              <w:rPr>
                <w:color w:val="000000"/>
                <w:sz w:val="20"/>
                <w:szCs w:val="20"/>
              </w:rPr>
              <w:t>41,807</w:t>
            </w:r>
          </w:p>
        </w:tc>
        <w:tc>
          <w:tcPr>
            <w:tcW w:w="996" w:type="dxa"/>
            <w:tcBorders>
              <w:top w:val="nil"/>
              <w:left w:val="nil"/>
              <w:bottom w:val="nil"/>
              <w:right w:val="nil"/>
            </w:tcBorders>
            <w:shd w:val="clear" w:color="auto" w:fill="auto"/>
            <w:noWrap/>
            <w:vAlign w:val="center"/>
            <w:hideMark/>
          </w:tcPr>
          <w:p w14:paraId="7A9D2AC6" w14:textId="77777777" w:rsidR="004C575F" w:rsidRPr="004C575F" w:rsidRDefault="004C575F" w:rsidP="00E977D5">
            <w:pPr>
              <w:spacing w:after="0"/>
              <w:jc w:val="center"/>
              <w:rPr>
                <w:color w:val="000000"/>
                <w:sz w:val="20"/>
                <w:szCs w:val="20"/>
              </w:rPr>
            </w:pPr>
            <w:r w:rsidRPr="004C575F">
              <w:rPr>
                <w:color w:val="000000"/>
                <w:sz w:val="20"/>
                <w:szCs w:val="20"/>
              </w:rPr>
              <w:t>55,300</w:t>
            </w:r>
          </w:p>
        </w:tc>
        <w:tc>
          <w:tcPr>
            <w:tcW w:w="996" w:type="dxa"/>
            <w:tcBorders>
              <w:top w:val="nil"/>
              <w:left w:val="nil"/>
              <w:bottom w:val="nil"/>
              <w:right w:val="nil"/>
            </w:tcBorders>
            <w:shd w:val="clear" w:color="auto" w:fill="auto"/>
            <w:noWrap/>
            <w:vAlign w:val="center"/>
            <w:hideMark/>
          </w:tcPr>
          <w:p w14:paraId="7A7EF027" w14:textId="77777777" w:rsidR="004C575F" w:rsidRPr="004C575F" w:rsidRDefault="004C575F" w:rsidP="00E977D5">
            <w:pPr>
              <w:spacing w:after="0"/>
              <w:jc w:val="center"/>
              <w:rPr>
                <w:color w:val="000000"/>
                <w:sz w:val="20"/>
                <w:szCs w:val="20"/>
              </w:rPr>
            </w:pPr>
            <w:r w:rsidRPr="004C575F">
              <w:rPr>
                <w:color w:val="000000"/>
                <w:sz w:val="20"/>
                <w:szCs w:val="20"/>
              </w:rPr>
              <w:t>66,600</w:t>
            </w:r>
          </w:p>
        </w:tc>
        <w:tc>
          <w:tcPr>
            <w:tcW w:w="996" w:type="dxa"/>
            <w:tcBorders>
              <w:top w:val="nil"/>
              <w:left w:val="nil"/>
              <w:bottom w:val="nil"/>
              <w:right w:val="nil"/>
            </w:tcBorders>
            <w:shd w:val="clear" w:color="auto" w:fill="auto"/>
            <w:noWrap/>
            <w:vAlign w:val="center"/>
            <w:hideMark/>
          </w:tcPr>
          <w:p w14:paraId="72CFFCAE" w14:textId="77777777" w:rsidR="004C575F" w:rsidRPr="004C575F" w:rsidRDefault="004C575F" w:rsidP="00E977D5">
            <w:pPr>
              <w:spacing w:after="0"/>
              <w:jc w:val="center"/>
              <w:rPr>
                <w:color w:val="000000"/>
                <w:sz w:val="20"/>
                <w:szCs w:val="20"/>
              </w:rPr>
            </w:pPr>
            <w:r w:rsidRPr="004C575F">
              <w:rPr>
                <w:color w:val="000000"/>
                <w:sz w:val="20"/>
                <w:szCs w:val="20"/>
              </w:rPr>
              <w:t>13,493</w:t>
            </w:r>
          </w:p>
        </w:tc>
      </w:tr>
      <w:tr w:rsidR="004C575F" w:rsidRPr="00D202F8" w14:paraId="0EC14387" w14:textId="77777777" w:rsidTr="004C575F">
        <w:trPr>
          <w:trHeight w:val="265"/>
        </w:trPr>
        <w:tc>
          <w:tcPr>
            <w:tcW w:w="996" w:type="dxa"/>
            <w:tcBorders>
              <w:top w:val="nil"/>
              <w:left w:val="nil"/>
              <w:bottom w:val="nil"/>
              <w:right w:val="nil"/>
            </w:tcBorders>
            <w:shd w:val="clear" w:color="auto" w:fill="auto"/>
            <w:noWrap/>
            <w:vAlign w:val="center"/>
            <w:hideMark/>
          </w:tcPr>
          <w:p w14:paraId="78549B76" w14:textId="77777777" w:rsidR="004C575F" w:rsidRPr="004C575F" w:rsidRDefault="004C575F" w:rsidP="00E977D5">
            <w:pPr>
              <w:spacing w:after="0"/>
              <w:jc w:val="right"/>
              <w:rPr>
                <w:color w:val="000000"/>
                <w:sz w:val="20"/>
                <w:szCs w:val="20"/>
              </w:rPr>
            </w:pPr>
            <w:r w:rsidRPr="004C575F">
              <w:rPr>
                <w:color w:val="000000"/>
                <w:sz w:val="20"/>
                <w:szCs w:val="20"/>
              </w:rPr>
              <w:t>2010</w:t>
            </w:r>
          </w:p>
        </w:tc>
        <w:tc>
          <w:tcPr>
            <w:tcW w:w="996" w:type="dxa"/>
            <w:tcBorders>
              <w:top w:val="nil"/>
              <w:left w:val="nil"/>
              <w:bottom w:val="nil"/>
              <w:right w:val="nil"/>
            </w:tcBorders>
            <w:shd w:val="clear" w:color="auto" w:fill="auto"/>
            <w:noWrap/>
            <w:vAlign w:val="center"/>
            <w:hideMark/>
          </w:tcPr>
          <w:p w14:paraId="60DD0795" w14:textId="77777777" w:rsidR="004C575F" w:rsidRPr="004C575F" w:rsidRDefault="004C575F" w:rsidP="00E977D5">
            <w:pPr>
              <w:spacing w:after="0"/>
              <w:jc w:val="center"/>
              <w:rPr>
                <w:color w:val="000000"/>
                <w:sz w:val="20"/>
                <w:szCs w:val="20"/>
              </w:rPr>
            </w:pPr>
            <w:r w:rsidRPr="004C575F">
              <w:rPr>
                <w:color w:val="000000"/>
                <w:sz w:val="20"/>
                <w:szCs w:val="20"/>
              </w:rPr>
              <w:t>78,593</w:t>
            </w:r>
          </w:p>
        </w:tc>
        <w:tc>
          <w:tcPr>
            <w:tcW w:w="996" w:type="dxa"/>
            <w:tcBorders>
              <w:top w:val="nil"/>
              <w:left w:val="nil"/>
              <w:bottom w:val="nil"/>
              <w:right w:val="nil"/>
            </w:tcBorders>
            <w:shd w:val="clear" w:color="auto" w:fill="auto"/>
            <w:noWrap/>
            <w:vAlign w:val="center"/>
            <w:hideMark/>
          </w:tcPr>
          <w:p w14:paraId="1A78D9F0" w14:textId="77777777" w:rsidR="004C575F" w:rsidRPr="004C575F" w:rsidRDefault="004C575F" w:rsidP="00E977D5">
            <w:pPr>
              <w:spacing w:after="0"/>
              <w:jc w:val="center"/>
              <w:rPr>
                <w:color w:val="000000"/>
                <w:sz w:val="20"/>
                <w:szCs w:val="20"/>
              </w:rPr>
            </w:pPr>
            <w:r w:rsidRPr="004C575F">
              <w:rPr>
                <w:color w:val="000000"/>
                <w:sz w:val="20"/>
                <w:szCs w:val="20"/>
              </w:rPr>
              <w:t>59,563</w:t>
            </w:r>
          </w:p>
        </w:tc>
        <w:tc>
          <w:tcPr>
            <w:tcW w:w="996" w:type="dxa"/>
            <w:tcBorders>
              <w:top w:val="nil"/>
              <w:left w:val="nil"/>
              <w:bottom w:val="nil"/>
              <w:right w:val="nil"/>
            </w:tcBorders>
            <w:shd w:val="clear" w:color="auto" w:fill="auto"/>
            <w:noWrap/>
            <w:vAlign w:val="center"/>
            <w:hideMark/>
          </w:tcPr>
          <w:p w14:paraId="294D9ADD" w14:textId="77777777" w:rsidR="004C575F" w:rsidRPr="004C575F" w:rsidRDefault="004C575F" w:rsidP="00E977D5">
            <w:pPr>
              <w:spacing w:after="0"/>
              <w:jc w:val="center"/>
              <w:rPr>
                <w:color w:val="000000"/>
                <w:sz w:val="20"/>
                <w:szCs w:val="20"/>
              </w:rPr>
            </w:pPr>
            <w:r w:rsidRPr="004C575F">
              <w:rPr>
                <w:color w:val="000000"/>
                <w:sz w:val="20"/>
                <w:szCs w:val="20"/>
              </w:rPr>
              <w:t>79,100</w:t>
            </w:r>
          </w:p>
        </w:tc>
        <w:tc>
          <w:tcPr>
            <w:tcW w:w="996" w:type="dxa"/>
            <w:tcBorders>
              <w:top w:val="nil"/>
              <w:left w:val="nil"/>
              <w:bottom w:val="nil"/>
              <w:right w:val="nil"/>
            </w:tcBorders>
            <w:shd w:val="clear" w:color="auto" w:fill="auto"/>
            <w:noWrap/>
            <w:vAlign w:val="center"/>
            <w:hideMark/>
          </w:tcPr>
          <w:p w14:paraId="213ADF7D" w14:textId="77777777" w:rsidR="004C575F" w:rsidRPr="004C575F" w:rsidRDefault="004C575F" w:rsidP="00E977D5">
            <w:pPr>
              <w:spacing w:after="0"/>
              <w:jc w:val="center"/>
              <w:rPr>
                <w:color w:val="000000"/>
                <w:sz w:val="20"/>
                <w:szCs w:val="20"/>
              </w:rPr>
            </w:pPr>
            <w:r w:rsidRPr="004C575F">
              <w:rPr>
                <w:color w:val="000000"/>
                <w:sz w:val="20"/>
                <w:szCs w:val="20"/>
              </w:rPr>
              <w:t>94,100</w:t>
            </w:r>
          </w:p>
        </w:tc>
        <w:tc>
          <w:tcPr>
            <w:tcW w:w="996" w:type="dxa"/>
            <w:tcBorders>
              <w:top w:val="nil"/>
              <w:left w:val="nil"/>
              <w:bottom w:val="nil"/>
              <w:right w:val="nil"/>
            </w:tcBorders>
            <w:shd w:val="clear" w:color="auto" w:fill="auto"/>
            <w:noWrap/>
            <w:vAlign w:val="center"/>
            <w:hideMark/>
          </w:tcPr>
          <w:p w14:paraId="6A9C71A9" w14:textId="77777777" w:rsidR="004C575F" w:rsidRPr="004C575F" w:rsidRDefault="004C575F" w:rsidP="00E977D5">
            <w:pPr>
              <w:spacing w:after="0"/>
              <w:jc w:val="center"/>
              <w:rPr>
                <w:color w:val="000000"/>
                <w:sz w:val="20"/>
                <w:szCs w:val="20"/>
              </w:rPr>
            </w:pPr>
            <w:r w:rsidRPr="004C575F">
              <w:rPr>
                <w:color w:val="000000"/>
                <w:sz w:val="20"/>
                <w:szCs w:val="20"/>
              </w:rPr>
              <w:t>19,537</w:t>
            </w:r>
          </w:p>
        </w:tc>
      </w:tr>
      <w:tr w:rsidR="004C575F" w:rsidRPr="00D202F8" w14:paraId="34A0A4AF" w14:textId="77777777" w:rsidTr="004C575F">
        <w:trPr>
          <w:trHeight w:val="265"/>
        </w:trPr>
        <w:tc>
          <w:tcPr>
            <w:tcW w:w="996" w:type="dxa"/>
            <w:tcBorders>
              <w:top w:val="nil"/>
              <w:left w:val="nil"/>
              <w:bottom w:val="nil"/>
              <w:right w:val="nil"/>
            </w:tcBorders>
            <w:shd w:val="clear" w:color="auto" w:fill="auto"/>
            <w:noWrap/>
            <w:vAlign w:val="center"/>
            <w:hideMark/>
          </w:tcPr>
          <w:p w14:paraId="2748516F" w14:textId="77777777" w:rsidR="004C575F" w:rsidRPr="004C575F" w:rsidRDefault="004C575F" w:rsidP="00E977D5">
            <w:pPr>
              <w:spacing w:after="0"/>
              <w:jc w:val="right"/>
              <w:rPr>
                <w:color w:val="000000"/>
                <w:sz w:val="20"/>
                <w:szCs w:val="20"/>
              </w:rPr>
            </w:pPr>
            <w:r w:rsidRPr="004C575F">
              <w:rPr>
                <w:color w:val="000000"/>
                <w:sz w:val="20"/>
                <w:szCs w:val="20"/>
              </w:rPr>
              <w:t>2011</w:t>
            </w:r>
          </w:p>
        </w:tc>
        <w:tc>
          <w:tcPr>
            <w:tcW w:w="996" w:type="dxa"/>
            <w:tcBorders>
              <w:top w:val="nil"/>
              <w:left w:val="nil"/>
              <w:bottom w:val="nil"/>
              <w:right w:val="nil"/>
            </w:tcBorders>
            <w:shd w:val="clear" w:color="auto" w:fill="auto"/>
            <w:noWrap/>
            <w:vAlign w:val="center"/>
            <w:hideMark/>
          </w:tcPr>
          <w:p w14:paraId="1C68DC6E" w14:textId="77777777" w:rsidR="004C575F" w:rsidRPr="004C575F" w:rsidRDefault="004C575F" w:rsidP="00E977D5">
            <w:pPr>
              <w:spacing w:after="0"/>
              <w:jc w:val="center"/>
              <w:rPr>
                <w:color w:val="000000"/>
                <w:sz w:val="20"/>
                <w:szCs w:val="20"/>
              </w:rPr>
            </w:pPr>
            <w:r w:rsidRPr="004C575F">
              <w:rPr>
                <w:color w:val="000000"/>
                <w:sz w:val="20"/>
                <w:szCs w:val="20"/>
              </w:rPr>
              <w:t>85,368</w:t>
            </w:r>
          </w:p>
        </w:tc>
        <w:tc>
          <w:tcPr>
            <w:tcW w:w="996" w:type="dxa"/>
            <w:tcBorders>
              <w:top w:val="nil"/>
              <w:left w:val="nil"/>
              <w:bottom w:val="nil"/>
              <w:right w:val="nil"/>
            </w:tcBorders>
            <w:shd w:val="clear" w:color="auto" w:fill="auto"/>
            <w:noWrap/>
            <w:vAlign w:val="center"/>
            <w:hideMark/>
          </w:tcPr>
          <w:p w14:paraId="7DDD17E9" w14:textId="77777777" w:rsidR="004C575F" w:rsidRPr="004C575F" w:rsidRDefault="004C575F" w:rsidP="00E977D5">
            <w:pPr>
              <w:spacing w:after="0"/>
              <w:jc w:val="center"/>
              <w:rPr>
                <w:color w:val="000000"/>
                <w:sz w:val="20"/>
                <w:szCs w:val="20"/>
              </w:rPr>
            </w:pPr>
            <w:r w:rsidRPr="004C575F">
              <w:rPr>
                <w:color w:val="000000"/>
                <w:sz w:val="20"/>
                <w:szCs w:val="20"/>
              </w:rPr>
              <w:t>65,100</w:t>
            </w:r>
          </w:p>
        </w:tc>
        <w:tc>
          <w:tcPr>
            <w:tcW w:w="996" w:type="dxa"/>
            <w:tcBorders>
              <w:top w:val="nil"/>
              <w:left w:val="nil"/>
              <w:bottom w:val="nil"/>
              <w:right w:val="nil"/>
            </w:tcBorders>
            <w:shd w:val="clear" w:color="auto" w:fill="auto"/>
            <w:noWrap/>
            <w:vAlign w:val="center"/>
            <w:hideMark/>
          </w:tcPr>
          <w:p w14:paraId="25EB4F71" w14:textId="77777777" w:rsidR="004C575F" w:rsidRPr="004C575F" w:rsidRDefault="004C575F" w:rsidP="00E977D5">
            <w:pPr>
              <w:spacing w:after="0"/>
              <w:jc w:val="center"/>
              <w:rPr>
                <w:color w:val="000000"/>
                <w:sz w:val="20"/>
                <w:szCs w:val="20"/>
              </w:rPr>
            </w:pPr>
            <w:r w:rsidRPr="004C575F">
              <w:rPr>
                <w:color w:val="000000"/>
                <w:sz w:val="20"/>
                <w:szCs w:val="20"/>
              </w:rPr>
              <w:t>86,800</w:t>
            </w:r>
          </w:p>
        </w:tc>
        <w:tc>
          <w:tcPr>
            <w:tcW w:w="996" w:type="dxa"/>
            <w:tcBorders>
              <w:top w:val="nil"/>
              <w:left w:val="nil"/>
              <w:bottom w:val="nil"/>
              <w:right w:val="nil"/>
            </w:tcBorders>
            <w:shd w:val="clear" w:color="auto" w:fill="auto"/>
            <w:noWrap/>
            <w:vAlign w:val="center"/>
            <w:hideMark/>
          </w:tcPr>
          <w:p w14:paraId="4F535706" w14:textId="77777777" w:rsidR="004C575F" w:rsidRPr="004C575F" w:rsidRDefault="004C575F" w:rsidP="00E977D5">
            <w:pPr>
              <w:spacing w:after="0"/>
              <w:jc w:val="center"/>
              <w:rPr>
                <w:color w:val="000000"/>
                <w:sz w:val="20"/>
                <w:szCs w:val="20"/>
              </w:rPr>
            </w:pPr>
            <w:r w:rsidRPr="004C575F">
              <w:rPr>
                <w:color w:val="000000"/>
                <w:sz w:val="20"/>
                <w:szCs w:val="20"/>
              </w:rPr>
              <w:t>102,600</w:t>
            </w:r>
          </w:p>
        </w:tc>
        <w:tc>
          <w:tcPr>
            <w:tcW w:w="996" w:type="dxa"/>
            <w:tcBorders>
              <w:top w:val="nil"/>
              <w:left w:val="nil"/>
              <w:bottom w:val="nil"/>
              <w:right w:val="nil"/>
            </w:tcBorders>
            <w:shd w:val="clear" w:color="auto" w:fill="auto"/>
            <w:noWrap/>
            <w:vAlign w:val="center"/>
            <w:hideMark/>
          </w:tcPr>
          <w:p w14:paraId="4B3E6B21" w14:textId="77777777" w:rsidR="004C575F" w:rsidRPr="004C575F" w:rsidRDefault="004C575F" w:rsidP="00E977D5">
            <w:pPr>
              <w:spacing w:after="0"/>
              <w:jc w:val="center"/>
              <w:rPr>
                <w:color w:val="000000"/>
                <w:sz w:val="20"/>
                <w:szCs w:val="20"/>
              </w:rPr>
            </w:pPr>
            <w:r w:rsidRPr="004C575F">
              <w:rPr>
                <w:color w:val="000000"/>
                <w:sz w:val="20"/>
                <w:szCs w:val="20"/>
              </w:rPr>
              <w:t>21,700</w:t>
            </w:r>
          </w:p>
        </w:tc>
      </w:tr>
      <w:tr w:rsidR="004C575F" w:rsidRPr="00D202F8" w14:paraId="12D0391B" w14:textId="77777777" w:rsidTr="004C575F">
        <w:trPr>
          <w:trHeight w:val="265"/>
        </w:trPr>
        <w:tc>
          <w:tcPr>
            <w:tcW w:w="996" w:type="dxa"/>
            <w:tcBorders>
              <w:top w:val="nil"/>
              <w:left w:val="nil"/>
              <w:bottom w:val="nil"/>
              <w:right w:val="nil"/>
            </w:tcBorders>
            <w:shd w:val="clear" w:color="auto" w:fill="auto"/>
            <w:noWrap/>
            <w:vAlign w:val="center"/>
            <w:hideMark/>
          </w:tcPr>
          <w:p w14:paraId="11DAA34C" w14:textId="77777777" w:rsidR="004C575F" w:rsidRPr="004C575F" w:rsidRDefault="004C575F" w:rsidP="00E977D5">
            <w:pPr>
              <w:spacing w:after="0"/>
              <w:jc w:val="right"/>
              <w:rPr>
                <w:color w:val="000000"/>
                <w:sz w:val="20"/>
                <w:szCs w:val="20"/>
              </w:rPr>
            </w:pPr>
            <w:r w:rsidRPr="004C575F">
              <w:rPr>
                <w:color w:val="000000"/>
                <w:sz w:val="20"/>
                <w:szCs w:val="20"/>
              </w:rPr>
              <w:t>2012</w:t>
            </w:r>
          </w:p>
        </w:tc>
        <w:tc>
          <w:tcPr>
            <w:tcW w:w="996" w:type="dxa"/>
            <w:tcBorders>
              <w:top w:val="nil"/>
              <w:left w:val="nil"/>
              <w:bottom w:val="nil"/>
              <w:right w:val="nil"/>
            </w:tcBorders>
            <w:shd w:val="clear" w:color="auto" w:fill="auto"/>
            <w:noWrap/>
            <w:vAlign w:val="center"/>
            <w:hideMark/>
          </w:tcPr>
          <w:p w14:paraId="0BB7464C" w14:textId="77777777" w:rsidR="004C575F" w:rsidRPr="004C575F" w:rsidRDefault="004C575F" w:rsidP="00E977D5">
            <w:pPr>
              <w:spacing w:after="0"/>
              <w:jc w:val="center"/>
              <w:rPr>
                <w:color w:val="000000"/>
                <w:sz w:val="20"/>
                <w:szCs w:val="20"/>
              </w:rPr>
            </w:pPr>
            <w:r w:rsidRPr="004C575F">
              <w:rPr>
                <w:color w:val="000000"/>
                <w:sz w:val="20"/>
                <w:szCs w:val="20"/>
              </w:rPr>
              <w:t>77,930</w:t>
            </w:r>
          </w:p>
        </w:tc>
        <w:tc>
          <w:tcPr>
            <w:tcW w:w="996" w:type="dxa"/>
            <w:tcBorders>
              <w:top w:val="nil"/>
              <w:left w:val="nil"/>
              <w:bottom w:val="nil"/>
              <w:right w:val="nil"/>
            </w:tcBorders>
            <w:shd w:val="clear" w:color="auto" w:fill="auto"/>
            <w:noWrap/>
            <w:vAlign w:val="center"/>
            <w:hideMark/>
          </w:tcPr>
          <w:p w14:paraId="1110811E" w14:textId="77777777" w:rsidR="004C575F" w:rsidRPr="004C575F" w:rsidRDefault="004C575F" w:rsidP="00E977D5">
            <w:pPr>
              <w:spacing w:after="0"/>
              <w:jc w:val="center"/>
              <w:rPr>
                <w:color w:val="000000"/>
                <w:sz w:val="20"/>
                <w:szCs w:val="20"/>
              </w:rPr>
            </w:pPr>
            <w:r w:rsidRPr="004C575F">
              <w:rPr>
                <w:color w:val="000000"/>
                <w:sz w:val="20"/>
                <w:szCs w:val="20"/>
              </w:rPr>
              <w:t>65,700</w:t>
            </w:r>
          </w:p>
        </w:tc>
        <w:tc>
          <w:tcPr>
            <w:tcW w:w="996" w:type="dxa"/>
            <w:tcBorders>
              <w:top w:val="nil"/>
              <w:left w:val="nil"/>
              <w:bottom w:val="nil"/>
              <w:right w:val="nil"/>
            </w:tcBorders>
            <w:shd w:val="clear" w:color="auto" w:fill="auto"/>
            <w:noWrap/>
            <w:vAlign w:val="center"/>
            <w:hideMark/>
          </w:tcPr>
          <w:p w14:paraId="41361585"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52E45CF1" w14:textId="77777777" w:rsidR="004C575F" w:rsidRPr="004C575F" w:rsidRDefault="004C575F" w:rsidP="00E977D5">
            <w:pPr>
              <w:spacing w:after="0"/>
              <w:jc w:val="center"/>
              <w:rPr>
                <w:color w:val="000000"/>
                <w:sz w:val="20"/>
                <w:szCs w:val="20"/>
              </w:rPr>
            </w:pPr>
            <w:r w:rsidRPr="004C575F">
              <w:rPr>
                <w:color w:val="000000"/>
                <w:sz w:val="20"/>
                <w:szCs w:val="20"/>
              </w:rPr>
              <w:t>104,000</w:t>
            </w:r>
          </w:p>
        </w:tc>
        <w:tc>
          <w:tcPr>
            <w:tcW w:w="996" w:type="dxa"/>
            <w:tcBorders>
              <w:top w:val="nil"/>
              <w:left w:val="nil"/>
              <w:bottom w:val="nil"/>
              <w:right w:val="nil"/>
            </w:tcBorders>
            <w:shd w:val="clear" w:color="auto" w:fill="auto"/>
            <w:noWrap/>
            <w:vAlign w:val="center"/>
            <w:hideMark/>
          </w:tcPr>
          <w:p w14:paraId="1DCE6A49" w14:textId="77777777" w:rsidR="004C575F" w:rsidRPr="004C575F" w:rsidRDefault="004C575F" w:rsidP="00E977D5">
            <w:pPr>
              <w:spacing w:after="0"/>
              <w:jc w:val="center"/>
              <w:rPr>
                <w:color w:val="000000"/>
                <w:sz w:val="20"/>
                <w:szCs w:val="20"/>
              </w:rPr>
            </w:pPr>
            <w:r w:rsidRPr="004C575F">
              <w:rPr>
                <w:color w:val="000000"/>
                <w:sz w:val="20"/>
                <w:szCs w:val="20"/>
              </w:rPr>
              <w:t>21,900</w:t>
            </w:r>
          </w:p>
        </w:tc>
      </w:tr>
      <w:tr w:rsidR="004C575F" w:rsidRPr="00D202F8" w14:paraId="3F2C4BA9" w14:textId="77777777" w:rsidTr="004C575F">
        <w:trPr>
          <w:trHeight w:val="265"/>
        </w:trPr>
        <w:tc>
          <w:tcPr>
            <w:tcW w:w="996" w:type="dxa"/>
            <w:tcBorders>
              <w:top w:val="nil"/>
              <w:left w:val="nil"/>
              <w:bottom w:val="nil"/>
              <w:right w:val="nil"/>
            </w:tcBorders>
            <w:shd w:val="clear" w:color="auto" w:fill="auto"/>
            <w:noWrap/>
            <w:vAlign w:val="center"/>
            <w:hideMark/>
          </w:tcPr>
          <w:p w14:paraId="592B7854" w14:textId="77777777" w:rsidR="004C575F" w:rsidRPr="004C575F" w:rsidRDefault="004C575F" w:rsidP="00E977D5">
            <w:pPr>
              <w:spacing w:after="0"/>
              <w:jc w:val="right"/>
              <w:rPr>
                <w:color w:val="000000"/>
                <w:sz w:val="20"/>
                <w:szCs w:val="20"/>
              </w:rPr>
            </w:pPr>
            <w:r w:rsidRPr="004C575F">
              <w:rPr>
                <w:color w:val="000000"/>
                <w:sz w:val="20"/>
                <w:szCs w:val="20"/>
              </w:rPr>
              <w:t>2013</w:t>
            </w:r>
          </w:p>
        </w:tc>
        <w:tc>
          <w:tcPr>
            <w:tcW w:w="996" w:type="dxa"/>
            <w:tcBorders>
              <w:top w:val="nil"/>
              <w:left w:val="nil"/>
              <w:bottom w:val="nil"/>
              <w:right w:val="nil"/>
            </w:tcBorders>
            <w:shd w:val="clear" w:color="auto" w:fill="auto"/>
            <w:noWrap/>
            <w:vAlign w:val="center"/>
            <w:hideMark/>
          </w:tcPr>
          <w:p w14:paraId="73B41F34" w14:textId="77777777" w:rsidR="004C575F" w:rsidRPr="004C575F" w:rsidRDefault="004C575F" w:rsidP="00E977D5">
            <w:pPr>
              <w:spacing w:after="0"/>
              <w:jc w:val="center"/>
              <w:rPr>
                <w:color w:val="000000"/>
                <w:sz w:val="20"/>
                <w:szCs w:val="20"/>
              </w:rPr>
            </w:pPr>
            <w:r w:rsidRPr="004C575F">
              <w:rPr>
                <w:color w:val="000000"/>
                <w:sz w:val="20"/>
                <w:szCs w:val="20"/>
              </w:rPr>
              <w:t>68,576</w:t>
            </w:r>
          </w:p>
        </w:tc>
        <w:tc>
          <w:tcPr>
            <w:tcW w:w="996" w:type="dxa"/>
            <w:tcBorders>
              <w:top w:val="nil"/>
              <w:left w:val="nil"/>
              <w:bottom w:val="nil"/>
              <w:right w:val="nil"/>
            </w:tcBorders>
            <w:shd w:val="clear" w:color="auto" w:fill="auto"/>
            <w:noWrap/>
            <w:vAlign w:val="center"/>
            <w:hideMark/>
          </w:tcPr>
          <w:p w14:paraId="601E1549" w14:textId="77777777" w:rsidR="004C575F" w:rsidRPr="004C575F" w:rsidRDefault="004C575F" w:rsidP="00E977D5">
            <w:pPr>
              <w:spacing w:after="0"/>
              <w:jc w:val="center"/>
              <w:rPr>
                <w:color w:val="000000"/>
                <w:sz w:val="20"/>
                <w:szCs w:val="20"/>
              </w:rPr>
            </w:pPr>
            <w:r w:rsidRPr="004C575F">
              <w:rPr>
                <w:color w:val="000000"/>
                <w:sz w:val="20"/>
                <w:szCs w:val="20"/>
              </w:rPr>
              <w:t>60,600</w:t>
            </w:r>
          </w:p>
        </w:tc>
        <w:tc>
          <w:tcPr>
            <w:tcW w:w="996" w:type="dxa"/>
            <w:tcBorders>
              <w:top w:val="nil"/>
              <w:left w:val="nil"/>
              <w:bottom w:val="nil"/>
              <w:right w:val="nil"/>
            </w:tcBorders>
            <w:shd w:val="clear" w:color="auto" w:fill="auto"/>
            <w:noWrap/>
            <w:vAlign w:val="center"/>
            <w:hideMark/>
          </w:tcPr>
          <w:p w14:paraId="7D23740C" w14:textId="77777777" w:rsidR="004C575F" w:rsidRPr="004C575F" w:rsidRDefault="004C575F" w:rsidP="00E977D5">
            <w:pPr>
              <w:spacing w:after="0"/>
              <w:jc w:val="center"/>
              <w:rPr>
                <w:color w:val="000000"/>
                <w:sz w:val="20"/>
                <w:szCs w:val="20"/>
              </w:rPr>
            </w:pPr>
            <w:r w:rsidRPr="004C575F">
              <w:rPr>
                <w:color w:val="000000"/>
                <w:sz w:val="20"/>
                <w:szCs w:val="20"/>
              </w:rPr>
              <w:t>80,800</w:t>
            </w:r>
          </w:p>
        </w:tc>
        <w:tc>
          <w:tcPr>
            <w:tcW w:w="996" w:type="dxa"/>
            <w:tcBorders>
              <w:top w:val="nil"/>
              <w:left w:val="nil"/>
              <w:bottom w:val="nil"/>
              <w:right w:val="nil"/>
            </w:tcBorders>
            <w:shd w:val="clear" w:color="auto" w:fill="auto"/>
            <w:noWrap/>
            <w:vAlign w:val="center"/>
            <w:hideMark/>
          </w:tcPr>
          <w:p w14:paraId="5427EB17" w14:textId="77777777" w:rsidR="004C575F" w:rsidRPr="004C575F" w:rsidRDefault="004C575F" w:rsidP="00E977D5">
            <w:pPr>
              <w:spacing w:after="0"/>
              <w:jc w:val="center"/>
              <w:rPr>
                <w:color w:val="000000"/>
                <w:sz w:val="20"/>
                <w:szCs w:val="20"/>
              </w:rPr>
            </w:pPr>
            <w:r w:rsidRPr="004C575F">
              <w:rPr>
                <w:color w:val="000000"/>
                <w:sz w:val="20"/>
                <w:szCs w:val="20"/>
              </w:rPr>
              <w:t>97,200</w:t>
            </w:r>
          </w:p>
        </w:tc>
        <w:tc>
          <w:tcPr>
            <w:tcW w:w="996" w:type="dxa"/>
            <w:tcBorders>
              <w:top w:val="nil"/>
              <w:left w:val="nil"/>
              <w:bottom w:val="nil"/>
              <w:right w:val="nil"/>
            </w:tcBorders>
            <w:shd w:val="clear" w:color="auto" w:fill="auto"/>
            <w:noWrap/>
            <w:vAlign w:val="center"/>
            <w:hideMark/>
          </w:tcPr>
          <w:p w14:paraId="1A72BF94" w14:textId="77777777" w:rsidR="004C575F" w:rsidRPr="004C575F" w:rsidRDefault="004C575F" w:rsidP="00E977D5">
            <w:pPr>
              <w:spacing w:after="0"/>
              <w:jc w:val="center"/>
              <w:rPr>
                <w:color w:val="000000"/>
                <w:sz w:val="20"/>
                <w:szCs w:val="20"/>
              </w:rPr>
            </w:pPr>
            <w:r w:rsidRPr="004C575F">
              <w:rPr>
                <w:color w:val="000000"/>
                <w:sz w:val="20"/>
                <w:szCs w:val="20"/>
              </w:rPr>
              <w:t>20,200</w:t>
            </w:r>
          </w:p>
        </w:tc>
      </w:tr>
      <w:tr w:rsidR="004C575F" w:rsidRPr="00D202F8" w14:paraId="45B0C7E1" w14:textId="77777777" w:rsidTr="004C575F">
        <w:trPr>
          <w:trHeight w:val="265"/>
        </w:trPr>
        <w:tc>
          <w:tcPr>
            <w:tcW w:w="996" w:type="dxa"/>
            <w:tcBorders>
              <w:top w:val="nil"/>
              <w:left w:val="nil"/>
              <w:bottom w:val="nil"/>
              <w:right w:val="nil"/>
            </w:tcBorders>
            <w:shd w:val="clear" w:color="auto" w:fill="auto"/>
            <w:noWrap/>
            <w:vAlign w:val="center"/>
            <w:hideMark/>
          </w:tcPr>
          <w:p w14:paraId="215F6365" w14:textId="77777777" w:rsidR="004C575F" w:rsidRPr="004C575F" w:rsidRDefault="004C575F" w:rsidP="00E977D5">
            <w:pPr>
              <w:spacing w:after="0"/>
              <w:jc w:val="right"/>
              <w:rPr>
                <w:color w:val="000000"/>
                <w:sz w:val="20"/>
                <w:szCs w:val="20"/>
              </w:rPr>
            </w:pPr>
            <w:r w:rsidRPr="004C575F">
              <w:rPr>
                <w:color w:val="000000"/>
                <w:sz w:val="20"/>
                <w:szCs w:val="20"/>
              </w:rPr>
              <w:t>2014</w:t>
            </w:r>
          </w:p>
        </w:tc>
        <w:tc>
          <w:tcPr>
            <w:tcW w:w="996" w:type="dxa"/>
            <w:tcBorders>
              <w:top w:val="nil"/>
              <w:left w:val="nil"/>
              <w:bottom w:val="nil"/>
              <w:right w:val="nil"/>
            </w:tcBorders>
            <w:shd w:val="clear" w:color="auto" w:fill="auto"/>
            <w:noWrap/>
            <w:vAlign w:val="center"/>
            <w:hideMark/>
          </w:tcPr>
          <w:p w14:paraId="6374DABA" w14:textId="77777777" w:rsidR="004C575F" w:rsidRPr="004C575F" w:rsidRDefault="004C575F" w:rsidP="00E977D5">
            <w:pPr>
              <w:spacing w:after="0"/>
              <w:jc w:val="center"/>
              <w:rPr>
                <w:color w:val="000000"/>
                <w:sz w:val="20"/>
                <w:szCs w:val="20"/>
              </w:rPr>
            </w:pPr>
            <w:r w:rsidRPr="004C575F">
              <w:rPr>
                <w:color w:val="000000"/>
                <w:sz w:val="20"/>
                <w:szCs w:val="20"/>
              </w:rPr>
              <w:t>84,945</w:t>
            </w:r>
          </w:p>
        </w:tc>
        <w:tc>
          <w:tcPr>
            <w:tcW w:w="996" w:type="dxa"/>
            <w:tcBorders>
              <w:top w:val="nil"/>
              <w:left w:val="nil"/>
              <w:bottom w:val="nil"/>
              <w:right w:val="nil"/>
            </w:tcBorders>
            <w:shd w:val="clear" w:color="auto" w:fill="auto"/>
            <w:noWrap/>
            <w:vAlign w:val="center"/>
            <w:hideMark/>
          </w:tcPr>
          <w:p w14:paraId="14F804E3" w14:textId="77777777" w:rsidR="004C575F" w:rsidRPr="004C575F" w:rsidRDefault="004C575F" w:rsidP="00E977D5">
            <w:pPr>
              <w:spacing w:after="0"/>
              <w:jc w:val="center"/>
              <w:rPr>
                <w:color w:val="000000"/>
                <w:sz w:val="20"/>
                <w:szCs w:val="20"/>
              </w:rPr>
            </w:pPr>
            <w:r w:rsidRPr="004C575F">
              <w:rPr>
                <w:color w:val="000000"/>
                <w:sz w:val="20"/>
                <w:szCs w:val="20"/>
              </w:rPr>
              <w:t>64,738</w:t>
            </w:r>
          </w:p>
        </w:tc>
        <w:tc>
          <w:tcPr>
            <w:tcW w:w="996" w:type="dxa"/>
            <w:tcBorders>
              <w:top w:val="nil"/>
              <w:left w:val="nil"/>
              <w:bottom w:val="nil"/>
              <w:right w:val="nil"/>
            </w:tcBorders>
            <w:shd w:val="clear" w:color="auto" w:fill="auto"/>
            <w:noWrap/>
            <w:vAlign w:val="center"/>
            <w:hideMark/>
          </w:tcPr>
          <w:p w14:paraId="09E040D9" w14:textId="77777777" w:rsidR="004C575F" w:rsidRPr="004C575F" w:rsidRDefault="004C575F" w:rsidP="00E977D5">
            <w:pPr>
              <w:spacing w:after="0"/>
              <w:jc w:val="center"/>
              <w:rPr>
                <w:color w:val="000000"/>
                <w:sz w:val="20"/>
                <w:szCs w:val="20"/>
              </w:rPr>
            </w:pPr>
            <w:r w:rsidRPr="004C575F">
              <w:rPr>
                <w:color w:val="000000"/>
                <w:sz w:val="20"/>
                <w:szCs w:val="20"/>
              </w:rPr>
              <w:t>88,500</w:t>
            </w:r>
          </w:p>
        </w:tc>
        <w:tc>
          <w:tcPr>
            <w:tcW w:w="996" w:type="dxa"/>
            <w:tcBorders>
              <w:top w:val="nil"/>
              <w:left w:val="nil"/>
              <w:bottom w:val="nil"/>
              <w:right w:val="nil"/>
            </w:tcBorders>
            <w:shd w:val="clear" w:color="auto" w:fill="auto"/>
            <w:noWrap/>
            <w:vAlign w:val="center"/>
            <w:hideMark/>
          </w:tcPr>
          <w:p w14:paraId="7B248A23" w14:textId="77777777" w:rsidR="004C575F" w:rsidRPr="004C575F" w:rsidRDefault="004C575F" w:rsidP="00E977D5">
            <w:pPr>
              <w:spacing w:after="0"/>
              <w:jc w:val="center"/>
              <w:rPr>
                <w:color w:val="000000"/>
                <w:sz w:val="20"/>
                <w:szCs w:val="20"/>
              </w:rPr>
            </w:pPr>
            <w:r w:rsidRPr="004C575F">
              <w:rPr>
                <w:color w:val="000000"/>
                <w:sz w:val="20"/>
                <w:szCs w:val="20"/>
              </w:rPr>
              <w:t>107,300</w:t>
            </w:r>
          </w:p>
        </w:tc>
        <w:tc>
          <w:tcPr>
            <w:tcW w:w="996" w:type="dxa"/>
            <w:tcBorders>
              <w:top w:val="nil"/>
              <w:left w:val="nil"/>
              <w:bottom w:val="nil"/>
              <w:right w:val="nil"/>
            </w:tcBorders>
            <w:shd w:val="clear" w:color="auto" w:fill="auto"/>
            <w:noWrap/>
            <w:vAlign w:val="center"/>
            <w:hideMark/>
          </w:tcPr>
          <w:p w14:paraId="43D46197" w14:textId="77777777" w:rsidR="004C575F" w:rsidRPr="004C575F" w:rsidRDefault="004C575F" w:rsidP="00E977D5">
            <w:pPr>
              <w:spacing w:after="0"/>
              <w:jc w:val="center"/>
              <w:rPr>
                <w:color w:val="000000"/>
                <w:sz w:val="20"/>
                <w:szCs w:val="20"/>
              </w:rPr>
            </w:pPr>
            <w:r w:rsidRPr="004C575F">
              <w:rPr>
                <w:color w:val="000000"/>
                <w:sz w:val="20"/>
                <w:szCs w:val="20"/>
              </w:rPr>
              <w:t>23,762</w:t>
            </w:r>
          </w:p>
        </w:tc>
      </w:tr>
      <w:tr w:rsidR="004C575F" w:rsidRPr="00D202F8" w14:paraId="4A591466" w14:textId="77777777" w:rsidTr="004C575F">
        <w:trPr>
          <w:trHeight w:val="265"/>
        </w:trPr>
        <w:tc>
          <w:tcPr>
            <w:tcW w:w="996" w:type="dxa"/>
            <w:tcBorders>
              <w:top w:val="nil"/>
              <w:left w:val="nil"/>
              <w:bottom w:val="nil"/>
              <w:right w:val="nil"/>
            </w:tcBorders>
            <w:shd w:val="clear" w:color="auto" w:fill="auto"/>
            <w:noWrap/>
            <w:vAlign w:val="center"/>
            <w:hideMark/>
          </w:tcPr>
          <w:p w14:paraId="29F0DD67" w14:textId="77777777" w:rsidR="004C575F" w:rsidRPr="004C575F" w:rsidRDefault="004C575F" w:rsidP="00E977D5">
            <w:pPr>
              <w:spacing w:after="0"/>
              <w:jc w:val="right"/>
              <w:rPr>
                <w:color w:val="000000"/>
                <w:sz w:val="20"/>
                <w:szCs w:val="20"/>
              </w:rPr>
            </w:pPr>
            <w:r w:rsidRPr="004C575F">
              <w:rPr>
                <w:color w:val="000000"/>
                <w:sz w:val="20"/>
                <w:szCs w:val="20"/>
              </w:rPr>
              <w:t>2015</w:t>
            </w:r>
          </w:p>
        </w:tc>
        <w:tc>
          <w:tcPr>
            <w:tcW w:w="996" w:type="dxa"/>
            <w:tcBorders>
              <w:top w:val="nil"/>
              <w:left w:val="nil"/>
              <w:bottom w:val="nil"/>
              <w:right w:val="nil"/>
            </w:tcBorders>
            <w:shd w:val="clear" w:color="auto" w:fill="auto"/>
            <w:noWrap/>
            <w:vAlign w:val="center"/>
            <w:hideMark/>
          </w:tcPr>
          <w:p w14:paraId="186A8A05" w14:textId="77777777" w:rsidR="004C575F" w:rsidRPr="004C575F" w:rsidRDefault="004C575F" w:rsidP="00E977D5">
            <w:pPr>
              <w:spacing w:after="0"/>
              <w:jc w:val="center"/>
              <w:rPr>
                <w:color w:val="000000"/>
                <w:sz w:val="20"/>
                <w:szCs w:val="20"/>
              </w:rPr>
            </w:pPr>
            <w:r w:rsidRPr="004C575F">
              <w:rPr>
                <w:color w:val="000000"/>
                <w:sz w:val="20"/>
                <w:szCs w:val="20"/>
              </w:rPr>
              <w:t>79,480</w:t>
            </w:r>
          </w:p>
        </w:tc>
        <w:tc>
          <w:tcPr>
            <w:tcW w:w="996" w:type="dxa"/>
            <w:tcBorders>
              <w:top w:val="nil"/>
              <w:left w:val="nil"/>
              <w:bottom w:val="nil"/>
              <w:right w:val="nil"/>
            </w:tcBorders>
            <w:shd w:val="clear" w:color="auto" w:fill="auto"/>
            <w:noWrap/>
            <w:vAlign w:val="center"/>
            <w:hideMark/>
          </w:tcPr>
          <w:p w14:paraId="4A3D8DE0" w14:textId="77777777" w:rsidR="004C575F" w:rsidRPr="004C575F" w:rsidRDefault="004C575F" w:rsidP="00E977D5">
            <w:pPr>
              <w:spacing w:after="0"/>
              <w:jc w:val="center"/>
              <w:rPr>
                <w:color w:val="000000"/>
                <w:sz w:val="20"/>
                <w:szCs w:val="20"/>
              </w:rPr>
            </w:pPr>
            <w:r w:rsidRPr="004C575F">
              <w:rPr>
                <w:color w:val="000000"/>
                <w:sz w:val="20"/>
                <w:szCs w:val="20"/>
              </w:rPr>
              <w:t>75,202</w:t>
            </w:r>
          </w:p>
        </w:tc>
        <w:tc>
          <w:tcPr>
            <w:tcW w:w="996" w:type="dxa"/>
            <w:tcBorders>
              <w:top w:val="nil"/>
              <w:left w:val="nil"/>
              <w:bottom w:val="nil"/>
              <w:right w:val="nil"/>
            </w:tcBorders>
            <w:shd w:val="clear" w:color="auto" w:fill="auto"/>
            <w:noWrap/>
            <w:vAlign w:val="center"/>
            <w:hideMark/>
          </w:tcPr>
          <w:p w14:paraId="36789CB9" w14:textId="77777777" w:rsidR="004C575F" w:rsidRPr="004C575F" w:rsidRDefault="004C575F" w:rsidP="00E977D5">
            <w:pPr>
              <w:spacing w:after="0"/>
              <w:jc w:val="center"/>
              <w:rPr>
                <w:color w:val="000000"/>
                <w:sz w:val="20"/>
                <w:szCs w:val="20"/>
              </w:rPr>
            </w:pPr>
            <w:r w:rsidRPr="004C575F">
              <w:rPr>
                <w:color w:val="000000"/>
                <w:sz w:val="20"/>
                <w:szCs w:val="20"/>
              </w:rPr>
              <w:t>102,850</w:t>
            </w:r>
          </w:p>
        </w:tc>
        <w:tc>
          <w:tcPr>
            <w:tcW w:w="996" w:type="dxa"/>
            <w:tcBorders>
              <w:top w:val="nil"/>
              <w:left w:val="nil"/>
              <w:bottom w:val="nil"/>
              <w:right w:val="nil"/>
            </w:tcBorders>
            <w:shd w:val="clear" w:color="auto" w:fill="auto"/>
            <w:noWrap/>
            <w:vAlign w:val="center"/>
            <w:hideMark/>
          </w:tcPr>
          <w:p w14:paraId="4C213096" w14:textId="77777777" w:rsidR="004C575F" w:rsidRPr="004C575F" w:rsidRDefault="004C575F" w:rsidP="00E977D5">
            <w:pPr>
              <w:spacing w:after="0"/>
              <w:jc w:val="center"/>
              <w:rPr>
                <w:color w:val="000000"/>
                <w:sz w:val="20"/>
                <w:szCs w:val="20"/>
              </w:rPr>
            </w:pPr>
            <w:r w:rsidRPr="004C575F">
              <w:rPr>
                <w:color w:val="000000"/>
                <w:sz w:val="20"/>
                <w:szCs w:val="20"/>
              </w:rPr>
              <w:t>140,300</w:t>
            </w:r>
          </w:p>
        </w:tc>
        <w:tc>
          <w:tcPr>
            <w:tcW w:w="996" w:type="dxa"/>
            <w:tcBorders>
              <w:top w:val="nil"/>
              <w:left w:val="nil"/>
              <w:bottom w:val="nil"/>
              <w:right w:val="nil"/>
            </w:tcBorders>
            <w:shd w:val="clear" w:color="auto" w:fill="auto"/>
            <w:noWrap/>
            <w:vAlign w:val="center"/>
            <w:hideMark/>
          </w:tcPr>
          <w:p w14:paraId="3051B9FE" w14:textId="77777777" w:rsidR="004C575F" w:rsidRPr="004C575F" w:rsidRDefault="004C575F" w:rsidP="00E977D5">
            <w:pPr>
              <w:spacing w:after="0"/>
              <w:jc w:val="center"/>
              <w:rPr>
                <w:color w:val="000000"/>
                <w:sz w:val="20"/>
                <w:szCs w:val="20"/>
              </w:rPr>
            </w:pPr>
            <w:r w:rsidRPr="004C575F">
              <w:rPr>
                <w:color w:val="000000"/>
                <w:sz w:val="20"/>
                <w:szCs w:val="20"/>
              </w:rPr>
              <w:t>27,648</w:t>
            </w:r>
          </w:p>
        </w:tc>
      </w:tr>
      <w:tr w:rsidR="004C575F" w:rsidRPr="00D202F8" w14:paraId="399815C8" w14:textId="77777777" w:rsidTr="004C575F">
        <w:trPr>
          <w:trHeight w:val="265"/>
        </w:trPr>
        <w:tc>
          <w:tcPr>
            <w:tcW w:w="996" w:type="dxa"/>
            <w:tcBorders>
              <w:top w:val="nil"/>
              <w:left w:val="nil"/>
              <w:bottom w:val="nil"/>
              <w:right w:val="nil"/>
            </w:tcBorders>
            <w:shd w:val="clear" w:color="auto" w:fill="auto"/>
            <w:noWrap/>
            <w:vAlign w:val="center"/>
            <w:hideMark/>
          </w:tcPr>
          <w:p w14:paraId="56705FB3" w14:textId="77777777" w:rsidR="004C575F" w:rsidRPr="004C575F" w:rsidRDefault="004C575F" w:rsidP="00E977D5">
            <w:pPr>
              <w:spacing w:after="0"/>
              <w:jc w:val="right"/>
              <w:rPr>
                <w:color w:val="000000"/>
                <w:sz w:val="20"/>
                <w:szCs w:val="20"/>
              </w:rPr>
            </w:pPr>
            <w:r w:rsidRPr="004C575F">
              <w:rPr>
                <w:color w:val="000000"/>
                <w:sz w:val="20"/>
                <w:szCs w:val="20"/>
              </w:rPr>
              <w:t>2016</w:t>
            </w:r>
          </w:p>
        </w:tc>
        <w:tc>
          <w:tcPr>
            <w:tcW w:w="996" w:type="dxa"/>
            <w:tcBorders>
              <w:top w:val="nil"/>
              <w:left w:val="nil"/>
              <w:bottom w:val="nil"/>
              <w:right w:val="nil"/>
            </w:tcBorders>
            <w:shd w:val="clear" w:color="auto" w:fill="auto"/>
            <w:noWrap/>
            <w:vAlign w:val="center"/>
            <w:hideMark/>
          </w:tcPr>
          <w:p w14:paraId="30143D48" w14:textId="77777777" w:rsidR="004C575F" w:rsidRPr="004C575F" w:rsidRDefault="004C575F" w:rsidP="00E977D5">
            <w:pPr>
              <w:spacing w:after="0"/>
              <w:jc w:val="center"/>
              <w:rPr>
                <w:color w:val="000000"/>
                <w:sz w:val="20"/>
                <w:szCs w:val="20"/>
              </w:rPr>
            </w:pPr>
            <w:r w:rsidRPr="004C575F">
              <w:rPr>
                <w:color w:val="000000"/>
                <w:sz w:val="20"/>
                <w:szCs w:val="20"/>
              </w:rPr>
              <w:t>64,054</w:t>
            </w:r>
          </w:p>
        </w:tc>
        <w:tc>
          <w:tcPr>
            <w:tcW w:w="996" w:type="dxa"/>
            <w:tcBorders>
              <w:top w:val="nil"/>
              <w:left w:val="nil"/>
              <w:bottom w:val="nil"/>
              <w:right w:val="nil"/>
            </w:tcBorders>
            <w:shd w:val="clear" w:color="auto" w:fill="auto"/>
            <w:noWrap/>
            <w:vAlign w:val="center"/>
            <w:hideMark/>
          </w:tcPr>
          <w:p w14:paraId="137FB22D" w14:textId="77777777" w:rsidR="004C575F" w:rsidRPr="004C575F" w:rsidRDefault="004C575F" w:rsidP="00E977D5">
            <w:pPr>
              <w:spacing w:after="0"/>
              <w:jc w:val="center"/>
              <w:rPr>
                <w:color w:val="000000"/>
                <w:sz w:val="20"/>
                <w:szCs w:val="20"/>
              </w:rPr>
            </w:pPr>
            <w:r w:rsidRPr="004C575F">
              <w:rPr>
                <w:color w:val="000000"/>
                <w:sz w:val="20"/>
                <w:szCs w:val="20"/>
              </w:rPr>
              <w:t>71,925</w:t>
            </w:r>
          </w:p>
        </w:tc>
        <w:tc>
          <w:tcPr>
            <w:tcW w:w="996" w:type="dxa"/>
            <w:tcBorders>
              <w:top w:val="nil"/>
              <w:left w:val="nil"/>
              <w:bottom w:val="nil"/>
              <w:right w:val="nil"/>
            </w:tcBorders>
            <w:shd w:val="clear" w:color="auto" w:fill="auto"/>
            <w:noWrap/>
            <w:vAlign w:val="center"/>
            <w:hideMark/>
          </w:tcPr>
          <w:p w14:paraId="24E3129C" w14:textId="77777777" w:rsidR="004C575F" w:rsidRPr="004C575F" w:rsidRDefault="004C575F" w:rsidP="00E977D5">
            <w:pPr>
              <w:spacing w:after="0"/>
              <w:jc w:val="center"/>
              <w:rPr>
                <w:color w:val="000000"/>
                <w:sz w:val="20"/>
                <w:szCs w:val="20"/>
              </w:rPr>
            </w:pPr>
            <w:r w:rsidRPr="004C575F">
              <w:rPr>
                <w:color w:val="000000"/>
                <w:sz w:val="20"/>
                <w:szCs w:val="20"/>
              </w:rPr>
              <w:t>98,600</w:t>
            </w:r>
          </w:p>
        </w:tc>
        <w:tc>
          <w:tcPr>
            <w:tcW w:w="996" w:type="dxa"/>
            <w:tcBorders>
              <w:top w:val="nil"/>
              <w:left w:val="nil"/>
              <w:bottom w:val="nil"/>
              <w:right w:val="nil"/>
            </w:tcBorders>
            <w:shd w:val="clear" w:color="auto" w:fill="auto"/>
            <w:noWrap/>
            <w:vAlign w:val="center"/>
            <w:hideMark/>
          </w:tcPr>
          <w:p w14:paraId="364DAF3B" w14:textId="77777777" w:rsidR="004C575F" w:rsidRPr="004C575F" w:rsidRDefault="004C575F" w:rsidP="00E977D5">
            <w:pPr>
              <w:spacing w:after="0"/>
              <w:jc w:val="center"/>
              <w:rPr>
                <w:color w:val="000000"/>
                <w:sz w:val="20"/>
                <w:szCs w:val="20"/>
              </w:rPr>
            </w:pPr>
            <w:r w:rsidRPr="004C575F">
              <w:rPr>
                <w:color w:val="000000"/>
                <w:sz w:val="20"/>
                <w:szCs w:val="20"/>
              </w:rPr>
              <w:t>116,700</w:t>
            </w:r>
          </w:p>
        </w:tc>
        <w:tc>
          <w:tcPr>
            <w:tcW w:w="996" w:type="dxa"/>
            <w:tcBorders>
              <w:top w:val="nil"/>
              <w:left w:val="nil"/>
              <w:bottom w:val="nil"/>
              <w:right w:val="nil"/>
            </w:tcBorders>
            <w:shd w:val="clear" w:color="auto" w:fill="auto"/>
            <w:noWrap/>
            <w:vAlign w:val="center"/>
            <w:hideMark/>
          </w:tcPr>
          <w:p w14:paraId="5D484BFD" w14:textId="77777777" w:rsidR="004C575F" w:rsidRPr="004C575F" w:rsidRDefault="004C575F" w:rsidP="00E977D5">
            <w:pPr>
              <w:spacing w:after="0"/>
              <w:jc w:val="center"/>
              <w:rPr>
                <w:color w:val="000000"/>
                <w:sz w:val="20"/>
                <w:szCs w:val="20"/>
              </w:rPr>
            </w:pPr>
            <w:r w:rsidRPr="004C575F">
              <w:rPr>
                <w:color w:val="000000"/>
                <w:sz w:val="20"/>
                <w:szCs w:val="20"/>
              </w:rPr>
              <w:t>26,675</w:t>
            </w:r>
          </w:p>
        </w:tc>
      </w:tr>
      <w:tr w:rsidR="004C575F" w:rsidRPr="00D202F8" w14:paraId="1C67DA08" w14:textId="77777777" w:rsidTr="004C575F">
        <w:trPr>
          <w:trHeight w:val="265"/>
        </w:trPr>
        <w:tc>
          <w:tcPr>
            <w:tcW w:w="996" w:type="dxa"/>
            <w:tcBorders>
              <w:top w:val="nil"/>
              <w:left w:val="nil"/>
              <w:bottom w:val="nil"/>
              <w:right w:val="nil"/>
            </w:tcBorders>
            <w:shd w:val="clear" w:color="auto" w:fill="auto"/>
            <w:noWrap/>
            <w:vAlign w:val="center"/>
            <w:hideMark/>
          </w:tcPr>
          <w:p w14:paraId="1A887093" w14:textId="77777777" w:rsidR="004C575F" w:rsidRPr="004C575F" w:rsidRDefault="004C575F" w:rsidP="00E977D5">
            <w:pPr>
              <w:spacing w:after="0"/>
              <w:jc w:val="right"/>
              <w:rPr>
                <w:color w:val="000000"/>
                <w:sz w:val="20"/>
                <w:szCs w:val="20"/>
              </w:rPr>
            </w:pPr>
            <w:r w:rsidRPr="004C575F">
              <w:rPr>
                <w:color w:val="000000"/>
                <w:sz w:val="20"/>
                <w:szCs w:val="20"/>
              </w:rPr>
              <w:t>2017</w:t>
            </w:r>
          </w:p>
        </w:tc>
        <w:tc>
          <w:tcPr>
            <w:tcW w:w="996" w:type="dxa"/>
            <w:tcBorders>
              <w:top w:val="nil"/>
              <w:left w:val="nil"/>
              <w:bottom w:val="nil"/>
              <w:right w:val="nil"/>
            </w:tcBorders>
            <w:shd w:val="clear" w:color="auto" w:fill="auto"/>
            <w:noWrap/>
            <w:vAlign w:val="center"/>
            <w:hideMark/>
          </w:tcPr>
          <w:p w14:paraId="7F5385D9" w14:textId="77777777" w:rsidR="004C575F" w:rsidRPr="004C575F" w:rsidRDefault="004C575F" w:rsidP="00E977D5">
            <w:pPr>
              <w:spacing w:after="0"/>
              <w:jc w:val="center"/>
              <w:rPr>
                <w:color w:val="000000"/>
                <w:sz w:val="20"/>
                <w:szCs w:val="20"/>
              </w:rPr>
            </w:pPr>
            <w:r w:rsidRPr="004C575F">
              <w:rPr>
                <w:color w:val="000000"/>
                <w:sz w:val="20"/>
                <w:szCs w:val="20"/>
              </w:rPr>
              <w:t>48,727</w:t>
            </w:r>
          </w:p>
        </w:tc>
        <w:tc>
          <w:tcPr>
            <w:tcW w:w="996" w:type="dxa"/>
            <w:tcBorders>
              <w:top w:val="nil"/>
              <w:left w:val="nil"/>
              <w:bottom w:val="nil"/>
              <w:right w:val="nil"/>
            </w:tcBorders>
            <w:shd w:val="clear" w:color="auto" w:fill="auto"/>
            <w:noWrap/>
            <w:vAlign w:val="center"/>
            <w:hideMark/>
          </w:tcPr>
          <w:p w14:paraId="4242DCDA" w14:textId="77777777" w:rsidR="004C575F" w:rsidRPr="004C575F" w:rsidRDefault="004C575F" w:rsidP="00E977D5">
            <w:pPr>
              <w:spacing w:after="0"/>
              <w:jc w:val="center"/>
              <w:rPr>
                <w:color w:val="000000"/>
                <w:sz w:val="20"/>
                <w:szCs w:val="20"/>
              </w:rPr>
            </w:pPr>
            <w:r w:rsidRPr="004C575F">
              <w:rPr>
                <w:color w:val="000000"/>
                <w:sz w:val="20"/>
                <w:szCs w:val="20"/>
              </w:rPr>
              <w:t>64,442</w:t>
            </w:r>
          </w:p>
        </w:tc>
        <w:tc>
          <w:tcPr>
            <w:tcW w:w="996" w:type="dxa"/>
            <w:tcBorders>
              <w:top w:val="nil"/>
              <w:left w:val="nil"/>
              <w:bottom w:val="nil"/>
              <w:right w:val="nil"/>
            </w:tcBorders>
            <w:shd w:val="clear" w:color="auto" w:fill="auto"/>
            <w:noWrap/>
            <w:vAlign w:val="center"/>
            <w:hideMark/>
          </w:tcPr>
          <w:p w14:paraId="1A1F7D53" w14:textId="77777777" w:rsidR="004C575F" w:rsidRPr="004C575F" w:rsidRDefault="004C575F" w:rsidP="00E977D5">
            <w:pPr>
              <w:spacing w:after="0"/>
              <w:jc w:val="center"/>
              <w:rPr>
                <w:color w:val="000000"/>
                <w:sz w:val="20"/>
                <w:szCs w:val="20"/>
              </w:rPr>
            </w:pPr>
            <w:r w:rsidRPr="004C575F">
              <w:rPr>
                <w:color w:val="000000"/>
                <w:sz w:val="20"/>
                <w:szCs w:val="20"/>
              </w:rPr>
              <w:t>88,342</w:t>
            </w:r>
          </w:p>
        </w:tc>
        <w:tc>
          <w:tcPr>
            <w:tcW w:w="996" w:type="dxa"/>
            <w:tcBorders>
              <w:top w:val="nil"/>
              <w:left w:val="nil"/>
              <w:bottom w:val="nil"/>
              <w:right w:val="nil"/>
            </w:tcBorders>
            <w:shd w:val="clear" w:color="auto" w:fill="auto"/>
            <w:noWrap/>
            <w:vAlign w:val="center"/>
            <w:hideMark/>
          </w:tcPr>
          <w:p w14:paraId="4517A2BB" w14:textId="77777777" w:rsidR="004C575F" w:rsidRPr="004C575F" w:rsidRDefault="004C575F" w:rsidP="00E977D5">
            <w:pPr>
              <w:spacing w:after="0"/>
              <w:jc w:val="center"/>
              <w:rPr>
                <w:color w:val="000000"/>
                <w:sz w:val="20"/>
                <w:szCs w:val="20"/>
              </w:rPr>
            </w:pPr>
            <w:r w:rsidRPr="004C575F">
              <w:rPr>
                <w:color w:val="000000"/>
                <w:sz w:val="20"/>
                <w:szCs w:val="20"/>
              </w:rPr>
              <w:t>105,378</w:t>
            </w:r>
          </w:p>
        </w:tc>
        <w:tc>
          <w:tcPr>
            <w:tcW w:w="996" w:type="dxa"/>
            <w:tcBorders>
              <w:top w:val="nil"/>
              <w:left w:val="nil"/>
              <w:bottom w:val="nil"/>
              <w:right w:val="nil"/>
            </w:tcBorders>
            <w:shd w:val="clear" w:color="auto" w:fill="auto"/>
            <w:noWrap/>
            <w:vAlign w:val="center"/>
            <w:hideMark/>
          </w:tcPr>
          <w:p w14:paraId="36CAC803" w14:textId="77777777" w:rsidR="004C575F" w:rsidRPr="004C575F" w:rsidRDefault="004C575F" w:rsidP="00E977D5">
            <w:pPr>
              <w:spacing w:after="0"/>
              <w:jc w:val="center"/>
              <w:rPr>
                <w:color w:val="000000"/>
                <w:sz w:val="20"/>
                <w:szCs w:val="20"/>
              </w:rPr>
            </w:pPr>
            <w:r w:rsidRPr="004C575F">
              <w:rPr>
                <w:color w:val="000000"/>
                <w:sz w:val="20"/>
                <w:szCs w:val="20"/>
              </w:rPr>
              <w:t>23,900</w:t>
            </w:r>
          </w:p>
        </w:tc>
      </w:tr>
      <w:tr w:rsidR="004C575F" w:rsidRPr="00D202F8" w14:paraId="1511378A" w14:textId="77777777" w:rsidTr="004C575F">
        <w:trPr>
          <w:trHeight w:val="265"/>
        </w:trPr>
        <w:tc>
          <w:tcPr>
            <w:tcW w:w="996" w:type="dxa"/>
            <w:tcBorders>
              <w:top w:val="nil"/>
              <w:left w:val="nil"/>
              <w:bottom w:val="nil"/>
              <w:right w:val="nil"/>
            </w:tcBorders>
            <w:shd w:val="clear" w:color="auto" w:fill="auto"/>
            <w:noWrap/>
            <w:vAlign w:val="center"/>
            <w:hideMark/>
          </w:tcPr>
          <w:p w14:paraId="57242E8F" w14:textId="77777777" w:rsidR="004C575F" w:rsidRPr="004C575F" w:rsidRDefault="004C575F" w:rsidP="00E977D5">
            <w:pPr>
              <w:spacing w:after="0"/>
              <w:jc w:val="right"/>
              <w:rPr>
                <w:color w:val="000000"/>
                <w:sz w:val="20"/>
                <w:szCs w:val="20"/>
              </w:rPr>
            </w:pPr>
            <w:r w:rsidRPr="004C575F">
              <w:rPr>
                <w:color w:val="000000"/>
                <w:sz w:val="20"/>
                <w:szCs w:val="20"/>
              </w:rPr>
              <w:t>2018</w:t>
            </w:r>
          </w:p>
        </w:tc>
        <w:tc>
          <w:tcPr>
            <w:tcW w:w="996" w:type="dxa"/>
            <w:tcBorders>
              <w:top w:val="nil"/>
              <w:left w:val="nil"/>
              <w:bottom w:val="nil"/>
              <w:right w:val="nil"/>
            </w:tcBorders>
            <w:shd w:val="clear" w:color="auto" w:fill="auto"/>
            <w:noWrap/>
            <w:vAlign w:val="center"/>
            <w:hideMark/>
          </w:tcPr>
          <w:p w14:paraId="221B12FF" w14:textId="77777777" w:rsidR="004C575F" w:rsidRPr="004C575F" w:rsidRDefault="004C575F" w:rsidP="00E977D5">
            <w:pPr>
              <w:spacing w:after="0"/>
              <w:jc w:val="center"/>
              <w:rPr>
                <w:color w:val="000000"/>
                <w:sz w:val="20"/>
                <w:szCs w:val="20"/>
              </w:rPr>
            </w:pPr>
            <w:r w:rsidRPr="004C575F">
              <w:rPr>
                <w:color w:val="000000"/>
                <w:sz w:val="20"/>
                <w:szCs w:val="20"/>
              </w:rPr>
              <w:t>15,150</w:t>
            </w:r>
          </w:p>
        </w:tc>
        <w:tc>
          <w:tcPr>
            <w:tcW w:w="996" w:type="dxa"/>
            <w:tcBorders>
              <w:top w:val="nil"/>
              <w:left w:val="nil"/>
              <w:bottom w:val="nil"/>
              <w:right w:val="nil"/>
            </w:tcBorders>
            <w:shd w:val="clear" w:color="auto" w:fill="auto"/>
            <w:noWrap/>
            <w:vAlign w:val="center"/>
            <w:hideMark/>
          </w:tcPr>
          <w:p w14:paraId="03B47B76" w14:textId="77777777" w:rsidR="004C575F" w:rsidRPr="004C575F" w:rsidRDefault="004C575F" w:rsidP="00E977D5">
            <w:pPr>
              <w:spacing w:after="0"/>
              <w:jc w:val="center"/>
              <w:rPr>
                <w:color w:val="000000"/>
                <w:sz w:val="20"/>
                <w:szCs w:val="20"/>
              </w:rPr>
            </w:pPr>
            <w:r w:rsidRPr="004C575F">
              <w:rPr>
                <w:color w:val="000000"/>
                <w:sz w:val="20"/>
                <w:szCs w:val="20"/>
              </w:rPr>
              <w:t>13,096</w:t>
            </w:r>
          </w:p>
        </w:tc>
        <w:tc>
          <w:tcPr>
            <w:tcW w:w="996" w:type="dxa"/>
            <w:tcBorders>
              <w:top w:val="nil"/>
              <w:left w:val="nil"/>
              <w:bottom w:val="nil"/>
              <w:right w:val="nil"/>
            </w:tcBorders>
            <w:shd w:val="clear" w:color="auto" w:fill="auto"/>
            <w:noWrap/>
            <w:vAlign w:val="center"/>
            <w:hideMark/>
          </w:tcPr>
          <w:p w14:paraId="3DF10189" w14:textId="77777777" w:rsidR="004C575F" w:rsidRPr="004C575F" w:rsidRDefault="004C575F" w:rsidP="00E977D5">
            <w:pPr>
              <w:spacing w:after="0"/>
              <w:jc w:val="center"/>
              <w:rPr>
                <w:color w:val="000000"/>
                <w:sz w:val="20"/>
                <w:szCs w:val="20"/>
              </w:rPr>
            </w:pPr>
            <w:r w:rsidRPr="004C575F">
              <w:rPr>
                <w:color w:val="000000"/>
                <w:sz w:val="20"/>
                <w:szCs w:val="20"/>
              </w:rPr>
              <w:t>18,000</w:t>
            </w:r>
          </w:p>
        </w:tc>
        <w:tc>
          <w:tcPr>
            <w:tcW w:w="996" w:type="dxa"/>
            <w:tcBorders>
              <w:top w:val="nil"/>
              <w:left w:val="nil"/>
              <w:bottom w:val="nil"/>
              <w:right w:val="nil"/>
            </w:tcBorders>
            <w:shd w:val="clear" w:color="auto" w:fill="auto"/>
            <w:noWrap/>
            <w:vAlign w:val="center"/>
            <w:hideMark/>
          </w:tcPr>
          <w:p w14:paraId="61D4A9ED" w14:textId="77777777" w:rsidR="004C575F" w:rsidRPr="004C575F" w:rsidRDefault="004C575F" w:rsidP="00E977D5">
            <w:pPr>
              <w:spacing w:after="0"/>
              <w:jc w:val="center"/>
              <w:rPr>
                <w:color w:val="000000"/>
                <w:sz w:val="20"/>
                <w:szCs w:val="20"/>
              </w:rPr>
            </w:pPr>
            <w:r w:rsidRPr="004C575F">
              <w:rPr>
                <w:color w:val="000000"/>
                <w:sz w:val="20"/>
                <w:szCs w:val="20"/>
              </w:rPr>
              <w:t>23,565</w:t>
            </w:r>
          </w:p>
        </w:tc>
        <w:tc>
          <w:tcPr>
            <w:tcW w:w="996" w:type="dxa"/>
            <w:tcBorders>
              <w:top w:val="nil"/>
              <w:left w:val="nil"/>
              <w:bottom w:val="nil"/>
              <w:right w:val="nil"/>
            </w:tcBorders>
            <w:shd w:val="clear" w:color="auto" w:fill="auto"/>
            <w:noWrap/>
            <w:vAlign w:val="center"/>
            <w:hideMark/>
          </w:tcPr>
          <w:p w14:paraId="3687DC0A" w14:textId="77777777" w:rsidR="004C575F" w:rsidRPr="004C575F" w:rsidRDefault="004C575F" w:rsidP="00E977D5">
            <w:pPr>
              <w:spacing w:after="0"/>
              <w:jc w:val="center"/>
              <w:rPr>
                <w:color w:val="000000"/>
                <w:sz w:val="20"/>
                <w:szCs w:val="20"/>
              </w:rPr>
            </w:pPr>
            <w:r w:rsidRPr="004C575F">
              <w:rPr>
                <w:color w:val="000000"/>
                <w:sz w:val="20"/>
                <w:szCs w:val="20"/>
              </w:rPr>
              <w:t>4,904</w:t>
            </w:r>
          </w:p>
        </w:tc>
      </w:tr>
      <w:tr w:rsidR="004C575F" w:rsidRPr="00D202F8" w14:paraId="7CE793A2" w14:textId="77777777" w:rsidTr="004C575F">
        <w:trPr>
          <w:trHeight w:val="265"/>
        </w:trPr>
        <w:tc>
          <w:tcPr>
            <w:tcW w:w="996" w:type="dxa"/>
            <w:tcBorders>
              <w:top w:val="nil"/>
              <w:left w:val="nil"/>
              <w:bottom w:val="nil"/>
              <w:right w:val="nil"/>
            </w:tcBorders>
            <w:shd w:val="clear" w:color="auto" w:fill="auto"/>
            <w:noWrap/>
            <w:vAlign w:val="center"/>
            <w:hideMark/>
          </w:tcPr>
          <w:p w14:paraId="508C5CAF" w14:textId="77777777" w:rsidR="004C575F" w:rsidRPr="004C575F" w:rsidRDefault="004C575F" w:rsidP="00E977D5">
            <w:pPr>
              <w:spacing w:after="0"/>
              <w:jc w:val="right"/>
              <w:rPr>
                <w:color w:val="000000"/>
                <w:sz w:val="20"/>
                <w:szCs w:val="20"/>
              </w:rPr>
            </w:pPr>
            <w:r w:rsidRPr="004C575F">
              <w:rPr>
                <w:color w:val="000000"/>
                <w:sz w:val="20"/>
                <w:szCs w:val="20"/>
              </w:rPr>
              <w:t>2019</w:t>
            </w:r>
          </w:p>
        </w:tc>
        <w:tc>
          <w:tcPr>
            <w:tcW w:w="996" w:type="dxa"/>
            <w:tcBorders>
              <w:top w:val="nil"/>
              <w:left w:val="nil"/>
              <w:bottom w:val="nil"/>
              <w:right w:val="nil"/>
            </w:tcBorders>
            <w:shd w:val="clear" w:color="auto" w:fill="auto"/>
            <w:noWrap/>
            <w:vAlign w:val="center"/>
            <w:hideMark/>
          </w:tcPr>
          <w:p w14:paraId="33CC7E37" w14:textId="77777777" w:rsidR="004C575F" w:rsidRPr="004C575F" w:rsidRDefault="004C575F" w:rsidP="00E977D5">
            <w:pPr>
              <w:spacing w:after="0"/>
              <w:jc w:val="center"/>
              <w:rPr>
                <w:color w:val="000000"/>
                <w:sz w:val="20"/>
                <w:szCs w:val="20"/>
              </w:rPr>
            </w:pPr>
            <w:r w:rsidRPr="004C575F">
              <w:rPr>
                <w:color w:val="000000"/>
                <w:sz w:val="20"/>
                <w:szCs w:val="20"/>
              </w:rPr>
              <w:t>15,715</w:t>
            </w:r>
          </w:p>
        </w:tc>
        <w:tc>
          <w:tcPr>
            <w:tcW w:w="996" w:type="dxa"/>
            <w:tcBorders>
              <w:top w:val="nil"/>
              <w:left w:val="nil"/>
              <w:bottom w:val="nil"/>
              <w:right w:val="nil"/>
            </w:tcBorders>
            <w:shd w:val="clear" w:color="auto" w:fill="auto"/>
            <w:noWrap/>
            <w:vAlign w:val="center"/>
            <w:hideMark/>
          </w:tcPr>
          <w:p w14:paraId="4712D940" w14:textId="77777777" w:rsidR="004C575F" w:rsidRPr="004C575F" w:rsidRDefault="004C575F" w:rsidP="00E977D5">
            <w:pPr>
              <w:spacing w:after="0"/>
              <w:jc w:val="center"/>
              <w:rPr>
                <w:color w:val="000000"/>
                <w:sz w:val="20"/>
                <w:szCs w:val="20"/>
              </w:rPr>
            </w:pPr>
            <w:r w:rsidRPr="004C575F">
              <w:rPr>
                <w:color w:val="000000"/>
                <w:sz w:val="20"/>
                <w:szCs w:val="20"/>
              </w:rPr>
              <w:t>12,368</w:t>
            </w:r>
          </w:p>
        </w:tc>
        <w:tc>
          <w:tcPr>
            <w:tcW w:w="996" w:type="dxa"/>
            <w:tcBorders>
              <w:top w:val="nil"/>
              <w:left w:val="nil"/>
              <w:bottom w:val="nil"/>
              <w:right w:val="nil"/>
            </w:tcBorders>
            <w:shd w:val="clear" w:color="auto" w:fill="auto"/>
            <w:noWrap/>
            <w:vAlign w:val="center"/>
            <w:hideMark/>
          </w:tcPr>
          <w:p w14:paraId="39253ADA" w14:textId="77777777" w:rsidR="004C575F" w:rsidRPr="004C575F" w:rsidRDefault="004C575F" w:rsidP="00E977D5">
            <w:pPr>
              <w:spacing w:after="0"/>
              <w:jc w:val="center"/>
              <w:rPr>
                <w:color w:val="000000"/>
                <w:sz w:val="20"/>
                <w:szCs w:val="20"/>
              </w:rPr>
            </w:pPr>
            <w:r w:rsidRPr="004C575F">
              <w:rPr>
                <w:color w:val="000000"/>
                <w:sz w:val="20"/>
                <w:szCs w:val="20"/>
              </w:rPr>
              <w:t>17,000</w:t>
            </w:r>
          </w:p>
        </w:tc>
        <w:tc>
          <w:tcPr>
            <w:tcW w:w="996" w:type="dxa"/>
            <w:tcBorders>
              <w:top w:val="nil"/>
              <w:left w:val="nil"/>
              <w:bottom w:val="nil"/>
              <w:right w:val="nil"/>
            </w:tcBorders>
            <w:shd w:val="clear" w:color="auto" w:fill="auto"/>
            <w:noWrap/>
            <w:vAlign w:val="center"/>
            <w:hideMark/>
          </w:tcPr>
          <w:p w14:paraId="644F856D" w14:textId="77777777" w:rsidR="004C575F" w:rsidRPr="004C575F" w:rsidRDefault="004C575F" w:rsidP="00E977D5">
            <w:pPr>
              <w:spacing w:after="0"/>
              <w:jc w:val="center"/>
              <w:rPr>
                <w:color w:val="000000"/>
                <w:sz w:val="20"/>
                <w:szCs w:val="20"/>
              </w:rPr>
            </w:pPr>
            <w:r w:rsidRPr="004C575F">
              <w:rPr>
                <w:color w:val="000000"/>
                <w:sz w:val="20"/>
                <w:szCs w:val="20"/>
              </w:rPr>
              <w:t>23,669</w:t>
            </w:r>
          </w:p>
        </w:tc>
        <w:tc>
          <w:tcPr>
            <w:tcW w:w="996" w:type="dxa"/>
            <w:tcBorders>
              <w:top w:val="nil"/>
              <w:left w:val="nil"/>
              <w:bottom w:val="nil"/>
              <w:right w:val="nil"/>
            </w:tcBorders>
            <w:shd w:val="clear" w:color="auto" w:fill="auto"/>
            <w:noWrap/>
            <w:vAlign w:val="center"/>
            <w:hideMark/>
          </w:tcPr>
          <w:p w14:paraId="59BE8455" w14:textId="77777777" w:rsidR="004C575F" w:rsidRPr="004C575F" w:rsidRDefault="004C575F" w:rsidP="00E977D5">
            <w:pPr>
              <w:spacing w:after="0"/>
              <w:jc w:val="center"/>
              <w:rPr>
                <w:color w:val="000000"/>
                <w:sz w:val="20"/>
                <w:szCs w:val="20"/>
              </w:rPr>
            </w:pPr>
            <w:r w:rsidRPr="004C575F">
              <w:rPr>
                <w:color w:val="000000"/>
                <w:sz w:val="20"/>
                <w:szCs w:val="20"/>
              </w:rPr>
              <w:t>4,632</w:t>
            </w:r>
          </w:p>
        </w:tc>
      </w:tr>
      <w:tr w:rsidR="004C575F" w:rsidRPr="00D202F8" w14:paraId="0D6CFB42" w14:textId="77777777" w:rsidTr="004C575F">
        <w:trPr>
          <w:trHeight w:val="265"/>
        </w:trPr>
        <w:tc>
          <w:tcPr>
            <w:tcW w:w="996" w:type="dxa"/>
            <w:tcBorders>
              <w:top w:val="nil"/>
              <w:left w:val="nil"/>
              <w:bottom w:val="nil"/>
              <w:right w:val="nil"/>
            </w:tcBorders>
            <w:shd w:val="clear" w:color="auto" w:fill="auto"/>
            <w:noWrap/>
            <w:vAlign w:val="center"/>
            <w:hideMark/>
          </w:tcPr>
          <w:p w14:paraId="5B179720" w14:textId="77777777" w:rsidR="004C575F" w:rsidRPr="004C575F" w:rsidRDefault="004C575F" w:rsidP="00E977D5">
            <w:pPr>
              <w:spacing w:after="0"/>
              <w:jc w:val="right"/>
              <w:rPr>
                <w:color w:val="000000"/>
                <w:sz w:val="20"/>
                <w:szCs w:val="20"/>
              </w:rPr>
            </w:pPr>
            <w:r w:rsidRPr="004C575F">
              <w:rPr>
                <w:color w:val="000000"/>
                <w:sz w:val="20"/>
                <w:szCs w:val="20"/>
              </w:rPr>
              <w:t>2020</w:t>
            </w:r>
          </w:p>
        </w:tc>
        <w:tc>
          <w:tcPr>
            <w:tcW w:w="996" w:type="dxa"/>
            <w:tcBorders>
              <w:top w:val="nil"/>
              <w:left w:val="nil"/>
              <w:bottom w:val="nil"/>
              <w:right w:val="nil"/>
            </w:tcBorders>
            <w:shd w:val="clear" w:color="auto" w:fill="auto"/>
            <w:noWrap/>
            <w:vAlign w:val="center"/>
            <w:hideMark/>
          </w:tcPr>
          <w:p w14:paraId="330D8868" w14:textId="77777777" w:rsidR="004C575F" w:rsidRPr="004C575F" w:rsidRDefault="004C575F" w:rsidP="00E977D5">
            <w:pPr>
              <w:spacing w:after="0"/>
              <w:jc w:val="center"/>
              <w:rPr>
                <w:color w:val="000000"/>
                <w:sz w:val="20"/>
                <w:szCs w:val="20"/>
              </w:rPr>
            </w:pPr>
            <w:r w:rsidRPr="004C575F">
              <w:rPr>
                <w:color w:val="000000"/>
                <w:sz w:val="20"/>
                <w:szCs w:val="20"/>
              </w:rPr>
              <w:t>6,842</w:t>
            </w:r>
          </w:p>
        </w:tc>
        <w:tc>
          <w:tcPr>
            <w:tcW w:w="996" w:type="dxa"/>
            <w:tcBorders>
              <w:top w:val="nil"/>
              <w:left w:val="nil"/>
              <w:bottom w:val="nil"/>
              <w:right w:val="nil"/>
            </w:tcBorders>
            <w:shd w:val="clear" w:color="auto" w:fill="auto"/>
            <w:noWrap/>
            <w:vAlign w:val="center"/>
            <w:hideMark/>
          </w:tcPr>
          <w:p w14:paraId="2936D932" w14:textId="77777777" w:rsidR="004C575F" w:rsidRPr="004C575F" w:rsidRDefault="004C575F" w:rsidP="00E977D5">
            <w:pPr>
              <w:spacing w:after="0"/>
              <w:jc w:val="center"/>
              <w:rPr>
                <w:color w:val="000000"/>
                <w:sz w:val="20"/>
                <w:szCs w:val="20"/>
              </w:rPr>
            </w:pPr>
            <w:r w:rsidRPr="004C575F">
              <w:rPr>
                <w:color w:val="000000"/>
                <w:sz w:val="20"/>
                <w:szCs w:val="20"/>
              </w:rPr>
              <w:t>6,431</w:t>
            </w:r>
          </w:p>
        </w:tc>
        <w:tc>
          <w:tcPr>
            <w:tcW w:w="996" w:type="dxa"/>
            <w:tcBorders>
              <w:top w:val="nil"/>
              <w:left w:val="nil"/>
              <w:bottom w:val="nil"/>
              <w:right w:val="nil"/>
            </w:tcBorders>
            <w:shd w:val="clear" w:color="auto" w:fill="auto"/>
            <w:noWrap/>
            <w:vAlign w:val="center"/>
            <w:hideMark/>
          </w:tcPr>
          <w:p w14:paraId="38371DB8" w14:textId="77777777" w:rsidR="004C575F" w:rsidRPr="004C575F" w:rsidRDefault="004C575F" w:rsidP="00E977D5">
            <w:pPr>
              <w:spacing w:after="0"/>
              <w:jc w:val="center"/>
              <w:rPr>
                <w:color w:val="000000"/>
                <w:sz w:val="20"/>
                <w:szCs w:val="20"/>
              </w:rPr>
            </w:pPr>
            <w:r w:rsidRPr="004C575F">
              <w:rPr>
                <w:color w:val="000000"/>
                <w:sz w:val="20"/>
                <w:szCs w:val="20"/>
              </w:rPr>
              <w:t>14,621</w:t>
            </w:r>
          </w:p>
        </w:tc>
        <w:tc>
          <w:tcPr>
            <w:tcW w:w="996" w:type="dxa"/>
            <w:tcBorders>
              <w:top w:val="nil"/>
              <w:left w:val="nil"/>
              <w:bottom w:val="nil"/>
              <w:right w:val="nil"/>
            </w:tcBorders>
            <w:shd w:val="clear" w:color="auto" w:fill="auto"/>
            <w:noWrap/>
            <w:vAlign w:val="center"/>
            <w:hideMark/>
          </w:tcPr>
          <w:p w14:paraId="357BEB6B" w14:textId="77777777" w:rsidR="004C575F" w:rsidRPr="004C575F" w:rsidRDefault="004C575F" w:rsidP="00E977D5">
            <w:pPr>
              <w:spacing w:after="0"/>
              <w:jc w:val="center"/>
              <w:rPr>
                <w:color w:val="000000"/>
                <w:sz w:val="20"/>
                <w:szCs w:val="20"/>
              </w:rPr>
            </w:pPr>
            <w:r w:rsidRPr="004C575F">
              <w:rPr>
                <w:color w:val="000000"/>
                <w:sz w:val="20"/>
                <w:szCs w:val="20"/>
              </w:rPr>
              <w:t>17,794</w:t>
            </w:r>
          </w:p>
        </w:tc>
        <w:tc>
          <w:tcPr>
            <w:tcW w:w="996" w:type="dxa"/>
            <w:tcBorders>
              <w:top w:val="nil"/>
              <w:left w:val="nil"/>
              <w:bottom w:val="nil"/>
              <w:right w:val="nil"/>
            </w:tcBorders>
            <w:shd w:val="clear" w:color="auto" w:fill="auto"/>
            <w:noWrap/>
            <w:vAlign w:val="center"/>
            <w:hideMark/>
          </w:tcPr>
          <w:p w14:paraId="6E033DF6" w14:textId="77777777" w:rsidR="004C575F" w:rsidRPr="004C575F" w:rsidRDefault="004C575F" w:rsidP="00E977D5">
            <w:pPr>
              <w:spacing w:after="0"/>
              <w:jc w:val="center"/>
              <w:rPr>
                <w:color w:val="000000"/>
                <w:sz w:val="20"/>
                <w:szCs w:val="20"/>
              </w:rPr>
            </w:pPr>
            <w:r w:rsidRPr="004C575F">
              <w:rPr>
                <w:color w:val="000000"/>
                <w:sz w:val="20"/>
                <w:szCs w:val="20"/>
              </w:rPr>
              <w:t>2,537</w:t>
            </w:r>
          </w:p>
        </w:tc>
      </w:tr>
      <w:tr w:rsidR="004C575F" w:rsidRPr="00D202F8" w14:paraId="7DA9C5FE" w14:textId="77777777" w:rsidTr="004C575F">
        <w:trPr>
          <w:trHeight w:val="265"/>
        </w:trPr>
        <w:tc>
          <w:tcPr>
            <w:tcW w:w="996" w:type="dxa"/>
            <w:tcBorders>
              <w:top w:val="nil"/>
              <w:left w:val="nil"/>
              <w:bottom w:val="nil"/>
              <w:right w:val="nil"/>
            </w:tcBorders>
            <w:shd w:val="clear" w:color="auto" w:fill="auto"/>
            <w:noWrap/>
            <w:vAlign w:val="center"/>
            <w:hideMark/>
          </w:tcPr>
          <w:p w14:paraId="28EFD43E" w14:textId="77777777" w:rsidR="004C575F" w:rsidRPr="004C575F" w:rsidRDefault="004C575F" w:rsidP="00E977D5">
            <w:pPr>
              <w:spacing w:after="0"/>
              <w:jc w:val="right"/>
              <w:rPr>
                <w:color w:val="000000"/>
                <w:sz w:val="20"/>
                <w:szCs w:val="20"/>
              </w:rPr>
            </w:pPr>
            <w:r w:rsidRPr="004C575F">
              <w:rPr>
                <w:color w:val="000000"/>
                <w:sz w:val="20"/>
                <w:szCs w:val="20"/>
              </w:rPr>
              <w:t>2021</w:t>
            </w:r>
          </w:p>
        </w:tc>
        <w:tc>
          <w:tcPr>
            <w:tcW w:w="996" w:type="dxa"/>
            <w:tcBorders>
              <w:top w:val="nil"/>
              <w:left w:val="nil"/>
              <w:bottom w:val="nil"/>
              <w:right w:val="nil"/>
            </w:tcBorders>
            <w:shd w:val="clear" w:color="auto" w:fill="auto"/>
            <w:noWrap/>
            <w:vAlign w:val="center"/>
            <w:hideMark/>
          </w:tcPr>
          <w:p w14:paraId="13AE0A05" w14:textId="77777777" w:rsidR="004C575F" w:rsidRPr="004C575F" w:rsidRDefault="004C575F" w:rsidP="00E977D5">
            <w:pPr>
              <w:spacing w:after="0"/>
              <w:jc w:val="center"/>
              <w:rPr>
                <w:color w:val="000000"/>
                <w:sz w:val="20"/>
                <w:szCs w:val="20"/>
              </w:rPr>
            </w:pPr>
            <w:r w:rsidRPr="004C575F">
              <w:rPr>
                <w:color w:val="000000"/>
                <w:sz w:val="20"/>
                <w:szCs w:val="20"/>
              </w:rPr>
              <w:t>19,172</w:t>
            </w:r>
          </w:p>
        </w:tc>
        <w:tc>
          <w:tcPr>
            <w:tcW w:w="996" w:type="dxa"/>
            <w:tcBorders>
              <w:top w:val="nil"/>
              <w:left w:val="nil"/>
              <w:bottom w:val="nil"/>
              <w:right w:val="nil"/>
            </w:tcBorders>
            <w:shd w:val="clear" w:color="auto" w:fill="auto"/>
            <w:noWrap/>
            <w:vAlign w:val="center"/>
            <w:hideMark/>
          </w:tcPr>
          <w:p w14:paraId="16C31DD6" w14:textId="77777777" w:rsidR="004C575F" w:rsidRPr="004C575F" w:rsidRDefault="004C575F" w:rsidP="00E977D5">
            <w:pPr>
              <w:spacing w:after="0"/>
              <w:jc w:val="center"/>
              <w:rPr>
                <w:color w:val="000000"/>
                <w:sz w:val="20"/>
                <w:szCs w:val="20"/>
              </w:rPr>
            </w:pPr>
            <w:r w:rsidRPr="004C575F">
              <w:rPr>
                <w:color w:val="000000"/>
                <w:sz w:val="20"/>
                <w:szCs w:val="20"/>
              </w:rPr>
              <w:t>17,321</w:t>
            </w:r>
          </w:p>
        </w:tc>
        <w:tc>
          <w:tcPr>
            <w:tcW w:w="996" w:type="dxa"/>
            <w:tcBorders>
              <w:top w:val="nil"/>
              <w:left w:val="nil"/>
              <w:bottom w:val="nil"/>
              <w:right w:val="nil"/>
            </w:tcBorders>
            <w:shd w:val="clear" w:color="auto" w:fill="auto"/>
            <w:noWrap/>
            <w:vAlign w:val="center"/>
            <w:hideMark/>
          </w:tcPr>
          <w:p w14:paraId="565C612C" w14:textId="77777777" w:rsidR="004C575F" w:rsidRPr="004C575F" w:rsidRDefault="004C575F" w:rsidP="00E977D5">
            <w:pPr>
              <w:spacing w:after="0"/>
              <w:jc w:val="center"/>
              <w:rPr>
                <w:color w:val="000000"/>
                <w:sz w:val="20"/>
                <w:szCs w:val="20"/>
              </w:rPr>
            </w:pPr>
            <w:r w:rsidRPr="004C575F">
              <w:rPr>
                <w:color w:val="000000"/>
                <w:sz w:val="20"/>
                <w:szCs w:val="20"/>
              </w:rPr>
              <w:t>23,627</w:t>
            </w:r>
          </w:p>
        </w:tc>
        <w:tc>
          <w:tcPr>
            <w:tcW w:w="996" w:type="dxa"/>
            <w:tcBorders>
              <w:top w:val="nil"/>
              <w:left w:val="nil"/>
              <w:bottom w:val="nil"/>
              <w:right w:val="nil"/>
            </w:tcBorders>
            <w:shd w:val="clear" w:color="auto" w:fill="auto"/>
            <w:noWrap/>
            <w:vAlign w:val="center"/>
            <w:hideMark/>
          </w:tcPr>
          <w:p w14:paraId="3108CB4C" w14:textId="77777777" w:rsidR="004C575F" w:rsidRPr="004C575F" w:rsidRDefault="004C575F" w:rsidP="00E977D5">
            <w:pPr>
              <w:spacing w:after="0"/>
              <w:jc w:val="center"/>
              <w:rPr>
                <w:color w:val="000000"/>
                <w:sz w:val="20"/>
                <w:szCs w:val="20"/>
              </w:rPr>
            </w:pPr>
            <w:r w:rsidRPr="004C575F">
              <w:rPr>
                <w:color w:val="000000"/>
                <w:sz w:val="20"/>
                <w:szCs w:val="20"/>
              </w:rPr>
              <w:t>28,977</w:t>
            </w:r>
          </w:p>
        </w:tc>
        <w:tc>
          <w:tcPr>
            <w:tcW w:w="996" w:type="dxa"/>
            <w:tcBorders>
              <w:top w:val="nil"/>
              <w:left w:val="nil"/>
              <w:bottom w:val="nil"/>
              <w:right w:val="nil"/>
            </w:tcBorders>
            <w:shd w:val="clear" w:color="auto" w:fill="auto"/>
            <w:noWrap/>
            <w:vAlign w:val="center"/>
            <w:hideMark/>
          </w:tcPr>
          <w:p w14:paraId="396BF52E" w14:textId="77777777" w:rsidR="004C575F" w:rsidRPr="004C575F" w:rsidRDefault="004C575F" w:rsidP="00E977D5">
            <w:pPr>
              <w:spacing w:after="0"/>
              <w:jc w:val="center"/>
              <w:rPr>
                <w:color w:val="000000"/>
                <w:sz w:val="20"/>
                <w:szCs w:val="20"/>
              </w:rPr>
            </w:pPr>
            <w:r w:rsidRPr="004C575F">
              <w:rPr>
                <w:color w:val="000000"/>
                <w:sz w:val="20"/>
                <w:szCs w:val="20"/>
              </w:rPr>
              <w:t>6,306</w:t>
            </w:r>
          </w:p>
        </w:tc>
      </w:tr>
      <w:tr w:rsidR="004C575F" w:rsidRPr="00D202F8" w14:paraId="261791E1" w14:textId="77777777" w:rsidTr="004C575F">
        <w:trPr>
          <w:trHeight w:val="265"/>
        </w:trPr>
        <w:tc>
          <w:tcPr>
            <w:tcW w:w="996" w:type="dxa"/>
            <w:tcBorders>
              <w:top w:val="nil"/>
              <w:left w:val="nil"/>
              <w:bottom w:val="nil"/>
              <w:right w:val="nil"/>
            </w:tcBorders>
            <w:shd w:val="clear" w:color="auto" w:fill="auto"/>
            <w:noWrap/>
            <w:vAlign w:val="bottom"/>
            <w:hideMark/>
          </w:tcPr>
          <w:p w14:paraId="751D8AC5" w14:textId="77777777" w:rsidR="004C575F" w:rsidRPr="004C575F" w:rsidRDefault="004C575F" w:rsidP="00E977D5">
            <w:pPr>
              <w:spacing w:after="0"/>
              <w:jc w:val="right"/>
              <w:rPr>
                <w:color w:val="000000"/>
                <w:sz w:val="20"/>
                <w:szCs w:val="20"/>
              </w:rPr>
            </w:pPr>
            <w:r w:rsidRPr="004C575F">
              <w:rPr>
                <w:color w:val="000000"/>
                <w:sz w:val="20"/>
                <w:szCs w:val="20"/>
              </w:rPr>
              <w:t>2022</w:t>
            </w:r>
          </w:p>
        </w:tc>
        <w:tc>
          <w:tcPr>
            <w:tcW w:w="996" w:type="dxa"/>
            <w:tcBorders>
              <w:top w:val="nil"/>
              <w:left w:val="nil"/>
              <w:bottom w:val="nil"/>
              <w:right w:val="nil"/>
            </w:tcBorders>
            <w:shd w:val="clear" w:color="auto" w:fill="auto"/>
            <w:noWrap/>
            <w:vAlign w:val="bottom"/>
            <w:hideMark/>
          </w:tcPr>
          <w:p w14:paraId="09619E2E" w14:textId="77777777" w:rsidR="004C575F" w:rsidRPr="004C575F" w:rsidRDefault="004C575F" w:rsidP="00E977D5">
            <w:pPr>
              <w:spacing w:after="0"/>
              <w:jc w:val="center"/>
              <w:rPr>
                <w:color w:val="000000"/>
                <w:sz w:val="20"/>
                <w:szCs w:val="20"/>
              </w:rPr>
            </w:pPr>
            <w:r w:rsidRPr="004C575F">
              <w:rPr>
                <w:color w:val="000000"/>
                <w:sz w:val="20"/>
                <w:szCs w:val="20"/>
              </w:rPr>
              <w:t>25,906</w:t>
            </w:r>
          </w:p>
        </w:tc>
        <w:tc>
          <w:tcPr>
            <w:tcW w:w="996" w:type="dxa"/>
            <w:tcBorders>
              <w:top w:val="nil"/>
              <w:left w:val="nil"/>
              <w:bottom w:val="nil"/>
              <w:right w:val="nil"/>
            </w:tcBorders>
            <w:shd w:val="clear" w:color="auto" w:fill="auto"/>
            <w:noWrap/>
            <w:vAlign w:val="bottom"/>
            <w:hideMark/>
          </w:tcPr>
          <w:p w14:paraId="00FE12DF" w14:textId="77777777" w:rsidR="004C575F" w:rsidRPr="004C575F" w:rsidRDefault="004C575F" w:rsidP="00E977D5">
            <w:pPr>
              <w:spacing w:after="0"/>
              <w:jc w:val="center"/>
              <w:rPr>
                <w:color w:val="000000"/>
                <w:sz w:val="20"/>
                <w:szCs w:val="20"/>
              </w:rPr>
            </w:pPr>
            <w:r w:rsidRPr="004C575F">
              <w:rPr>
                <w:color w:val="000000"/>
                <w:sz w:val="20"/>
                <w:szCs w:val="20"/>
              </w:rPr>
              <w:t>24,111</w:t>
            </w:r>
          </w:p>
        </w:tc>
        <w:tc>
          <w:tcPr>
            <w:tcW w:w="996" w:type="dxa"/>
            <w:tcBorders>
              <w:top w:val="nil"/>
              <w:left w:val="nil"/>
              <w:bottom w:val="nil"/>
              <w:right w:val="nil"/>
            </w:tcBorders>
            <w:shd w:val="clear" w:color="auto" w:fill="auto"/>
            <w:noWrap/>
            <w:vAlign w:val="bottom"/>
            <w:hideMark/>
          </w:tcPr>
          <w:p w14:paraId="2E26A56B" w14:textId="77777777" w:rsidR="004C575F" w:rsidRPr="004C575F" w:rsidRDefault="004C575F" w:rsidP="00E977D5">
            <w:pPr>
              <w:spacing w:after="0"/>
              <w:jc w:val="center"/>
              <w:rPr>
                <w:color w:val="000000"/>
                <w:sz w:val="20"/>
                <w:szCs w:val="20"/>
              </w:rPr>
            </w:pPr>
            <w:r w:rsidRPr="004C575F">
              <w:rPr>
                <w:color w:val="000000"/>
                <w:sz w:val="20"/>
                <w:szCs w:val="20"/>
              </w:rPr>
              <w:t>32,811</w:t>
            </w:r>
          </w:p>
        </w:tc>
        <w:tc>
          <w:tcPr>
            <w:tcW w:w="996" w:type="dxa"/>
            <w:tcBorders>
              <w:top w:val="nil"/>
              <w:left w:val="nil"/>
              <w:bottom w:val="nil"/>
              <w:right w:val="nil"/>
            </w:tcBorders>
            <w:shd w:val="clear" w:color="auto" w:fill="auto"/>
            <w:noWrap/>
            <w:vAlign w:val="bottom"/>
            <w:hideMark/>
          </w:tcPr>
          <w:p w14:paraId="1BA4BA63" w14:textId="77777777" w:rsidR="004C575F" w:rsidRPr="004C575F" w:rsidRDefault="004C575F" w:rsidP="00E977D5">
            <w:pPr>
              <w:spacing w:after="0"/>
              <w:jc w:val="center"/>
              <w:rPr>
                <w:color w:val="000000"/>
                <w:sz w:val="20"/>
                <w:szCs w:val="20"/>
              </w:rPr>
            </w:pPr>
            <w:r w:rsidRPr="004C575F">
              <w:rPr>
                <w:color w:val="000000"/>
                <w:sz w:val="20"/>
                <w:szCs w:val="20"/>
              </w:rPr>
              <w:t>39,555</w:t>
            </w:r>
          </w:p>
        </w:tc>
        <w:tc>
          <w:tcPr>
            <w:tcW w:w="996" w:type="dxa"/>
            <w:tcBorders>
              <w:top w:val="nil"/>
              <w:left w:val="nil"/>
              <w:bottom w:val="nil"/>
              <w:right w:val="nil"/>
            </w:tcBorders>
            <w:shd w:val="clear" w:color="auto" w:fill="auto"/>
            <w:noWrap/>
            <w:vAlign w:val="bottom"/>
            <w:hideMark/>
          </w:tcPr>
          <w:p w14:paraId="198F3601" w14:textId="77777777" w:rsidR="004C575F" w:rsidRPr="004C575F" w:rsidRDefault="004C575F" w:rsidP="00E977D5">
            <w:pPr>
              <w:spacing w:after="0"/>
              <w:jc w:val="center"/>
              <w:rPr>
                <w:color w:val="000000"/>
                <w:sz w:val="20"/>
                <w:szCs w:val="20"/>
              </w:rPr>
            </w:pPr>
            <w:r w:rsidRPr="004C575F">
              <w:rPr>
                <w:color w:val="000000"/>
                <w:sz w:val="20"/>
                <w:szCs w:val="20"/>
              </w:rPr>
              <w:t>8,700</w:t>
            </w:r>
          </w:p>
        </w:tc>
      </w:tr>
      <w:tr w:rsidR="004C575F" w:rsidRPr="00D202F8" w14:paraId="1C9DACA9" w14:textId="77777777" w:rsidTr="004C575F">
        <w:trPr>
          <w:trHeight w:val="265"/>
        </w:trPr>
        <w:tc>
          <w:tcPr>
            <w:tcW w:w="996" w:type="dxa"/>
            <w:tcBorders>
              <w:top w:val="nil"/>
              <w:left w:val="nil"/>
              <w:right w:val="nil"/>
            </w:tcBorders>
            <w:shd w:val="clear" w:color="auto" w:fill="auto"/>
            <w:noWrap/>
            <w:vAlign w:val="bottom"/>
            <w:hideMark/>
          </w:tcPr>
          <w:p w14:paraId="714427D5" w14:textId="77777777" w:rsidR="004C575F" w:rsidRPr="004C575F" w:rsidRDefault="004C575F" w:rsidP="00E977D5">
            <w:pPr>
              <w:spacing w:after="0"/>
              <w:jc w:val="right"/>
              <w:rPr>
                <w:color w:val="000000"/>
                <w:sz w:val="20"/>
                <w:szCs w:val="20"/>
              </w:rPr>
            </w:pPr>
            <w:r w:rsidRPr="004C575F">
              <w:rPr>
                <w:color w:val="000000"/>
                <w:sz w:val="20"/>
                <w:szCs w:val="20"/>
              </w:rPr>
              <w:t>2023</w:t>
            </w:r>
          </w:p>
        </w:tc>
        <w:tc>
          <w:tcPr>
            <w:tcW w:w="996" w:type="dxa"/>
            <w:tcBorders>
              <w:top w:val="nil"/>
              <w:left w:val="nil"/>
              <w:right w:val="nil"/>
            </w:tcBorders>
            <w:shd w:val="clear" w:color="auto" w:fill="auto"/>
            <w:noWrap/>
            <w:vAlign w:val="bottom"/>
            <w:hideMark/>
          </w:tcPr>
          <w:p w14:paraId="5EB91CB0" w14:textId="77777777" w:rsidR="004C575F" w:rsidRPr="004C575F" w:rsidRDefault="004C575F" w:rsidP="00E977D5">
            <w:pPr>
              <w:spacing w:after="0"/>
              <w:jc w:val="center"/>
              <w:rPr>
                <w:color w:val="000000"/>
                <w:sz w:val="20"/>
                <w:szCs w:val="20"/>
              </w:rPr>
            </w:pPr>
            <w:r w:rsidRPr="004C575F">
              <w:rPr>
                <w:color w:val="000000"/>
                <w:sz w:val="20"/>
                <w:szCs w:val="20"/>
              </w:rPr>
              <w:t>21,727</w:t>
            </w:r>
          </w:p>
        </w:tc>
        <w:tc>
          <w:tcPr>
            <w:tcW w:w="996" w:type="dxa"/>
            <w:tcBorders>
              <w:top w:val="nil"/>
              <w:left w:val="nil"/>
              <w:right w:val="nil"/>
            </w:tcBorders>
            <w:shd w:val="clear" w:color="auto" w:fill="auto"/>
            <w:noWrap/>
            <w:vAlign w:val="bottom"/>
            <w:hideMark/>
          </w:tcPr>
          <w:p w14:paraId="7E8E695F" w14:textId="77777777" w:rsidR="004C575F" w:rsidRPr="004C575F" w:rsidRDefault="004C575F" w:rsidP="00E977D5">
            <w:pPr>
              <w:spacing w:after="0"/>
              <w:jc w:val="center"/>
              <w:rPr>
                <w:color w:val="000000"/>
                <w:sz w:val="20"/>
                <w:szCs w:val="20"/>
              </w:rPr>
            </w:pPr>
            <w:r w:rsidRPr="004C575F">
              <w:rPr>
                <w:color w:val="000000"/>
                <w:sz w:val="20"/>
                <w:szCs w:val="20"/>
              </w:rPr>
              <w:t>18,103</w:t>
            </w:r>
          </w:p>
        </w:tc>
        <w:tc>
          <w:tcPr>
            <w:tcW w:w="996" w:type="dxa"/>
            <w:tcBorders>
              <w:top w:val="nil"/>
              <w:left w:val="nil"/>
              <w:right w:val="nil"/>
            </w:tcBorders>
            <w:shd w:val="clear" w:color="auto" w:fill="auto"/>
            <w:noWrap/>
            <w:vAlign w:val="bottom"/>
            <w:hideMark/>
          </w:tcPr>
          <w:p w14:paraId="386D4EC2" w14:textId="77777777" w:rsidR="004C575F" w:rsidRPr="004C575F" w:rsidRDefault="004C575F" w:rsidP="00E977D5">
            <w:pPr>
              <w:spacing w:after="0"/>
              <w:jc w:val="center"/>
              <w:rPr>
                <w:color w:val="000000"/>
                <w:sz w:val="20"/>
                <w:szCs w:val="20"/>
              </w:rPr>
            </w:pPr>
            <w:r w:rsidRPr="004C575F">
              <w:rPr>
                <w:color w:val="000000"/>
                <w:sz w:val="20"/>
                <w:szCs w:val="20"/>
              </w:rPr>
              <w:t>24,634</w:t>
            </w:r>
          </w:p>
        </w:tc>
        <w:tc>
          <w:tcPr>
            <w:tcW w:w="996" w:type="dxa"/>
            <w:tcBorders>
              <w:top w:val="nil"/>
              <w:left w:val="nil"/>
              <w:right w:val="nil"/>
            </w:tcBorders>
            <w:shd w:val="clear" w:color="auto" w:fill="auto"/>
            <w:noWrap/>
            <w:vAlign w:val="bottom"/>
            <w:hideMark/>
          </w:tcPr>
          <w:p w14:paraId="54733C05" w14:textId="77777777" w:rsidR="004C575F" w:rsidRPr="004C575F" w:rsidRDefault="004C575F" w:rsidP="00E977D5">
            <w:pPr>
              <w:spacing w:after="0"/>
              <w:jc w:val="center"/>
              <w:rPr>
                <w:color w:val="000000"/>
                <w:sz w:val="20"/>
                <w:szCs w:val="20"/>
              </w:rPr>
            </w:pPr>
            <w:r w:rsidRPr="004C575F">
              <w:rPr>
                <w:color w:val="000000"/>
                <w:sz w:val="20"/>
                <w:szCs w:val="20"/>
              </w:rPr>
              <w:t>29,737</w:t>
            </w:r>
          </w:p>
        </w:tc>
        <w:tc>
          <w:tcPr>
            <w:tcW w:w="996" w:type="dxa"/>
            <w:tcBorders>
              <w:top w:val="nil"/>
              <w:left w:val="nil"/>
              <w:right w:val="nil"/>
            </w:tcBorders>
            <w:shd w:val="clear" w:color="auto" w:fill="auto"/>
            <w:noWrap/>
            <w:vAlign w:val="bottom"/>
            <w:hideMark/>
          </w:tcPr>
          <w:p w14:paraId="63D279F6" w14:textId="77777777" w:rsidR="004C575F" w:rsidRPr="004C575F" w:rsidRDefault="004C575F" w:rsidP="00E977D5">
            <w:pPr>
              <w:spacing w:after="0"/>
              <w:jc w:val="center"/>
              <w:rPr>
                <w:color w:val="000000"/>
                <w:sz w:val="20"/>
                <w:szCs w:val="20"/>
              </w:rPr>
            </w:pPr>
            <w:r w:rsidRPr="004C575F">
              <w:rPr>
                <w:color w:val="000000"/>
                <w:sz w:val="20"/>
                <w:szCs w:val="20"/>
              </w:rPr>
              <w:t>6,531</w:t>
            </w:r>
          </w:p>
        </w:tc>
      </w:tr>
      <w:tr w:rsidR="004C575F" w:rsidRPr="00D202F8" w14:paraId="34E1B64B" w14:textId="77777777" w:rsidTr="004C575F">
        <w:trPr>
          <w:trHeight w:val="265"/>
        </w:trPr>
        <w:tc>
          <w:tcPr>
            <w:tcW w:w="996" w:type="dxa"/>
            <w:tcBorders>
              <w:top w:val="nil"/>
              <w:left w:val="nil"/>
              <w:right w:val="nil"/>
            </w:tcBorders>
            <w:shd w:val="clear" w:color="auto" w:fill="auto"/>
            <w:noWrap/>
            <w:vAlign w:val="bottom"/>
          </w:tcPr>
          <w:p w14:paraId="67F57E26" w14:textId="77777777" w:rsidR="004C575F" w:rsidRPr="004C575F" w:rsidRDefault="004C575F" w:rsidP="00E977D5">
            <w:pPr>
              <w:spacing w:after="0"/>
              <w:jc w:val="right"/>
              <w:rPr>
                <w:color w:val="000000"/>
                <w:sz w:val="20"/>
                <w:szCs w:val="20"/>
              </w:rPr>
            </w:pPr>
            <w:r w:rsidRPr="004C575F">
              <w:rPr>
                <w:color w:val="000000"/>
                <w:sz w:val="20"/>
                <w:szCs w:val="20"/>
              </w:rPr>
              <w:t>2024</w:t>
            </w:r>
          </w:p>
        </w:tc>
        <w:tc>
          <w:tcPr>
            <w:tcW w:w="996" w:type="dxa"/>
            <w:tcBorders>
              <w:top w:val="nil"/>
              <w:left w:val="nil"/>
              <w:right w:val="nil"/>
            </w:tcBorders>
            <w:shd w:val="clear" w:color="auto" w:fill="auto"/>
            <w:noWrap/>
            <w:vAlign w:val="bottom"/>
          </w:tcPr>
          <w:p w14:paraId="4FF55ED5" w14:textId="77777777" w:rsidR="004C575F" w:rsidRPr="004C575F" w:rsidRDefault="004C575F" w:rsidP="00E977D5">
            <w:pPr>
              <w:spacing w:after="0"/>
              <w:jc w:val="center"/>
              <w:rPr>
                <w:color w:val="000000"/>
                <w:sz w:val="20"/>
                <w:szCs w:val="20"/>
              </w:rPr>
            </w:pPr>
            <w:r w:rsidRPr="004C575F">
              <w:rPr>
                <w:color w:val="000000"/>
                <w:sz w:val="20"/>
                <w:szCs w:val="20"/>
              </w:rPr>
              <w:t>25,898</w:t>
            </w:r>
          </w:p>
        </w:tc>
        <w:tc>
          <w:tcPr>
            <w:tcW w:w="996" w:type="dxa"/>
            <w:tcBorders>
              <w:top w:val="nil"/>
              <w:left w:val="nil"/>
              <w:right w:val="nil"/>
            </w:tcBorders>
            <w:shd w:val="clear" w:color="auto" w:fill="auto"/>
            <w:noWrap/>
            <w:vAlign w:val="bottom"/>
          </w:tcPr>
          <w:p w14:paraId="1343E1DB" w14:textId="77777777" w:rsidR="004C575F" w:rsidRPr="004C575F" w:rsidRDefault="004C575F" w:rsidP="00E977D5">
            <w:pPr>
              <w:spacing w:after="0"/>
              <w:jc w:val="center"/>
              <w:rPr>
                <w:color w:val="000000"/>
                <w:sz w:val="20"/>
                <w:szCs w:val="20"/>
              </w:rPr>
            </w:pPr>
            <w:r w:rsidRPr="004C575F">
              <w:rPr>
                <w:color w:val="000000"/>
                <w:sz w:val="20"/>
                <w:szCs w:val="20"/>
              </w:rPr>
              <w:t>23,766</w:t>
            </w:r>
          </w:p>
        </w:tc>
        <w:tc>
          <w:tcPr>
            <w:tcW w:w="996" w:type="dxa"/>
            <w:tcBorders>
              <w:top w:val="nil"/>
              <w:left w:val="nil"/>
              <w:right w:val="nil"/>
            </w:tcBorders>
            <w:shd w:val="clear" w:color="auto" w:fill="auto"/>
            <w:noWrap/>
            <w:vAlign w:val="bottom"/>
          </w:tcPr>
          <w:p w14:paraId="2E3C452F" w14:textId="77777777" w:rsidR="004C575F" w:rsidRPr="004C575F" w:rsidRDefault="004C575F" w:rsidP="00E977D5">
            <w:pPr>
              <w:spacing w:after="0"/>
              <w:jc w:val="center"/>
              <w:rPr>
                <w:color w:val="000000"/>
                <w:sz w:val="20"/>
                <w:szCs w:val="20"/>
              </w:rPr>
            </w:pPr>
            <w:r w:rsidRPr="004C575F">
              <w:rPr>
                <w:color w:val="000000"/>
                <w:sz w:val="20"/>
                <w:szCs w:val="20"/>
              </w:rPr>
              <w:t>32,272</w:t>
            </w:r>
          </w:p>
        </w:tc>
        <w:tc>
          <w:tcPr>
            <w:tcW w:w="996" w:type="dxa"/>
            <w:tcBorders>
              <w:top w:val="nil"/>
              <w:left w:val="nil"/>
              <w:right w:val="nil"/>
            </w:tcBorders>
            <w:shd w:val="clear" w:color="auto" w:fill="auto"/>
            <w:noWrap/>
            <w:vAlign w:val="bottom"/>
          </w:tcPr>
          <w:p w14:paraId="5936DF82" w14:textId="77777777" w:rsidR="004C575F" w:rsidRPr="004C575F" w:rsidRDefault="004C575F" w:rsidP="00E977D5">
            <w:pPr>
              <w:spacing w:after="0"/>
              <w:jc w:val="center"/>
              <w:rPr>
                <w:color w:val="000000"/>
                <w:sz w:val="20"/>
                <w:szCs w:val="20"/>
              </w:rPr>
            </w:pPr>
            <w:r w:rsidRPr="004C575F">
              <w:rPr>
                <w:color w:val="000000"/>
                <w:sz w:val="20"/>
                <w:szCs w:val="20"/>
              </w:rPr>
              <w:t>38,712</w:t>
            </w:r>
          </w:p>
        </w:tc>
        <w:tc>
          <w:tcPr>
            <w:tcW w:w="996" w:type="dxa"/>
            <w:tcBorders>
              <w:top w:val="nil"/>
              <w:left w:val="nil"/>
              <w:right w:val="nil"/>
            </w:tcBorders>
            <w:shd w:val="clear" w:color="auto" w:fill="auto"/>
            <w:noWrap/>
            <w:vAlign w:val="bottom"/>
          </w:tcPr>
          <w:p w14:paraId="29296A5A" w14:textId="77777777" w:rsidR="004C575F" w:rsidRPr="004C575F" w:rsidRDefault="004C575F" w:rsidP="00E977D5">
            <w:pPr>
              <w:spacing w:after="0"/>
              <w:jc w:val="center"/>
              <w:rPr>
                <w:color w:val="000000"/>
                <w:sz w:val="20"/>
                <w:szCs w:val="20"/>
              </w:rPr>
            </w:pPr>
            <w:r w:rsidRPr="004C575F">
              <w:rPr>
                <w:color w:val="000000"/>
                <w:sz w:val="20"/>
                <w:szCs w:val="20"/>
              </w:rPr>
              <w:t>8,506</w:t>
            </w:r>
          </w:p>
        </w:tc>
      </w:tr>
      <w:tr w:rsidR="004C575F" w:rsidRPr="00D202F8" w14:paraId="1C19ECFF" w14:textId="77777777" w:rsidTr="004C575F">
        <w:trPr>
          <w:trHeight w:val="265"/>
        </w:trPr>
        <w:tc>
          <w:tcPr>
            <w:tcW w:w="996" w:type="dxa"/>
            <w:tcBorders>
              <w:left w:val="nil"/>
              <w:bottom w:val="single" w:sz="4" w:space="0" w:color="auto"/>
              <w:right w:val="nil"/>
            </w:tcBorders>
            <w:shd w:val="clear" w:color="auto" w:fill="auto"/>
            <w:noWrap/>
            <w:vAlign w:val="bottom"/>
            <w:hideMark/>
          </w:tcPr>
          <w:p w14:paraId="521B2C8B" w14:textId="77777777" w:rsidR="004C575F" w:rsidRPr="004C575F" w:rsidRDefault="004C575F" w:rsidP="00E977D5">
            <w:pPr>
              <w:spacing w:after="0"/>
              <w:jc w:val="right"/>
              <w:rPr>
                <w:color w:val="000000"/>
                <w:sz w:val="20"/>
                <w:szCs w:val="20"/>
              </w:rPr>
            </w:pPr>
            <w:r w:rsidRPr="004C575F">
              <w:rPr>
                <w:color w:val="000000"/>
                <w:sz w:val="20"/>
                <w:szCs w:val="20"/>
              </w:rPr>
              <w:t>2025</w:t>
            </w:r>
          </w:p>
        </w:tc>
        <w:tc>
          <w:tcPr>
            <w:tcW w:w="996" w:type="dxa"/>
            <w:tcBorders>
              <w:left w:val="nil"/>
              <w:bottom w:val="single" w:sz="4" w:space="0" w:color="auto"/>
              <w:right w:val="nil"/>
            </w:tcBorders>
            <w:shd w:val="clear" w:color="auto" w:fill="auto"/>
            <w:noWrap/>
            <w:vAlign w:val="bottom"/>
            <w:hideMark/>
          </w:tcPr>
          <w:p w14:paraId="7788AD67" w14:textId="77777777" w:rsidR="004C575F" w:rsidRPr="004C575F" w:rsidRDefault="004C575F" w:rsidP="00E977D5">
            <w:pPr>
              <w:spacing w:after="0"/>
              <w:jc w:val="center"/>
              <w:rPr>
                <w:color w:val="000000"/>
                <w:sz w:val="20"/>
                <w:szCs w:val="20"/>
              </w:rPr>
            </w:pPr>
            <w:r w:rsidRPr="004C575F">
              <w:rPr>
                <w:color w:val="000000"/>
                <w:sz w:val="20"/>
                <w:szCs w:val="20"/>
              </w:rPr>
              <w:t>26,947</w:t>
            </w:r>
          </w:p>
        </w:tc>
        <w:tc>
          <w:tcPr>
            <w:tcW w:w="996" w:type="dxa"/>
            <w:tcBorders>
              <w:left w:val="nil"/>
              <w:bottom w:val="single" w:sz="4" w:space="0" w:color="auto"/>
              <w:right w:val="nil"/>
            </w:tcBorders>
            <w:shd w:val="clear" w:color="auto" w:fill="auto"/>
            <w:noWrap/>
            <w:vAlign w:val="bottom"/>
            <w:hideMark/>
          </w:tcPr>
          <w:p w14:paraId="5171519C" w14:textId="77777777" w:rsidR="004C575F" w:rsidRPr="004C575F" w:rsidRDefault="004C575F" w:rsidP="00E977D5">
            <w:pPr>
              <w:spacing w:after="0"/>
              <w:jc w:val="center"/>
              <w:rPr>
                <w:color w:val="000000"/>
                <w:sz w:val="20"/>
                <w:szCs w:val="20"/>
              </w:rPr>
            </w:pPr>
            <w:r w:rsidRPr="004C575F">
              <w:rPr>
                <w:color w:val="000000"/>
                <w:sz w:val="20"/>
                <w:szCs w:val="20"/>
              </w:rPr>
              <w:t>23,670</w:t>
            </w:r>
          </w:p>
        </w:tc>
        <w:tc>
          <w:tcPr>
            <w:tcW w:w="996" w:type="dxa"/>
            <w:tcBorders>
              <w:left w:val="nil"/>
              <w:bottom w:val="single" w:sz="4" w:space="0" w:color="auto"/>
              <w:right w:val="nil"/>
            </w:tcBorders>
            <w:shd w:val="clear" w:color="auto" w:fill="auto"/>
            <w:noWrap/>
            <w:vAlign w:val="bottom"/>
            <w:hideMark/>
          </w:tcPr>
          <w:p w14:paraId="0354BDFE" w14:textId="77777777" w:rsidR="004C575F" w:rsidRPr="004C575F" w:rsidRDefault="004C575F" w:rsidP="00E977D5">
            <w:pPr>
              <w:spacing w:after="0"/>
              <w:jc w:val="center"/>
              <w:rPr>
                <w:color w:val="000000"/>
                <w:sz w:val="20"/>
                <w:szCs w:val="20"/>
              </w:rPr>
            </w:pPr>
            <w:r w:rsidRPr="004C575F">
              <w:rPr>
                <w:color w:val="000000"/>
                <w:sz w:val="20"/>
                <w:szCs w:val="20"/>
              </w:rPr>
              <w:t>32,141</w:t>
            </w:r>
          </w:p>
        </w:tc>
        <w:tc>
          <w:tcPr>
            <w:tcW w:w="996" w:type="dxa"/>
            <w:tcBorders>
              <w:left w:val="nil"/>
              <w:bottom w:val="single" w:sz="4" w:space="0" w:color="auto"/>
              <w:right w:val="nil"/>
            </w:tcBorders>
            <w:shd w:val="clear" w:color="auto" w:fill="auto"/>
            <w:noWrap/>
            <w:vAlign w:val="bottom"/>
            <w:hideMark/>
          </w:tcPr>
          <w:p w14:paraId="65097776" w14:textId="77777777" w:rsidR="004C575F" w:rsidRPr="004C575F" w:rsidRDefault="004C575F" w:rsidP="00E977D5">
            <w:pPr>
              <w:spacing w:after="0"/>
              <w:jc w:val="center"/>
              <w:rPr>
                <w:color w:val="000000"/>
                <w:sz w:val="20"/>
                <w:szCs w:val="20"/>
              </w:rPr>
            </w:pPr>
            <w:r w:rsidRPr="004C575F">
              <w:rPr>
                <w:color w:val="000000"/>
                <w:sz w:val="20"/>
                <w:szCs w:val="20"/>
              </w:rPr>
              <w:t>38,688</w:t>
            </w:r>
          </w:p>
        </w:tc>
        <w:tc>
          <w:tcPr>
            <w:tcW w:w="996" w:type="dxa"/>
            <w:tcBorders>
              <w:left w:val="nil"/>
              <w:bottom w:val="single" w:sz="4" w:space="0" w:color="auto"/>
              <w:right w:val="nil"/>
            </w:tcBorders>
            <w:shd w:val="clear" w:color="auto" w:fill="auto"/>
            <w:noWrap/>
            <w:vAlign w:val="bottom"/>
            <w:hideMark/>
          </w:tcPr>
          <w:p w14:paraId="3738E0EE" w14:textId="77777777" w:rsidR="004C575F" w:rsidRPr="004C575F" w:rsidRDefault="004C575F" w:rsidP="00E977D5">
            <w:pPr>
              <w:spacing w:after="0"/>
              <w:jc w:val="center"/>
              <w:rPr>
                <w:color w:val="000000"/>
                <w:sz w:val="20"/>
                <w:szCs w:val="20"/>
              </w:rPr>
            </w:pPr>
            <w:r w:rsidRPr="004C575F">
              <w:rPr>
                <w:color w:val="000000"/>
                <w:sz w:val="20"/>
                <w:szCs w:val="20"/>
              </w:rPr>
              <w:t>8,471</w:t>
            </w:r>
          </w:p>
        </w:tc>
      </w:tr>
    </w:tbl>
    <w:p w14:paraId="29A5A0A5" w14:textId="77777777" w:rsidR="004C575F" w:rsidRDefault="004C575F" w:rsidP="004C575F">
      <w:pPr>
        <w:spacing w:line="259" w:lineRule="auto"/>
        <w:rPr>
          <w:highlight w:val="yellow"/>
        </w:rPr>
      </w:pPr>
      <w:r>
        <w:rPr>
          <w:highlight w:val="yellow"/>
        </w:rPr>
        <w:br w:type="page"/>
      </w:r>
    </w:p>
    <w:p w14:paraId="5210A1A6" w14:textId="77777777" w:rsidR="004C575F" w:rsidRPr="005362B1" w:rsidRDefault="004C575F" w:rsidP="004C575F">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Barbeaux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4C575F" w:rsidRPr="00D202F8" w14:paraId="241E05E1" w14:textId="77777777" w:rsidTr="00E977D5">
        <w:trPr>
          <w:trHeight w:val="235"/>
        </w:trPr>
        <w:tc>
          <w:tcPr>
            <w:tcW w:w="1620" w:type="dxa"/>
            <w:tcBorders>
              <w:top w:val="nil"/>
              <w:left w:val="nil"/>
              <w:bottom w:val="single" w:sz="4" w:space="0" w:color="auto"/>
              <w:right w:val="nil"/>
            </w:tcBorders>
            <w:shd w:val="clear" w:color="auto" w:fill="auto"/>
            <w:noWrap/>
            <w:vAlign w:val="center"/>
            <w:hideMark/>
          </w:tcPr>
          <w:p w14:paraId="631630A0" w14:textId="77777777" w:rsidR="004C575F" w:rsidRPr="00D202F8" w:rsidRDefault="004C575F" w:rsidP="00E977D5">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554435D" w14:textId="77777777" w:rsidR="004C575F" w:rsidRPr="00D202F8" w:rsidRDefault="004C575F" w:rsidP="00E977D5">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6CA92D6F" w14:textId="77777777" w:rsidR="004C575F" w:rsidRPr="00D202F8" w:rsidRDefault="004C575F" w:rsidP="00E977D5">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3140F5AF" w14:textId="77777777" w:rsidR="004C575F" w:rsidRPr="00D202F8" w:rsidRDefault="004C575F" w:rsidP="00E977D5">
            <w:pPr>
              <w:spacing w:after="0"/>
              <w:jc w:val="center"/>
              <w:rPr>
                <w:color w:val="000000"/>
              </w:rPr>
            </w:pPr>
            <w:r w:rsidRPr="00D202F8">
              <w:rPr>
                <w:color w:val="000000"/>
              </w:rPr>
              <w:t>Eastern</w:t>
            </w:r>
          </w:p>
        </w:tc>
      </w:tr>
      <w:tr w:rsidR="004C575F" w:rsidRPr="00D202F8" w14:paraId="50BFFF4A" w14:textId="77777777" w:rsidTr="00E977D5">
        <w:trPr>
          <w:trHeight w:val="235"/>
        </w:trPr>
        <w:tc>
          <w:tcPr>
            <w:tcW w:w="1620" w:type="dxa"/>
            <w:tcBorders>
              <w:top w:val="single" w:sz="4" w:space="0" w:color="auto"/>
              <w:left w:val="nil"/>
              <w:bottom w:val="nil"/>
              <w:right w:val="nil"/>
            </w:tcBorders>
            <w:shd w:val="clear" w:color="auto" w:fill="auto"/>
            <w:noWrap/>
            <w:vAlign w:val="center"/>
            <w:hideMark/>
          </w:tcPr>
          <w:p w14:paraId="2ED45145" w14:textId="77777777" w:rsidR="004C575F" w:rsidRPr="00D202F8" w:rsidRDefault="004C575F" w:rsidP="00E977D5">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223E9750" w14:textId="77777777" w:rsidR="004C575F" w:rsidRPr="00D202F8" w:rsidRDefault="004C575F" w:rsidP="00E977D5">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563FAA55" w14:textId="77777777" w:rsidR="004C575F" w:rsidRPr="00D202F8" w:rsidRDefault="004C575F" w:rsidP="00E977D5">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669A6" w14:textId="77777777" w:rsidR="004C575F" w:rsidRPr="00D202F8" w:rsidRDefault="004C575F" w:rsidP="00E977D5">
            <w:pPr>
              <w:spacing w:after="0"/>
              <w:jc w:val="center"/>
              <w:rPr>
                <w:color w:val="000000"/>
              </w:rPr>
            </w:pPr>
            <w:r w:rsidRPr="00D202F8">
              <w:rPr>
                <w:color w:val="000000"/>
              </w:rPr>
              <w:t>5</w:t>
            </w:r>
          </w:p>
        </w:tc>
      </w:tr>
      <w:tr w:rsidR="004C575F" w:rsidRPr="00D202F8" w14:paraId="46EDA90D" w14:textId="77777777" w:rsidTr="00E977D5">
        <w:trPr>
          <w:trHeight w:val="235"/>
        </w:trPr>
        <w:tc>
          <w:tcPr>
            <w:tcW w:w="1620" w:type="dxa"/>
            <w:tcBorders>
              <w:top w:val="nil"/>
              <w:left w:val="nil"/>
              <w:bottom w:val="nil"/>
              <w:right w:val="nil"/>
            </w:tcBorders>
            <w:shd w:val="clear" w:color="auto" w:fill="auto"/>
            <w:noWrap/>
            <w:vAlign w:val="center"/>
            <w:hideMark/>
          </w:tcPr>
          <w:p w14:paraId="70B188A1" w14:textId="77777777" w:rsidR="004C575F" w:rsidRPr="00D202F8" w:rsidRDefault="004C575F" w:rsidP="00E977D5">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65D38504"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7EA2E675" w14:textId="77777777" w:rsidR="004C575F" w:rsidRPr="00D202F8" w:rsidRDefault="004C575F" w:rsidP="00E977D5">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4A7007F2" w14:textId="77777777" w:rsidR="004C575F" w:rsidRPr="00D202F8" w:rsidRDefault="004C575F" w:rsidP="00E977D5">
            <w:pPr>
              <w:spacing w:after="0"/>
              <w:jc w:val="center"/>
              <w:rPr>
                <w:color w:val="000000"/>
              </w:rPr>
            </w:pPr>
            <w:r w:rsidRPr="00D202F8">
              <w:rPr>
                <w:color w:val="000000"/>
              </w:rPr>
              <w:t>2</w:t>
            </w:r>
          </w:p>
        </w:tc>
      </w:tr>
      <w:tr w:rsidR="004C575F" w:rsidRPr="00D202F8" w14:paraId="6515F74E" w14:textId="77777777" w:rsidTr="00E977D5">
        <w:trPr>
          <w:trHeight w:val="235"/>
        </w:trPr>
        <w:tc>
          <w:tcPr>
            <w:tcW w:w="1620" w:type="dxa"/>
            <w:tcBorders>
              <w:top w:val="nil"/>
              <w:left w:val="nil"/>
              <w:bottom w:val="nil"/>
              <w:right w:val="nil"/>
            </w:tcBorders>
            <w:shd w:val="clear" w:color="auto" w:fill="auto"/>
            <w:noWrap/>
            <w:vAlign w:val="center"/>
            <w:hideMark/>
          </w:tcPr>
          <w:p w14:paraId="267B4545" w14:textId="77777777" w:rsidR="004C575F" w:rsidRPr="00D202F8" w:rsidRDefault="004C575F" w:rsidP="00E977D5">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621D30F8" w14:textId="77777777" w:rsidR="004C575F" w:rsidRPr="00D202F8" w:rsidRDefault="004C575F" w:rsidP="00E977D5">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14EC902F"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526418BD" w14:textId="77777777" w:rsidR="004C575F" w:rsidRPr="00D202F8" w:rsidRDefault="004C575F" w:rsidP="00E977D5">
            <w:pPr>
              <w:spacing w:after="0"/>
              <w:jc w:val="center"/>
              <w:rPr>
                <w:color w:val="000000"/>
              </w:rPr>
            </w:pPr>
            <w:r w:rsidRPr="00D202F8">
              <w:rPr>
                <w:color w:val="000000"/>
              </w:rPr>
              <w:t>5</w:t>
            </w:r>
          </w:p>
        </w:tc>
      </w:tr>
      <w:tr w:rsidR="004C575F" w:rsidRPr="00D202F8" w14:paraId="51B4F8F7" w14:textId="77777777" w:rsidTr="00E977D5">
        <w:trPr>
          <w:trHeight w:val="235"/>
        </w:trPr>
        <w:tc>
          <w:tcPr>
            <w:tcW w:w="1620" w:type="dxa"/>
            <w:tcBorders>
              <w:top w:val="nil"/>
              <w:left w:val="nil"/>
              <w:bottom w:val="nil"/>
              <w:right w:val="nil"/>
            </w:tcBorders>
            <w:shd w:val="clear" w:color="auto" w:fill="auto"/>
            <w:noWrap/>
            <w:vAlign w:val="center"/>
            <w:hideMark/>
          </w:tcPr>
          <w:p w14:paraId="16BD53B7" w14:textId="77777777" w:rsidR="004C575F" w:rsidRPr="00D202F8" w:rsidRDefault="004C575F" w:rsidP="00E977D5">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784147ED" w14:textId="77777777" w:rsidR="004C575F" w:rsidRPr="00D202F8" w:rsidRDefault="004C575F" w:rsidP="00E977D5">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B7154FE" w14:textId="77777777" w:rsidR="004C575F" w:rsidRPr="00D202F8" w:rsidRDefault="004C575F" w:rsidP="00E977D5">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5D684E4" w14:textId="77777777" w:rsidR="004C575F" w:rsidRPr="00D202F8" w:rsidRDefault="004C575F" w:rsidP="00E977D5">
            <w:pPr>
              <w:spacing w:after="0"/>
              <w:jc w:val="center"/>
              <w:rPr>
                <w:color w:val="000000"/>
              </w:rPr>
            </w:pPr>
            <w:r w:rsidRPr="00D202F8">
              <w:rPr>
                <w:color w:val="000000"/>
              </w:rPr>
              <w:t>5</w:t>
            </w:r>
          </w:p>
        </w:tc>
      </w:tr>
      <w:tr w:rsidR="004C575F" w:rsidRPr="00D202F8" w14:paraId="7956CAF0" w14:textId="77777777" w:rsidTr="00E977D5">
        <w:trPr>
          <w:trHeight w:val="235"/>
        </w:trPr>
        <w:tc>
          <w:tcPr>
            <w:tcW w:w="1620" w:type="dxa"/>
            <w:tcBorders>
              <w:top w:val="nil"/>
              <w:left w:val="nil"/>
              <w:bottom w:val="nil"/>
              <w:right w:val="nil"/>
            </w:tcBorders>
            <w:shd w:val="clear" w:color="auto" w:fill="auto"/>
            <w:noWrap/>
            <w:vAlign w:val="center"/>
            <w:hideMark/>
          </w:tcPr>
          <w:p w14:paraId="26C00947" w14:textId="77777777" w:rsidR="004C575F" w:rsidRPr="00D202F8" w:rsidRDefault="004C575F" w:rsidP="00E977D5">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3030B1B3"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571DEFC0" w14:textId="77777777" w:rsidR="004C575F" w:rsidRPr="00D202F8" w:rsidRDefault="004C575F" w:rsidP="00E977D5">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32837CC8" w14:textId="77777777" w:rsidR="004C575F" w:rsidRPr="00D202F8" w:rsidRDefault="004C575F" w:rsidP="00E977D5">
            <w:pPr>
              <w:spacing w:after="0"/>
              <w:jc w:val="center"/>
              <w:rPr>
                <w:color w:val="000000"/>
              </w:rPr>
            </w:pPr>
            <w:r w:rsidRPr="00D202F8">
              <w:rPr>
                <w:color w:val="000000"/>
              </w:rPr>
              <w:t>2</w:t>
            </w:r>
          </w:p>
        </w:tc>
      </w:tr>
      <w:tr w:rsidR="004C575F" w:rsidRPr="00D202F8" w14:paraId="2A894E34" w14:textId="77777777" w:rsidTr="00E977D5">
        <w:trPr>
          <w:trHeight w:val="235"/>
        </w:trPr>
        <w:tc>
          <w:tcPr>
            <w:tcW w:w="1620" w:type="dxa"/>
            <w:tcBorders>
              <w:top w:val="nil"/>
              <w:left w:val="nil"/>
              <w:bottom w:val="nil"/>
              <w:right w:val="nil"/>
            </w:tcBorders>
            <w:shd w:val="clear" w:color="auto" w:fill="auto"/>
            <w:noWrap/>
            <w:vAlign w:val="center"/>
            <w:hideMark/>
          </w:tcPr>
          <w:p w14:paraId="11B44191" w14:textId="77777777" w:rsidR="004C575F" w:rsidRPr="00D202F8" w:rsidRDefault="004C575F" w:rsidP="00E977D5">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4B440C3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C94E708"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476FE3F7" w14:textId="77777777" w:rsidR="004C575F" w:rsidRPr="00D202F8" w:rsidRDefault="004C575F" w:rsidP="00E977D5">
            <w:pPr>
              <w:spacing w:after="0"/>
              <w:jc w:val="center"/>
              <w:rPr>
                <w:color w:val="000000"/>
              </w:rPr>
            </w:pPr>
            <w:r w:rsidRPr="00D202F8">
              <w:rPr>
                <w:color w:val="000000"/>
              </w:rPr>
              <w:t>7</w:t>
            </w:r>
          </w:p>
        </w:tc>
      </w:tr>
      <w:tr w:rsidR="004C575F" w:rsidRPr="00D202F8" w14:paraId="1BE520FF" w14:textId="77777777" w:rsidTr="00E977D5">
        <w:trPr>
          <w:trHeight w:val="235"/>
        </w:trPr>
        <w:tc>
          <w:tcPr>
            <w:tcW w:w="1620" w:type="dxa"/>
            <w:tcBorders>
              <w:top w:val="nil"/>
              <w:left w:val="nil"/>
              <w:bottom w:val="nil"/>
              <w:right w:val="nil"/>
            </w:tcBorders>
            <w:shd w:val="clear" w:color="auto" w:fill="auto"/>
            <w:noWrap/>
            <w:vAlign w:val="center"/>
            <w:hideMark/>
          </w:tcPr>
          <w:p w14:paraId="7089E1B3"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4A494C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8ED5137"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7351959A" w14:textId="77777777" w:rsidR="004C575F" w:rsidRPr="00D202F8" w:rsidRDefault="004C575F" w:rsidP="00E977D5">
            <w:pPr>
              <w:spacing w:after="0"/>
              <w:jc w:val="center"/>
              <w:rPr>
                <w:color w:val="000000"/>
              </w:rPr>
            </w:pPr>
            <w:r w:rsidRPr="00D202F8">
              <w:rPr>
                <w:color w:val="000000"/>
              </w:rPr>
              <w:t>6</w:t>
            </w:r>
          </w:p>
        </w:tc>
      </w:tr>
      <w:tr w:rsidR="004C575F" w:rsidRPr="00D202F8" w14:paraId="433A5209" w14:textId="77777777" w:rsidTr="00E977D5">
        <w:trPr>
          <w:trHeight w:val="235"/>
        </w:trPr>
        <w:tc>
          <w:tcPr>
            <w:tcW w:w="1620" w:type="dxa"/>
            <w:tcBorders>
              <w:top w:val="nil"/>
              <w:left w:val="nil"/>
              <w:bottom w:val="nil"/>
              <w:right w:val="nil"/>
            </w:tcBorders>
            <w:shd w:val="clear" w:color="auto" w:fill="auto"/>
            <w:noWrap/>
            <w:vAlign w:val="center"/>
            <w:hideMark/>
          </w:tcPr>
          <w:p w14:paraId="402F876A"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A6AD0DC"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EDB8294"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762D4EF0" w14:textId="77777777" w:rsidR="004C575F" w:rsidRPr="00D202F8" w:rsidRDefault="004C575F" w:rsidP="00E977D5">
            <w:pPr>
              <w:spacing w:after="0"/>
              <w:jc w:val="center"/>
              <w:rPr>
                <w:color w:val="000000"/>
              </w:rPr>
            </w:pPr>
            <w:r w:rsidRPr="00D202F8">
              <w:rPr>
                <w:color w:val="000000"/>
              </w:rPr>
              <w:t>6</w:t>
            </w:r>
          </w:p>
        </w:tc>
      </w:tr>
      <w:tr w:rsidR="004C575F" w:rsidRPr="00D202F8" w14:paraId="78881626" w14:textId="77777777" w:rsidTr="00E977D5">
        <w:trPr>
          <w:trHeight w:val="235"/>
        </w:trPr>
        <w:tc>
          <w:tcPr>
            <w:tcW w:w="1620" w:type="dxa"/>
            <w:tcBorders>
              <w:top w:val="nil"/>
              <w:left w:val="nil"/>
              <w:bottom w:val="nil"/>
              <w:right w:val="nil"/>
            </w:tcBorders>
            <w:shd w:val="clear" w:color="auto" w:fill="auto"/>
            <w:noWrap/>
            <w:vAlign w:val="center"/>
            <w:hideMark/>
          </w:tcPr>
          <w:p w14:paraId="2F69FF0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106AA97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6F4B50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4D1326B" w14:textId="77777777" w:rsidR="004C575F" w:rsidRPr="00D202F8" w:rsidRDefault="004C575F" w:rsidP="00E977D5">
            <w:pPr>
              <w:spacing w:after="0"/>
              <w:jc w:val="center"/>
              <w:rPr>
                <w:color w:val="000000"/>
              </w:rPr>
            </w:pPr>
            <w:r w:rsidRPr="00D202F8">
              <w:rPr>
                <w:color w:val="000000"/>
              </w:rPr>
              <w:t>6</w:t>
            </w:r>
          </w:p>
        </w:tc>
      </w:tr>
      <w:tr w:rsidR="004C575F" w:rsidRPr="00D202F8" w14:paraId="58AE4FB5" w14:textId="77777777" w:rsidTr="00E977D5">
        <w:trPr>
          <w:trHeight w:val="235"/>
        </w:trPr>
        <w:tc>
          <w:tcPr>
            <w:tcW w:w="1620" w:type="dxa"/>
            <w:tcBorders>
              <w:top w:val="nil"/>
              <w:left w:val="nil"/>
              <w:bottom w:val="nil"/>
              <w:right w:val="nil"/>
            </w:tcBorders>
            <w:shd w:val="clear" w:color="auto" w:fill="auto"/>
            <w:noWrap/>
            <w:vAlign w:val="center"/>
            <w:hideMark/>
          </w:tcPr>
          <w:p w14:paraId="17C6A37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3A7B03FF"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C5524B5"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096DE9C8" w14:textId="77777777" w:rsidR="004C575F" w:rsidRPr="00D202F8" w:rsidRDefault="004C575F" w:rsidP="00E977D5">
            <w:pPr>
              <w:spacing w:after="0"/>
              <w:jc w:val="center"/>
              <w:rPr>
                <w:color w:val="000000"/>
              </w:rPr>
            </w:pPr>
            <w:r w:rsidRPr="00D202F8">
              <w:rPr>
                <w:color w:val="000000"/>
              </w:rPr>
              <w:t>6</w:t>
            </w:r>
          </w:p>
        </w:tc>
      </w:tr>
      <w:tr w:rsidR="004C575F" w:rsidRPr="00D202F8" w14:paraId="61D71242" w14:textId="77777777" w:rsidTr="00E977D5">
        <w:trPr>
          <w:trHeight w:val="235"/>
        </w:trPr>
        <w:tc>
          <w:tcPr>
            <w:tcW w:w="1620" w:type="dxa"/>
            <w:tcBorders>
              <w:top w:val="nil"/>
              <w:left w:val="nil"/>
              <w:bottom w:val="nil"/>
              <w:right w:val="nil"/>
            </w:tcBorders>
            <w:shd w:val="clear" w:color="auto" w:fill="auto"/>
            <w:noWrap/>
            <w:vAlign w:val="center"/>
            <w:hideMark/>
          </w:tcPr>
          <w:p w14:paraId="3234B97B"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BBC7EA6"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79536D69"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0993D73" w14:textId="77777777" w:rsidR="004C575F" w:rsidRPr="00D202F8" w:rsidRDefault="004C575F" w:rsidP="00E977D5">
            <w:pPr>
              <w:spacing w:after="0"/>
              <w:jc w:val="center"/>
              <w:rPr>
                <w:color w:val="000000"/>
              </w:rPr>
            </w:pPr>
            <w:r w:rsidRPr="00D202F8">
              <w:rPr>
                <w:color w:val="000000"/>
              </w:rPr>
              <w:t>7</w:t>
            </w:r>
          </w:p>
        </w:tc>
      </w:tr>
      <w:tr w:rsidR="004C575F" w:rsidRPr="00D202F8" w14:paraId="44863CAA" w14:textId="77777777" w:rsidTr="00E977D5">
        <w:trPr>
          <w:trHeight w:val="235"/>
        </w:trPr>
        <w:tc>
          <w:tcPr>
            <w:tcW w:w="1620" w:type="dxa"/>
            <w:tcBorders>
              <w:top w:val="nil"/>
              <w:left w:val="nil"/>
              <w:bottom w:val="nil"/>
              <w:right w:val="nil"/>
            </w:tcBorders>
            <w:shd w:val="clear" w:color="auto" w:fill="auto"/>
            <w:noWrap/>
            <w:vAlign w:val="center"/>
            <w:hideMark/>
          </w:tcPr>
          <w:p w14:paraId="12E451A2"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5C1C7DA8"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4C0D6CA6"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3A0DF53F" w14:textId="77777777" w:rsidR="004C575F" w:rsidRPr="00D202F8" w:rsidRDefault="004C575F" w:rsidP="00E977D5">
            <w:pPr>
              <w:spacing w:after="0"/>
              <w:jc w:val="center"/>
              <w:rPr>
                <w:color w:val="000000"/>
              </w:rPr>
            </w:pPr>
            <w:r w:rsidRPr="00D202F8">
              <w:rPr>
                <w:color w:val="000000"/>
              </w:rPr>
              <w:t>8.2</w:t>
            </w:r>
          </w:p>
        </w:tc>
      </w:tr>
      <w:tr w:rsidR="004C575F" w:rsidRPr="00D202F8" w14:paraId="476E2001" w14:textId="77777777" w:rsidTr="00E977D5">
        <w:trPr>
          <w:trHeight w:val="235"/>
        </w:trPr>
        <w:tc>
          <w:tcPr>
            <w:tcW w:w="1620" w:type="dxa"/>
            <w:tcBorders>
              <w:top w:val="nil"/>
              <w:left w:val="nil"/>
              <w:bottom w:val="nil"/>
              <w:right w:val="nil"/>
            </w:tcBorders>
            <w:shd w:val="clear" w:color="auto" w:fill="auto"/>
            <w:noWrap/>
            <w:vAlign w:val="center"/>
            <w:hideMark/>
          </w:tcPr>
          <w:p w14:paraId="6CD22A3C"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5AB2FE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23590D7B"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A66DE62" w14:textId="77777777" w:rsidR="004C575F" w:rsidRPr="00D202F8" w:rsidRDefault="004C575F" w:rsidP="00E977D5">
            <w:pPr>
              <w:spacing w:after="0"/>
              <w:jc w:val="center"/>
              <w:rPr>
                <w:color w:val="000000"/>
              </w:rPr>
            </w:pPr>
            <w:r w:rsidRPr="00D202F8">
              <w:rPr>
                <w:color w:val="000000"/>
              </w:rPr>
              <w:t>7</w:t>
            </w:r>
          </w:p>
        </w:tc>
      </w:tr>
      <w:tr w:rsidR="004C575F" w:rsidRPr="00D202F8" w14:paraId="16B905E5" w14:textId="77777777" w:rsidTr="00E977D5">
        <w:trPr>
          <w:trHeight w:val="235"/>
        </w:trPr>
        <w:tc>
          <w:tcPr>
            <w:tcW w:w="1620" w:type="dxa"/>
            <w:tcBorders>
              <w:top w:val="nil"/>
              <w:left w:val="nil"/>
              <w:bottom w:val="nil"/>
              <w:right w:val="nil"/>
            </w:tcBorders>
            <w:shd w:val="clear" w:color="auto" w:fill="auto"/>
            <w:noWrap/>
            <w:vAlign w:val="center"/>
            <w:hideMark/>
          </w:tcPr>
          <w:p w14:paraId="66CEAE5D"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2204041F"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F1EE70A"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2F9232F1" w14:textId="77777777" w:rsidR="004C575F" w:rsidRPr="00D202F8" w:rsidRDefault="004C575F" w:rsidP="00E977D5">
            <w:pPr>
              <w:spacing w:after="0"/>
              <w:jc w:val="center"/>
              <w:rPr>
                <w:color w:val="000000"/>
              </w:rPr>
            </w:pPr>
            <w:r w:rsidRPr="00D202F8">
              <w:rPr>
                <w:color w:val="000000"/>
              </w:rPr>
              <w:t>8.2</w:t>
            </w:r>
          </w:p>
        </w:tc>
      </w:tr>
      <w:tr w:rsidR="004C575F" w:rsidRPr="00D202F8" w14:paraId="26A363EC" w14:textId="77777777" w:rsidTr="00E977D5">
        <w:trPr>
          <w:trHeight w:val="235"/>
        </w:trPr>
        <w:tc>
          <w:tcPr>
            <w:tcW w:w="1620" w:type="dxa"/>
            <w:tcBorders>
              <w:top w:val="nil"/>
              <w:left w:val="nil"/>
              <w:bottom w:val="nil"/>
              <w:right w:val="nil"/>
            </w:tcBorders>
            <w:shd w:val="clear" w:color="auto" w:fill="auto"/>
            <w:noWrap/>
            <w:vAlign w:val="center"/>
            <w:hideMark/>
          </w:tcPr>
          <w:p w14:paraId="5323DA76"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2180CA8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4E6082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7D30CEA" w14:textId="77777777" w:rsidR="004C575F" w:rsidRPr="00D202F8" w:rsidRDefault="004C575F" w:rsidP="00E977D5">
            <w:pPr>
              <w:spacing w:after="0"/>
              <w:jc w:val="center"/>
              <w:rPr>
                <w:color w:val="000000"/>
              </w:rPr>
            </w:pPr>
            <w:r w:rsidRPr="00D202F8">
              <w:rPr>
                <w:color w:val="000000"/>
              </w:rPr>
              <w:t>6</w:t>
            </w:r>
          </w:p>
        </w:tc>
      </w:tr>
      <w:tr w:rsidR="004C575F" w:rsidRPr="00D202F8" w14:paraId="06074F9A" w14:textId="77777777" w:rsidTr="00E977D5">
        <w:trPr>
          <w:trHeight w:val="235"/>
        </w:trPr>
        <w:tc>
          <w:tcPr>
            <w:tcW w:w="1620" w:type="dxa"/>
            <w:tcBorders>
              <w:top w:val="nil"/>
              <w:left w:val="nil"/>
              <w:bottom w:val="nil"/>
              <w:right w:val="nil"/>
            </w:tcBorders>
            <w:shd w:val="clear" w:color="auto" w:fill="auto"/>
            <w:noWrap/>
            <w:vAlign w:val="center"/>
            <w:hideMark/>
          </w:tcPr>
          <w:p w14:paraId="653D1253"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72F4DFD4"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73BB48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0888E008" w14:textId="77777777" w:rsidR="004C575F" w:rsidRPr="00D202F8" w:rsidRDefault="004C575F" w:rsidP="00E977D5">
            <w:pPr>
              <w:spacing w:after="0"/>
              <w:jc w:val="center"/>
              <w:rPr>
                <w:color w:val="000000"/>
              </w:rPr>
            </w:pPr>
            <w:r w:rsidRPr="00D202F8">
              <w:rPr>
                <w:color w:val="000000"/>
              </w:rPr>
              <w:t>7.11</w:t>
            </w:r>
          </w:p>
        </w:tc>
      </w:tr>
      <w:tr w:rsidR="004C575F" w:rsidRPr="00D202F8" w14:paraId="4B863B39" w14:textId="77777777" w:rsidTr="00E977D5">
        <w:trPr>
          <w:trHeight w:val="235"/>
        </w:trPr>
        <w:tc>
          <w:tcPr>
            <w:tcW w:w="1620" w:type="dxa"/>
            <w:tcBorders>
              <w:top w:val="nil"/>
              <w:left w:val="nil"/>
              <w:bottom w:val="nil"/>
              <w:right w:val="nil"/>
            </w:tcBorders>
            <w:shd w:val="clear" w:color="auto" w:fill="auto"/>
            <w:noWrap/>
            <w:vAlign w:val="center"/>
            <w:hideMark/>
          </w:tcPr>
          <w:p w14:paraId="61857F5D"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59740A5F"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3BEB474"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61DAD17" w14:textId="77777777" w:rsidR="004C575F" w:rsidRPr="00D202F8" w:rsidRDefault="004C575F" w:rsidP="00E977D5">
            <w:pPr>
              <w:spacing w:after="0"/>
              <w:jc w:val="center"/>
              <w:rPr>
                <w:color w:val="000000"/>
              </w:rPr>
            </w:pPr>
            <w:r w:rsidRPr="00D202F8">
              <w:rPr>
                <w:color w:val="000000"/>
              </w:rPr>
              <w:t>6</w:t>
            </w:r>
          </w:p>
        </w:tc>
      </w:tr>
      <w:tr w:rsidR="004C575F" w:rsidRPr="00D202F8" w14:paraId="59905CAD" w14:textId="77777777" w:rsidTr="00E977D5">
        <w:trPr>
          <w:trHeight w:val="235"/>
        </w:trPr>
        <w:tc>
          <w:tcPr>
            <w:tcW w:w="1620" w:type="dxa"/>
            <w:tcBorders>
              <w:top w:val="nil"/>
              <w:left w:val="nil"/>
              <w:bottom w:val="nil"/>
              <w:right w:val="nil"/>
            </w:tcBorders>
            <w:shd w:val="clear" w:color="auto" w:fill="auto"/>
            <w:noWrap/>
            <w:vAlign w:val="center"/>
            <w:hideMark/>
          </w:tcPr>
          <w:p w14:paraId="779ADAD0"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C946FD"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6B5214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4DCA00DF" w14:textId="77777777" w:rsidR="004C575F" w:rsidRPr="00D202F8" w:rsidRDefault="004C575F" w:rsidP="00E977D5">
            <w:pPr>
              <w:spacing w:after="0"/>
              <w:jc w:val="center"/>
              <w:rPr>
                <w:color w:val="000000"/>
              </w:rPr>
            </w:pPr>
            <w:r w:rsidRPr="00D202F8">
              <w:rPr>
                <w:color w:val="000000"/>
              </w:rPr>
              <w:t>7.11</w:t>
            </w:r>
          </w:p>
        </w:tc>
      </w:tr>
      <w:tr w:rsidR="004C575F" w:rsidRPr="00D202F8" w14:paraId="4FAEE713" w14:textId="77777777" w:rsidTr="00E977D5">
        <w:trPr>
          <w:trHeight w:val="235"/>
        </w:trPr>
        <w:tc>
          <w:tcPr>
            <w:tcW w:w="1620" w:type="dxa"/>
            <w:tcBorders>
              <w:top w:val="nil"/>
              <w:left w:val="nil"/>
              <w:bottom w:val="nil"/>
              <w:right w:val="nil"/>
            </w:tcBorders>
            <w:shd w:val="clear" w:color="auto" w:fill="auto"/>
            <w:noWrap/>
            <w:vAlign w:val="center"/>
            <w:hideMark/>
          </w:tcPr>
          <w:p w14:paraId="124047BF"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70D174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C428456"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EDBC203" w14:textId="77777777" w:rsidR="004C575F" w:rsidRPr="00D202F8" w:rsidRDefault="004C575F" w:rsidP="00E977D5">
            <w:pPr>
              <w:spacing w:after="0"/>
              <w:jc w:val="center"/>
              <w:rPr>
                <w:color w:val="000000"/>
              </w:rPr>
            </w:pPr>
            <w:r w:rsidRPr="00D202F8">
              <w:rPr>
                <w:color w:val="000000"/>
              </w:rPr>
              <w:t>4</w:t>
            </w:r>
          </w:p>
        </w:tc>
      </w:tr>
      <w:tr w:rsidR="004C575F" w:rsidRPr="00D202F8" w14:paraId="73630633" w14:textId="77777777" w:rsidTr="00E977D5">
        <w:trPr>
          <w:trHeight w:val="235"/>
        </w:trPr>
        <w:tc>
          <w:tcPr>
            <w:tcW w:w="1620" w:type="dxa"/>
            <w:tcBorders>
              <w:top w:val="nil"/>
              <w:left w:val="nil"/>
              <w:bottom w:val="nil"/>
              <w:right w:val="nil"/>
            </w:tcBorders>
            <w:shd w:val="clear" w:color="auto" w:fill="auto"/>
            <w:noWrap/>
            <w:vAlign w:val="center"/>
            <w:hideMark/>
          </w:tcPr>
          <w:p w14:paraId="03E392A8"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C7DE6D6"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50D753D"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057624D" w14:textId="77777777" w:rsidR="004C575F" w:rsidRPr="00D202F8" w:rsidRDefault="004C575F" w:rsidP="00E977D5">
            <w:pPr>
              <w:spacing w:after="0"/>
              <w:jc w:val="center"/>
              <w:rPr>
                <w:color w:val="000000"/>
              </w:rPr>
            </w:pPr>
            <w:r w:rsidRPr="00D202F8">
              <w:rPr>
                <w:color w:val="000000"/>
              </w:rPr>
              <w:t>4.76</w:t>
            </w:r>
          </w:p>
        </w:tc>
      </w:tr>
      <w:tr w:rsidR="004C575F" w:rsidRPr="00D202F8" w14:paraId="691B947E" w14:textId="77777777" w:rsidTr="00E977D5">
        <w:trPr>
          <w:trHeight w:val="235"/>
        </w:trPr>
        <w:tc>
          <w:tcPr>
            <w:tcW w:w="1620" w:type="dxa"/>
            <w:tcBorders>
              <w:top w:val="nil"/>
              <w:left w:val="nil"/>
              <w:bottom w:val="nil"/>
              <w:right w:val="nil"/>
            </w:tcBorders>
            <w:shd w:val="clear" w:color="auto" w:fill="auto"/>
            <w:noWrap/>
            <w:vAlign w:val="center"/>
            <w:hideMark/>
          </w:tcPr>
          <w:p w14:paraId="38F1D7C0"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30EEB917"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13F871D"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0D2F429F" w14:textId="77777777" w:rsidR="004C575F" w:rsidRPr="00D202F8" w:rsidRDefault="004C575F" w:rsidP="00E977D5">
            <w:pPr>
              <w:spacing w:after="0"/>
              <w:jc w:val="center"/>
              <w:rPr>
                <w:color w:val="000000"/>
              </w:rPr>
            </w:pPr>
            <w:r w:rsidRPr="00D202F8">
              <w:rPr>
                <w:color w:val="000000"/>
              </w:rPr>
              <w:t>4</w:t>
            </w:r>
          </w:p>
        </w:tc>
      </w:tr>
      <w:tr w:rsidR="004C575F" w:rsidRPr="00D202F8" w14:paraId="61DD714D" w14:textId="77777777" w:rsidTr="00E977D5">
        <w:trPr>
          <w:trHeight w:val="235"/>
        </w:trPr>
        <w:tc>
          <w:tcPr>
            <w:tcW w:w="1620" w:type="dxa"/>
            <w:tcBorders>
              <w:top w:val="nil"/>
              <w:left w:val="nil"/>
              <w:bottom w:val="nil"/>
              <w:right w:val="nil"/>
            </w:tcBorders>
            <w:shd w:val="clear" w:color="auto" w:fill="auto"/>
            <w:noWrap/>
            <w:vAlign w:val="center"/>
            <w:hideMark/>
          </w:tcPr>
          <w:p w14:paraId="621C9198"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7D0A5CAA"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191EDE8"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26609268" w14:textId="77777777" w:rsidR="004C575F" w:rsidRPr="00D202F8" w:rsidRDefault="004C575F" w:rsidP="00E977D5">
            <w:pPr>
              <w:spacing w:after="0"/>
              <w:jc w:val="center"/>
              <w:rPr>
                <w:color w:val="000000"/>
              </w:rPr>
            </w:pPr>
            <w:r w:rsidRPr="00D202F8">
              <w:rPr>
                <w:color w:val="000000"/>
              </w:rPr>
              <w:t>4.76</w:t>
            </w:r>
          </w:p>
        </w:tc>
      </w:tr>
      <w:tr w:rsidR="004C575F" w:rsidRPr="00D202F8" w14:paraId="41714E97" w14:textId="77777777" w:rsidTr="00E977D5">
        <w:trPr>
          <w:trHeight w:val="235"/>
        </w:trPr>
        <w:tc>
          <w:tcPr>
            <w:tcW w:w="1620" w:type="dxa"/>
            <w:tcBorders>
              <w:top w:val="nil"/>
              <w:left w:val="nil"/>
              <w:bottom w:val="nil"/>
              <w:right w:val="nil"/>
            </w:tcBorders>
            <w:shd w:val="clear" w:color="auto" w:fill="auto"/>
            <w:noWrap/>
            <w:vAlign w:val="center"/>
            <w:hideMark/>
          </w:tcPr>
          <w:p w14:paraId="075088CB"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379C83DA"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A7B0D34"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DB6308D" w14:textId="77777777" w:rsidR="004C575F" w:rsidRPr="00D202F8" w:rsidRDefault="004C575F" w:rsidP="00E977D5">
            <w:pPr>
              <w:spacing w:after="0"/>
              <w:jc w:val="center"/>
              <w:rPr>
                <w:color w:val="000000"/>
              </w:rPr>
            </w:pPr>
            <w:r w:rsidRPr="00D202F8">
              <w:rPr>
                <w:color w:val="000000"/>
              </w:rPr>
              <w:t>3</w:t>
            </w:r>
          </w:p>
        </w:tc>
      </w:tr>
      <w:tr w:rsidR="004C575F" w:rsidRPr="00D202F8" w14:paraId="1B10825F" w14:textId="77777777" w:rsidTr="00E977D5">
        <w:trPr>
          <w:trHeight w:val="235"/>
        </w:trPr>
        <w:tc>
          <w:tcPr>
            <w:tcW w:w="1620" w:type="dxa"/>
            <w:tcBorders>
              <w:top w:val="nil"/>
              <w:left w:val="nil"/>
              <w:bottom w:val="nil"/>
              <w:right w:val="nil"/>
            </w:tcBorders>
            <w:shd w:val="clear" w:color="auto" w:fill="auto"/>
            <w:noWrap/>
            <w:vAlign w:val="center"/>
            <w:hideMark/>
          </w:tcPr>
          <w:p w14:paraId="32E0C7A1"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74573DFB" w14:textId="77777777" w:rsidR="004C575F" w:rsidRPr="00D202F8" w:rsidRDefault="004C575F" w:rsidP="00E977D5">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51F1C5DC" w14:textId="77777777" w:rsidR="004C575F" w:rsidRPr="00D202F8" w:rsidRDefault="004C575F" w:rsidP="00E977D5">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4340768B" w14:textId="77777777" w:rsidR="004C575F" w:rsidRPr="00D202F8" w:rsidRDefault="004C575F" w:rsidP="00E977D5">
            <w:pPr>
              <w:spacing w:after="0"/>
              <w:jc w:val="center"/>
              <w:rPr>
                <w:color w:val="000000"/>
              </w:rPr>
            </w:pPr>
            <w:r w:rsidRPr="00D202F8">
              <w:rPr>
                <w:color w:val="000000"/>
              </w:rPr>
              <w:t>3.39</w:t>
            </w:r>
          </w:p>
        </w:tc>
      </w:tr>
      <w:tr w:rsidR="004C575F" w:rsidRPr="00D202F8" w14:paraId="2E104611" w14:textId="77777777" w:rsidTr="00E977D5">
        <w:trPr>
          <w:trHeight w:val="235"/>
        </w:trPr>
        <w:tc>
          <w:tcPr>
            <w:tcW w:w="1620" w:type="dxa"/>
            <w:tcBorders>
              <w:top w:val="nil"/>
              <w:left w:val="nil"/>
              <w:bottom w:val="nil"/>
              <w:right w:val="nil"/>
            </w:tcBorders>
            <w:shd w:val="clear" w:color="auto" w:fill="auto"/>
            <w:noWrap/>
            <w:vAlign w:val="center"/>
            <w:hideMark/>
          </w:tcPr>
          <w:p w14:paraId="6366421D"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650336F0"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475F7E50"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57D96D5" w14:textId="77777777" w:rsidR="004C575F" w:rsidRPr="00D202F8" w:rsidRDefault="004C575F" w:rsidP="00E977D5">
            <w:pPr>
              <w:spacing w:after="0"/>
              <w:jc w:val="center"/>
              <w:rPr>
                <w:color w:val="000000"/>
              </w:rPr>
            </w:pPr>
            <w:r w:rsidRPr="00D202F8">
              <w:rPr>
                <w:color w:val="000000"/>
              </w:rPr>
              <w:t>3</w:t>
            </w:r>
          </w:p>
        </w:tc>
      </w:tr>
      <w:tr w:rsidR="004C575F" w:rsidRPr="00D202F8" w14:paraId="1B053E5F" w14:textId="77777777" w:rsidTr="00E977D5">
        <w:trPr>
          <w:trHeight w:val="235"/>
        </w:trPr>
        <w:tc>
          <w:tcPr>
            <w:tcW w:w="1620" w:type="dxa"/>
            <w:tcBorders>
              <w:top w:val="nil"/>
              <w:left w:val="nil"/>
              <w:bottom w:val="nil"/>
              <w:right w:val="nil"/>
            </w:tcBorders>
            <w:shd w:val="clear" w:color="auto" w:fill="auto"/>
            <w:noWrap/>
            <w:vAlign w:val="center"/>
            <w:hideMark/>
          </w:tcPr>
          <w:p w14:paraId="415CC81A"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1F7563B1"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57E3365"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586AF71" w14:textId="77777777" w:rsidR="004C575F" w:rsidRPr="00D202F8" w:rsidRDefault="004C575F" w:rsidP="00E977D5">
            <w:pPr>
              <w:spacing w:after="0"/>
              <w:jc w:val="center"/>
              <w:rPr>
                <w:color w:val="000000"/>
              </w:rPr>
            </w:pPr>
            <w:r w:rsidRPr="00D202F8">
              <w:rPr>
                <w:color w:val="000000"/>
              </w:rPr>
              <w:t>3</w:t>
            </w:r>
          </w:p>
        </w:tc>
      </w:tr>
      <w:tr w:rsidR="004C575F" w:rsidRPr="00D202F8" w14:paraId="3C627DF2" w14:textId="77777777" w:rsidTr="00E977D5">
        <w:trPr>
          <w:trHeight w:val="235"/>
        </w:trPr>
        <w:tc>
          <w:tcPr>
            <w:tcW w:w="1620" w:type="dxa"/>
            <w:tcBorders>
              <w:top w:val="nil"/>
              <w:left w:val="nil"/>
              <w:bottom w:val="nil"/>
              <w:right w:val="nil"/>
            </w:tcBorders>
            <w:shd w:val="clear" w:color="auto" w:fill="auto"/>
            <w:noWrap/>
            <w:vAlign w:val="center"/>
            <w:hideMark/>
          </w:tcPr>
          <w:p w14:paraId="33367E75"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4C9E0DF8"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68AB729"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2A19874" w14:textId="77777777" w:rsidR="004C575F" w:rsidRPr="00D202F8" w:rsidRDefault="004C575F" w:rsidP="00E977D5">
            <w:pPr>
              <w:spacing w:after="0"/>
              <w:jc w:val="center"/>
              <w:rPr>
                <w:color w:val="000000"/>
              </w:rPr>
            </w:pPr>
            <w:r w:rsidRPr="00D202F8">
              <w:rPr>
                <w:color w:val="000000"/>
              </w:rPr>
              <w:t>3</w:t>
            </w:r>
          </w:p>
        </w:tc>
      </w:tr>
      <w:tr w:rsidR="004C575F" w:rsidRPr="00D202F8" w14:paraId="3E686AEF" w14:textId="77777777" w:rsidTr="00E977D5">
        <w:trPr>
          <w:trHeight w:val="235"/>
        </w:trPr>
        <w:tc>
          <w:tcPr>
            <w:tcW w:w="1620" w:type="dxa"/>
            <w:tcBorders>
              <w:top w:val="nil"/>
              <w:left w:val="nil"/>
              <w:bottom w:val="nil"/>
              <w:right w:val="nil"/>
            </w:tcBorders>
            <w:shd w:val="clear" w:color="auto" w:fill="auto"/>
            <w:noWrap/>
            <w:vAlign w:val="center"/>
            <w:hideMark/>
          </w:tcPr>
          <w:p w14:paraId="298684A8"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289BEF68" w14:textId="77777777" w:rsidR="004C575F" w:rsidRPr="00D202F8" w:rsidRDefault="004C575F" w:rsidP="00E977D5">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13C4279" w14:textId="77777777" w:rsidR="004C575F" w:rsidRPr="00D202F8" w:rsidRDefault="004C575F" w:rsidP="00E977D5">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7FCEDFB0" w14:textId="77777777" w:rsidR="004C575F" w:rsidRPr="00D202F8" w:rsidRDefault="004C575F" w:rsidP="00E977D5">
            <w:pPr>
              <w:spacing w:after="0"/>
              <w:jc w:val="center"/>
              <w:rPr>
                <w:color w:val="000000"/>
              </w:rPr>
            </w:pPr>
            <w:r w:rsidRPr="00D202F8">
              <w:rPr>
                <w:color w:val="000000"/>
              </w:rPr>
              <w:t>3</w:t>
            </w:r>
          </w:p>
        </w:tc>
      </w:tr>
      <w:tr w:rsidR="004C575F" w:rsidRPr="00D202F8" w14:paraId="4033C1CC" w14:textId="77777777" w:rsidTr="00E977D5">
        <w:trPr>
          <w:trHeight w:val="235"/>
        </w:trPr>
        <w:tc>
          <w:tcPr>
            <w:tcW w:w="1620" w:type="dxa"/>
            <w:tcBorders>
              <w:top w:val="nil"/>
              <w:left w:val="nil"/>
              <w:bottom w:val="nil"/>
              <w:right w:val="nil"/>
            </w:tcBorders>
            <w:shd w:val="clear" w:color="auto" w:fill="auto"/>
            <w:noWrap/>
            <w:vAlign w:val="center"/>
            <w:hideMark/>
          </w:tcPr>
          <w:p w14:paraId="46DB2BEA" w14:textId="77777777" w:rsidR="004C575F" w:rsidRPr="00D202F8" w:rsidRDefault="004C575F" w:rsidP="00E977D5">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613088B9"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DF9FD72"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A7CC8E5" w14:textId="77777777" w:rsidR="004C575F" w:rsidRPr="00D202F8" w:rsidRDefault="004C575F" w:rsidP="00E977D5">
            <w:pPr>
              <w:spacing w:after="0"/>
              <w:jc w:val="center"/>
              <w:rPr>
                <w:color w:val="000000"/>
              </w:rPr>
            </w:pPr>
            <w:r w:rsidRPr="00D202F8">
              <w:rPr>
                <w:color w:val="000000"/>
              </w:rPr>
              <w:t>3</w:t>
            </w:r>
          </w:p>
        </w:tc>
      </w:tr>
      <w:tr w:rsidR="004C575F" w:rsidRPr="00D202F8" w14:paraId="47E01701" w14:textId="77777777" w:rsidTr="00E977D5">
        <w:trPr>
          <w:trHeight w:val="235"/>
        </w:trPr>
        <w:tc>
          <w:tcPr>
            <w:tcW w:w="1620" w:type="dxa"/>
            <w:tcBorders>
              <w:top w:val="nil"/>
              <w:left w:val="nil"/>
              <w:bottom w:val="nil"/>
              <w:right w:val="nil"/>
            </w:tcBorders>
            <w:shd w:val="clear" w:color="auto" w:fill="auto"/>
            <w:noWrap/>
            <w:vAlign w:val="center"/>
            <w:hideMark/>
          </w:tcPr>
          <w:p w14:paraId="1C9E8953" w14:textId="77777777" w:rsidR="004C575F" w:rsidRPr="00D202F8" w:rsidRDefault="004C575F" w:rsidP="00E977D5">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0907034E"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D168C1E"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50A515D" w14:textId="77777777" w:rsidR="004C575F" w:rsidRPr="00D202F8" w:rsidRDefault="004C575F" w:rsidP="00E977D5">
            <w:pPr>
              <w:spacing w:after="0"/>
              <w:jc w:val="center"/>
              <w:rPr>
                <w:color w:val="000000"/>
              </w:rPr>
            </w:pPr>
            <w:r w:rsidRPr="00D202F8">
              <w:rPr>
                <w:color w:val="000000"/>
              </w:rPr>
              <w:t>3</w:t>
            </w:r>
          </w:p>
        </w:tc>
      </w:tr>
      <w:tr w:rsidR="004C575F" w:rsidRPr="00D202F8" w14:paraId="668026A6" w14:textId="77777777" w:rsidTr="00E977D5">
        <w:trPr>
          <w:trHeight w:val="235"/>
        </w:trPr>
        <w:tc>
          <w:tcPr>
            <w:tcW w:w="1620" w:type="dxa"/>
            <w:tcBorders>
              <w:top w:val="nil"/>
              <w:left w:val="nil"/>
              <w:bottom w:val="nil"/>
              <w:right w:val="nil"/>
            </w:tcBorders>
            <w:shd w:val="clear" w:color="auto" w:fill="auto"/>
            <w:noWrap/>
            <w:vAlign w:val="center"/>
            <w:hideMark/>
          </w:tcPr>
          <w:p w14:paraId="7ADF605E" w14:textId="77777777" w:rsidR="004C575F" w:rsidRPr="00D202F8" w:rsidRDefault="004C575F" w:rsidP="00E977D5">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668102A3"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E4F173B"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3B3B217A" w14:textId="77777777" w:rsidR="004C575F" w:rsidRPr="00D202F8" w:rsidRDefault="004C575F" w:rsidP="00E977D5">
            <w:pPr>
              <w:spacing w:after="0"/>
              <w:jc w:val="center"/>
              <w:rPr>
                <w:color w:val="000000"/>
              </w:rPr>
            </w:pPr>
            <w:r w:rsidRPr="00D202F8">
              <w:rPr>
                <w:color w:val="000000"/>
              </w:rPr>
              <w:t>3</w:t>
            </w:r>
          </w:p>
        </w:tc>
      </w:tr>
      <w:tr w:rsidR="004C575F" w:rsidRPr="00D202F8" w14:paraId="37AB0C9B" w14:textId="77777777" w:rsidTr="00E977D5">
        <w:trPr>
          <w:trHeight w:val="235"/>
        </w:trPr>
        <w:tc>
          <w:tcPr>
            <w:tcW w:w="1620" w:type="dxa"/>
            <w:tcBorders>
              <w:top w:val="nil"/>
              <w:left w:val="nil"/>
              <w:bottom w:val="nil"/>
              <w:right w:val="nil"/>
            </w:tcBorders>
            <w:shd w:val="clear" w:color="auto" w:fill="auto"/>
            <w:noWrap/>
            <w:vAlign w:val="center"/>
            <w:hideMark/>
          </w:tcPr>
          <w:p w14:paraId="5D57ACA2" w14:textId="77777777" w:rsidR="004C575F" w:rsidRPr="00D202F8" w:rsidRDefault="004C575F" w:rsidP="00E977D5">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786A623"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53A033AD"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43EB5F12" w14:textId="77777777" w:rsidR="004C575F" w:rsidRPr="00D202F8" w:rsidRDefault="004C575F" w:rsidP="00E977D5">
            <w:pPr>
              <w:spacing w:after="0"/>
              <w:jc w:val="center"/>
              <w:rPr>
                <w:color w:val="000000"/>
              </w:rPr>
            </w:pPr>
            <w:r w:rsidRPr="00D202F8">
              <w:rPr>
                <w:color w:val="000000"/>
              </w:rPr>
              <w:t>9</w:t>
            </w:r>
          </w:p>
        </w:tc>
      </w:tr>
      <w:tr w:rsidR="004C575F" w:rsidRPr="00D202F8" w14:paraId="242AC245" w14:textId="77777777" w:rsidTr="00E977D5">
        <w:trPr>
          <w:trHeight w:val="235"/>
        </w:trPr>
        <w:tc>
          <w:tcPr>
            <w:tcW w:w="1620" w:type="dxa"/>
            <w:tcBorders>
              <w:top w:val="nil"/>
              <w:left w:val="nil"/>
              <w:bottom w:val="nil"/>
              <w:right w:val="nil"/>
            </w:tcBorders>
            <w:shd w:val="clear" w:color="auto" w:fill="auto"/>
            <w:noWrap/>
            <w:vAlign w:val="center"/>
            <w:hideMark/>
          </w:tcPr>
          <w:p w14:paraId="380F72B2" w14:textId="77777777" w:rsidR="004C575F" w:rsidRPr="00D202F8" w:rsidRDefault="004C575F" w:rsidP="00E977D5">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43AFEF14"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4F73B8FE"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58CC33D" w14:textId="77777777" w:rsidR="004C575F" w:rsidRPr="00D202F8" w:rsidRDefault="004C575F" w:rsidP="00E977D5">
            <w:pPr>
              <w:spacing w:after="0"/>
              <w:jc w:val="center"/>
              <w:rPr>
                <w:color w:val="000000"/>
              </w:rPr>
            </w:pPr>
            <w:r w:rsidRPr="00D202F8">
              <w:rPr>
                <w:color w:val="000000"/>
              </w:rPr>
              <w:t>9</w:t>
            </w:r>
          </w:p>
        </w:tc>
      </w:tr>
      <w:tr w:rsidR="004C575F" w:rsidRPr="00D202F8" w14:paraId="5F91CF65" w14:textId="77777777" w:rsidTr="00E977D5">
        <w:trPr>
          <w:trHeight w:val="235"/>
        </w:trPr>
        <w:tc>
          <w:tcPr>
            <w:tcW w:w="1620" w:type="dxa"/>
            <w:tcBorders>
              <w:top w:val="nil"/>
              <w:left w:val="nil"/>
              <w:bottom w:val="nil"/>
              <w:right w:val="nil"/>
            </w:tcBorders>
            <w:shd w:val="clear" w:color="auto" w:fill="auto"/>
            <w:noWrap/>
            <w:vAlign w:val="center"/>
            <w:hideMark/>
          </w:tcPr>
          <w:p w14:paraId="176B9302" w14:textId="77777777" w:rsidR="004C575F" w:rsidRPr="00D202F8" w:rsidRDefault="004C575F" w:rsidP="00E977D5">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14F36136"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7E511E8"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09ECE174" w14:textId="77777777" w:rsidR="004C575F" w:rsidRPr="00D202F8" w:rsidRDefault="004C575F" w:rsidP="00E977D5">
            <w:pPr>
              <w:spacing w:after="0"/>
              <w:jc w:val="center"/>
              <w:rPr>
                <w:color w:val="000000"/>
              </w:rPr>
            </w:pPr>
            <w:r w:rsidRPr="00D202F8">
              <w:rPr>
                <w:color w:val="000000"/>
              </w:rPr>
              <w:t>10</w:t>
            </w:r>
          </w:p>
        </w:tc>
      </w:tr>
      <w:tr w:rsidR="004C575F" w:rsidRPr="00D202F8" w14:paraId="66CB9015" w14:textId="77777777" w:rsidTr="00E977D5">
        <w:trPr>
          <w:trHeight w:val="235"/>
        </w:trPr>
        <w:tc>
          <w:tcPr>
            <w:tcW w:w="1620" w:type="dxa"/>
            <w:tcBorders>
              <w:top w:val="nil"/>
              <w:left w:val="nil"/>
              <w:bottom w:val="nil"/>
              <w:right w:val="nil"/>
            </w:tcBorders>
            <w:shd w:val="clear" w:color="auto" w:fill="auto"/>
            <w:noWrap/>
            <w:vAlign w:val="center"/>
            <w:hideMark/>
          </w:tcPr>
          <w:p w14:paraId="77CE2EA1" w14:textId="77777777" w:rsidR="004C575F" w:rsidRPr="00D202F8" w:rsidRDefault="004C575F" w:rsidP="00E977D5">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BDFC7A1"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12FA501F"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27E06691" w14:textId="77777777" w:rsidR="004C575F" w:rsidRPr="00D202F8" w:rsidRDefault="004C575F" w:rsidP="00E977D5">
            <w:pPr>
              <w:spacing w:after="0"/>
              <w:jc w:val="center"/>
              <w:rPr>
                <w:color w:val="000000"/>
              </w:rPr>
            </w:pPr>
            <w:r w:rsidRPr="00D202F8">
              <w:rPr>
                <w:color w:val="000000"/>
              </w:rPr>
              <w:t>10</w:t>
            </w:r>
          </w:p>
        </w:tc>
      </w:tr>
      <w:tr w:rsidR="004C575F" w:rsidRPr="00D202F8" w14:paraId="7AAE0E38" w14:textId="77777777" w:rsidTr="00E977D5">
        <w:trPr>
          <w:trHeight w:val="235"/>
        </w:trPr>
        <w:tc>
          <w:tcPr>
            <w:tcW w:w="1620" w:type="dxa"/>
            <w:tcBorders>
              <w:top w:val="nil"/>
              <w:left w:val="nil"/>
              <w:bottom w:val="nil"/>
              <w:right w:val="nil"/>
            </w:tcBorders>
            <w:shd w:val="clear" w:color="auto" w:fill="auto"/>
            <w:noWrap/>
            <w:vAlign w:val="center"/>
            <w:hideMark/>
          </w:tcPr>
          <w:p w14:paraId="2A635371" w14:textId="77777777" w:rsidR="004C575F" w:rsidRPr="00D202F8" w:rsidRDefault="004C575F" w:rsidP="00E977D5">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3F84D96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6695764C"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EE823B2" w14:textId="77777777" w:rsidR="004C575F" w:rsidRPr="00D202F8" w:rsidRDefault="004C575F" w:rsidP="00E977D5">
            <w:pPr>
              <w:spacing w:after="0"/>
              <w:jc w:val="center"/>
              <w:rPr>
                <w:color w:val="000000"/>
              </w:rPr>
            </w:pPr>
            <w:r w:rsidRPr="00D202F8">
              <w:rPr>
                <w:color w:val="000000"/>
              </w:rPr>
              <w:t>8.4</w:t>
            </w:r>
          </w:p>
        </w:tc>
      </w:tr>
      <w:tr w:rsidR="004C575F" w:rsidRPr="00D202F8" w14:paraId="07337FF8" w14:textId="77777777" w:rsidTr="00E977D5">
        <w:trPr>
          <w:trHeight w:val="235"/>
        </w:trPr>
        <w:tc>
          <w:tcPr>
            <w:tcW w:w="1620" w:type="dxa"/>
            <w:tcBorders>
              <w:top w:val="nil"/>
              <w:left w:val="nil"/>
              <w:bottom w:val="nil"/>
              <w:right w:val="nil"/>
            </w:tcBorders>
            <w:shd w:val="clear" w:color="auto" w:fill="auto"/>
            <w:noWrap/>
            <w:vAlign w:val="center"/>
            <w:hideMark/>
          </w:tcPr>
          <w:p w14:paraId="02648125" w14:textId="77777777" w:rsidR="004C575F" w:rsidRPr="00D202F8" w:rsidRDefault="004C575F" w:rsidP="00E977D5">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64BB133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77DD670B"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3C71313" w14:textId="77777777" w:rsidR="004C575F" w:rsidRPr="00D202F8" w:rsidRDefault="004C575F" w:rsidP="00E977D5">
            <w:pPr>
              <w:spacing w:after="0"/>
              <w:jc w:val="center"/>
              <w:rPr>
                <w:color w:val="000000"/>
              </w:rPr>
            </w:pPr>
            <w:r w:rsidRPr="00D202F8">
              <w:rPr>
                <w:color w:val="000000"/>
              </w:rPr>
              <w:t>8.4</w:t>
            </w:r>
          </w:p>
        </w:tc>
      </w:tr>
      <w:tr w:rsidR="004C575F" w:rsidRPr="00D202F8" w14:paraId="60C2EA29" w14:textId="77777777" w:rsidTr="00E977D5">
        <w:trPr>
          <w:trHeight w:val="235"/>
        </w:trPr>
        <w:tc>
          <w:tcPr>
            <w:tcW w:w="1620" w:type="dxa"/>
            <w:tcBorders>
              <w:top w:val="nil"/>
              <w:left w:val="nil"/>
              <w:bottom w:val="nil"/>
              <w:right w:val="nil"/>
            </w:tcBorders>
            <w:shd w:val="clear" w:color="auto" w:fill="auto"/>
            <w:noWrap/>
            <w:vAlign w:val="center"/>
            <w:hideMark/>
          </w:tcPr>
          <w:p w14:paraId="5DC10C2F" w14:textId="77777777" w:rsidR="004C575F" w:rsidRPr="00D202F8" w:rsidRDefault="004C575F" w:rsidP="00E977D5">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51FD3EAA"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7B59E68E"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42EEDDE1" w14:textId="77777777" w:rsidR="004C575F" w:rsidRPr="00D202F8" w:rsidRDefault="004C575F" w:rsidP="00E977D5">
            <w:pPr>
              <w:spacing w:after="0"/>
              <w:jc w:val="center"/>
              <w:rPr>
                <w:color w:val="000000"/>
              </w:rPr>
            </w:pPr>
            <w:r w:rsidRPr="00D202F8">
              <w:rPr>
                <w:color w:val="000000"/>
              </w:rPr>
              <w:t>9.5</w:t>
            </w:r>
          </w:p>
        </w:tc>
      </w:tr>
      <w:tr w:rsidR="004C575F" w:rsidRPr="00D202F8" w14:paraId="01F35C90" w14:textId="77777777" w:rsidTr="00E977D5">
        <w:trPr>
          <w:trHeight w:val="235"/>
        </w:trPr>
        <w:tc>
          <w:tcPr>
            <w:tcW w:w="1620" w:type="dxa"/>
            <w:tcBorders>
              <w:top w:val="nil"/>
              <w:left w:val="nil"/>
              <w:bottom w:val="nil"/>
              <w:right w:val="nil"/>
            </w:tcBorders>
            <w:shd w:val="clear" w:color="auto" w:fill="auto"/>
            <w:noWrap/>
            <w:vAlign w:val="center"/>
            <w:hideMark/>
          </w:tcPr>
          <w:p w14:paraId="309E168A" w14:textId="77777777" w:rsidR="004C575F" w:rsidRPr="00D202F8" w:rsidRDefault="004C575F" w:rsidP="00E977D5">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3BD37856"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3ABC4AAB"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4894A46" w14:textId="77777777" w:rsidR="004C575F" w:rsidRPr="00D202F8" w:rsidRDefault="004C575F" w:rsidP="00E977D5">
            <w:pPr>
              <w:spacing w:after="0"/>
              <w:jc w:val="center"/>
              <w:rPr>
                <w:color w:val="000000"/>
              </w:rPr>
            </w:pPr>
            <w:r w:rsidRPr="00D202F8">
              <w:rPr>
                <w:color w:val="000000"/>
              </w:rPr>
              <w:t>9.5</w:t>
            </w:r>
          </w:p>
        </w:tc>
      </w:tr>
      <w:tr w:rsidR="004C575F" w:rsidRPr="00D202F8" w14:paraId="1C592525" w14:textId="77777777" w:rsidTr="00E977D5">
        <w:trPr>
          <w:trHeight w:val="235"/>
        </w:trPr>
        <w:tc>
          <w:tcPr>
            <w:tcW w:w="1620" w:type="dxa"/>
            <w:tcBorders>
              <w:top w:val="nil"/>
              <w:left w:val="nil"/>
              <w:right w:val="nil"/>
            </w:tcBorders>
            <w:shd w:val="clear" w:color="auto" w:fill="auto"/>
            <w:noWrap/>
            <w:vAlign w:val="center"/>
            <w:hideMark/>
          </w:tcPr>
          <w:p w14:paraId="7032C0D3" w14:textId="77777777" w:rsidR="004C575F" w:rsidRPr="00D202F8" w:rsidRDefault="004C575F" w:rsidP="00E977D5">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661C478D" w14:textId="77777777" w:rsidR="004C575F" w:rsidRPr="00D202F8" w:rsidRDefault="004C575F" w:rsidP="00E977D5">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65F1E887" w14:textId="77777777" w:rsidR="004C575F" w:rsidRPr="00D202F8" w:rsidRDefault="004C575F" w:rsidP="00E977D5">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0C7269FF" w14:textId="77777777" w:rsidR="004C575F" w:rsidRPr="00D202F8" w:rsidRDefault="004C575F" w:rsidP="00E977D5">
            <w:pPr>
              <w:spacing w:after="0"/>
              <w:jc w:val="center"/>
              <w:rPr>
                <w:color w:val="000000"/>
              </w:rPr>
            </w:pPr>
            <w:r w:rsidRPr="00D202F8">
              <w:rPr>
                <w:color w:val="000000"/>
              </w:rPr>
              <w:t>9.1</w:t>
            </w:r>
          </w:p>
        </w:tc>
      </w:tr>
      <w:tr w:rsidR="004C575F" w:rsidRPr="00D202F8" w14:paraId="4B0F1558" w14:textId="77777777" w:rsidTr="00E977D5">
        <w:trPr>
          <w:trHeight w:val="235"/>
        </w:trPr>
        <w:tc>
          <w:tcPr>
            <w:tcW w:w="1620" w:type="dxa"/>
            <w:tcBorders>
              <w:top w:val="nil"/>
              <w:left w:val="nil"/>
              <w:bottom w:val="nil"/>
              <w:right w:val="nil"/>
            </w:tcBorders>
            <w:shd w:val="clear" w:color="auto" w:fill="auto"/>
            <w:noWrap/>
            <w:vAlign w:val="center"/>
            <w:hideMark/>
          </w:tcPr>
          <w:p w14:paraId="22F2B730" w14:textId="77777777" w:rsidR="004C575F" w:rsidRPr="0024156B" w:rsidRDefault="004C575F" w:rsidP="00E977D5">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546A6F7F" w14:textId="77777777" w:rsidR="004C575F" w:rsidRPr="0024156B" w:rsidRDefault="004C575F" w:rsidP="00E977D5">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12444AC8" w14:textId="77777777" w:rsidR="004C575F" w:rsidRPr="0024156B" w:rsidRDefault="004C575F" w:rsidP="00E977D5">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60F5A6DB" w14:textId="77777777" w:rsidR="004C575F" w:rsidRPr="0024156B" w:rsidRDefault="004C575F" w:rsidP="00E977D5">
            <w:pPr>
              <w:spacing w:after="0"/>
              <w:jc w:val="center"/>
              <w:rPr>
                <w:iCs/>
                <w:color w:val="000000"/>
              </w:rPr>
            </w:pPr>
            <w:r w:rsidRPr="0024156B">
              <w:rPr>
                <w:iCs/>
                <w:color w:val="000000"/>
              </w:rPr>
              <w:t>9.1</w:t>
            </w:r>
          </w:p>
        </w:tc>
      </w:tr>
      <w:tr w:rsidR="004C575F" w:rsidRPr="00D202F8" w14:paraId="3FB33C89" w14:textId="77777777" w:rsidTr="00E977D5">
        <w:trPr>
          <w:trHeight w:val="235"/>
        </w:trPr>
        <w:tc>
          <w:tcPr>
            <w:tcW w:w="1620" w:type="dxa"/>
            <w:tcBorders>
              <w:top w:val="nil"/>
              <w:left w:val="nil"/>
              <w:bottom w:val="single" w:sz="4" w:space="0" w:color="auto"/>
              <w:right w:val="nil"/>
            </w:tcBorders>
            <w:shd w:val="clear" w:color="auto" w:fill="auto"/>
            <w:noWrap/>
            <w:vAlign w:val="center"/>
          </w:tcPr>
          <w:p w14:paraId="1CB2BF7E" w14:textId="77777777" w:rsidR="004C575F" w:rsidRPr="0024156B" w:rsidRDefault="004C575F" w:rsidP="00E977D5">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1068F52E" w14:textId="77777777" w:rsidR="004C575F" w:rsidRPr="0024156B" w:rsidRDefault="004C575F" w:rsidP="00E977D5">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592A63A" w14:textId="77777777" w:rsidR="004C575F" w:rsidRPr="0024156B" w:rsidRDefault="004C575F" w:rsidP="00E977D5">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05FFC19C" w14:textId="77777777" w:rsidR="004C575F" w:rsidRPr="0024156B" w:rsidRDefault="004C575F" w:rsidP="00E977D5">
            <w:pPr>
              <w:spacing w:after="0"/>
              <w:jc w:val="center"/>
              <w:rPr>
                <w:iCs/>
                <w:color w:val="000000"/>
              </w:rPr>
            </w:pPr>
            <w:r>
              <w:rPr>
                <w:i/>
                <w:color w:val="000000"/>
              </w:rPr>
              <w:t>6</w:t>
            </w:r>
          </w:p>
        </w:tc>
      </w:tr>
    </w:tbl>
    <w:p w14:paraId="5A263CD1" w14:textId="77777777" w:rsidR="004C575F" w:rsidRPr="005362B1" w:rsidRDefault="004C575F" w:rsidP="004C575F">
      <w:r w:rsidRPr="005362B1">
        <w:br w:type="page"/>
      </w:r>
    </w:p>
    <w:p w14:paraId="07F81118" w14:textId="77777777" w:rsidR="004C575F" w:rsidRDefault="004C575F" w:rsidP="004C575F">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4C575F" w:rsidRPr="00890E0A" w14:paraId="1A225BA7"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52B48029" w14:textId="77777777" w:rsidR="004C575F" w:rsidRPr="00890E0A" w:rsidRDefault="004C575F" w:rsidP="00E977D5">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71A598CE" w14:textId="77777777" w:rsidR="004C575F" w:rsidRPr="00890E0A" w:rsidRDefault="004C575F" w:rsidP="00E977D5">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78E416F6" w14:textId="77777777" w:rsidR="004C575F" w:rsidRPr="00890E0A" w:rsidRDefault="004C575F" w:rsidP="00E977D5">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6151CC95" w14:textId="77777777" w:rsidR="004C575F" w:rsidRPr="00890E0A" w:rsidRDefault="004C575F" w:rsidP="00E977D5">
            <w:pPr>
              <w:spacing w:after="0"/>
              <w:jc w:val="center"/>
              <w:rPr>
                <w:color w:val="000000"/>
              </w:rPr>
            </w:pPr>
            <w:r w:rsidRPr="00890E0A">
              <w:rPr>
                <w:color w:val="000000"/>
              </w:rPr>
              <w:t>Total</w:t>
            </w:r>
          </w:p>
        </w:tc>
      </w:tr>
      <w:tr w:rsidR="004C575F" w:rsidRPr="00890E0A" w14:paraId="3A423D85" w14:textId="77777777" w:rsidTr="00E977D5">
        <w:trPr>
          <w:trHeight w:val="300"/>
        </w:trPr>
        <w:tc>
          <w:tcPr>
            <w:tcW w:w="960" w:type="dxa"/>
            <w:tcBorders>
              <w:top w:val="single" w:sz="4" w:space="0" w:color="auto"/>
              <w:left w:val="nil"/>
              <w:bottom w:val="nil"/>
              <w:right w:val="nil"/>
            </w:tcBorders>
            <w:shd w:val="clear" w:color="auto" w:fill="auto"/>
            <w:noWrap/>
            <w:vAlign w:val="center"/>
            <w:hideMark/>
          </w:tcPr>
          <w:p w14:paraId="3322E23F" w14:textId="77777777" w:rsidR="004C575F" w:rsidRPr="00890E0A" w:rsidRDefault="004C575F" w:rsidP="00E977D5">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5C4E56CA" w14:textId="77777777" w:rsidR="004C575F" w:rsidRPr="00890E0A" w:rsidRDefault="004C575F" w:rsidP="00E977D5">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44645D4C" w14:textId="77777777" w:rsidR="004C575F" w:rsidRPr="00890E0A" w:rsidRDefault="004C575F" w:rsidP="00E977D5">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595C0540" w14:textId="77777777" w:rsidR="004C575F" w:rsidRPr="00890E0A" w:rsidRDefault="004C575F" w:rsidP="00E977D5">
            <w:pPr>
              <w:spacing w:after="0"/>
              <w:jc w:val="center"/>
              <w:rPr>
                <w:color w:val="000000"/>
              </w:rPr>
            </w:pPr>
            <w:r w:rsidRPr="00890E0A">
              <w:rPr>
                <w:color w:val="000000"/>
              </w:rPr>
              <w:t>76,300</w:t>
            </w:r>
          </w:p>
        </w:tc>
      </w:tr>
      <w:tr w:rsidR="004C575F" w:rsidRPr="00890E0A" w14:paraId="7782F6E0" w14:textId="77777777" w:rsidTr="00E977D5">
        <w:trPr>
          <w:trHeight w:val="300"/>
        </w:trPr>
        <w:tc>
          <w:tcPr>
            <w:tcW w:w="960" w:type="dxa"/>
            <w:tcBorders>
              <w:top w:val="nil"/>
              <w:left w:val="nil"/>
              <w:bottom w:val="nil"/>
              <w:right w:val="nil"/>
            </w:tcBorders>
            <w:shd w:val="clear" w:color="auto" w:fill="auto"/>
            <w:noWrap/>
            <w:vAlign w:val="center"/>
            <w:hideMark/>
          </w:tcPr>
          <w:p w14:paraId="1A3EE5EB" w14:textId="77777777" w:rsidR="004C575F" w:rsidRPr="00890E0A" w:rsidRDefault="004C575F" w:rsidP="00E977D5">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7A073099" w14:textId="77777777" w:rsidR="004C575F" w:rsidRPr="00890E0A" w:rsidRDefault="004C575F" w:rsidP="00E977D5">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00E061AF" w14:textId="77777777" w:rsidR="004C575F" w:rsidRPr="00890E0A" w:rsidRDefault="004C575F" w:rsidP="00E977D5">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B10330B" w14:textId="77777777" w:rsidR="004C575F" w:rsidRPr="00890E0A" w:rsidRDefault="004C575F" w:rsidP="00E977D5">
            <w:pPr>
              <w:spacing w:after="0"/>
              <w:jc w:val="center"/>
              <w:rPr>
                <w:color w:val="000000"/>
              </w:rPr>
            </w:pPr>
            <w:r w:rsidRPr="00890E0A">
              <w:rPr>
                <w:color w:val="000000"/>
              </w:rPr>
              <w:t>80,747</w:t>
            </w:r>
          </w:p>
        </w:tc>
      </w:tr>
      <w:tr w:rsidR="004C575F" w:rsidRPr="00890E0A" w14:paraId="640F67AC" w14:textId="77777777" w:rsidTr="00E977D5">
        <w:trPr>
          <w:trHeight w:val="300"/>
        </w:trPr>
        <w:tc>
          <w:tcPr>
            <w:tcW w:w="960" w:type="dxa"/>
            <w:tcBorders>
              <w:top w:val="nil"/>
              <w:left w:val="nil"/>
              <w:bottom w:val="nil"/>
              <w:right w:val="nil"/>
            </w:tcBorders>
            <w:shd w:val="clear" w:color="auto" w:fill="auto"/>
            <w:noWrap/>
            <w:vAlign w:val="center"/>
            <w:hideMark/>
          </w:tcPr>
          <w:p w14:paraId="7645D86C" w14:textId="77777777" w:rsidR="004C575F" w:rsidRPr="00890E0A" w:rsidRDefault="004C575F" w:rsidP="00E977D5">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708C9A8C" w14:textId="77777777" w:rsidR="004C575F" w:rsidRPr="00890E0A" w:rsidRDefault="004C575F" w:rsidP="00E977D5">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5D11DBAD" w14:textId="77777777" w:rsidR="004C575F" w:rsidRPr="00890E0A" w:rsidRDefault="004C575F" w:rsidP="00E977D5">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11256E91" w14:textId="77777777" w:rsidR="004C575F" w:rsidRPr="00890E0A" w:rsidRDefault="004C575F" w:rsidP="00E977D5">
            <w:pPr>
              <w:spacing w:after="0"/>
              <w:jc w:val="center"/>
              <w:rPr>
                <w:color w:val="000000"/>
              </w:rPr>
            </w:pPr>
            <w:r w:rsidRPr="00890E0A">
              <w:rPr>
                <w:color w:val="000000"/>
              </w:rPr>
              <w:t>56,488</w:t>
            </w:r>
          </w:p>
        </w:tc>
      </w:tr>
      <w:tr w:rsidR="004C575F" w:rsidRPr="00890E0A" w14:paraId="11737996" w14:textId="77777777" w:rsidTr="00E977D5">
        <w:trPr>
          <w:trHeight w:val="300"/>
        </w:trPr>
        <w:tc>
          <w:tcPr>
            <w:tcW w:w="960" w:type="dxa"/>
            <w:tcBorders>
              <w:top w:val="nil"/>
              <w:left w:val="nil"/>
              <w:bottom w:val="nil"/>
              <w:right w:val="nil"/>
            </w:tcBorders>
            <w:shd w:val="clear" w:color="auto" w:fill="auto"/>
            <w:noWrap/>
            <w:vAlign w:val="center"/>
            <w:hideMark/>
          </w:tcPr>
          <w:p w14:paraId="3E0917C3" w14:textId="77777777" w:rsidR="004C575F" w:rsidRPr="00890E0A" w:rsidRDefault="004C575F" w:rsidP="00E977D5">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7DE16B5A" w14:textId="77777777" w:rsidR="004C575F" w:rsidRPr="00890E0A" w:rsidRDefault="004C575F" w:rsidP="00E977D5">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4BE061E4" w14:textId="77777777" w:rsidR="004C575F" w:rsidRPr="00890E0A" w:rsidRDefault="004C575F" w:rsidP="00E977D5">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7A184DF4" w14:textId="77777777" w:rsidR="004C575F" w:rsidRPr="00890E0A" w:rsidRDefault="004C575F" w:rsidP="00E977D5">
            <w:pPr>
              <w:spacing w:after="0"/>
              <w:jc w:val="center"/>
              <w:rPr>
                <w:color w:val="000000"/>
              </w:rPr>
            </w:pPr>
            <w:r w:rsidRPr="00890E0A">
              <w:rPr>
                <w:color w:val="000000"/>
              </w:rPr>
              <w:t>47,485</w:t>
            </w:r>
          </w:p>
        </w:tc>
      </w:tr>
      <w:tr w:rsidR="004C575F" w:rsidRPr="00890E0A" w14:paraId="15F309E3" w14:textId="77777777" w:rsidTr="00E977D5">
        <w:trPr>
          <w:trHeight w:val="300"/>
        </w:trPr>
        <w:tc>
          <w:tcPr>
            <w:tcW w:w="960" w:type="dxa"/>
            <w:tcBorders>
              <w:top w:val="nil"/>
              <w:left w:val="nil"/>
              <w:bottom w:val="nil"/>
              <w:right w:val="nil"/>
            </w:tcBorders>
            <w:shd w:val="clear" w:color="auto" w:fill="auto"/>
            <w:noWrap/>
            <w:vAlign w:val="center"/>
            <w:hideMark/>
          </w:tcPr>
          <w:p w14:paraId="160C315B" w14:textId="77777777" w:rsidR="004C575F" w:rsidRPr="00890E0A" w:rsidRDefault="004C575F" w:rsidP="00E977D5">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6CCE3CEF" w14:textId="77777777" w:rsidR="004C575F" w:rsidRPr="00890E0A" w:rsidRDefault="004C575F" w:rsidP="00E977D5">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3F04849A" w14:textId="77777777" w:rsidR="004C575F" w:rsidRPr="00890E0A" w:rsidRDefault="004C575F" w:rsidP="00E977D5">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2B5FD174" w14:textId="77777777" w:rsidR="004C575F" w:rsidRPr="00890E0A" w:rsidRDefault="004C575F" w:rsidP="00E977D5">
            <w:pPr>
              <w:spacing w:after="0"/>
              <w:jc w:val="center"/>
              <w:rPr>
                <w:color w:val="000000"/>
              </w:rPr>
            </w:pPr>
            <w:r w:rsidRPr="00890E0A">
              <w:rPr>
                <w:color w:val="000000"/>
              </w:rPr>
              <w:t>68,985</w:t>
            </w:r>
          </w:p>
        </w:tc>
      </w:tr>
      <w:tr w:rsidR="004C575F" w:rsidRPr="00890E0A" w14:paraId="7964C333" w14:textId="77777777" w:rsidTr="00E977D5">
        <w:trPr>
          <w:trHeight w:val="300"/>
        </w:trPr>
        <w:tc>
          <w:tcPr>
            <w:tcW w:w="960" w:type="dxa"/>
            <w:tcBorders>
              <w:top w:val="nil"/>
              <w:left w:val="nil"/>
              <w:bottom w:val="nil"/>
              <w:right w:val="nil"/>
            </w:tcBorders>
            <w:shd w:val="clear" w:color="auto" w:fill="auto"/>
            <w:noWrap/>
            <w:vAlign w:val="center"/>
            <w:hideMark/>
          </w:tcPr>
          <w:p w14:paraId="27CF0C87" w14:textId="77777777" w:rsidR="004C575F" w:rsidRPr="00890E0A" w:rsidRDefault="004C575F" w:rsidP="00E977D5">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4D206053" w14:textId="77777777" w:rsidR="004C575F" w:rsidRPr="00890E0A" w:rsidRDefault="004C575F" w:rsidP="00E977D5">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6E1C1C5A" w14:textId="77777777" w:rsidR="004C575F" w:rsidRPr="00890E0A" w:rsidRDefault="004C575F" w:rsidP="00E977D5">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47789E7C" w14:textId="77777777" w:rsidR="004C575F" w:rsidRPr="00890E0A" w:rsidRDefault="004C575F" w:rsidP="00E977D5">
            <w:pPr>
              <w:spacing w:after="0"/>
              <w:jc w:val="center"/>
              <w:rPr>
                <w:color w:val="000000"/>
              </w:rPr>
            </w:pPr>
            <w:r w:rsidRPr="00890E0A">
              <w:rPr>
                <w:color w:val="000000"/>
              </w:rPr>
              <w:t>68,280</w:t>
            </w:r>
          </w:p>
        </w:tc>
      </w:tr>
      <w:tr w:rsidR="004C575F" w:rsidRPr="00890E0A" w14:paraId="69A8B1A4" w14:textId="77777777" w:rsidTr="00E977D5">
        <w:trPr>
          <w:trHeight w:val="300"/>
        </w:trPr>
        <w:tc>
          <w:tcPr>
            <w:tcW w:w="960" w:type="dxa"/>
            <w:tcBorders>
              <w:top w:val="nil"/>
              <w:left w:val="nil"/>
              <w:bottom w:val="nil"/>
              <w:right w:val="nil"/>
            </w:tcBorders>
            <w:shd w:val="clear" w:color="auto" w:fill="auto"/>
            <w:noWrap/>
            <w:vAlign w:val="center"/>
            <w:hideMark/>
          </w:tcPr>
          <w:p w14:paraId="29A178A9" w14:textId="77777777" w:rsidR="004C575F" w:rsidRPr="00890E0A" w:rsidRDefault="004C575F" w:rsidP="00E977D5">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329EAC0F" w14:textId="77777777" w:rsidR="004C575F" w:rsidRPr="00890E0A" w:rsidRDefault="004C575F" w:rsidP="00E977D5">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0C3B8BED" w14:textId="77777777" w:rsidR="004C575F" w:rsidRPr="00890E0A" w:rsidRDefault="004C575F" w:rsidP="00E977D5">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6373B9B8" w14:textId="77777777" w:rsidR="004C575F" w:rsidRPr="00890E0A" w:rsidRDefault="004C575F" w:rsidP="00E977D5">
            <w:pPr>
              <w:spacing w:after="0"/>
              <w:jc w:val="center"/>
              <w:rPr>
                <w:color w:val="000000"/>
              </w:rPr>
            </w:pPr>
            <w:r w:rsidRPr="00890E0A">
              <w:rPr>
                <w:color w:val="000000"/>
              </w:rPr>
              <w:t>77,170</w:t>
            </w:r>
          </w:p>
        </w:tc>
      </w:tr>
      <w:tr w:rsidR="004C575F" w:rsidRPr="00890E0A" w14:paraId="163DD317" w14:textId="77777777" w:rsidTr="00E977D5">
        <w:trPr>
          <w:trHeight w:val="300"/>
        </w:trPr>
        <w:tc>
          <w:tcPr>
            <w:tcW w:w="960" w:type="dxa"/>
            <w:tcBorders>
              <w:top w:val="nil"/>
              <w:left w:val="nil"/>
              <w:bottom w:val="nil"/>
              <w:right w:val="nil"/>
            </w:tcBorders>
            <w:shd w:val="clear" w:color="auto" w:fill="auto"/>
            <w:noWrap/>
            <w:vAlign w:val="center"/>
            <w:hideMark/>
          </w:tcPr>
          <w:p w14:paraId="07B3CCB4" w14:textId="77777777" w:rsidR="004C575F" w:rsidRPr="00890E0A" w:rsidRDefault="004C575F" w:rsidP="00E977D5">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17C0CCFD" w14:textId="77777777" w:rsidR="004C575F" w:rsidRPr="00890E0A" w:rsidRDefault="004C575F" w:rsidP="00E977D5">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5A84D735" w14:textId="77777777" w:rsidR="004C575F" w:rsidRPr="00890E0A" w:rsidRDefault="004C575F" w:rsidP="00E977D5">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3540E92A" w14:textId="77777777" w:rsidR="004C575F" w:rsidRPr="00890E0A" w:rsidRDefault="004C575F" w:rsidP="00E977D5">
            <w:pPr>
              <w:spacing w:after="0"/>
              <w:jc w:val="center"/>
              <w:rPr>
                <w:color w:val="000000"/>
              </w:rPr>
            </w:pPr>
            <w:r w:rsidRPr="00890E0A">
              <w:rPr>
                <w:color w:val="000000"/>
              </w:rPr>
              <w:t>72,625</w:t>
            </w:r>
          </w:p>
        </w:tc>
      </w:tr>
      <w:tr w:rsidR="004C575F" w:rsidRPr="00890E0A" w14:paraId="7AE7C6EB" w14:textId="77777777" w:rsidTr="00E977D5">
        <w:trPr>
          <w:trHeight w:val="300"/>
        </w:trPr>
        <w:tc>
          <w:tcPr>
            <w:tcW w:w="960" w:type="dxa"/>
            <w:tcBorders>
              <w:top w:val="nil"/>
              <w:left w:val="nil"/>
              <w:bottom w:val="nil"/>
              <w:right w:val="nil"/>
            </w:tcBorders>
            <w:shd w:val="clear" w:color="auto" w:fill="auto"/>
            <w:noWrap/>
            <w:vAlign w:val="center"/>
            <w:hideMark/>
          </w:tcPr>
          <w:p w14:paraId="5CD7E33C" w14:textId="77777777" w:rsidR="004C575F" w:rsidRPr="00890E0A" w:rsidRDefault="004C575F" w:rsidP="00E977D5">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61355261" w14:textId="77777777" w:rsidR="004C575F" w:rsidRPr="00890E0A" w:rsidRDefault="004C575F" w:rsidP="00E977D5">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55A64E6B" w14:textId="77777777" w:rsidR="004C575F" w:rsidRPr="00890E0A" w:rsidRDefault="004C575F" w:rsidP="00E977D5">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681B5063" w14:textId="77777777" w:rsidR="004C575F" w:rsidRPr="00890E0A" w:rsidRDefault="004C575F" w:rsidP="00E977D5">
            <w:pPr>
              <w:spacing w:after="0"/>
              <w:jc w:val="center"/>
              <w:rPr>
                <w:color w:val="000000"/>
              </w:rPr>
            </w:pPr>
            <w:r w:rsidRPr="00890E0A">
              <w:rPr>
                <w:color w:val="000000"/>
              </w:rPr>
              <w:t>82,543</w:t>
            </w:r>
          </w:p>
        </w:tc>
      </w:tr>
      <w:tr w:rsidR="004C575F" w:rsidRPr="00890E0A" w14:paraId="6406F307" w14:textId="77777777" w:rsidTr="00E977D5">
        <w:trPr>
          <w:trHeight w:val="300"/>
        </w:trPr>
        <w:tc>
          <w:tcPr>
            <w:tcW w:w="960" w:type="dxa"/>
            <w:tcBorders>
              <w:top w:val="nil"/>
              <w:left w:val="nil"/>
              <w:bottom w:val="nil"/>
              <w:right w:val="nil"/>
            </w:tcBorders>
            <w:shd w:val="clear" w:color="auto" w:fill="auto"/>
            <w:noWrap/>
            <w:vAlign w:val="center"/>
            <w:hideMark/>
          </w:tcPr>
          <w:p w14:paraId="28C72739" w14:textId="77777777" w:rsidR="004C575F" w:rsidRPr="00890E0A" w:rsidRDefault="004C575F" w:rsidP="00E977D5">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7B38874D" w14:textId="77777777" w:rsidR="004C575F" w:rsidRPr="00890E0A" w:rsidRDefault="004C575F" w:rsidP="00E977D5">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42AB8DC2" w14:textId="77777777" w:rsidR="004C575F" w:rsidRPr="00890E0A" w:rsidRDefault="004C575F" w:rsidP="00E977D5">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4A6A1DD3" w14:textId="77777777" w:rsidR="004C575F" w:rsidRPr="00890E0A" w:rsidRDefault="004C575F" w:rsidP="00E977D5">
            <w:pPr>
              <w:spacing w:after="0"/>
              <w:jc w:val="center"/>
              <w:rPr>
                <w:color w:val="000000"/>
              </w:rPr>
            </w:pPr>
            <w:r w:rsidRPr="00890E0A">
              <w:rPr>
                <w:color w:val="000000"/>
              </w:rPr>
              <w:t>66,552</w:t>
            </w:r>
          </w:p>
        </w:tc>
      </w:tr>
      <w:tr w:rsidR="004C575F" w:rsidRPr="00890E0A" w14:paraId="097F4D96" w14:textId="77777777" w:rsidTr="00E977D5">
        <w:trPr>
          <w:trHeight w:val="300"/>
        </w:trPr>
        <w:tc>
          <w:tcPr>
            <w:tcW w:w="960" w:type="dxa"/>
            <w:tcBorders>
              <w:top w:val="nil"/>
              <w:left w:val="nil"/>
              <w:bottom w:val="nil"/>
              <w:right w:val="nil"/>
            </w:tcBorders>
            <w:shd w:val="clear" w:color="auto" w:fill="auto"/>
            <w:noWrap/>
            <w:vAlign w:val="center"/>
            <w:hideMark/>
          </w:tcPr>
          <w:p w14:paraId="79A64967" w14:textId="77777777" w:rsidR="004C575F" w:rsidRPr="00890E0A" w:rsidRDefault="004C575F" w:rsidP="00E977D5">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7B5AE9E7" w14:textId="77777777" w:rsidR="004C575F" w:rsidRPr="00890E0A" w:rsidRDefault="004C575F" w:rsidP="00E977D5">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69CC3BED" w14:textId="77777777" w:rsidR="004C575F" w:rsidRPr="00890E0A" w:rsidRDefault="004C575F" w:rsidP="00E977D5">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5B23DA6C" w14:textId="77777777" w:rsidR="004C575F" w:rsidRPr="00890E0A" w:rsidRDefault="004C575F" w:rsidP="00E977D5">
            <w:pPr>
              <w:spacing w:after="0"/>
              <w:jc w:val="center"/>
              <w:rPr>
                <w:color w:val="000000"/>
              </w:rPr>
            </w:pPr>
            <w:r w:rsidRPr="00890E0A">
              <w:rPr>
                <w:color w:val="000000"/>
              </w:rPr>
              <w:t>51,531</w:t>
            </w:r>
          </w:p>
        </w:tc>
      </w:tr>
      <w:tr w:rsidR="004C575F" w:rsidRPr="00890E0A" w14:paraId="6C1C277C" w14:textId="77777777" w:rsidTr="00E977D5">
        <w:trPr>
          <w:trHeight w:val="300"/>
        </w:trPr>
        <w:tc>
          <w:tcPr>
            <w:tcW w:w="960" w:type="dxa"/>
            <w:tcBorders>
              <w:top w:val="nil"/>
              <w:left w:val="nil"/>
              <w:bottom w:val="nil"/>
              <w:right w:val="nil"/>
            </w:tcBorders>
            <w:shd w:val="clear" w:color="auto" w:fill="auto"/>
            <w:noWrap/>
            <w:vAlign w:val="center"/>
            <w:hideMark/>
          </w:tcPr>
          <w:p w14:paraId="73D019A1" w14:textId="77777777" w:rsidR="004C575F" w:rsidRPr="00890E0A" w:rsidRDefault="004C575F" w:rsidP="00E977D5">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117420CA" w14:textId="77777777" w:rsidR="004C575F" w:rsidRPr="00890E0A" w:rsidRDefault="004C575F" w:rsidP="00E977D5">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2F1A9D0E" w14:textId="77777777" w:rsidR="004C575F" w:rsidRPr="00890E0A" w:rsidRDefault="004C575F" w:rsidP="00E977D5">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B07FA5A" w14:textId="77777777" w:rsidR="004C575F" w:rsidRPr="00890E0A" w:rsidRDefault="004C575F" w:rsidP="00E977D5">
            <w:pPr>
              <w:spacing w:after="0"/>
              <w:jc w:val="center"/>
              <w:rPr>
                <w:color w:val="000000"/>
              </w:rPr>
            </w:pPr>
            <w:r w:rsidRPr="00890E0A">
              <w:rPr>
                <w:color w:val="000000"/>
              </w:rPr>
              <w:t>54,638</w:t>
            </w:r>
          </w:p>
        </w:tc>
      </w:tr>
      <w:tr w:rsidR="004C575F" w:rsidRPr="00890E0A" w14:paraId="01B86F27" w14:textId="77777777" w:rsidTr="00E977D5">
        <w:trPr>
          <w:trHeight w:val="300"/>
        </w:trPr>
        <w:tc>
          <w:tcPr>
            <w:tcW w:w="960" w:type="dxa"/>
            <w:tcBorders>
              <w:top w:val="nil"/>
              <w:left w:val="nil"/>
              <w:bottom w:val="nil"/>
              <w:right w:val="nil"/>
            </w:tcBorders>
            <w:shd w:val="clear" w:color="auto" w:fill="auto"/>
            <w:noWrap/>
            <w:vAlign w:val="center"/>
            <w:hideMark/>
          </w:tcPr>
          <w:p w14:paraId="0F23A341" w14:textId="77777777" w:rsidR="004C575F" w:rsidRPr="00890E0A" w:rsidRDefault="004C575F" w:rsidP="00E977D5">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653ABAF8" w14:textId="77777777" w:rsidR="004C575F" w:rsidRPr="00890E0A" w:rsidRDefault="004C575F" w:rsidP="00E977D5">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1923AB71" w14:textId="77777777" w:rsidR="004C575F" w:rsidRPr="00890E0A" w:rsidRDefault="004C575F" w:rsidP="00E977D5">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0874BE62" w14:textId="77777777" w:rsidR="004C575F" w:rsidRPr="00890E0A" w:rsidRDefault="004C575F" w:rsidP="00E977D5">
            <w:pPr>
              <w:spacing w:after="0"/>
              <w:jc w:val="center"/>
              <w:rPr>
                <w:color w:val="000000"/>
              </w:rPr>
            </w:pPr>
            <w:r w:rsidRPr="00890E0A">
              <w:rPr>
                <w:color w:val="000000"/>
              </w:rPr>
              <w:t>52,582</w:t>
            </w:r>
          </w:p>
        </w:tc>
      </w:tr>
      <w:tr w:rsidR="004C575F" w:rsidRPr="00890E0A" w14:paraId="08A41461" w14:textId="77777777" w:rsidTr="00E977D5">
        <w:trPr>
          <w:trHeight w:val="300"/>
        </w:trPr>
        <w:tc>
          <w:tcPr>
            <w:tcW w:w="960" w:type="dxa"/>
            <w:tcBorders>
              <w:top w:val="nil"/>
              <w:left w:val="nil"/>
              <w:bottom w:val="nil"/>
              <w:right w:val="nil"/>
            </w:tcBorders>
            <w:shd w:val="clear" w:color="auto" w:fill="auto"/>
            <w:noWrap/>
            <w:vAlign w:val="center"/>
            <w:hideMark/>
          </w:tcPr>
          <w:p w14:paraId="1B8CCB77" w14:textId="77777777" w:rsidR="004C575F" w:rsidRPr="00890E0A" w:rsidRDefault="004C575F" w:rsidP="00E977D5">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036652BA" w14:textId="77777777" w:rsidR="004C575F" w:rsidRPr="00890E0A" w:rsidRDefault="004C575F" w:rsidP="00E977D5">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0780606C" w14:textId="77777777" w:rsidR="004C575F" w:rsidRPr="00890E0A" w:rsidRDefault="004C575F" w:rsidP="00E977D5">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2FFC136" w14:textId="77777777" w:rsidR="004C575F" w:rsidRPr="00890E0A" w:rsidRDefault="004C575F" w:rsidP="00E977D5">
            <w:pPr>
              <w:spacing w:after="0"/>
              <w:jc w:val="center"/>
              <w:rPr>
                <w:color w:val="000000"/>
              </w:rPr>
            </w:pPr>
            <w:r w:rsidRPr="00890E0A">
              <w:rPr>
                <w:color w:val="000000"/>
              </w:rPr>
              <w:t>56,623</w:t>
            </w:r>
          </w:p>
        </w:tc>
      </w:tr>
      <w:tr w:rsidR="004C575F" w:rsidRPr="00890E0A" w14:paraId="37EFE8EE" w14:textId="77777777" w:rsidTr="00E977D5">
        <w:trPr>
          <w:trHeight w:val="300"/>
        </w:trPr>
        <w:tc>
          <w:tcPr>
            <w:tcW w:w="960" w:type="dxa"/>
            <w:tcBorders>
              <w:top w:val="nil"/>
              <w:left w:val="nil"/>
              <w:bottom w:val="nil"/>
              <w:right w:val="nil"/>
            </w:tcBorders>
            <w:shd w:val="clear" w:color="auto" w:fill="auto"/>
            <w:noWrap/>
            <w:vAlign w:val="center"/>
            <w:hideMark/>
          </w:tcPr>
          <w:p w14:paraId="19AE85F6" w14:textId="77777777" w:rsidR="004C575F" w:rsidRPr="00890E0A" w:rsidRDefault="004C575F" w:rsidP="00E977D5">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5755F519" w14:textId="77777777" w:rsidR="004C575F" w:rsidRPr="00890E0A" w:rsidRDefault="004C575F" w:rsidP="00E977D5">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17A8ABE8" w14:textId="77777777" w:rsidR="004C575F" w:rsidRPr="00890E0A" w:rsidRDefault="004C575F" w:rsidP="00E977D5">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3CD7A55E" w14:textId="77777777" w:rsidR="004C575F" w:rsidRPr="00890E0A" w:rsidRDefault="004C575F" w:rsidP="00E977D5">
            <w:pPr>
              <w:spacing w:after="0"/>
              <w:jc w:val="center"/>
              <w:rPr>
                <w:color w:val="000000"/>
              </w:rPr>
            </w:pPr>
            <w:r w:rsidRPr="00890E0A">
              <w:rPr>
                <w:color w:val="000000"/>
              </w:rPr>
              <w:t>47,584</w:t>
            </w:r>
          </w:p>
        </w:tc>
      </w:tr>
      <w:tr w:rsidR="004C575F" w:rsidRPr="00890E0A" w14:paraId="72F6BF62" w14:textId="77777777" w:rsidTr="00E977D5">
        <w:trPr>
          <w:trHeight w:val="300"/>
        </w:trPr>
        <w:tc>
          <w:tcPr>
            <w:tcW w:w="960" w:type="dxa"/>
            <w:tcBorders>
              <w:top w:val="nil"/>
              <w:left w:val="nil"/>
              <w:bottom w:val="nil"/>
              <w:right w:val="nil"/>
            </w:tcBorders>
            <w:shd w:val="clear" w:color="auto" w:fill="auto"/>
            <w:noWrap/>
            <w:vAlign w:val="center"/>
            <w:hideMark/>
          </w:tcPr>
          <w:p w14:paraId="09C7CDE1" w14:textId="77777777" w:rsidR="004C575F" w:rsidRPr="00890E0A" w:rsidRDefault="004C575F" w:rsidP="00E977D5">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5131D4EE" w14:textId="77777777" w:rsidR="004C575F" w:rsidRPr="00890E0A" w:rsidRDefault="004C575F" w:rsidP="00E977D5">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7FC27E08" w14:textId="77777777" w:rsidR="004C575F" w:rsidRPr="00890E0A" w:rsidRDefault="004C575F" w:rsidP="00E977D5">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6369F55C" w14:textId="77777777" w:rsidR="004C575F" w:rsidRPr="00890E0A" w:rsidRDefault="004C575F" w:rsidP="00E977D5">
            <w:pPr>
              <w:spacing w:after="0"/>
              <w:jc w:val="center"/>
              <w:rPr>
                <w:color w:val="000000"/>
              </w:rPr>
            </w:pPr>
            <w:r w:rsidRPr="00890E0A">
              <w:rPr>
                <w:color w:val="000000"/>
              </w:rPr>
              <w:t>47,897</w:t>
            </w:r>
          </w:p>
        </w:tc>
      </w:tr>
      <w:tr w:rsidR="004C575F" w:rsidRPr="00890E0A" w14:paraId="63C120FF" w14:textId="77777777" w:rsidTr="00E977D5">
        <w:trPr>
          <w:trHeight w:val="300"/>
        </w:trPr>
        <w:tc>
          <w:tcPr>
            <w:tcW w:w="960" w:type="dxa"/>
            <w:tcBorders>
              <w:top w:val="nil"/>
              <w:left w:val="nil"/>
              <w:bottom w:val="nil"/>
              <w:right w:val="nil"/>
            </w:tcBorders>
            <w:shd w:val="clear" w:color="auto" w:fill="auto"/>
            <w:noWrap/>
            <w:vAlign w:val="center"/>
            <w:hideMark/>
          </w:tcPr>
          <w:p w14:paraId="7F190131" w14:textId="77777777" w:rsidR="004C575F" w:rsidRPr="00890E0A" w:rsidRDefault="004C575F" w:rsidP="00E977D5">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D4FB8E5" w14:textId="77777777" w:rsidR="004C575F" w:rsidRPr="00890E0A" w:rsidRDefault="004C575F" w:rsidP="00E977D5">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76753262" w14:textId="77777777" w:rsidR="004C575F" w:rsidRPr="00890E0A" w:rsidRDefault="004C575F" w:rsidP="00E977D5">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091AC9EC" w14:textId="77777777" w:rsidR="004C575F" w:rsidRPr="00890E0A" w:rsidRDefault="004C575F" w:rsidP="00E977D5">
            <w:pPr>
              <w:spacing w:after="0"/>
              <w:jc w:val="center"/>
              <w:rPr>
                <w:color w:val="000000"/>
              </w:rPr>
            </w:pPr>
            <w:r w:rsidRPr="00890E0A">
              <w:rPr>
                <w:color w:val="000000"/>
              </w:rPr>
              <w:t>52,261</w:t>
            </w:r>
          </w:p>
        </w:tc>
      </w:tr>
      <w:tr w:rsidR="004C575F" w:rsidRPr="00890E0A" w14:paraId="0F1947D3" w14:textId="77777777" w:rsidTr="00E977D5">
        <w:trPr>
          <w:trHeight w:val="300"/>
        </w:trPr>
        <w:tc>
          <w:tcPr>
            <w:tcW w:w="960" w:type="dxa"/>
            <w:tcBorders>
              <w:top w:val="nil"/>
              <w:left w:val="nil"/>
              <w:bottom w:val="nil"/>
              <w:right w:val="nil"/>
            </w:tcBorders>
            <w:shd w:val="clear" w:color="auto" w:fill="auto"/>
            <w:noWrap/>
            <w:vAlign w:val="center"/>
            <w:hideMark/>
          </w:tcPr>
          <w:p w14:paraId="031BD4AC" w14:textId="77777777" w:rsidR="004C575F" w:rsidRPr="00890E0A" w:rsidRDefault="004C575F" w:rsidP="00E977D5">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5DBA6B87" w14:textId="77777777" w:rsidR="004C575F" w:rsidRPr="00890E0A" w:rsidRDefault="004C575F" w:rsidP="00E977D5">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53BBF7DB" w14:textId="77777777" w:rsidR="004C575F" w:rsidRPr="00890E0A" w:rsidRDefault="004C575F" w:rsidP="00E977D5">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6D2066EB" w14:textId="77777777" w:rsidR="004C575F" w:rsidRPr="00890E0A" w:rsidRDefault="004C575F" w:rsidP="00E977D5">
            <w:pPr>
              <w:spacing w:after="0"/>
              <w:jc w:val="center"/>
              <w:rPr>
                <w:color w:val="000000"/>
              </w:rPr>
            </w:pPr>
            <w:r w:rsidRPr="00890E0A">
              <w:rPr>
                <w:color w:val="000000"/>
              </w:rPr>
              <w:t>59,014</w:t>
            </w:r>
          </w:p>
        </w:tc>
      </w:tr>
      <w:tr w:rsidR="004C575F" w:rsidRPr="00890E0A" w14:paraId="066000CF" w14:textId="77777777" w:rsidTr="00E977D5">
        <w:trPr>
          <w:trHeight w:val="300"/>
        </w:trPr>
        <w:tc>
          <w:tcPr>
            <w:tcW w:w="960" w:type="dxa"/>
            <w:tcBorders>
              <w:top w:val="nil"/>
              <w:left w:val="nil"/>
              <w:bottom w:val="nil"/>
              <w:right w:val="nil"/>
            </w:tcBorders>
            <w:shd w:val="clear" w:color="auto" w:fill="auto"/>
            <w:noWrap/>
            <w:vAlign w:val="center"/>
            <w:hideMark/>
          </w:tcPr>
          <w:p w14:paraId="57E52645" w14:textId="77777777" w:rsidR="004C575F" w:rsidRPr="00890E0A" w:rsidRDefault="004C575F" w:rsidP="00E977D5">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0CF9FCE3" w14:textId="77777777" w:rsidR="004C575F" w:rsidRPr="00890E0A" w:rsidRDefault="004C575F" w:rsidP="00E977D5">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6D673F71" w14:textId="77777777" w:rsidR="004C575F" w:rsidRPr="00890E0A" w:rsidRDefault="004C575F" w:rsidP="00E977D5">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2CF9CDFC" w14:textId="77777777" w:rsidR="004C575F" w:rsidRPr="00890E0A" w:rsidRDefault="004C575F" w:rsidP="00E977D5">
            <w:pPr>
              <w:spacing w:after="0"/>
              <w:jc w:val="center"/>
              <w:rPr>
                <w:color w:val="000000"/>
              </w:rPr>
            </w:pPr>
            <w:r w:rsidRPr="00890E0A">
              <w:rPr>
                <w:color w:val="000000"/>
              </w:rPr>
              <w:t>53,196</w:t>
            </w:r>
          </w:p>
        </w:tc>
      </w:tr>
      <w:tr w:rsidR="004C575F" w:rsidRPr="00890E0A" w14:paraId="3C001D9A" w14:textId="77777777" w:rsidTr="00E977D5">
        <w:trPr>
          <w:trHeight w:val="300"/>
        </w:trPr>
        <w:tc>
          <w:tcPr>
            <w:tcW w:w="960" w:type="dxa"/>
            <w:tcBorders>
              <w:top w:val="nil"/>
              <w:left w:val="nil"/>
              <w:bottom w:val="nil"/>
              <w:right w:val="nil"/>
            </w:tcBorders>
            <w:shd w:val="clear" w:color="auto" w:fill="auto"/>
            <w:noWrap/>
            <w:vAlign w:val="center"/>
            <w:hideMark/>
          </w:tcPr>
          <w:p w14:paraId="2C0BCAE2" w14:textId="77777777" w:rsidR="004C575F" w:rsidRPr="00890E0A" w:rsidRDefault="004C575F" w:rsidP="00E977D5">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5B731718" w14:textId="77777777" w:rsidR="004C575F" w:rsidRPr="00890E0A" w:rsidRDefault="004C575F" w:rsidP="00E977D5">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6949C923" w14:textId="77777777" w:rsidR="004C575F" w:rsidRPr="00890E0A" w:rsidRDefault="004C575F" w:rsidP="00E977D5">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EB62040" w14:textId="77777777" w:rsidR="004C575F" w:rsidRPr="00890E0A" w:rsidRDefault="004C575F" w:rsidP="00E977D5">
            <w:pPr>
              <w:spacing w:after="0"/>
              <w:jc w:val="center"/>
              <w:rPr>
                <w:color w:val="000000"/>
              </w:rPr>
            </w:pPr>
            <w:r w:rsidRPr="00890E0A">
              <w:rPr>
                <w:color w:val="000000"/>
              </w:rPr>
              <w:t>78,593</w:t>
            </w:r>
          </w:p>
        </w:tc>
      </w:tr>
      <w:tr w:rsidR="004C575F" w:rsidRPr="00890E0A" w14:paraId="255050AD" w14:textId="77777777" w:rsidTr="00E977D5">
        <w:trPr>
          <w:trHeight w:val="300"/>
        </w:trPr>
        <w:tc>
          <w:tcPr>
            <w:tcW w:w="960" w:type="dxa"/>
            <w:tcBorders>
              <w:top w:val="nil"/>
              <w:left w:val="nil"/>
              <w:bottom w:val="nil"/>
              <w:right w:val="nil"/>
            </w:tcBorders>
            <w:shd w:val="clear" w:color="auto" w:fill="auto"/>
            <w:noWrap/>
            <w:vAlign w:val="center"/>
            <w:hideMark/>
          </w:tcPr>
          <w:p w14:paraId="6B7C7B6D" w14:textId="77777777" w:rsidR="004C575F" w:rsidRPr="00890E0A" w:rsidRDefault="004C575F" w:rsidP="00E977D5">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219806AD" w14:textId="77777777" w:rsidR="004C575F" w:rsidRPr="00890E0A" w:rsidRDefault="004C575F" w:rsidP="00E977D5">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6044DAE9" w14:textId="77777777" w:rsidR="004C575F" w:rsidRPr="00890E0A" w:rsidRDefault="004C575F" w:rsidP="00E977D5">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4C8F0219" w14:textId="77777777" w:rsidR="004C575F" w:rsidRPr="00890E0A" w:rsidRDefault="004C575F" w:rsidP="00E977D5">
            <w:pPr>
              <w:spacing w:after="0"/>
              <w:jc w:val="center"/>
              <w:rPr>
                <w:color w:val="000000"/>
              </w:rPr>
            </w:pPr>
            <w:r w:rsidRPr="00890E0A">
              <w:rPr>
                <w:color w:val="000000"/>
              </w:rPr>
              <w:t>85,367</w:t>
            </w:r>
          </w:p>
        </w:tc>
      </w:tr>
      <w:tr w:rsidR="004C575F" w:rsidRPr="00890E0A" w14:paraId="320FF20A" w14:textId="77777777" w:rsidTr="00E977D5">
        <w:trPr>
          <w:trHeight w:val="300"/>
        </w:trPr>
        <w:tc>
          <w:tcPr>
            <w:tcW w:w="960" w:type="dxa"/>
            <w:tcBorders>
              <w:top w:val="nil"/>
              <w:left w:val="nil"/>
              <w:bottom w:val="nil"/>
              <w:right w:val="nil"/>
            </w:tcBorders>
            <w:shd w:val="clear" w:color="auto" w:fill="auto"/>
            <w:noWrap/>
            <w:vAlign w:val="center"/>
            <w:hideMark/>
          </w:tcPr>
          <w:p w14:paraId="1533BD4A" w14:textId="77777777" w:rsidR="004C575F" w:rsidRPr="00890E0A" w:rsidRDefault="004C575F" w:rsidP="00E977D5">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7CF17B73" w14:textId="77777777" w:rsidR="004C575F" w:rsidRPr="00890E0A" w:rsidRDefault="004C575F" w:rsidP="00E977D5">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5719D420" w14:textId="77777777" w:rsidR="004C575F" w:rsidRPr="00890E0A" w:rsidRDefault="004C575F" w:rsidP="00E977D5">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14EBB874" w14:textId="77777777" w:rsidR="004C575F" w:rsidRPr="00890E0A" w:rsidRDefault="004C575F" w:rsidP="00E977D5">
            <w:pPr>
              <w:spacing w:after="0"/>
              <w:jc w:val="center"/>
              <w:rPr>
                <w:color w:val="000000"/>
              </w:rPr>
            </w:pPr>
            <w:r w:rsidRPr="00890E0A">
              <w:rPr>
                <w:color w:val="000000"/>
              </w:rPr>
              <w:t>77,930</w:t>
            </w:r>
          </w:p>
        </w:tc>
      </w:tr>
      <w:tr w:rsidR="004C575F" w:rsidRPr="00890E0A" w14:paraId="379063C2" w14:textId="77777777" w:rsidTr="00E977D5">
        <w:trPr>
          <w:trHeight w:val="300"/>
        </w:trPr>
        <w:tc>
          <w:tcPr>
            <w:tcW w:w="960" w:type="dxa"/>
            <w:tcBorders>
              <w:top w:val="nil"/>
              <w:left w:val="nil"/>
              <w:bottom w:val="nil"/>
              <w:right w:val="nil"/>
            </w:tcBorders>
            <w:shd w:val="clear" w:color="auto" w:fill="auto"/>
            <w:noWrap/>
            <w:vAlign w:val="center"/>
            <w:hideMark/>
          </w:tcPr>
          <w:p w14:paraId="28C53071" w14:textId="77777777" w:rsidR="004C575F" w:rsidRPr="00890E0A" w:rsidRDefault="004C575F" w:rsidP="00E977D5">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2FE02B7B" w14:textId="77777777" w:rsidR="004C575F" w:rsidRPr="00890E0A" w:rsidRDefault="004C575F" w:rsidP="00E977D5">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45F0CBA6" w14:textId="77777777" w:rsidR="004C575F" w:rsidRPr="00890E0A" w:rsidRDefault="004C575F" w:rsidP="00E977D5">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41C18176" w14:textId="77777777" w:rsidR="004C575F" w:rsidRPr="00890E0A" w:rsidRDefault="004C575F" w:rsidP="00E977D5">
            <w:pPr>
              <w:spacing w:after="0"/>
              <w:jc w:val="center"/>
              <w:rPr>
                <w:color w:val="000000"/>
              </w:rPr>
            </w:pPr>
            <w:r w:rsidRPr="00890E0A">
              <w:rPr>
                <w:color w:val="000000"/>
              </w:rPr>
              <w:t>68,576</w:t>
            </w:r>
          </w:p>
        </w:tc>
      </w:tr>
      <w:tr w:rsidR="004C575F" w:rsidRPr="00890E0A" w14:paraId="145E3E02" w14:textId="77777777" w:rsidTr="00E977D5">
        <w:trPr>
          <w:trHeight w:val="300"/>
        </w:trPr>
        <w:tc>
          <w:tcPr>
            <w:tcW w:w="960" w:type="dxa"/>
            <w:tcBorders>
              <w:top w:val="nil"/>
              <w:left w:val="nil"/>
              <w:bottom w:val="nil"/>
              <w:right w:val="nil"/>
            </w:tcBorders>
            <w:shd w:val="clear" w:color="auto" w:fill="auto"/>
            <w:noWrap/>
            <w:vAlign w:val="center"/>
            <w:hideMark/>
          </w:tcPr>
          <w:p w14:paraId="394FE5CA" w14:textId="77777777" w:rsidR="004C575F" w:rsidRPr="00890E0A" w:rsidRDefault="004C575F" w:rsidP="00E977D5">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492F47D4" w14:textId="77777777" w:rsidR="004C575F" w:rsidRPr="00890E0A" w:rsidRDefault="004C575F" w:rsidP="00E977D5">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35E37ADD" w14:textId="77777777" w:rsidR="004C575F" w:rsidRPr="00890E0A" w:rsidRDefault="004C575F" w:rsidP="00E977D5">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72ED4ADF" w14:textId="77777777" w:rsidR="004C575F" w:rsidRPr="00890E0A" w:rsidRDefault="004C575F" w:rsidP="00E977D5">
            <w:pPr>
              <w:spacing w:after="0"/>
              <w:jc w:val="center"/>
              <w:rPr>
                <w:color w:val="000000"/>
              </w:rPr>
            </w:pPr>
            <w:r w:rsidRPr="00890E0A">
              <w:rPr>
                <w:color w:val="000000"/>
              </w:rPr>
              <w:t>84,945</w:t>
            </w:r>
          </w:p>
        </w:tc>
      </w:tr>
      <w:tr w:rsidR="004C575F" w:rsidRPr="00890E0A" w14:paraId="5F359AB2" w14:textId="77777777" w:rsidTr="00E977D5">
        <w:trPr>
          <w:trHeight w:val="300"/>
        </w:trPr>
        <w:tc>
          <w:tcPr>
            <w:tcW w:w="960" w:type="dxa"/>
            <w:tcBorders>
              <w:top w:val="nil"/>
              <w:left w:val="nil"/>
              <w:bottom w:val="nil"/>
              <w:right w:val="nil"/>
            </w:tcBorders>
            <w:shd w:val="clear" w:color="auto" w:fill="auto"/>
            <w:noWrap/>
            <w:vAlign w:val="center"/>
            <w:hideMark/>
          </w:tcPr>
          <w:p w14:paraId="7E7D82E7" w14:textId="77777777" w:rsidR="004C575F" w:rsidRPr="00890E0A" w:rsidRDefault="004C575F" w:rsidP="00E977D5">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3013D041" w14:textId="77777777" w:rsidR="004C575F" w:rsidRPr="00890E0A" w:rsidRDefault="004C575F" w:rsidP="00E977D5">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03291CAB" w14:textId="77777777" w:rsidR="004C575F" w:rsidRPr="00890E0A" w:rsidRDefault="004C575F" w:rsidP="00E977D5">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5B3D716F" w14:textId="77777777" w:rsidR="004C575F" w:rsidRPr="00890E0A" w:rsidRDefault="004C575F" w:rsidP="00E977D5">
            <w:pPr>
              <w:spacing w:after="0"/>
              <w:jc w:val="center"/>
              <w:rPr>
                <w:color w:val="000000"/>
              </w:rPr>
            </w:pPr>
            <w:r w:rsidRPr="00890E0A">
              <w:rPr>
                <w:color w:val="000000"/>
              </w:rPr>
              <w:t>79,481</w:t>
            </w:r>
          </w:p>
        </w:tc>
      </w:tr>
      <w:tr w:rsidR="004C575F" w:rsidRPr="00890E0A" w14:paraId="578E3746" w14:textId="77777777" w:rsidTr="00E977D5">
        <w:trPr>
          <w:trHeight w:val="300"/>
        </w:trPr>
        <w:tc>
          <w:tcPr>
            <w:tcW w:w="960" w:type="dxa"/>
            <w:tcBorders>
              <w:top w:val="nil"/>
              <w:left w:val="nil"/>
              <w:bottom w:val="nil"/>
              <w:right w:val="nil"/>
            </w:tcBorders>
            <w:shd w:val="clear" w:color="auto" w:fill="auto"/>
            <w:noWrap/>
            <w:vAlign w:val="center"/>
            <w:hideMark/>
          </w:tcPr>
          <w:p w14:paraId="267C9AAC" w14:textId="77777777" w:rsidR="004C575F" w:rsidRPr="00890E0A" w:rsidRDefault="004C575F" w:rsidP="00E977D5">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15468391" w14:textId="77777777" w:rsidR="004C575F" w:rsidRPr="00890E0A" w:rsidRDefault="004C575F" w:rsidP="00E977D5">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4D32054D" w14:textId="77777777" w:rsidR="004C575F" w:rsidRPr="00890E0A" w:rsidRDefault="004C575F" w:rsidP="00E977D5">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13023A96" w14:textId="77777777" w:rsidR="004C575F" w:rsidRPr="00890E0A" w:rsidRDefault="004C575F" w:rsidP="00E977D5">
            <w:pPr>
              <w:spacing w:after="0"/>
              <w:jc w:val="center"/>
              <w:rPr>
                <w:color w:val="000000"/>
              </w:rPr>
            </w:pPr>
            <w:r w:rsidRPr="00890E0A">
              <w:rPr>
                <w:color w:val="000000"/>
              </w:rPr>
              <w:t>64,055</w:t>
            </w:r>
          </w:p>
        </w:tc>
      </w:tr>
      <w:tr w:rsidR="004C575F" w:rsidRPr="00890E0A" w14:paraId="0740FC74" w14:textId="77777777" w:rsidTr="00E977D5">
        <w:trPr>
          <w:trHeight w:val="300"/>
        </w:trPr>
        <w:tc>
          <w:tcPr>
            <w:tcW w:w="960" w:type="dxa"/>
            <w:tcBorders>
              <w:top w:val="nil"/>
              <w:left w:val="nil"/>
              <w:bottom w:val="nil"/>
              <w:right w:val="nil"/>
            </w:tcBorders>
            <w:shd w:val="clear" w:color="auto" w:fill="auto"/>
            <w:noWrap/>
            <w:vAlign w:val="center"/>
            <w:hideMark/>
          </w:tcPr>
          <w:p w14:paraId="05EB6DC5" w14:textId="77777777" w:rsidR="004C575F" w:rsidRPr="00890E0A" w:rsidRDefault="004C575F" w:rsidP="00E977D5">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33DEE347" w14:textId="77777777" w:rsidR="004C575F" w:rsidRPr="00890E0A" w:rsidRDefault="004C575F" w:rsidP="00E977D5">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08C1E3ED" w14:textId="77777777" w:rsidR="004C575F" w:rsidRPr="00890E0A" w:rsidRDefault="004C575F" w:rsidP="00E977D5">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151B95E" w14:textId="77777777" w:rsidR="004C575F" w:rsidRPr="00890E0A" w:rsidRDefault="004C575F" w:rsidP="00E977D5">
            <w:pPr>
              <w:spacing w:after="0"/>
              <w:jc w:val="center"/>
              <w:rPr>
                <w:color w:val="000000"/>
              </w:rPr>
            </w:pPr>
            <w:r w:rsidRPr="00890E0A">
              <w:rPr>
                <w:color w:val="000000"/>
              </w:rPr>
              <w:t>48,727</w:t>
            </w:r>
          </w:p>
        </w:tc>
      </w:tr>
      <w:tr w:rsidR="004C575F" w:rsidRPr="00890E0A" w14:paraId="4CAF9AD8" w14:textId="77777777" w:rsidTr="00E977D5">
        <w:trPr>
          <w:trHeight w:val="300"/>
        </w:trPr>
        <w:tc>
          <w:tcPr>
            <w:tcW w:w="960" w:type="dxa"/>
            <w:tcBorders>
              <w:top w:val="nil"/>
              <w:left w:val="nil"/>
              <w:bottom w:val="nil"/>
              <w:right w:val="nil"/>
            </w:tcBorders>
            <w:shd w:val="clear" w:color="auto" w:fill="auto"/>
            <w:noWrap/>
            <w:vAlign w:val="center"/>
            <w:hideMark/>
          </w:tcPr>
          <w:p w14:paraId="6321B58C" w14:textId="77777777" w:rsidR="004C575F" w:rsidRPr="00890E0A" w:rsidRDefault="004C575F" w:rsidP="00E977D5">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1F3E99AC" w14:textId="77777777" w:rsidR="004C575F" w:rsidRPr="00890E0A" w:rsidRDefault="004C575F" w:rsidP="00E977D5">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3F9A1ED8" w14:textId="77777777" w:rsidR="004C575F" w:rsidRPr="00890E0A" w:rsidRDefault="004C575F" w:rsidP="00E977D5">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169E29A0" w14:textId="77777777" w:rsidR="004C575F" w:rsidRPr="00890E0A" w:rsidRDefault="004C575F" w:rsidP="00E977D5">
            <w:pPr>
              <w:spacing w:after="0"/>
              <w:jc w:val="center"/>
              <w:rPr>
                <w:color w:val="000000"/>
              </w:rPr>
            </w:pPr>
            <w:r w:rsidRPr="00890E0A">
              <w:rPr>
                <w:color w:val="000000"/>
              </w:rPr>
              <w:t>15,150</w:t>
            </w:r>
          </w:p>
        </w:tc>
      </w:tr>
      <w:tr w:rsidR="004C575F" w:rsidRPr="00890E0A" w14:paraId="2632451A" w14:textId="77777777" w:rsidTr="00E977D5">
        <w:trPr>
          <w:trHeight w:val="300"/>
        </w:trPr>
        <w:tc>
          <w:tcPr>
            <w:tcW w:w="960" w:type="dxa"/>
            <w:tcBorders>
              <w:top w:val="nil"/>
              <w:left w:val="nil"/>
              <w:bottom w:val="nil"/>
              <w:right w:val="nil"/>
            </w:tcBorders>
            <w:shd w:val="clear" w:color="auto" w:fill="auto"/>
            <w:noWrap/>
            <w:vAlign w:val="center"/>
            <w:hideMark/>
          </w:tcPr>
          <w:p w14:paraId="07D42165" w14:textId="77777777" w:rsidR="004C575F" w:rsidRPr="00890E0A" w:rsidRDefault="004C575F" w:rsidP="00E977D5">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7011D9C2" w14:textId="77777777" w:rsidR="004C575F" w:rsidRPr="00890E0A" w:rsidRDefault="004C575F" w:rsidP="00E977D5">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77DBDEE9" w14:textId="77777777" w:rsidR="004C575F" w:rsidRPr="00890E0A" w:rsidRDefault="004C575F" w:rsidP="00E977D5">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9037F2A" w14:textId="77777777" w:rsidR="004C575F" w:rsidRPr="00890E0A" w:rsidRDefault="004C575F" w:rsidP="00E977D5">
            <w:pPr>
              <w:spacing w:after="0"/>
              <w:jc w:val="center"/>
              <w:rPr>
                <w:color w:val="000000"/>
              </w:rPr>
            </w:pPr>
            <w:r w:rsidRPr="00890E0A">
              <w:rPr>
                <w:color w:val="000000"/>
              </w:rPr>
              <w:t>15,716</w:t>
            </w:r>
          </w:p>
        </w:tc>
      </w:tr>
      <w:tr w:rsidR="004C575F" w:rsidRPr="00890E0A" w14:paraId="1F27E5BB" w14:textId="77777777" w:rsidTr="00E977D5">
        <w:trPr>
          <w:trHeight w:val="300"/>
        </w:trPr>
        <w:tc>
          <w:tcPr>
            <w:tcW w:w="960" w:type="dxa"/>
            <w:tcBorders>
              <w:top w:val="nil"/>
              <w:left w:val="nil"/>
              <w:bottom w:val="nil"/>
              <w:right w:val="nil"/>
            </w:tcBorders>
            <w:shd w:val="clear" w:color="auto" w:fill="auto"/>
            <w:noWrap/>
            <w:vAlign w:val="center"/>
            <w:hideMark/>
          </w:tcPr>
          <w:p w14:paraId="7191BDED" w14:textId="77777777" w:rsidR="004C575F" w:rsidRPr="00890E0A" w:rsidRDefault="004C575F" w:rsidP="00E977D5">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7F3011DF" w14:textId="77777777" w:rsidR="004C575F" w:rsidRPr="00890E0A" w:rsidRDefault="004C575F" w:rsidP="00E977D5">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722AA40D" w14:textId="77777777" w:rsidR="004C575F" w:rsidRPr="00890E0A" w:rsidRDefault="004C575F" w:rsidP="00E977D5">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68E4734B" w14:textId="77777777" w:rsidR="004C575F" w:rsidRPr="00890E0A" w:rsidRDefault="004C575F" w:rsidP="00E977D5">
            <w:pPr>
              <w:spacing w:after="0"/>
              <w:jc w:val="center"/>
              <w:rPr>
                <w:color w:val="000000"/>
              </w:rPr>
            </w:pPr>
            <w:r w:rsidRPr="00890E0A">
              <w:rPr>
                <w:color w:val="000000"/>
              </w:rPr>
              <w:t>6,842</w:t>
            </w:r>
          </w:p>
        </w:tc>
      </w:tr>
      <w:tr w:rsidR="004C575F" w:rsidRPr="00890E0A" w14:paraId="5E0F5FE7" w14:textId="77777777" w:rsidTr="00E977D5">
        <w:trPr>
          <w:trHeight w:val="300"/>
        </w:trPr>
        <w:tc>
          <w:tcPr>
            <w:tcW w:w="960" w:type="dxa"/>
            <w:tcBorders>
              <w:top w:val="nil"/>
              <w:left w:val="nil"/>
              <w:right w:val="nil"/>
            </w:tcBorders>
            <w:shd w:val="clear" w:color="auto" w:fill="auto"/>
            <w:noWrap/>
            <w:vAlign w:val="center"/>
            <w:hideMark/>
          </w:tcPr>
          <w:p w14:paraId="58A4F679" w14:textId="77777777" w:rsidR="004C575F" w:rsidRPr="00890E0A" w:rsidRDefault="004C575F" w:rsidP="00E977D5">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4B905AFF" w14:textId="77777777" w:rsidR="004C575F" w:rsidRPr="00890E0A" w:rsidRDefault="004C575F" w:rsidP="00E977D5">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7BFFB6B5" w14:textId="77777777" w:rsidR="004C575F" w:rsidRPr="00890E0A" w:rsidRDefault="004C575F" w:rsidP="00E977D5">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1C11484D" w14:textId="77777777" w:rsidR="004C575F" w:rsidRPr="00890E0A" w:rsidRDefault="004C575F" w:rsidP="00E977D5">
            <w:pPr>
              <w:spacing w:after="0"/>
              <w:jc w:val="center"/>
              <w:rPr>
                <w:color w:val="000000"/>
              </w:rPr>
            </w:pPr>
            <w:r w:rsidRPr="00890E0A">
              <w:rPr>
                <w:color w:val="000000"/>
              </w:rPr>
              <w:t>19,173</w:t>
            </w:r>
          </w:p>
        </w:tc>
      </w:tr>
      <w:tr w:rsidR="004C575F" w:rsidRPr="00890E0A" w14:paraId="79B7FD64" w14:textId="77777777" w:rsidTr="00E977D5">
        <w:trPr>
          <w:trHeight w:val="300"/>
        </w:trPr>
        <w:tc>
          <w:tcPr>
            <w:tcW w:w="960" w:type="dxa"/>
            <w:tcBorders>
              <w:top w:val="nil"/>
              <w:left w:val="nil"/>
              <w:bottom w:val="nil"/>
              <w:right w:val="nil"/>
            </w:tcBorders>
            <w:shd w:val="clear" w:color="auto" w:fill="auto"/>
            <w:noWrap/>
            <w:vAlign w:val="bottom"/>
            <w:hideMark/>
          </w:tcPr>
          <w:p w14:paraId="0EDF0806" w14:textId="77777777" w:rsidR="004C575F" w:rsidRPr="0024156B" w:rsidRDefault="004C575F" w:rsidP="00E977D5">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1D437F43" w14:textId="77777777" w:rsidR="004C575F" w:rsidRPr="0024156B" w:rsidRDefault="004C575F" w:rsidP="00E977D5">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4175DFD7" w14:textId="77777777" w:rsidR="004C575F" w:rsidRPr="0024156B" w:rsidRDefault="004C575F" w:rsidP="00E977D5">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62192547" w14:textId="77777777" w:rsidR="004C575F" w:rsidRPr="0024156B" w:rsidRDefault="004C575F" w:rsidP="00E977D5">
            <w:pPr>
              <w:spacing w:after="0"/>
              <w:jc w:val="center"/>
              <w:rPr>
                <w:color w:val="000000"/>
              </w:rPr>
            </w:pPr>
            <w:r w:rsidRPr="0024156B">
              <w:rPr>
                <w:color w:val="000000"/>
              </w:rPr>
              <w:t>25,907</w:t>
            </w:r>
          </w:p>
        </w:tc>
      </w:tr>
      <w:tr w:rsidR="004C575F" w:rsidRPr="00890E0A" w14:paraId="2DFCA5C1" w14:textId="77777777" w:rsidTr="00E977D5">
        <w:trPr>
          <w:trHeight w:val="300"/>
        </w:trPr>
        <w:tc>
          <w:tcPr>
            <w:tcW w:w="960" w:type="dxa"/>
            <w:tcBorders>
              <w:top w:val="nil"/>
              <w:left w:val="nil"/>
              <w:right w:val="nil"/>
            </w:tcBorders>
            <w:shd w:val="clear" w:color="auto" w:fill="auto"/>
            <w:noWrap/>
            <w:vAlign w:val="bottom"/>
            <w:hideMark/>
          </w:tcPr>
          <w:p w14:paraId="2280D50C" w14:textId="77777777" w:rsidR="004C575F" w:rsidRPr="0024156B" w:rsidRDefault="004C575F" w:rsidP="00E977D5">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437A009B" w14:textId="77777777" w:rsidR="004C575F" w:rsidRPr="0024156B" w:rsidRDefault="004C575F" w:rsidP="00E977D5">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3A760C95" w14:textId="77777777" w:rsidR="004C575F" w:rsidRPr="0024156B" w:rsidRDefault="004C575F" w:rsidP="00E977D5">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5DCD7489" w14:textId="77777777" w:rsidR="004C575F" w:rsidRPr="0024156B" w:rsidRDefault="004C575F" w:rsidP="00E977D5">
            <w:pPr>
              <w:spacing w:after="0"/>
              <w:jc w:val="center"/>
              <w:rPr>
                <w:color w:val="000000"/>
              </w:rPr>
            </w:pPr>
            <w:r w:rsidRPr="0024156B">
              <w:rPr>
                <w:color w:val="000000"/>
              </w:rPr>
              <w:t>21,727</w:t>
            </w:r>
          </w:p>
        </w:tc>
      </w:tr>
      <w:tr w:rsidR="004C575F" w:rsidRPr="00890E0A" w14:paraId="21A8554B" w14:textId="77777777" w:rsidTr="00E977D5">
        <w:trPr>
          <w:trHeight w:val="300"/>
        </w:trPr>
        <w:tc>
          <w:tcPr>
            <w:tcW w:w="960" w:type="dxa"/>
            <w:tcBorders>
              <w:top w:val="nil"/>
              <w:left w:val="nil"/>
              <w:right w:val="nil"/>
            </w:tcBorders>
            <w:shd w:val="clear" w:color="auto" w:fill="auto"/>
            <w:noWrap/>
            <w:vAlign w:val="bottom"/>
          </w:tcPr>
          <w:p w14:paraId="506FABDD" w14:textId="77777777" w:rsidR="004C575F" w:rsidRPr="0024156B" w:rsidRDefault="004C575F" w:rsidP="00E977D5">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67211373" w14:textId="77777777" w:rsidR="004C575F" w:rsidRPr="0024156B" w:rsidRDefault="004C575F" w:rsidP="00E977D5">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7AF41EA1" w14:textId="77777777" w:rsidR="004C575F" w:rsidRPr="0024156B" w:rsidRDefault="004C575F" w:rsidP="00E977D5">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0248105C" w14:textId="77777777" w:rsidR="004C575F" w:rsidRPr="0024156B" w:rsidRDefault="004C575F" w:rsidP="00E977D5">
            <w:pPr>
              <w:spacing w:after="0"/>
              <w:jc w:val="center"/>
              <w:rPr>
                <w:color w:val="000000"/>
              </w:rPr>
            </w:pPr>
            <w:r w:rsidRPr="0024156B">
              <w:rPr>
                <w:color w:val="000000"/>
              </w:rPr>
              <w:t>25,899</w:t>
            </w:r>
          </w:p>
        </w:tc>
      </w:tr>
      <w:tr w:rsidR="004C575F" w:rsidRPr="00890E0A" w14:paraId="6A3981B4"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51DCD6BE" w14:textId="77777777" w:rsidR="004C575F" w:rsidRPr="0024156B" w:rsidRDefault="004C575F" w:rsidP="00E977D5">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20272638" w14:textId="77777777" w:rsidR="004C575F" w:rsidRPr="0024156B" w:rsidRDefault="004C575F" w:rsidP="00E977D5">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18F1FB1A" w14:textId="77777777" w:rsidR="004C575F" w:rsidRPr="0024156B" w:rsidRDefault="004C575F" w:rsidP="00E977D5">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163AD63C" w14:textId="77777777" w:rsidR="004C575F" w:rsidRPr="0024156B" w:rsidRDefault="004C575F" w:rsidP="00E977D5">
            <w:pPr>
              <w:spacing w:after="0"/>
              <w:jc w:val="center"/>
              <w:rPr>
                <w:color w:val="000000"/>
              </w:rPr>
            </w:pPr>
            <w:r w:rsidRPr="0024156B">
              <w:rPr>
                <w:color w:val="000000"/>
              </w:rPr>
              <w:t>26,946</w:t>
            </w:r>
          </w:p>
        </w:tc>
      </w:tr>
    </w:tbl>
    <w:p w14:paraId="3B31C24A" w14:textId="77777777" w:rsidR="004C575F" w:rsidRPr="005362B1" w:rsidRDefault="004C575F" w:rsidP="004C575F">
      <w:pPr>
        <w:spacing w:line="259" w:lineRule="auto"/>
      </w:pPr>
      <w:r w:rsidRPr="005362B1">
        <w:br w:type="page"/>
      </w:r>
    </w:p>
    <w:p w14:paraId="7EF759EF" w14:textId="77777777" w:rsidR="004C575F" w:rsidRPr="005362B1" w:rsidRDefault="004C575F" w:rsidP="004C575F">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076" w:type="dxa"/>
        <w:tblLook w:val="04A0" w:firstRow="1" w:lastRow="0" w:firstColumn="1" w:lastColumn="0" w:noHBand="0" w:noVBand="1"/>
      </w:tblPr>
      <w:tblGrid>
        <w:gridCol w:w="838"/>
        <w:gridCol w:w="1746"/>
        <w:gridCol w:w="1746"/>
        <w:gridCol w:w="1746"/>
      </w:tblGrid>
      <w:tr w:rsidR="004C575F" w:rsidRPr="005362B1" w14:paraId="38EEFD66" w14:textId="77777777" w:rsidTr="004C575F">
        <w:trPr>
          <w:trHeight w:val="259"/>
        </w:trPr>
        <w:tc>
          <w:tcPr>
            <w:tcW w:w="838" w:type="dxa"/>
            <w:tcBorders>
              <w:top w:val="nil"/>
              <w:left w:val="nil"/>
              <w:bottom w:val="single" w:sz="4" w:space="0" w:color="auto"/>
              <w:right w:val="nil"/>
            </w:tcBorders>
            <w:shd w:val="clear" w:color="auto" w:fill="auto"/>
            <w:noWrap/>
            <w:vAlign w:val="center"/>
            <w:hideMark/>
          </w:tcPr>
          <w:p w14:paraId="724229D8" w14:textId="77777777" w:rsidR="004C575F" w:rsidRPr="004C575F" w:rsidRDefault="004C575F" w:rsidP="00E977D5">
            <w:pPr>
              <w:spacing w:after="0"/>
              <w:jc w:val="center"/>
              <w:rPr>
                <w:color w:val="000000"/>
                <w:sz w:val="20"/>
                <w:szCs w:val="20"/>
              </w:rPr>
            </w:pPr>
            <w:r w:rsidRPr="004C575F">
              <w:rPr>
                <w:color w:val="000000"/>
                <w:sz w:val="20"/>
                <w:szCs w:val="20"/>
              </w:rPr>
              <w:t>Year</w:t>
            </w:r>
          </w:p>
        </w:tc>
        <w:tc>
          <w:tcPr>
            <w:tcW w:w="1746" w:type="dxa"/>
            <w:tcBorders>
              <w:top w:val="nil"/>
              <w:left w:val="nil"/>
              <w:bottom w:val="single" w:sz="4" w:space="0" w:color="auto"/>
              <w:right w:val="nil"/>
            </w:tcBorders>
            <w:shd w:val="clear" w:color="auto" w:fill="auto"/>
            <w:noWrap/>
            <w:vAlign w:val="center"/>
            <w:hideMark/>
          </w:tcPr>
          <w:p w14:paraId="6F4C45C4" w14:textId="77777777" w:rsidR="004C575F" w:rsidRPr="004C575F" w:rsidRDefault="004C575F" w:rsidP="00E977D5">
            <w:pPr>
              <w:spacing w:after="0"/>
              <w:jc w:val="center"/>
              <w:rPr>
                <w:color w:val="000000"/>
                <w:sz w:val="20"/>
                <w:szCs w:val="20"/>
              </w:rPr>
            </w:pPr>
            <w:r w:rsidRPr="004C575F">
              <w:rPr>
                <w:color w:val="000000"/>
                <w:sz w:val="20"/>
                <w:szCs w:val="20"/>
              </w:rPr>
              <w:t>RPN</w:t>
            </w:r>
          </w:p>
        </w:tc>
        <w:tc>
          <w:tcPr>
            <w:tcW w:w="1746" w:type="dxa"/>
            <w:tcBorders>
              <w:top w:val="nil"/>
              <w:left w:val="nil"/>
              <w:bottom w:val="single" w:sz="4" w:space="0" w:color="auto"/>
              <w:right w:val="nil"/>
            </w:tcBorders>
            <w:shd w:val="clear" w:color="auto" w:fill="auto"/>
            <w:noWrap/>
            <w:vAlign w:val="center"/>
            <w:hideMark/>
          </w:tcPr>
          <w:p w14:paraId="5C1D6B9C" w14:textId="77777777" w:rsidR="004C575F" w:rsidRPr="004C575F" w:rsidRDefault="004C575F" w:rsidP="00E977D5">
            <w:pPr>
              <w:spacing w:after="0"/>
              <w:jc w:val="center"/>
              <w:rPr>
                <w:color w:val="000000"/>
                <w:sz w:val="20"/>
                <w:szCs w:val="20"/>
              </w:rPr>
            </w:pPr>
            <w:r w:rsidRPr="004C575F">
              <w:rPr>
                <w:color w:val="000000"/>
                <w:sz w:val="20"/>
                <w:szCs w:val="20"/>
              </w:rPr>
              <w:t>Biomass (t)</w:t>
            </w:r>
          </w:p>
        </w:tc>
        <w:tc>
          <w:tcPr>
            <w:tcW w:w="1746" w:type="dxa"/>
            <w:tcBorders>
              <w:top w:val="nil"/>
              <w:left w:val="nil"/>
              <w:bottom w:val="single" w:sz="4" w:space="0" w:color="auto"/>
              <w:right w:val="nil"/>
            </w:tcBorders>
            <w:shd w:val="clear" w:color="auto" w:fill="auto"/>
            <w:noWrap/>
            <w:vAlign w:val="center"/>
            <w:hideMark/>
          </w:tcPr>
          <w:p w14:paraId="6FB61FCD" w14:textId="77777777" w:rsidR="004C575F" w:rsidRPr="004C575F" w:rsidRDefault="004C575F" w:rsidP="00E977D5">
            <w:pPr>
              <w:spacing w:after="0"/>
              <w:jc w:val="center"/>
              <w:rPr>
                <w:color w:val="000000"/>
                <w:sz w:val="20"/>
                <w:szCs w:val="20"/>
              </w:rPr>
            </w:pPr>
            <w:r w:rsidRPr="004C575F">
              <w:rPr>
                <w:color w:val="000000"/>
                <w:sz w:val="20"/>
                <w:szCs w:val="20"/>
              </w:rPr>
              <w:t>Abundance</w:t>
            </w:r>
          </w:p>
        </w:tc>
      </w:tr>
      <w:tr w:rsidR="004C575F" w:rsidRPr="005362B1" w14:paraId="1E75B1C1" w14:textId="77777777" w:rsidTr="004C575F">
        <w:trPr>
          <w:trHeight w:val="259"/>
        </w:trPr>
        <w:tc>
          <w:tcPr>
            <w:tcW w:w="838" w:type="dxa"/>
            <w:tcBorders>
              <w:top w:val="single" w:sz="4" w:space="0" w:color="auto"/>
              <w:left w:val="nil"/>
              <w:bottom w:val="nil"/>
              <w:right w:val="nil"/>
            </w:tcBorders>
            <w:shd w:val="clear" w:color="auto" w:fill="auto"/>
            <w:noWrap/>
            <w:vAlign w:val="bottom"/>
            <w:hideMark/>
          </w:tcPr>
          <w:p w14:paraId="437C0AB2" w14:textId="77777777" w:rsidR="004C575F" w:rsidRPr="004C575F" w:rsidRDefault="004C575F" w:rsidP="00E977D5">
            <w:pPr>
              <w:spacing w:after="0"/>
              <w:jc w:val="center"/>
              <w:rPr>
                <w:color w:val="000000"/>
                <w:sz w:val="20"/>
                <w:szCs w:val="20"/>
              </w:rPr>
            </w:pPr>
            <w:r w:rsidRPr="004C575F">
              <w:rPr>
                <w:color w:val="000000"/>
                <w:sz w:val="20"/>
                <w:szCs w:val="20"/>
              </w:rPr>
              <w:t>1990</w:t>
            </w:r>
          </w:p>
        </w:tc>
        <w:tc>
          <w:tcPr>
            <w:tcW w:w="1746" w:type="dxa"/>
            <w:tcBorders>
              <w:top w:val="single" w:sz="4" w:space="0" w:color="auto"/>
              <w:left w:val="nil"/>
              <w:bottom w:val="nil"/>
              <w:right w:val="nil"/>
            </w:tcBorders>
            <w:shd w:val="clear" w:color="auto" w:fill="auto"/>
            <w:noWrap/>
            <w:vAlign w:val="bottom"/>
            <w:hideMark/>
          </w:tcPr>
          <w:p w14:paraId="08B323F0" w14:textId="77777777" w:rsidR="004C575F" w:rsidRPr="004C575F" w:rsidRDefault="004C575F" w:rsidP="00E977D5">
            <w:pPr>
              <w:spacing w:after="0"/>
              <w:jc w:val="center"/>
              <w:rPr>
                <w:color w:val="000000"/>
                <w:sz w:val="20"/>
                <w:szCs w:val="20"/>
              </w:rPr>
            </w:pPr>
            <w:r w:rsidRPr="004C575F">
              <w:rPr>
                <w:color w:val="000000"/>
                <w:sz w:val="20"/>
                <w:szCs w:val="20"/>
              </w:rPr>
              <w:t>116,434 (13.9%)</w:t>
            </w:r>
          </w:p>
        </w:tc>
        <w:tc>
          <w:tcPr>
            <w:tcW w:w="1746" w:type="dxa"/>
            <w:tcBorders>
              <w:top w:val="single" w:sz="4" w:space="0" w:color="auto"/>
              <w:left w:val="nil"/>
              <w:bottom w:val="nil"/>
              <w:right w:val="nil"/>
            </w:tcBorders>
            <w:shd w:val="clear" w:color="auto" w:fill="auto"/>
            <w:noWrap/>
            <w:vAlign w:val="bottom"/>
            <w:hideMark/>
          </w:tcPr>
          <w:p w14:paraId="5B76566C" w14:textId="77777777" w:rsidR="004C575F" w:rsidRPr="004C575F" w:rsidRDefault="004C575F" w:rsidP="00E977D5">
            <w:pPr>
              <w:spacing w:after="0"/>
              <w:jc w:val="center"/>
              <w:rPr>
                <w:color w:val="000000"/>
                <w:sz w:val="20"/>
                <w:szCs w:val="20"/>
              </w:rPr>
            </w:pPr>
            <w:r w:rsidRPr="004C575F">
              <w:rPr>
                <w:color w:val="000000"/>
                <w:sz w:val="20"/>
                <w:szCs w:val="20"/>
              </w:rPr>
              <w:t>413,281 (15.4%)</w:t>
            </w:r>
          </w:p>
        </w:tc>
        <w:tc>
          <w:tcPr>
            <w:tcW w:w="1746" w:type="dxa"/>
            <w:tcBorders>
              <w:top w:val="single" w:sz="4" w:space="0" w:color="auto"/>
              <w:left w:val="nil"/>
              <w:bottom w:val="nil"/>
              <w:right w:val="nil"/>
            </w:tcBorders>
            <w:shd w:val="clear" w:color="auto" w:fill="auto"/>
            <w:noWrap/>
            <w:vAlign w:val="bottom"/>
            <w:hideMark/>
          </w:tcPr>
          <w:p w14:paraId="65DE5BD4" w14:textId="77777777" w:rsidR="004C575F" w:rsidRPr="004C575F" w:rsidRDefault="004C575F" w:rsidP="00E977D5">
            <w:pPr>
              <w:spacing w:after="0"/>
              <w:jc w:val="center"/>
              <w:rPr>
                <w:color w:val="000000"/>
                <w:sz w:val="20"/>
                <w:szCs w:val="20"/>
              </w:rPr>
            </w:pPr>
            <w:r w:rsidRPr="004C575F">
              <w:rPr>
                <w:color w:val="000000"/>
                <w:sz w:val="20"/>
                <w:szCs w:val="20"/>
              </w:rPr>
              <w:t>210,924 (20.9%)</w:t>
            </w:r>
          </w:p>
        </w:tc>
      </w:tr>
      <w:tr w:rsidR="004C575F" w:rsidRPr="005362B1" w14:paraId="769A53E2" w14:textId="77777777" w:rsidTr="004C575F">
        <w:trPr>
          <w:trHeight w:val="259"/>
        </w:trPr>
        <w:tc>
          <w:tcPr>
            <w:tcW w:w="838" w:type="dxa"/>
            <w:tcBorders>
              <w:top w:val="nil"/>
              <w:left w:val="nil"/>
              <w:bottom w:val="nil"/>
              <w:right w:val="nil"/>
            </w:tcBorders>
            <w:shd w:val="clear" w:color="auto" w:fill="auto"/>
            <w:noWrap/>
            <w:vAlign w:val="bottom"/>
            <w:hideMark/>
          </w:tcPr>
          <w:p w14:paraId="2430F582" w14:textId="77777777" w:rsidR="004C575F" w:rsidRPr="004C575F" w:rsidRDefault="004C575F" w:rsidP="00E977D5">
            <w:pPr>
              <w:spacing w:after="0"/>
              <w:jc w:val="center"/>
              <w:rPr>
                <w:color w:val="000000"/>
                <w:sz w:val="20"/>
                <w:szCs w:val="20"/>
              </w:rPr>
            </w:pPr>
            <w:r w:rsidRPr="004C575F">
              <w:rPr>
                <w:color w:val="000000"/>
                <w:sz w:val="20"/>
                <w:szCs w:val="20"/>
              </w:rPr>
              <w:t>1991</w:t>
            </w:r>
          </w:p>
        </w:tc>
        <w:tc>
          <w:tcPr>
            <w:tcW w:w="1746" w:type="dxa"/>
            <w:tcBorders>
              <w:top w:val="nil"/>
              <w:left w:val="nil"/>
              <w:bottom w:val="nil"/>
              <w:right w:val="nil"/>
            </w:tcBorders>
            <w:shd w:val="clear" w:color="auto" w:fill="auto"/>
            <w:noWrap/>
            <w:vAlign w:val="bottom"/>
            <w:hideMark/>
          </w:tcPr>
          <w:p w14:paraId="05473F24" w14:textId="77777777" w:rsidR="004C575F" w:rsidRPr="004C575F" w:rsidRDefault="004C575F" w:rsidP="00E977D5">
            <w:pPr>
              <w:spacing w:after="0"/>
              <w:jc w:val="center"/>
              <w:rPr>
                <w:color w:val="000000"/>
                <w:sz w:val="20"/>
                <w:szCs w:val="20"/>
              </w:rPr>
            </w:pPr>
            <w:r w:rsidRPr="004C575F">
              <w:rPr>
                <w:color w:val="000000"/>
                <w:sz w:val="20"/>
                <w:szCs w:val="20"/>
              </w:rPr>
              <w:t>110,061 (14.1%)</w:t>
            </w:r>
          </w:p>
        </w:tc>
        <w:tc>
          <w:tcPr>
            <w:tcW w:w="1746" w:type="dxa"/>
            <w:tcBorders>
              <w:top w:val="nil"/>
              <w:left w:val="nil"/>
              <w:bottom w:val="nil"/>
              <w:right w:val="nil"/>
            </w:tcBorders>
            <w:shd w:val="clear" w:color="auto" w:fill="auto"/>
            <w:noWrap/>
            <w:vAlign w:val="bottom"/>
            <w:hideMark/>
          </w:tcPr>
          <w:p w14:paraId="194E036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0E61AA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FB0DF2F" w14:textId="77777777" w:rsidTr="004C575F">
        <w:trPr>
          <w:trHeight w:val="259"/>
        </w:trPr>
        <w:tc>
          <w:tcPr>
            <w:tcW w:w="838" w:type="dxa"/>
            <w:tcBorders>
              <w:top w:val="nil"/>
              <w:left w:val="nil"/>
              <w:bottom w:val="nil"/>
              <w:right w:val="nil"/>
            </w:tcBorders>
            <w:shd w:val="clear" w:color="auto" w:fill="auto"/>
            <w:noWrap/>
            <w:vAlign w:val="bottom"/>
            <w:hideMark/>
          </w:tcPr>
          <w:p w14:paraId="1990FAAB" w14:textId="77777777" w:rsidR="004C575F" w:rsidRPr="004C575F" w:rsidRDefault="004C575F" w:rsidP="00E977D5">
            <w:pPr>
              <w:spacing w:after="0"/>
              <w:jc w:val="center"/>
              <w:rPr>
                <w:color w:val="000000"/>
                <w:sz w:val="20"/>
                <w:szCs w:val="20"/>
              </w:rPr>
            </w:pPr>
            <w:r w:rsidRPr="004C575F">
              <w:rPr>
                <w:color w:val="000000"/>
                <w:sz w:val="20"/>
                <w:szCs w:val="20"/>
              </w:rPr>
              <w:t>1992</w:t>
            </w:r>
          </w:p>
        </w:tc>
        <w:tc>
          <w:tcPr>
            <w:tcW w:w="1746" w:type="dxa"/>
            <w:tcBorders>
              <w:top w:val="nil"/>
              <w:left w:val="nil"/>
              <w:bottom w:val="nil"/>
              <w:right w:val="nil"/>
            </w:tcBorders>
            <w:shd w:val="clear" w:color="auto" w:fill="auto"/>
            <w:noWrap/>
            <w:vAlign w:val="bottom"/>
            <w:hideMark/>
          </w:tcPr>
          <w:p w14:paraId="69ED2572" w14:textId="77777777" w:rsidR="004C575F" w:rsidRPr="004C575F" w:rsidRDefault="004C575F" w:rsidP="00E977D5">
            <w:pPr>
              <w:spacing w:after="0"/>
              <w:jc w:val="center"/>
              <w:rPr>
                <w:color w:val="000000"/>
                <w:sz w:val="20"/>
                <w:szCs w:val="20"/>
              </w:rPr>
            </w:pPr>
            <w:r w:rsidRPr="004C575F">
              <w:rPr>
                <w:color w:val="000000"/>
                <w:sz w:val="20"/>
                <w:szCs w:val="20"/>
              </w:rPr>
              <w:t>136,383 (8.7%)</w:t>
            </w:r>
          </w:p>
        </w:tc>
        <w:tc>
          <w:tcPr>
            <w:tcW w:w="1746" w:type="dxa"/>
            <w:tcBorders>
              <w:top w:val="nil"/>
              <w:left w:val="nil"/>
              <w:bottom w:val="nil"/>
              <w:right w:val="nil"/>
            </w:tcBorders>
            <w:shd w:val="clear" w:color="auto" w:fill="auto"/>
            <w:noWrap/>
            <w:vAlign w:val="bottom"/>
            <w:hideMark/>
          </w:tcPr>
          <w:p w14:paraId="49C27083"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3633339"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0C6295ED" w14:textId="77777777" w:rsidTr="004C575F">
        <w:trPr>
          <w:trHeight w:val="259"/>
        </w:trPr>
        <w:tc>
          <w:tcPr>
            <w:tcW w:w="838" w:type="dxa"/>
            <w:tcBorders>
              <w:top w:val="nil"/>
              <w:left w:val="nil"/>
              <w:bottom w:val="nil"/>
              <w:right w:val="nil"/>
            </w:tcBorders>
            <w:shd w:val="clear" w:color="auto" w:fill="auto"/>
            <w:noWrap/>
            <w:vAlign w:val="bottom"/>
            <w:hideMark/>
          </w:tcPr>
          <w:p w14:paraId="4F6EE0DF" w14:textId="77777777" w:rsidR="004C575F" w:rsidRPr="004C575F" w:rsidRDefault="004C575F" w:rsidP="00E977D5">
            <w:pPr>
              <w:spacing w:after="0"/>
              <w:jc w:val="center"/>
              <w:rPr>
                <w:color w:val="000000"/>
                <w:sz w:val="20"/>
                <w:szCs w:val="20"/>
              </w:rPr>
            </w:pPr>
            <w:r w:rsidRPr="004C575F">
              <w:rPr>
                <w:color w:val="000000"/>
                <w:sz w:val="20"/>
                <w:szCs w:val="20"/>
              </w:rPr>
              <w:t>1993</w:t>
            </w:r>
          </w:p>
        </w:tc>
        <w:tc>
          <w:tcPr>
            <w:tcW w:w="1746" w:type="dxa"/>
            <w:tcBorders>
              <w:top w:val="nil"/>
              <w:left w:val="nil"/>
              <w:bottom w:val="nil"/>
              <w:right w:val="nil"/>
            </w:tcBorders>
            <w:shd w:val="clear" w:color="auto" w:fill="auto"/>
            <w:noWrap/>
            <w:vAlign w:val="bottom"/>
            <w:hideMark/>
          </w:tcPr>
          <w:p w14:paraId="6BB599D5" w14:textId="77777777" w:rsidR="004C575F" w:rsidRPr="004C575F" w:rsidRDefault="004C575F" w:rsidP="00E977D5">
            <w:pPr>
              <w:spacing w:after="0"/>
              <w:jc w:val="center"/>
              <w:rPr>
                <w:color w:val="000000"/>
                <w:sz w:val="20"/>
                <w:szCs w:val="20"/>
              </w:rPr>
            </w:pPr>
            <w:r w:rsidRPr="004C575F">
              <w:rPr>
                <w:color w:val="000000"/>
                <w:sz w:val="20"/>
                <w:szCs w:val="20"/>
              </w:rPr>
              <w:t>153,950 (11.4%)</w:t>
            </w:r>
          </w:p>
        </w:tc>
        <w:tc>
          <w:tcPr>
            <w:tcW w:w="1746" w:type="dxa"/>
            <w:tcBorders>
              <w:top w:val="nil"/>
              <w:left w:val="nil"/>
              <w:bottom w:val="nil"/>
              <w:right w:val="nil"/>
            </w:tcBorders>
            <w:shd w:val="clear" w:color="auto" w:fill="auto"/>
            <w:noWrap/>
            <w:vAlign w:val="bottom"/>
            <w:hideMark/>
          </w:tcPr>
          <w:p w14:paraId="30DB83E1" w14:textId="77777777" w:rsidR="004C575F" w:rsidRPr="004C575F" w:rsidRDefault="004C575F" w:rsidP="00E977D5">
            <w:pPr>
              <w:spacing w:after="0"/>
              <w:jc w:val="center"/>
              <w:rPr>
                <w:color w:val="000000"/>
                <w:sz w:val="20"/>
                <w:szCs w:val="20"/>
              </w:rPr>
            </w:pPr>
            <w:r w:rsidRPr="004C575F">
              <w:rPr>
                <w:color w:val="000000"/>
                <w:sz w:val="20"/>
                <w:szCs w:val="20"/>
              </w:rPr>
              <w:t>400,054 (18.1%)</w:t>
            </w:r>
          </w:p>
        </w:tc>
        <w:tc>
          <w:tcPr>
            <w:tcW w:w="1746" w:type="dxa"/>
            <w:tcBorders>
              <w:top w:val="nil"/>
              <w:left w:val="nil"/>
              <w:bottom w:val="nil"/>
              <w:right w:val="nil"/>
            </w:tcBorders>
            <w:shd w:val="clear" w:color="auto" w:fill="auto"/>
            <w:noWrap/>
            <w:vAlign w:val="bottom"/>
            <w:hideMark/>
          </w:tcPr>
          <w:p w14:paraId="705F202F" w14:textId="77777777" w:rsidR="004C575F" w:rsidRPr="004C575F" w:rsidRDefault="004C575F" w:rsidP="00E977D5">
            <w:pPr>
              <w:spacing w:after="0"/>
              <w:jc w:val="center"/>
              <w:rPr>
                <w:color w:val="000000"/>
                <w:sz w:val="20"/>
                <w:szCs w:val="20"/>
              </w:rPr>
            </w:pPr>
            <w:r w:rsidRPr="004C575F">
              <w:rPr>
                <w:color w:val="000000"/>
                <w:sz w:val="20"/>
                <w:szCs w:val="20"/>
              </w:rPr>
              <w:t>220,342 (19.5%)</w:t>
            </w:r>
          </w:p>
        </w:tc>
      </w:tr>
      <w:tr w:rsidR="004C575F" w:rsidRPr="005362B1" w14:paraId="2F27DC24" w14:textId="77777777" w:rsidTr="004C575F">
        <w:trPr>
          <w:trHeight w:val="259"/>
        </w:trPr>
        <w:tc>
          <w:tcPr>
            <w:tcW w:w="838" w:type="dxa"/>
            <w:tcBorders>
              <w:top w:val="nil"/>
              <w:left w:val="nil"/>
              <w:bottom w:val="nil"/>
              <w:right w:val="nil"/>
            </w:tcBorders>
            <w:shd w:val="clear" w:color="auto" w:fill="auto"/>
            <w:noWrap/>
            <w:vAlign w:val="bottom"/>
            <w:hideMark/>
          </w:tcPr>
          <w:p w14:paraId="3D1E5979" w14:textId="77777777" w:rsidR="004C575F" w:rsidRPr="004C575F" w:rsidRDefault="004C575F" w:rsidP="00E977D5">
            <w:pPr>
              <w:spacing w:after="0"/>
              <w:jc w:val="center"/>
              <w:rPr>
                <w:color w:val="000000"/>
                <w:sz w:val="20"/>
                <w:szCs w:val="20"/>
              </w:rPr>
            </w:pPr>
            <w:r w:rsidRPr="004C575F">
              <w:rPr>
                <w:color w:val="000000"/>
                <w:sz w:val="20"/>
                <w:szCs w:val="20"/>
              </w:rPr>
              <w:t>1994</w:t>
            </w:r>
          </w:p>
        </w:tc>
        <w:tc>
          <w:tcPr>
            <w:tcW w:w="1746" w:type="dxa"/>
            <w:tcBorders>
              <w:top w:val="nil"/>
              <w:left w:val="nil"/>
              <w:bottom w:val="nil"/>
              <w:right w:val="nil"/>
            </w:tcBorders>
            <w:shd w:val="clear" w:color="auto" w:fill="auto"/>
            <w:noWrap/>
            <w:vAlign w:val="bottom"/>
            <w:hideMark/>
          </w:tcPr>
          <w:p w14:paraId="505B4F86" w14:textId="77777777" w:rsidR="004C575F" w:rsidRPr="004C575F" w:rsidRDefault="004C575F" w:rsidP="00E977D5">
            <w:pPr>
              <w:spacing w:after="0"/>
              <w:jc w:val="center"/>
              <w:rPr>
                <w:color w:val="000000"/>
                <w:sz w:val="20"/>
                <w:szCs w:val="20"/>
              </w:rPr>
            </w:pPr>
            <w:r w:rsidRPr="004C575F">
              <w:rPr>
                <w:color w:val="000000"/>
                <w:sz w:val="20"/>
                <w:szCs w:val="20"/>
              </w:rPr>
              <w:t xml:space="preserve"> 96,563 (9.4%)</w:t>
            </w:r>
          </w:p>
        </w:tc>
        <w:tc>
          <w:tcPr>
            <w:tcW w:w="1746" w:type="dxa"/>
            <w:tcBorders>
              <w:top w:val="nil"/>
              <w:left w:val="nil"/>
              <w:bottom w:val="nil"/>
              <w:right w:val="nil"/>
            </w:tcBorders>
            <w:shd w:val="clear" w:color="auto" w:fill="auto"/>
            <w:noWrap/>
            <w:vAlign w:val="bottom"/>
            <w:hideMark/>
          </w:tcPr>
          <w:p w14:paraId="5A0695FA"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9B490E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0657229" w14:textId="77777777" w:rsidTr="004C575F">
        <w:trPr>
          <w:trHeight w:val="259"/>
        </w:trPr>
        <w:tc>
          <w:tcPr>
            <w:tcW w:w="838" w:type="dxa"/>
            <w:tcBorders>
              <w:top w:val="nil"/>
              <w:left w:val="nil"/>
              <w:bottom w:val="nil"/>
              <w:right w:val="nil"/>
            </w:tcBorders>
            <w:shd w:val="clear" w:color="auto" w:fill="auto"/>
            <w:noWrap/>
            <w:vAlign w:val="bottom"/>
            <w:hideMark/>
          </w:tcPr>
          <w:p w14:paraId="27350BF9" w14:textId="77777777" w:rsidR="004C575F" w:rsidRPr="004C575F" w:rsidRDefault="004C575F" w:rsidP="00E977D5">
            <w:pPr>
              <w:spacing w:after="0"/>
              <w:jc w:val="center"/>
              <w:rPr>
                <w:color w:val="000000"/>
                <w:sz w:val="20"/>
                <w:szCs w:val="20"/>
              </w:rPr>
            </w:pPr>
            <w:r w:rsidRPr="004C575F">
              <w:rPr>
                <w:color w:val="000000"/>
                <w:sz w:val="20"/>
                <w:szCs w:val="20"/>
              </w:rPr>
              <w:t>1995</w:t>
            </w:r>
          </w:p>
        </w:tc>
        <w:tc>
          <w:tcPr>
            <w:tcW w:w="1746" w:type="dxa"/>
            <w:tcBorders>
              <w:top w:val="nil"/>
              <w:left w:val="nil"/>
              <w:bottom w:val="nil"/>
              <w:right w:val="nil"/>
            </w:tcBorders>
            <w:shd w:val="clear" w:color="auto" w:fill="auto"/>
            <w:noWrap/>
            <w:vAlign w:val="bottom"/>
            <w:hideMark/>
          </w:tcPr>
          <w:p w14:paraId="39192075" w14:textId="77777777" w:rsidR="004C575F" w:rsidRPr="004C575F" w:rsidRDefault="004C575F" w:rsidP="00E977D5">
            <w:pPr>
              <w:spacing w:after="0"/>
              <w:jc w:val="center"/>
              <w:rPr>
                <w:color w:val="000000"/>
                <w:sz w:val="20"/>
                <w:szCs w:val="20"/>
              </w:rPr>
            </w:pPr>
            <w:r w:rsidRPr="004C575F">
              <w:rPr>
                <w:color w:val="000000"/>
                <w:sz w:val="20"/>
                <w:szCs w:val="20"/>
              </w:rPr>
              <w:t>120,710 (10%)</w:t>
            </w:r>
          </w:p>
        </w:tc>
        <w:tc>
          <w:tcPr>
            <w:tcW w:w="1746" w:type="dxa"/>
            <w:tcBorders>
              <w:top w:val="nil"/>
              <w:left w:val="nil"/>
              <w:bottom w:val="nil"/>
              <w:right w:val="nil"/>
            </w:tcBorders>
            <w:shd w:val="clear" w:color="auto" w:fill="auto"/>
            <w:noWrap/>
            <w:vAlign w:val="bottom"/>
            <w:hideMark/>
          </w:tcPr>
          <w:p w14:paraId="13FEE98B"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3552467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4FF13A" w14:textId="77777777" w:rsidTr="004C575F">
        <w:trPr>
          <w:trHeight w:val="259"/>
        </w:trPr>
        <w:tc>
          <w:tcPr>
            <w:tcW w:w="838" w:type="dxa"/>
            <w:tcBorders>
              <w:top w:val="nil"/>
              <w:left w:val="nil"/>
              <w:bottom w:val="nil"/>
              <w:right w:val="nil"/>
            </w:tcBorders>
            <w:shd w:val="clear" w:color="auto" w:fill="auto"/>
            <w:noWrap/>
            <w:vAlign w:val="bottom"/>
            <w:hideMark/>
          </w:tcPr>
          <w:p w14:paraId="3ED95434" w14:textId="77777777" w:rsidR="004C575F" w:rsidRPr="004C575F" w:rsidRDefault="004C575F" w:rsidP="00E977D5">
            <w:pPr>
              <w:spacing w:after="0"/>
              <w:jc w:val="center"/>
              <w:rPr>
                <w:color w:val="000000"/>
                <w:sz w:val="20"/>
                <w:szCs w:val="20"/>
              </w:rPr>
            </w:pPr>
            <w:r w:rsidRPr="004C575F">
              <w:rPr>
                <w:color w:val="000000"/>
                <w:sz w:val="20"/>
                <w:szCs w:val="20"/>
              </w:rPr>
              <w:t>1996</w:t>
            </w:r>
          </w:p>
        </w:tc>
        <w:tc>
          <w:tcPr>
            <w:tcW w:w="1746" w:type="dxa"/>
            <w:tcBorders>
              <w:top w:val="nil"/>
              <w:left w:val="nil"/>
              <w:bottom w:val="nil"/>
              <w:right w:val="nil"/>
            </w:tcBorders>
            <w:shd w:val="clear" w:color="auto" w:fill="auto"/>
            <w:noWrap/>
            <w:vAlign w:val="bottom"/>
            <w:hideMark/>
          </w:tcPr>
          <w:p w14:paraId="32802968" w14:textId="77777777" w:rsidR="004C575F" w:rsidRPr="004C575F" w:rsidRDefault="004C575F" w:rsidP="00E977D5">
            <w:pPr>
              <w:spacing w:after="0"/>
              <w:jc w:val="center"/>
              <w:rPr>
                <w:color w:val="000000"/>
                <w:sz w:val="20"/>
                <w:szCs w:val="20"/>
              </w:rPr>
            </w:pPr>
            <w:r w:rsidRPr="004C575F">
              <w:rPr>
                <w:color w:val="000000"/>
                <w:sz w:val="20"/>
                <w:szCs w:val="20"/>
              </w:rPr>
              <w:t xml:space="preserve"> 84,535 (14.1%)</w:t>
            </w:r>
          </w:p>
        </w:tc>
        <w:tc>
          <w:tcPr>
            <w:tcW w:w="1746" w:type="dxa"/>
            <w:tcBorders>
              <w:top w:val="nil"/>
              <w:left w:val="nil"/>
              <w:bottom w:val="nil"/>
              <w:right w:val="nil"/>
            </w:tcBorders>
            <w:shd w:val="clear" w:color="auto" w:fill="auto"/>
            <w:noWrap/>
            <w:vAlign w:val="bottom"/>
            <w:hideMark/>
          </w:tcPr>
          <w:p w14:paraId="79C13E70" w14:textId="77777777" w:rsidR="004C575F" w:rsidRPr="004C575F" w:rsidRDefault="004C575F" w:rsidP="00E977D5">
            <w:pPr>
              <w:spacing w:after="0"/>
              <w:jc w:val="center"/>
              <w:rPr>
                <w:color w:val="000000"/>
                <w:sz w:val="20"/>
                <w:szCs w:val="20"/>
              </w:rPr>
            </w:pPr>
            <w:r w:rsidRPr="004C575F">
              <w:rPr>
                <w:color w:val="000000"/>
                <w:sz w:val="20"/>
                <w:szCs w:val="20"/>
              </w:rPr>
              <w:t>529,762 (20.3%)</w:t>
            </w:r>
          </w:p>
        </w:tc>
        <w:tc>
          <w:tcPr>
            <w:tcW w:w="1746" w:type="dxa"/>
            <w:tcBorders>
              <w:top w:val="nil"/>
              <w:left w:val="nil"/>
              <w:bottom w:val="nil"/>
              <w:right w:val="nil"/>
            </w:tcBorders>
            <w:shd w:val="clear" w:color="auto" w:fill="auto"/>
            <w:noWrap/>
            <w:vAlign w:val="bottom"/>
            <w:hideMark/>
          </w:tcPr>
          <w:p w14:paraId="05854FB8" w14:textId="77777777" w:rsidR="004C575F" w:rsidRPr="004C575F" w:rsidRDefault="004C575F" w:rsidP="00E977D5">
            <w:pPr>
              <w:spacing w:after="0"/>
              <w:jc w:val="center"/>
              <w:rPr>
                <w:color w:val="000000"/>
                <w:sz w:val="20"/>
                <w:szCs w:val="20"/>
              </w:rPr>
            </w:pPr>
            <w:r w:rsidRPr="004C575F">
              <w:rPr>
                <w:color w:val="000000"/>
                <w:sz w:val="20"/>
                <w:szCs w:val="20"/>
              </w:rPr>
              <w:t>314,572 (21.8%)</w:t>
            </w:r>
          </w:p>
        </w:tc>
      </w:tr>
      <w:tr w:rsidR="004C575F" w:rsidRPr="005362B1" w14:paraId="0D15C407" w14:textId="77777777" w:rsidTr="004C575F">
        <w:trPr>
          <w:trHeight w:val="259"/>
        </w:trPr>
        <w:tc>
          <w:tcPr>
            <w:tcW w:w="838" w:type="dxa"/>
            <w:tcBorders>
              <w:top w:val="nil"/>
              <w:left w:val="nil"/>
              <w:bottom w:val="nil"/>
              <w:right w:val="nil"/>
            </w:tcBorders>
            <w:shd w:val="clear" w:color="auto" w:fill="auto"/>
            <w:noWrap/>
            <w:vAlign w:val="bottom"/>
            <w:hideMark/>
          </w:tcPr>
          <w:p w14:paraId="23E61E6E" w14:textId="77777777" w:rsidR="004C575F" w:rsidRPr="004C575F" w:rsidRDefault="004C575F" w:rsidP="00E977D5">
            <w:pPr>
              <w:spacing w:after="0"/>
              <w:jc w:val="center"/>
              <w:rPr>
                <w:color w:val="000000"/>
                <w:sz w:val="20"/>
                <w:szCs w:val="20"/>
              </w:rPr>
            </w:pPr>
            <w:r w:rsidRPr="004C575F">
              <w:rPr>
                <w:color w:val="000000"/>
                <w:sz w:val="20"/>
                <w:szCs w:val="20"/>
              </w:rPr>
              <w:t>1997</w:t>
            </w:r>
          </w:p>
        </w:tc>
        <w:tc>
          <w:tcPr>
            <w:tcW w:w="1746" w:type="dxa"/>
            <w:tcBorders>
              <w:top w:val="nil"/>
              <w:left w:val="nil"/>
              <w:bottom w:val="nil"/>
              <w:right w:val="nil"/>
            </w:tcBorders>
            <w:shd w:val="clear" w:color="auto" w:fill="auto"/>
            <w:noWrap/>
            <w:vAlign w:val="bottom"/>
            <w:hideMark/>
          </w:tcPr>
          <w:p w14:paraId="4E2A2C11" w14:textId="77777777" w:rsidR="004C575F" w:rsidRPr="004C575F" w:rsidRDefault="004C575F" w:rsidP="00E977D5">
            <w:pPr>
              <w:spacing w:after="0"/>
              <w:jc w:val="center"/>
              <w:rPr>
                <w:color w:val="000000"/>
                <w:sz w:val="20"/>
                <w:szCs w:val="20"/>
              </w:rPr>
            </w:pPr>
            <w:r w:rsidRPr="004C575F">
              <w:rPr>
                <w:color w:val="000000"/>
                <w:sz w:val="20"/>
                <w:szCs w:val="20"/>
              </w:rPr>
              <w:t>104,647 (16.9%)</w:t>
            </w:r>
          </w:p>
        </w:tc>
        <w:tc>
          <w:tcPr>
            <w:tcW w:w="1746" w:type="dxa"/>
            <w:tcBorders>
              <w:top w:val="nil"/>
              <w:left w:val="nil"/>
              <w:bottom w:val="nil"/>
              <w:right w:val="nil"/>
            </w:tcBorders>
            <w:shd w:val="clear" w:color="auto" w:fill="auto"/>
            <w:noWrap/>
            <w:vAlign w:val="bottom"/>
            <w:hideMark/>
          </w:tcPr>
          <w:p w14:paraId="42E954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C53FCC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A1FD6CE" w14:textId="77777777" w:rsidTr="004C575F">
        <w:trPr>
          <w:trHeight w:val="259"/>
        </w:trPr>
        <w:tc>
          <w:tcPr>
            <w:tcW w:w="838" w:type="dxa"/>
            <w:tcBorders>
              <w:top w:val="nil"/>
              <w:left w:val="nil"/>
              <w:bottom w:val="nil"/>
              <w:right w:val="nil"/>
            </w:tcBorders>
            <w:shd w:val="clear" w:color="auto" w:fill="auto"/>
            <w:noWrap/>
            <w:vAlign w:val="bottom"/>
            <w:hideMark/>
          </w:tcPr>
          <w:p w14:paraId="170DF093" w14:textId="77777777" w:rsidR="004C575F" w:rsidRPr="004C575F" w:rsidRDefault="004C575F" w:rsidP="00E977D5">
            <w:pPr>
              <w:spacing w:after="0"/>
              <w:jc w:val="center"/>
              <w:rPr>
                <w:color w:val="000000"/>
                <w:sz w:val="20"/>
                <w:szCs w:val="20"/>
              </w:rPr>
            </w:pPr>
            <w:r w:rsidRPr="004C575F">
              <w:rPr>
                <w:color w:val="000000"/>
                <w:sz w:val="20"/>
                <w:szCs w:val="20"/>
              </w:rPr>
              <w:t>1998</w:t>
            </w:r>
          </w:p>
        </w:tc>
        <w:tc>
          <w:tcPr>
            <w:tcW w:w="1746" w:type="dxa"/>
            <w:tcBorders>
              <w:top w:val="nil"/>
              <w:left w:val="nil"/>
              <w:bottom w:val="nil"/>
              <w:right w:val="nil"/>
            </w:tcBorders>
            <w:shd w:val="clear" w:color="auto" w:fill="auto"/>
            <w:noWrap/>
            <w:vAlign w:val="bottom"/>
            <w:hideMark/>
          </w:tcPr>
          <w:p w14:paraId="0CD2FB71" w14:textId="77777777" w:rsidR="004C575F" w:rsidRPr="004C575F" w:rsidRDefault="004C575F" w:rsidP="00E977D5">
            <w:pPr>
              <w:spacing w:after="0"/>
              <w:jc w:val="center"/>
              <w:rPr>
                <w:color w:val="000000"/>
                <w:sz w:val="20"/>
                <w:szCs w:val="20"/>
              </w:rPr>
            </w:pPr>
            <w:r w:rsidRPr="004C575F">
              <w:rPr>
                <w:color w:val="000000"/>
                <w:sz w:val="20"/>
                <w:szCs w:val="20"/>
              </w:rPr>
              <w:t>125,877 (11.5%)</w:t>
            </w:r>
          </w:p>
        </w:tc>
        <w:tc>
          <w:tcPr>
            <w:tcW w:w="1746" w:type="dxa"/>
            <w:tcBorders>
              <w:top w:val="nil"/>
              <w:left w:val="nil"/>
              <w:bottom w:val="nil"/>
              <w:right w:val="nil"/>
            </w:tcBorders>
            <w:shd w:val="clear" w:color="auto" w:fill="auto"/>
            <w:noWrap/>
            <w:vAlign w:val="bottom"/>
            <w:hideMark/>
          </w:tcPr>
          <w:p w14:paraId="1504CED5"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47F7E5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AEA8C9D" w14:textId="77777777" w:rsidTr="004C575F">
        <w:trPr>
          <w:trHeight w:val="259"/>
        </w:trPr>
        <w:tc>
          <w:tcPr>
            <w:tcW w:w="838" w:type="dxa"/>
            <w:tcBorders>
              <w:top w:val="nil"/>
              <w:left w:val="nil"/>
              <w:bottom w:val="nil"/>
              <w:right w:val="nil"/>
            </w:tcBorders>
            <w:shd w:val="clear" w:color="auto" w:fill="auto"/>
            <w:noWrap/>
            <w:vAlign w:val="bottom"/>
            <w:hideMark/>
          </w:tcPr>
          <w:p w14:paraId="12808404" w14:textId="77777777" w:rsidR="004C575F" w:rsidRPr="004C575F" w:rsidRDefault="004C575F" w:rsidP="00E977D5">
            <w:pPr>
              <w:spacing w:after="0"/>
              <w:jc w:val="center"/>
              <w:rPr>
                <w:color w:val="000000"/>
                <w:sz w:val="20"/>
                <w:szCs w:val="20"/>
              </w:rPr>
            </w:pPr>
            <w:r w:rsidRPr="004C575F">
              <w:rPr>
                <w:color w:val="000000"/>
                <w:sz w:val="20"/>
                <w:szCs w:val="20"/>
              </w:rPr>
              <w:t>1999</w:t>
            </w:r>
          </w:p>
        </w:tc>
        <w:tc>
          <w:tcPr>
            <w:tcW w:w="1746" w:type="dxa"/>
            <w:tcBorders>
              <w:top w:val="nil"/>
              <w:left w:val="nil"/>
              <w:bottom w:val="nil"/>
              <w:right w:val="nil"/>
            </w:tcBorders>
            <w:shd w:val="clear" w:color="auto" w:fill="auto"/>
            <w:noWrap/>
            <w:vAlign w:val="bottom"/>
            <w:hideMark/>
          </w:tcPr>
          <w:p w14:paraId="6755457F" w14:textId="77777777" w:rsidR="004C575F" w:rsidRPr="004C575F" w:rsidRDefault="004C575F" w:rsidP="00E977D5">
            <w:pPr>
              <w:spacing w:after="0"/>
              <w:jc w:val="center"/>
              <w:rPr>
                <w:color w:val="000000"/>
                <w:sz w:val="20"/>
                <w:szCs w:val="20"/>
              </w:rPr>
            </w:pPr>
            <w:r w:rsidRPr="004C575F">
              <w:rPr>
                <w:color w:val="000000"/>
                <w:sz w:val="20"/>
                <w:szCs w:val="20"/>
              </w:rPr>
              <w:t xml:space="preserve"> 91,480 (11.3%)</w:t>
            </w:r>
          </w:p>
        </w:tc>
        <w:tc>
          <w:tcPr>
            <w:tcW w:w="1746" w:type="dxa"/>
            <w:tcBorders>
              <w:top w:val="nil"/>
              <w:left w:val="nil"/>
              <w:bottom w:val="nil"/>
              <w:right w:val="nil"/>
            </w:tcBorders>
            <w:shd w:val="clear" w:color="auto" w:fill="auto"/>
            <w:noWrap/>
            <w:vAlign w:val="bottom"/>
            <w:hideMark/>
          </w:tcPr>
          <w:p w14:paraId="4D58143E" w14:textId="77777777" w:rsidR="004C575F" w:rsidRPr="004C575F" w:rsidRDefault="004C575F" w:rsidP="00E977D5">
            <w:pPr>
              <w:spacing w:after="0"/>
              <w:jc w:val="center"/>
              <w:rPr>
                <w:color w:val="000000"/>
                <w:sz w:val="20"/>
                <w:szCs w:val="20"/>
              </w:rPr>
            </w:pPr>
            <w:r w:rsidRPr="004C575F">
              <w:rPr>
                <w:color w:val="000000"/>
                <w:sz w:val="20"/>
                <w:szCs w:val="20"/>
              </w:rPr>
              <w:t>301,719 (12.7%)</w:t>
            </w:r>
          </w:p>
        </w:tc>
        <w:tc>
          <w:tcPr>
            <w:tcW w:w="1746" w:type="dxa"/>
            <w:tcBorders>
              <w:top w:val="nil"/>
              <w:left w:val="nil"/>
              <w:bottom w:val="nil"/>
              <w:right w:val="nil"/>
            </w:tcBorders>
            <w:shd w:val="clear" w:color="auto" w:fill="auto"/>
            <w:noWrap/>
            <w:vAlign w:val="bottom"/>
            <w:hideMark/>
          </w:tcPr>
          <w:p w14:paraId="470D7912" w14:textId="77777777" w:rsidR="004C575F" w:rsidRPr="004C575F" w:rsidRDefault="004C575F" w:rsidP="00E977D5">
            <w:pPr>
              <w:spacing w:after="0"/>
              <w:jc w:val="center"/>
              <w:rPr>
                <w:color w:val="000000"/>
                <w:sz w:val="20"/>
                <w:szCs w:val="20"/>
              </w:rPr>
            </w:pPr>
            <w:r w:rsidRPr="004C575F">
              <w:rPr>
                <w:color w:val="000000"/>
                <w:sz w:val="20"/>
                <w:szCs w:val="20"/>
              </w:rPr>
              <w:t>163,498 (11.3%)</w:t>
            </w:r>
          </w:p>
        </w:tc>
      </w:tr>
      <w:tr w:rsidR="004C575F" w:rsidRPr="005362B1" w14:paraId="0C57EB84" w14:textId="77777777" w:rsidTr="004C575F">
        <w:trPr>
          <w:trHeight w:val="259"/>
        </w:trPr>
        <w:tc>
          <w:tcPr>
            <w:tcW w:w="838" w:type="dxa"/>
            <w:tcBorders>
              <w:top w:val="nil"/>
              <w:left w:val="nil"/>
              <w:bottom w:val="nil"/>
              <w:right w:val="nil"/>
            </w:tcBorders>
            <w:shd w:val="clear" w:color="auto" w:fill="auto"/>
            <w:noWrap/>
            <w:vAlign w:val="bottom"/>
            <w:hideMark/>
          </w:tcPr>
          <w:p w14:paraId="43216483" w14:textId="77777777" w:rsidR="004C575F" w:rsidRPr="004C575F" w:rsidRDefault="004C575F" w:rsidP="00E977D5">
            <w:pPr>
              <w:spacing w:after="0"/>
              <w:jc w:val="center"/>
              <w:rPr>
                <w:color w:val="000000"/>
                <w:sz w:val="20"/>
                <w:szCs w:val="20"/>
              </w:rPr>
            </w:pPr>
            <w:r w:rsidRPr="004C575F">
              <w:rPr>
                <w:color w:val="000000"/>
                <w:sz w:val="20"/>
                <w:szCs w:val="20"/>
              </w:rPr>
              <w:t>2000</w:t>
            </w:r>
          </w:p>
        </w:tc>
        <w:tc>
          <w:tcPr>
            <w:tcW w:w="1746" w:type="dxa"/>
            <w:tcBorders>
              <w:top w:val="nil"/>
              <w:left w:val="nil"/>
              <w:bottom w:val="nil"/>
              <w:right w:val="nil"/>
            </w:tcBorders>
            <w:shd w:val="clear" w:color="auto" w:fill="auto"/>
            <w:noWrap/>
            <w:vAlign w:val="bottom"/>
            <w:hideMark/>
          </w:tcPr>
          <w:p w14:paraId="7319CAA1" w14:textId="77777777" w:rsidR="004C575F" w:rsidRPr="004C575F" w:rsidRDefault="004C575F" w:rsidP="00E977D5">
            <w:pPr>
              <w:spacing w:after="0"/>
              <w:jc w:val="center"/>
              <w:rPr>
                <w:color w:val="000000"/>
                <w:sz w:val="20"/>
                <w:szCs w:val="20"/>
              </w:rPr>
            </w:pPr>
            <w:r w:rsidRPr="004C575F">
              <w:rPr>
                <w:color w:val="000000"/>
                <w:sz w:val="20"/>
                <w:szCs w:val="20"/>
              </w:rPr>
              <w:t xml:space="preserve"> 54,316 (14.5%)</w:t>
            </w:r>
          </w:p>
        </w:tc>
        <w:tc>
          <w:tcPr>
            <w:tcW w:w="1746" w:type="dxa"/>
            <w:tcBorders>
              <w:top w:val="nil"/>
              <w:left w:val="nil"/>
              <w:bottom w:val="nil"/>
              <w:right w:val="nil"/>
            </w:tcBorders>
            <w:shd w:val="clear" w:color="auto" w:fill="auto"/>
            <w:noWrap/>
            <w:vAlign w:val="bottom"/>
            <w:hideMark/>
          </w:tcPr>
          <w:p w14:paraId="3F7F88E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B4276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7915DA" w14:textId="77777777" w:rsidTr="004C575F">
        <w:trPr>
          <w:trHeight w:val="259"/>
        </w:trPr>
        <w:tc>
          <w:tcPr>
            <w:tcW w:w="838" w:type="dxa"/>
            <w:tcBorders>
              <w:top w:val="nil"/>
              <w:left w:val="nil"/>
              <w:bottom w:val="nil"/>
              <w:right w:val="nil"/>
            </w:tcBorders>
            <w:shd w:val="clear" w:color="auto" w:fill="auto"/>
            <w:noWrap/>
            <w:vAlign w:val="bottom"/>
            <w:hideMark/>
          </w:tcPr>
          <w:p w14:paraId="23F2E5AC" w14:textId="77777777" w:rsidR="004C575F" w:rsidRPr="004C575F" w:rsidRDefault="004C575F" w:rsidP="00E977D5">
            <w:pPr>
              <w:spacing w:after="0"/>
              <w:jc w:val="center"/>
              <w:rPr>
                <w:color w:val="000000"/>
                <w:sz w:val="20"/>
                <w:szCs w:val="20"/>
              </w:rPr>
            </w:pPr>
            <w:r w:rsidRPr="004C575F">
              <w:rPr>
                <w:color w:val="000000"/>
                <w:sz w:val="20"/>
                <w:szCs w:val="20"/>
              </w:rPr>
              <w:t>2001</w:t>
            </w:r>
          </w:p>
        </w:tc>
        <w:tc>
          <w:tcPr>
            <w:tcW w:w="1746" w:type="dxa"/>
            <w:tcBorders>
              <w:top w:val="nil"/>
              <w:left w:val="nil"/>
              <w:bottom w:val="nil"/>
              <w:right w:val="nil"/>
            </w:tcBorders>
            <w:shd w:val="clear" w:color="auto" w:fill="auto"/>
            <w:noWrap/>
            <w:vAlign w:val="bottom"/>
            <w:hideMark/>
          </w:tcPr>
          <w:p w14:paraId="3861AC3C" w14:textId="77777777" w:rsidR="004C575F" w:rsidRPr="004C575F" w:rsidRDefault="004C575F" w:rsidP="00E977D5">
            <w:pPr>
              <w:spacing w:after="0"/>
              <w:jc w:val="center"/>
              <w:rPr>
                <w:color w:val="000000"/>
                <w:sz w:val="20"/>
                <w:szCs w:val="20"/>
              </w:rPr>
            </w:pPr>
            <w:r w:rsidRPr="004C575F">
              <w:rPr>
                <w:color w:val="000000"/>
                <w:sz w:val="20"/>
                <w:szCs w:val="20"/>
              </w:rPr>
              <w:t xml:space="preserve"> 33,841 (18.1%)</w:t>
            </w:r>
          </w:p>
        </w:tc>
        <w:tc>
          <w:tcPr>
            <w:tcW w:w="1746" w:type="dxa"/>
            <w:tcBorders>
              <w:top w:val="nil"/>
              <w:left w:val="nil"/>
              <w:bottom w:val="nil"/>
              <w:right w:val="nil"/>
            </w:tcBorders>
            <w:shd w:val="clear" w:color="auto" w:fill="auto"/>
            <w:noWrap/>
            <w:vAlign w:val="bottom"/>
            <w:hideMark/>
          </w:tcPr>
          <w:p w14:paraId="16194ED8" w14:textId="77777777" w:rsidR="004C575F" w:rsidRPr="004C575F" w:rsidRDefault="004C575F" w:rsidP="00E977D5">
            <w:pPr>
              <w:spacing w:after="0"/>
              <w:jc w:val="center"/>
              <w:rPr>
                <w:color w:val="000000"/>
                <w:sz w:val="20"/>
                <w:szCs w:val="20"/>
              </w:rPr>
            </w:pPr>
            <w:r w:rsidRPr="004C575F">
              <w:rPr>
                <w:color w:val="000000"/>
                <w:sz w:val="20"/>
                <w:szCs w:val="20"/>
              </w:rPr>
              <w:t>248,745 (20.6%)</w:t>
            </w:r>
          </w:p>
        </w:tc>
        <w:tc>
          <w:tcPr>
            <w:tcW w:w="1746" w:type="dxa"/>
            <w:tcBorders>
              <w:top w:val="nil"/>
              <w:left w:val="nil"/>
              <w:bottom w:val="nil"/>
              <w:right w:val="nil"/>
            </w:tcBorders>
            <w:shd w:val="clear" w:color="auto" w:fill="auto"/>
            <w:noWrap/>
            <w:vAlign w:val="bottom"/>
            <w:hideMark/>
          </w:tcPr>
          <w:p w14:paraId="63F26E29" w14:textId="77777777" w:rsidR="004C575F" w:rsidRPr="004C575F" w:rsidRDefault="004C575F" w:rsidP="00E977D5">
            <w:pPr>
              <w:spacing w:after="0"/>
              <w:jc w:val="center"/>
              <w:rPr>
                <w:color w:val="000000"/>
                <w:sz w:val="20"/>
                <w:szCs w:val="20"/>
              </w:rPr>
            </w:pPr>
            <w:r w:rsidRPr="004C575F">
              <w:rPr>
                <w:color w:val="000000"/>
                <w:sz w:val="20"/>
                <w:szCs w:val="20"/>
              </w:rPr>
              <w:t>155,231 (18.2%)</w:t>
            </w:r>
          </w:p>
        </w:tc>
      </w:tr>
      <w:tr w:rsidR="004C575F" w:rsidRPr="005362B1" w14:paraId="23681BB3" w14:textId="77777777" w:rsidTr="004C575F">
        <w:trPr>
          <w:trHeight w:val="259"/>
        </w:trPr>
        <w:tc>
          <w:tcPr>
            <w:tcW w:w="838" w:type="dxa"/>
            <w:tcBorders>
              <w:top w:val="nil"/>
              <w:left w:val="nil"/>
              <w:bottom w:val="nil"/>
              <w:right w:val="nil"/>
            </w:tcBorders>
            <w:shd w:val="clear" w:color="auto" w:fill="auto"/>
            <w:noWrap/>
            <w:vAlign w:val="bottom"/>
            <w:hideMark/>
          </w:tcPr>
          <w:p w14:paraId="4E4828CE" w14:textId="77777777" w:rsidR="004C575F" w:rsidRPr="004C575F" w:rsidRDefault="004C575F" w:rsidP="00E977D5">
            <w:pPr>
              <w:spacing w:after="0"/>
              <w:jc w:val="center"/>
              <w:rPr>
                <w:color w:val="000000"/>
                <w:sz w:val="20"/>
                <w:szCs w:val="20"/>
              </w:rPr>
            </w:pPr>
            <w:r w:rsidRPr="004C575F">
              <w:rPr>
                <w:color w:val="000000"/>
                <w:sz w:val="20"/>
                <w:szCs w:val="20"/>
              </w:rPr>
              <w:t>2002</w:t>
            </w:r>
          </w:p>
        </w:tc>
        <w:tc>
          <w:tcPr>
            <w:tcW w:w="1746" w:type="dxa"/>
            <w:tcBorders>
              <w:top w:val="nil"/>
              <w:left w:val="nil"/>
              <w:bottom w:val="nil"/>
              <w:right w:val="nil"/>
            </w:tcBorders>
            <w:shd w:val="clear" w:color="auto" w:fill="auto"/>
            <w:noWrap/>
            <w:vAlign w:val="bottom"/>
            <w:hideMark/>
          </w:tcPr>
          <w:p w14:paraId="41525428" w14:textId="77777777" w:rsidR="004C575F" w:rsidRPr="004C575F" w:rsidRDefault="004C575F" w:rsidP="00E977D5">
            <w:pPr>
              <w:spacing w:after="0"/>
              <w:jc w:val="center"/>
              <w:rPr>
                <w:color w:val="000000"/>
                <w:sz w:val="20"/>
                <w:szCs w:val="20"/>
              </w:rPr>
            </w:pPr>
            <w:r w:rsidRPr="004C575F">
              <w:rPr>
                <w:color w:val="000000"/>
                <w:sz w:val="20"/>
                <w:szCs w:val="20"/>
              </w:rPr>
              <w:t xml:space="preserve"> 51,903 (17%)</w:t>
            </w:r>
          </w:p>
        </w:tc>
        <w:tc>
          <w:tcPr>
            <w:tcW w:w="1746" w:type="dxa"/>
            <w:tcBorders>
              <w:top w:val="nil"/>
              <w:left w:val="nil"/>
              <w:bottom w:val="nil"/>
              <w:right w:val="nil"/>
            </w:tcBorders>
            <w:shd w:val="clear" w:color="auto" w:fill="auto"/>
            <w:noWrap/>
            <w:vAlign w:val="bottom"/>
            <w:hideMark/>
          </w:tcPr>
          <w:p w14:paraId="0E735CE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ABF9946"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362A070" w14:textId="77777777" w:rsidTr="004C575F">
        <w:trPr>
          <w:trHeight w:val="259"/>
        </w:trPr>
        <w:tc>
          <w:tcPr>
            <w:tcW w:w="838" w:type="dxa"/>
            <w:tcBorders>
              <w:top w:val="nil"/>
              <w:left w:val="nil"/>
              <w:bottom w:val="nil"/>
              <w:right w:val="nil"/>
            </w:tcBorders>
            <w:shd w:val="clear" w:color="auto" w:fill="auto"/>
            <w:noWrap/>
            <w:vAlign w:val="bottom"/>
            <w:hideMark/>
          </w:tcPr>
          <w:p w14:paraId="6BFB72DF" w14:textId="77777777" w:rsidR="004C575F" w:rsidRPr="004C575F" w:rsidRDefault="004C575F" w:rsidP="00E977D5">
            <w:pPr>
              <w:spacing w:after="0"/>
              <w:jc w:val="center"/>
              <w:rPr>
                <w:color w:val="000000"/>
                <w:sz w:val="20"/>
                <w:szCs w:val="20"/>
              </w:rPr>
            </w:pPr>
            <w:r w:rsidRPr="004C575F">
              <w:rPr>
                <w:color w:val="000000"/>
                <w:sz w:val="20"/>
                <w:szCs w:val="20"/>
              </w:rPr>
              <w:t>2003</w:t>
            </w:r>
          </w:p>
        </w:tc>
        <w:tc>
          <w:tcPr>
            <w:tcW w:w="1746" w:type="dxa"/>
            <w:tcBorders>
              <w:top w:val="nil"/>
              <w:left w:val="nil"/>
              <w:bottom w:val="nil"/>
              <w:right w:val="nil"/>
            </w:tcBorders>
            <w:shd w:val="clear" w:color="auto" w:fill="auto"/>
            <w:noWrap/>
            <w:vAlign w:val="bottom"/>
            <w:hideMark/>
          </w:tcPr>
          <w:p w14:paraId="2872D4D7" w14:textId="77777777" w:rsidR="004C575F" w:rsidRPr="004C575F" w:rsidRDefault="004C575F" w:rsidP="00E977D5">
            <w:pPr>
              <w:spacing w:after="0"/>
              <w:jc w:val="center"/>
              <w:rPr>
                <w:color w:val="000000"/>
                <w:sz w:val="20"/>
                <w:szCs w:val="20"/>
              </w:rPr>
            </w:pPr>
            <w:r w:rsidRPr="004C575F">
              <w:rPr>
                <w:color w:val="000000"/>
                <w:sz w:val="20"/>
                <w:szCs w:val="20"/>
              </w:rPr>
              <w:t xml:space="preserve"> 59,952 (15%)</w:t>
            </w:r>
          </w:p>
        </w:tc>
        <w:tc>
          <w:tcPr>
            <w:tcW w:w="1746" w:type="dxa"/>
            <w:tcBorders>
              <w:top w:val="nil"/>
              <w:left w:val="nil"/>
              <w:bottom w:val="nil"/>
              <w:right w:val="nil"/>
            </w:tcBorders>
            <w:shd w:val="clear" w:color="auto" w:fill="auto"/>
            <w:noWrap/>
            <w:vAlign w:val="bottom"/>
            <w:hideMark/>
          </w:tcPr>
          <w:p w14:paraId="585C1173" w14:textId="77777777" w:rsidR="004C575F" w:rsidRPr="004C575F" w:rsidRDefault="004C575F" w:rsidP="00E977D5">
            <w:pPr>
              <w:spacing w:after="0"/>
              <w:jc w:val="center"/>
              <w:rPr>
                <w:color w:val="000000"/>
                <w:sz w:val="20"/>
                <w:szCs w:val="20"/>
              </w:rPr>
            </w:pPr>
            <w:r w:rsidRPr="004C575F">
              <w:rPr>
                <w:color w:val="000000"/>
                <w:sz w:val="20"/>
                <w:szCs w:val="20"/>
              </w:rPr>
              <w:t>295,423 (15.1%)</w:t>
            </w:r>
          </w:p>
        </w:tc>
        <w:tc>
          <w:tcPr>
            <w:tcW w:w="1746" w:type="dxa"/>
            <w:tcBorders>
              <w:top w:val="nil"/>
              <w:left w:val="nil"/>
              <w:bottom w:val="nil"/>
              <w:right w:val="nil"/>
            </w:tcBorders>
            <w:shd w:val="clear" w:color="auto" w:fill="auto"/>
            <w:noWrap/>
            <w:vAlign w:val="bottom"/>
            <w:hideMark/>
          </w:tcPr>
          <w:p w14:paraId="5F163E58" w14:textId="77777777" w:rsidR="004C575F" w:rsidRPr="004C575F" w:rsidRDefault="004C575F" w:rsidP="00E977D5">
            <w:pPr>
              <w:spacing w:after="0"/>
              <w:jc w:val="center"/>
              <w:rPr>
                <w:color w:val="000000"/>
                <w:sz w:val="20"/>
                <w:szCs w:val="20"/>
              </w:rPr>
            </w:pPr>
            <w:r w:rsidRPr="004C575F">
              <w:rPr>
                <w:color w:val="000000"/>
                <w:sz w:val="20"/>
                <w:szCs w:val="20"/>
              </w:rPr>
              <w:t>158,613 (13%)</w:t>
            </w:r>
          </w:p>
        </w:tc>
      </w:tr>
      <w:tr w:rsidR="004C575F" w:rsidRPr="005362B1" w14:paraId="279720DF" w14:textId="77777777" w:rsidTr="004C575F">
        <w:trPr>
          <w:trHeight w:val="259"/>
        </w:trPr>
        <w:tc>
          <w:tcPr>
            <w:tcW w:w="838" w:type="dxa"/>
            <w:tcBorders>
              <w:top w:val="nil"/>
              <w:left w:val="nil"/>
              <w:bottom w:val="nil"/>
              <w:right w:val="nil"/>
            </w:tcBorders>
            <w:shd w:val="clear" w:color="auto" w:fill="auto"/>
            <w:noWrap/>
            <w:vAlign w:val="bottom"/>
            <w:hideMark/>
          </w:tcPr>
          <w:p w14:paraId="29B1ED2A" w14:textId="77777777" w:rsidR="004C575F" w:rsidRPr="004C575F" w:rsidRDefault="004C575F" w:rsidP="00E977D5">
            <w:pPr>
              <w:spacing w:after="0"/>
              <w:jc w:val="center"/>
              <w:rPr>
                <w:color w:val="000000"/>
                <w:sz w:val="20"/>
                <w:szCs w:val="20"/>
              </w:rPr>
            </w:pPr>
            <w:r w:rsidRPr="004C575F">
              <w:rPr>
                <w:color w:val="000000"/>
                <w:sz w:val="20"/>
                <w:szCs w:val="20"/>
              </w:rPr>
              <w:t>2004</w:t>
            </w:r>
          </w:p>
        </w:tc>
        <w:tc>
          <w:tcPr>
            <w:tcW w:w="1746" w:type="dxa"/>
            <w:tcBorders>
              <w:top w:val="nil"/>
              <w:left w:val="nil"/>
              <w:bottom w:val="nil"/>
              <w:right w:val="nil"/>
            </w:tcBorders>
            <w:shd w:val="clear" w:color="auto" w:fill="auto"/>
            <w:noWrap/>
            <w:vAlign w:val="bottom"/>
            <w:hideMark/>
          </w:tcPr>
          <w:p w14:paraId="29E41D21" w14:textId="77777777" w:rsidR="004C575F" w:rsidRPr="004C575F" w:rsidRDefault="004C575F" w:rsidP="00E977D5">
            <w:pPr>
              <w:spacing w:after="0"/>
              <w:jc w:val="center"/>
              <w:rPr>
                <w:color w:val="000000"/>
                <w:sz w:val="20"/>
                <w:szCs w:val="20"/>
              </w:rPr>
            </w:pPr>
            <w:r w:rsidRPr="004C575F">
              <w:rPr>
                <w:color w:val="000000"/>
                <w:sz w:val="20"/>
                <w:szCs w:val="20"/>
              </w:rPr>
              <w:t xml:space="preserve"> 53,109 (11.8%)</w:t>
            </w:r>
          </w:p>
        </w:tc>
        <w:tc>
          <w:tcPr>
            <w:tcW w:w="1746" w:type="dxa"/>
            <w:tcBorders>
              <w:top w:val="nil"/>
              <w:left w:val="nil"/>
              <w:bottom w:val="nil"/>
              <w:right w:val="nil"/>
            </w:tcBorders>
            <w:shd w:val="clear" w:color="auto" w:fill="auto"/>
            <w:noWrap/>
            <w:vAlign w:val="bottom"/>
            <w:hideMark/>
          </w:tcPr>
          <w:p w14:paraId="2F3E4FA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482C39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58DC6E1" w14:textId="77777777" w:rsidTr="004C575F">
        <w:trPr>
          <w:trHeight w:val="259"/>
        </w:trPr>
        <w:tc>
          <w:tcPr>
            <w:tcW w:w="838" w:type="dxa"/>
            <w:tcBorders>
              <w:top w:val="nil"/>
              <w:left w:val="nil"/>
              <w:bottom w:val="nil"/>
              <w:right w:val="nil"/>
            </w:tcBorders>
            <w:shd w:val="clear" w:color="auto" w:fill="auto"/>
            <w:noWrap/>
            <w:vAlign w:val="bottom"/>
            <w:hideMark/>
          </w:tcPr>
          <w:p w14:paraId="6BD4E5BF" w14:textId="77777777" w:rsidR="004C575F" w:rsidRPr="004C575F" w:rsidRDefault="004C575F" w:rsidP="00E977D5">
            <w:pPr>
              <w:spacing w:after="0"/>
              <w:jc w:val="center"/>
              <w:rPr>
                <w:color w:val="000000"/>
                <w:sz w:val="20"/>
                <w:szCs w:val="20"/>
              </w:rPr>
            </w:pPr>
            <w:r w:rsidRPr="004C575F">
              <w:rPr>
                <w:color w:val="000000"/>
                <w:sz w:val="20"/>
                <w:szCs w:val="20"/>
              </w:rPr>
              <w:t>2005</w:t>
            </w:r>
          </w:p>
        </w:tc>
        <w:tc>
          <w:tcPr>
            <w:tcW w:w="1746" w:type="dxa"/>
            <w:tcBorders>
              <w:top w:val="nil"/>
              <w:left w:val="nil"/>
              <w:bottom w:val="nil"/>
              <w:right w:val="nil"/>
            </w:tcBorders>
            <w:shd w:val="clear" w:color="auto" w:fill="auto"/>
            <w:noWrap/>
            <w:vAlign w:val="bottom"/>
            <w:hideMark/>
          </w:tcPr>
          <w:p w14:paraId="617ECF50" w14:textId="77777777" w:rsidR="004C575F" w:rsidRPr="004C575F" w:rsidRDefault="004C575F" w:rsidP="00E977D5">
            <w:pPr>
              <w:spacing w:after="0"/>
              <w:jc w:val="center"/>
              <w:rPr>
                <w:color w:val="000000"/>
                <w:sz w:val="20"/>
                <w:szCs w:val="20"/>
              </w:rPr>
            </w:pPr>
            <w:r w:rsidRPr="004C575F">
              <w:rPr>
                <w:color w:val="000000"/>
                <w:sz w:val="20"/>
                <w:szCs w:val="20"/>
              </w:rPr>
              <w:t xml:space="preserve"> 29,864 (21.4%)</w:t>
            </w:r>
          </w:p>
        </w:tc>
        <w:tc>
          <w:tcPr>
            <w:tcW w:w="1746" w:type="dxa"/>
            <w:tcBorders>
              <w:top w:val="nil"/>
              <w:left w:val="nil"/>
              <w:bottom w:val="nil"/>
              <w:right w:val="nil"/>
            </w:tcBorders>
            <w:shd w:val="clear" w:color="auto" w:fill="auto"/>
            <w:noWrap/>
            <w:vAlign w:val="bottom"/>
            <w:hideMark/>
          </w:tcPr>
          <w:p w14:paraId="58E424E0" w14:textId="77777777" w:rsidR="004C575F" w:rsidRPr="004C575F" w:rsidRDefault="004C575F" w:rsidP="00E977D5">
            <w:pPr>
              <w:spacing w:after="0"/>
              <w:jc w:val="center"/>
              <w:rPr>
                <w:color w:val="000000"/>
                <w:sz w:val="20"/>
                <w:szCs w:val="20"/>
              </w:rPr>
            </w:pPr>
            <w:r w:rsidRPr="004C575F">
              <w:rPr>
                <w:color w:val="000000"/>
                <w:sz w:val="20"/>
                <w:szCs w:val="20"/>
              </w:rPr>
              <w:t>302,673 (26.9%)</w:t>
            </w:r>
          </w:p>
        </w:tc>
        <w:tc>
          <w:tcPr>
            <w:tcW w:w="1746" w:type="dxa"/>
            <w:tcBorders>
              <w:top w:val="nil"/>
              <w:left w:val="nil"/>
              <w:bottom w:val="nil"/>
              <w:right w:val="nil"/>
            </w:tcBorders>
            <w:shd w:val="clear" w:color="auto" w:fill="auto"/>
            <w:noWrap/>
            <w:vAlign w:val="bottom"/>
            <w:hideMark/>
          </w:tcPr>
          <w:p w14:paraId="43678608" w14:textId="77777777" w:rsidR="004C575F" w:rsidRPr="004C575F" w:rsidRDefault="004C575F" w:rsidP="00E977D5">
            <w:pPr>
              <w:spacing w:after="0"/>
              <w:jc w:val="center"/>
              <w:rPr>
                <w:color w:val="000000"/>
                <w:sz w:val="20"/>
                <w:szCs w:val="20"/>
              </w:rPr>
            </w:pPr>
            <w:r w:rsidRPr="004C575F">
              <w:rPr>
                <w:color w:val="000000"/>
                <w:sz w:val="20"/>
                <w:szCs w:val="20"/>
              </w:rPr>
              <w:t>129,306 (21.6%)</w:t>
            </w:r>
          </w:p>
        </w:tc>
      </w:tr>
      <w:tr w:rsidR="004C575F" w:rsidRPr="005362B1" w14:paraId="043E72AD" w14:textId="77777777" w:rsidTr="004C575F">
        <w:trPr>
          <w:trHeight w:val="259"/>
        </w:trPr>
        <w:tc>
          <w:tcPr>
            <w:tcW w:w="838" w:type="dxa"/>
            <w:tcBorders>
              <w:top w:val="nil"/>
              <w:left w:val="nil"/>
              <w:bottom w:val="nil"/>
              <w:right w:val="nil"/>
            </w:tcBorders>
            <w:shd w:val="clear" w:color="auto" w:fill="auto"/>
            <w:noWrap/>
            <w:vAlign w:val="bottom"/>
            <w:hideMark/>
          </w:tcPr>
          <w:p w14:paraId="5B13AE1B" w14:textId="77777777" w:rsidR="004C575F" w:rsidRPr="004C575F" w:rsidRDefault="004C575F" w:rsidP="00E977D5">
            <w:pPr>
              <w:spacing w:after="0"/>
              <w:jc w:val="center"/>
              <w:rPr>
                <w:color w:val="000000"/>
                <w:sz w:val="20"/>
                <w:szCs w:val="20"/>
              </w:rPr>
            </w:pPr>
            <w:r w:rsidRPr="004C575F">
              <w:rPr>
                <w:color w:val="000000"/>
                <w:sz w:val="20"/>
                <w:szCs w:val="20"/>
              </w:rPr>
              <w:t>2006</w:t>
            </w:r>
          </w:p>
        </w:tc>
        <w:tc>
          <w:tcPr>
            <w:tcW w:w="1746" w:type="dxa"/>
            <w:tcBorders>
              <w:top w:val="nil"/>
              <w:left w:val="nil"/>
              <w:bottom w:val="nil"/>
              <w:right w:val="nil"/>
            </w:tcBorders>
            <w:shd w:val="clear" w:color="auto" w:fill="auto"/>
            <w:noWrap/>
            <w:vAlign w:val="bottom"/>
            <w:hideMark/>
          </w:tcPr>
          <w:p w14:paraId="1D0B3221" w14:textId="77777777" w:rsidR="004C575F" w:rsidRPr="004C575F" w:rsidRDefault="004C575F" w:rsidP="00E977D5">
            <w:pPr>
              <w:spacing w:after="0"/>
              <w:jc w:val="center"/>
              <w:rPr>
                <w:color w:val="000000"/>
                <w:sz w:val="20"/>
                <w:szCs w:val="20"/>
              </w:rPr>
            </w:pPr>
            <w:r w:rsidRPr="004C575F">
              <w:rPr>
                <w:color w:val="000000"/>
                <w:sz w:val="20"/>
                <w:szCs w:val="20"/>
              </w:rPr>
              <w:t xml:space="preserve"> 34,316 (19.7%)</w:t>
            </w:r>
          </w:p>
        </w:tc>
        <w:tc>
          <w:tcPr>
            <w:tcW w:w="1746" w:type="dxa"/>
            <w:tcBorders>
              <w:top w:val="nil"/>
              <w:left w:val="nil"/>
              <w:bottom w:val="nil"/>
              <w:right w:val="nil"/>
            </w:tcBorders>
            <w:shd w:val="clear" w:color="auto" w:fill="auto"/>
            <w:noWrap/>
            <w:vAlign w:val="bottom"/>
            <w:hideMark/>
          </w:tcPr>
          <w:p w14:paraId="518EDA2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054E76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4EE832C" w14:textId="77777777" w:rsidTr="004C575F">
        <w:trPr>
          <w:trHeight w:val="259"/>
        </w:trPr>
        <w:tc>
          <w:tcPr>
            <w:tcW w:w="838" w:type="dxa"/>
            <w:tcBorders>
              <w:top w:val="nil"/>
              <w:left w:val="nil"/>
              <w:bottom w:val="nil"/>
              <w:right w:val="nil"/>
            </w:tcBorders>
            <w:shd w:val="clear" w:color="auto" w:fill="auto"/>
            <w:noWrap/>
            <w:vAlign w:val="bottom"/>
            <w:hideMark/>
          </w:tcPr>
          <w:p w14:paraId="6AC20DEB" w14:textId="77777777" w:rsidR="004C575F" w:rsidRPr="004C575F" w:rsidRDefault="004C575F" w:rsidP="00E977D5">
            <w:pPr>
              <w:spacing w:after="0"/>
              <w:jc w:val="center"/>
              <w:rPr>
                <w:color w:val="000000"/>
                <w:sz w:val="20"/>
                <w:szCs w:val="20"/>
              </w:rPr>
            </w:pPr>
            <w:r w:rsidRPr="004C575F">
              <w:rPr>
                <w:color w:val="000000"/>
                <w:sz w:val="20"/>
                <w:szCs w:val="20"/>
              </w:rPr>
              <w:t>2007</w:t>
            </w:r>
          </w:p>
        </w:tc>
        <w:tc>
          <w:tcPr>
            <w:tcW w:w="1746" w:type="dxa"/>
            <w:tcBorders>
              <w:top w:val="nil"/>
              <w:left w:val="nil"/>
              <w:bottom w:val="nil"/>
              <w:right w:val="nil"/>
            </w:tcBorders>
            <w:shd w:val="clear" w:color="auto" w:fill="auto"/>
            <w:noWrap/>
            <w:vAlign w:val="bottom"/>
            <w:hideMark/>
          </w:tcPr>
          <w:p w14:paraId="319CDD9E" w14:textId="77777777" w:rsidR="004C575F" w:rsidRPr="004C575F" w:rsidRDefault="004C575F" w:rsidP="00E977D5">
            <w:pPr>
              <w:spacing w:after="0"/>
              <w:jc w:val="center"/>
              <w:rPr>
                <w:color w:val="000000"/>
                <w:sz w:val="20"/>
                <w:szCs w:val="20"/>
              </w:rPr>
            </w:pPr>
            <w:r w:rsidRPr="004C575F">
              <w:rPr>
                <w:color w:val="000000"/>
                <w:sz w:val="20"/>
                <w:szCs w:val="20"/>
              </w:rPr>
              <w:t xml:space="preserve"> 34,994 (14%)</w:t>
            </w:r>
          </w:p>
        </w:tc>
        <w:tc>
          <w:tcPr>
            <w:tcW w:w="1746" w:type="dxa"/>
            <w:tcBorders>
              <w:top w:val="nil"/>
              <w:left w:val="nil"/>
              <w:bottom w:val="nil"/>
              <w:right w:val="nil"/>
            </w:tcBorders>
            <w:shd w:val="clear" w:color="auto" w:fill="auto"/>
            <w:noWrap/>
            <w:vAlign w:val="bottom"/>
            <w:hideMark/>
          </w:tcPr>
          <w:p w14:paraId="69EEC9CB" w14:textId="77777777" w:rsidR="004C575F" w:rsidRPr="004C575F" w:rsidRDefault="004C575F" w:rsidP="00E977D5">
            <w:pPr>
              <w:spacing w:after="0"/>
              <w:jc w:val="center"/>
              <w:rPr>
                <w:color w:val="000000"/>
                <w:sz w:val="20"/>
                <w:szCs w:val="20"/>
              </w:rPr>
            </w:pPr>
            <w:r w:rsidRPr="004C575F">
              <w:rPr>
                <w:color w:val="000000"/>
                <w:sz w:val="20"/>
                <w:szCs w:val="20"/>
              </w:rPr>
              <w:t>230,056 (14%)</w:t>
            </w:r>
          </w:p>
        </w:tc>
        <w:tc>
          <w:tcPr>
            <w:tcW w:w="1746" w:type="dxa"/>
            <w:tcBorders>
              <w:top w:val="nil"/>
              <w:left w:val="nil"/>
              <w:bottom w:val="nil"/>
              <w:right w:val="nil"/>
            </w:tcBorders>
            <w:shd w:val="clear" w:color="auto" w:fill="auto"/>
            <w:noWrap/>
            <w:vAlign w:val="bottom"/>
            <w:hideMark/>
          </w:tcPr>
          <w:p w14:paraId="08C050F5" w14:textId="77777777" w:rsidR="004C575F" w:rsidRPr="004C575F" w:rsidRDefault="004C575F" w:rsidP="00E977D5">
            <w:pPr>
              <w:spacing w:after="0"/>
              <w:jc w:val="center"/>
              <w:rPr>
                <w:color w:val="000000"/>
                <w:sz w:val="20"/>
                <w:szCs w:val="20"/>
              </w:rPr>
            </w:pPr>
            <w:r w:rsidRPr="004C575F">
              <w:rPr>
                <w:color w:val="000000"/>
                <w:sz w:val="20"/>
                <w:szCs w:val="20"/>
              </w:rPr>
              <w:t>190,831 (17.6%)</w:t>
            </w:r>
          </w:p>
        </w:tc>
      </w:tr>
      <w:tr w:rsidR="004C575F" w:rsidRPr="005362B1" w14:paraId="6905FE05" w14:textId="77777777" w:rsidTr="004C575F">
        <w:trPr>
          <w:trHeight w:val="259"/>
        </w:trPr>
        <w:tc>
          <w:tcPr>
            <w:tcW w:w="838" w:type="dxa"/>
            <w:tcBorders>
              <w:top w:val="nil"/>
              <w:left w:val="nil"/>
              <w:bottom w:val="nil"/>
              <w:right w:val="nil"/>
            </w:tcBorders>
            <w:shd w:val="clear" w:color="auto" w:fill="auto"/>
            <w:noWrap/>
            <w:vAlign w:val="bottom"/>
            <w:hideMark/>
          </w:tcPr>
          <w:p w14:paraId="5D2B035A" w14:textId="77777777" w:rsidR="004C575F" w:rsidRPr="004C575F" w:rsidRDefault="004C575F" w:rsidP="00E977D5">
            <w:pPr>
              <w:spacing w:after="0"/>
              <w:jc w:val="center"/>
              <w:rPr>
                <w:color w:val="000000"/>
                <w:sz w:val="20"/>
                <w:szCs w:val="20"/>
              </w:rPr>
            </w:pPr>
            <w:r w:rsidRPr="004C575F">
              <w:rPr>
                <w:color w:val="000000"/>
                <w:sz w:val="20"/>
                <w:szCs w:val="20"/>
              </w:rPr>
              <w:t>2008</w:t>
            </w:r>
          </w:p>
        </w:tc>
        <w:tc>
          <w:tcPr>
            <w:tcW w:w="1746" w:type="dxa"/>
            <w:tcBorders>
              <w:top w:val="nil"/>
              <w:left w:val="nil"/>
              <w:bottom w:val="nil"/>
              <w:right w:val="nil"/>
            </w:tcBorders>
            <w:shd w:val="clear" w:color="auto" w:fill="auto"/>
            <w:noWrap/>
            <w:vAlign w:val="bottom"/>
            <w:hideMark/>
          </w:tcPr>
          <w:p w14:paraId="562C81C4" w14:textId="77777777" w:rsidR="004C575F" w:rsidRPr="004C575F" w:rsidRDefault="004C575F" w:rsidP="00E977D5">
            <w:pPr>
              <w:spacing w:after="0"/>
              <w:jc w:val="center"/>
              <w:rPr>
                <w:color w:val="000000"/>
                <w:sz w:val="20"/>
                <w:szCs w:val="20"/>
              </w:rPr>
            </w:pPr>
            <w:r w:rsidRPr="004C575F">
              <w:rPr>
                <w:color w:val="000000"/>
                <w:sz w:val="20"/>
                <w:szCs w:val="20"/>
              </w:rPr>
              <w:t xml:space="preserve"> 26,881 (22.8%)</w:t>
            </w:r>
          </w:p>
        </w:tc>
        <w:tc>
          <w:tcPr>
            <w:tcW w:w="1746" w:type="dxa"/>
            <w:tcBorders>
              <w:top w:val="nil"/>
              <w:left w:val="nil"/>
              <w:bottom w:val="nil"/>
              <w:right w:val="nil"/>
            </w:tcBorders>
            <w:shd w:val="clear" w:color="auto" w:fill="auto"/>
            <w:noWrap/>
            <w:vAlign w:val="bottom"/>
            <w:hideMark/>
          </w:tcPr>
          <w:p w14:paraId="047B0F8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00F60E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243A1E7" w14:textId="77777777" w:rsidTr="004C575F">
        <w:trPr>
          <w:trHeight w:val="259"/>
        </w:trPr>
        <w:tc>
          <w:tcPr>
            <w:tcW w:w="838" w:type="dxa"/>
            <w:tcBorders>
              <w:top w:val="nil"/>
              <w:left w:val="nil"/>
              <w:bottom w:val="nil"/>
              <w:right w:val="nil"/>
            </w:tcBorders>
            <w:shd w:val="clear" w:color="auto" w:fill="auto"/>
            <w:noWrap/>
            <w:vAlign w:val="bottom"/>
            <w:hideMark/>
          </w:tcPr>
          <w:p w14:paraId="25EF002D" w14:textId="77777777" w:rsidR="004C575F" w:rsidRPr="004C575F" w:rsidRDefault="004C575F" w:rsidP="00E977D5">
            <w:pPr>
              <w:spacing w:after="0"/>
              <w:jc w:val="center"/>
              <w:rPr>
                <w:color w:val="000000"/>
                <w:sz w:val="20"/>
                <w:szCs w:val="20"/>
              </w:rPr>
            </w:pPr>
            <w:r w:rsidRPr="004C575F">
              <w:rPr>
                <w:color w:val="000000"/>
                <w:sz w:val="20"/>
                <w:szCs w:val="20"/>
              </w:rPr>
              <w:t>2009</w:t>
            </w:r>
          </w:p>
        </w:tc>
        <w:tc>
          <w:tcPr>
            <w:tcW w:w="1746" w:type="dxa"/>
            <w:tcBorders>
              <w:top w:val="nil"/>
              <w:left w:val="nil"/>
              <w:bottom w:val="nil"/>
              <w:right w:val="nil"/>
            </w:tcBorders>
            <w:shd w:val="clear" w:color="auto" w:fill="auto"/>
            <w:noWrap/>
            <w:vAlign w:val="bottom"/>
            <w:hideMark/>
          </w:tcPr>
          <w:p w14:paraId="5CE69736" w14:textId="77777777" w:rsidR="004C575F" w:rsidRPr="004C575F" w:rsidRDefault="004C575F" w:rsidP="00E977D5">
            <w:pPr>
              <w:spacing w:after="0"/>
              <w:jc w:val="center"/>
              <w:rPr>
                <w:color w:val="000000"/>
                <w:sz w:val="20"/>
                <w:szCs w:val="20"/>
              </w:rPr>
            </w:pPr>
            <w:r w:rsidRPr="004C575F">
              <w:rPr>
                <w:color w:val="000000"/>
                <w:sz w:val="20"/>
                <w:szCs w:val="20"/>
              </w:rPr>
              <w:t xml:space="preserve"> 68,395 (13.8%)</w:t>
            </w:r>
          </w:p>
        </w:tc>
        <w:tc>
          <w:tcPr>
            <w:tcW w:w="1746" w:type="dxa"/>
            <w:tcBorders>
              <w:top w:val="nil"/>
              <w:left w:val="nil"/>
              <w:bottom w:val="nil"/>
              <w:right w:val="nil"/>
            </w:tcBorders>
            <w:shd w:val="clear" w:color="auto" w:fill="auto"/>
            <w:noWrap/>
            <w:vAlign w:val="bottom"/>
            <w:hideMark/>
          </w:tcPr>
          <w:p w14:paraId="1543DCCB" w14:textId="77777777" w:rsidR="004C575F" w:rsidRPr="004C575F" w:rsidRDefault="004C575F" w:rsidP="00E977D5">
            <w:pPr>
              <w:spacing w:after="0"/>
              <w:jc w:val="center"/>
              <w:rPr>
                <w:color w:val="000000"/>
                <w:sz w:val="20"/>
                <w:szCs w:val="20"/>
              </w:rPr>
            </w:pPr>
            <w:r w:rsidRPr="004C575F">
              <w:rPr>
                <w:color w:val="000000"/>
                <w:sz w:val="20"/>
                <w:szCs w:val="20"/>
              </w:rPr>
              <w:t>741,101 (30.8%)</w:t>
            </w:r>
          </w:p>
        </w:tc>
        <w:tc>
          <w:tcPr>
            <w:tcW w:w="1746" w:type="dxa"/>
            <w:tcBorders>
              <w:top w:val="nil"/>
              <w:left w:val="nil"/>
              <w:bottom w:val="nil"/>
              <w:right w:val="nil"/>
            </w:tcBorders>
            <w:shd w:val="clear" w:color="auto" w:fill="auto"/>
            <w:noWrap/>
            <w:vAlign w:val="bottom"/>
            <w:hideMark/>
          </w:tcPr>
          <w:p w14:paraId="677A19FB" w14:textId="77777777" w:rsidR="004C575F" w:rsidRPr="004C575F" w:rsidRDefault="004C575F" w:rsidP="00E977D5">
            <w:pPr>
              <w:spacing w:after="0"/>
              <w:jc w:val="center"/>
              <w:rPr>
                <w:color w:val="000000"/>
                <w:sz w:val="20"/>
                <w:szCs w:val="20"/>
              </w:rPr>
            </w:pPr>
            <w:r w:rsidRPr="004C575F">
              <w:rPr>
                <w:color w:val="000000"/>
                <w:sz w:val="20"/>
                <w:szCs w:val="20"/>
              </w:rPr>
              <w:t>562,698 (29.1%)</w:t>
            </w:r>
          </w:p>
        </w:tc>
      </w:tr>
      <w:tr w:rsidR="004C575F" w:rsidRPr="005362B1" w14:paraId="67714F3D" w14:textId="77777777" w:rsidTr="004C575F">
        <w:trPr>
          <w:trHeight w:val="259"/>
        </w:trPr>
        <w:tc>
          <w:tcPr>
            <w:tcW w:w="838" w:type="dxa"/>
            <w:tcBorders>
              <w:top w:val="nil"/>
              <w:left w:val="nil"/>
              <w:bottom w:val="nil"/>
              <w:right w:val="nil"/>
            </w:tcBorders>
            <w:shd w:val="clear" w:color="auto" w:fill="auto"/>
            <w:noWrap/>
            <w:vAlign w:val="bottom"/>
            <w:hideMark/>
          </w:tcPr>
          <w:p w14:paraId="07A6EE18" w14:textId="77777777" w:rsidR="004C575F" w:rsidRPr="004C575F" w:rsidRDefault="004C575F" w:rsidP="00E977D5">
            <w:pPr>
              <w:spacing w:after="0"/>
              <w:jc w:val="center"/>
              <w:rPr>
                <w:color w:val="000000"/>
                <w:sz w:val="20"/>
                <w:szCs w:val="20"/>
              </w:rPr>
            </w:pPr>
            <w:r w:rsidRPr="004C575F">
              <w:rPr>
                <w:color w:val="000000"/>
                <w:sz w:val="20"/>
                <w:szCs w:val="20"/>
              </w:rPr>
              <w:t>2010</w:t>
            </w:r>
          </w:p>
        </w:tc>
        <w:tc>
          <w:tcPr>
            <w:tcW w:w="1746" w:type="dxa"/>
            <w:tcBorders>
              <w:top w:val="nil"/>
              <w:left w:val="nil"/>
              <w:bottom w:val="nil"/>
              <w:right w:val="nil"/>
            </w:tcBorders>
            <w:shd w:val="clear" w:color="auto" w:fill="auto"/>
            <w:noWrap/>
            <w:vAlign w:val="bottom"/>
            <w:hideMark/>
          </w:tcPr>
          <w:p w14:paraId="2A08B3A9" w14:textId="77777777" w:rsidR="004C575F" w:rsidRPr="004C575F" w:rsidRDefault="004C575F" w:rsidP="00E977D5">
            <w:pPr>
              <w:spacing w:after="0"/>
              <w:jc w:val="center"/>
              <w:rPr>
                <w:color w:val="000000"/>
                <w:sz w:val="20"/>
                <w:szCs w:val="20"/>
              </w:rPr>
            </w:pPr>
            <w:r w:rsidRPr="004C575F">
              <w:rPr>
                <w:color w:val="000000"/>
                <w:sz w:val="20"/>
                <w:szCs w:val="20"/>
              </w:rPr>
              <w:t xml:space="preserve"> 86,725 (13.8%)</w:t>
            </w:r>
          </w:p>
        </w:tc>
        <w:tc>
          <w:tcPr>
            <w:tcW w:w="1746" w:type="dxa"/>
            <w:tcBorders>
              <w:top w:val="nil"/>
              <w:left w:val="nil"/>
              <w:bottom w:val="nil"/>
              <w:right w:val="nil"/>
            </w:tcBorders>
            <w:shd w:val="clear" w:color="auto" w:fill="auto"/>
            <w:noWrap/>
            <w:vAlign w:val="bottom"/>
            <w:hideMark/>
          </w:tcPr>
          <w:p w14:paraId="2AE122E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05B15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E1C2D33" w14:textId="77777777" w:rsidTr="004C575F">
        <w:trPr>
          <w:trHeight w:val="259"/>
        </w:trPr>
        <w:tc>
          <w:tcPr>
            <w:tcW w:w="838" w:type="dxa"/>
            <w:tcBorders>
              <w:top w:val="nil"/>
              <w:left w:val="nil"/>
              <w:bottom w:val="nil"/>
              <w:right w:val="nil"/>
            </w:tcBorders>
            <w:shd w:val="clear" w:color="auto" w:fill="auto"/>
            <w:noWrap/>
            <w:vAlign w:val="bottom"/>
            <w:hideMark/>
          </w:tcPr>
          <w:p w14:paraId="00F9C1F0" w14:textId="77777777" w:rsidR="004C575F" w:rsidRPr="004C575F" w:rsidRDefault="004C575F" w:rsidP="00E977D5">
            <w:pPr>
              <w:spacing w:after="0"/>
              <w:jc w:val="center"/>
              <w:rPr>
                <w:color w:val="000000"/>
                <w:sz w:val="20"/>
                <w:szCs w:val="20"/>
              </w:rPr>
            </w:pPr>
            <w:r w:rsidRPr="004C575F">
              <w:rPr>
                <w:color w:val="000000"/>
                <w:sz w:val="20"/>
                <w:szCs w:val="20"/>
              </w:rPr>
              <w:t>2011</w:t>
            </w:r>
          </w:p>
        </w:tc>
        <w:tc>
          <w:tcPr>
            <w:tcW w:w="1746" w:type="dxa"/>
            <w:tcBorders>
              <w:top w:val="nil"/>
              <w:left w:val="nil"/>
              <w:bottom w:val="nil"/>
              <w:right w:val="nil"/>
            </w:tcBorders>
            <w:shd w:val="clear" w:color="auto" w:fill="auto"/>
            <w:noWrap/>
            <w:vAlign w:val="bottom"/>
            <w:hideMark/>
          </w:tcPr>
          <w:p w14:paraId="0891C173" w14:textId="77777777" w:rsidR="004C575F" w:rsidRPr="004C575F" w:rsidRDefault="004C575F" w:rsidP="00E977D5">
            <w:pPr>
              <w:spacing w:after="0"/>
              <w:jc w:val="center"/>
              <w:rPr>
                <w:color w:val="000000"/>
                <w:sz w:val="20"/>
                <w:szCs w:val="20"/>
              </w:rPr>
            </w:pPr>
            <w:r w:rsidRPr="004C575F">
              <w:rPr>
                <w:color w:val="000000"/>
                <w:sz w:val="20"/>
                <w:szCs w:val="20"/>
              </w:rPr>
              <w:t xml:space="preserve"> 93,743 (14.1%)</w:t>
            </w:r>
          </w:p>
        </w:tc>
        <w:tc>
          <w:tcPr>
            <w:tcW w:w="1746" w:type="dxa"/>
            <w:tcBorders>
              <w:top w:val="nil"/>
              <w:left w:val="nil"/>
              <w:bottom w:val="nil"/>
              <w:right w:val="nil"/>
            </w:tcBorders>
            <w:shd w:val="clear" w:color="auto" w:fill="auto"/>
            <w:noWrap/>
            <w:vAlign w:val="bottom"/>
            <w:hideMark/>
          </w:tcPr>
          <w:p w14:paraId="5AB7012A" w14:textId="77777777" w:rsidR="004C575F" w:rsidRPr="004C575F" w:rsidRDefault="004C575F" w:rsidP="00E977D5">
            <w:pPr>
              <w:spacing w:after="0"/>
              <w:jc w:val="center"/>
              <w:rPr>
                <w:color w:val="000000"/>
                <w:sz w:val="20"/>
                <w:szCs w:val="20"/>
              </w:rPr>
            </w:pPr>
            <w:r w:rsidRPr="004C575F">
              <w:rPr>
                <w:color w:val="000000"/>
                <w:sz w:val="20"/>
                <w:szCs w:val="20"/>
              </w:rPr>
              <w:t>492,596 (13.8%)</w:t>
            </w:r>
          </w:p>
        </w:tc>
        <w:tc>
          <w:tcPr>
            <w:tcW w:w="1746" w:type="dxa"/>
            <w:tcBorders>
              <w:top w:val="nil"/>
              <w:left w:val="nil"/>
              <w:bottom w:val="nil"/>
              <w:right w:val="nil"/>
            </w:tcBorders>
            <w:shd w:val="clear" w:color="auto" w:fill="auto"/>
            <w:noWrap/>
            <w:vAlign w:val="bottom"/>
            <w:hideMark/>
          </w:tcPr>
          <w:p w14:paraId="39B489ED" w14:textId="77777777" w:rsidR="004C575F" w:rsidRPr="004C575F" w:rsidRDefault="004C575F" w:rsidP="00E977D5">
            <w:pPr>
              <w:spacing w:after="0"/>
              <w:jc w:val="center"/>
              <w:rPr>
                <w:color w:val="000000"/>
                <w:sz w:val="20"/>
                <w:szCs w:val="20"/>
              </w:rPr>
            </w:pPr>
            <w:r w:rsidRPr="004C575F">
              <w:rPr>
                <w:color w:val="000000"/>
                <w:sz w:val="20"/>
                <w:szCs w:val="20"/>
              </w:rPr>
              <w:t>342,900 (17.9%)</w:t>
            </w:r>
          </w:p>
        </w:tc>
      </w:tr>
      <w:tr w:rsidR="004C575F" w:rsidRPr="005362B1" w14:paraId="71772F4E" w14:textId="77777777" w:rsidTr="004C575F">
        <w:trPr>
          <w:trHeight w:val="259"/>
        </w:trPr>
        <w:tc>
          <w:tcPr>
            <w:tcW w:w="838" w:type="dxa"/>
            <w:tcBorders>
              <w:top w:val="nil"/>
              <w:left w:val="nil"/>
              <w:bottom w:val="nil"/>
              <w:right w:val="nil"/>
            </w:tcBorders>
            <w:shd w:val="clear" w:color="auto" w:fill="auto"/>
            <w:noWrap/>
            <w:vAlign w:val="bottom"/>
            <w:hideMark/>
          </w:tcPr>
          <w:p w14:paraId="79FEF123" w14:textId="77777777" w:rsidR="004C575F" w:rsidRPr="004C575F" w:rsidRDefault="004C575F" w:rsidP="00E977D5">
            <w:pPr>
              <w:spacing w:after="0"/>
              <w:jc w:val="center"/>
              <w:rPr>
                <w:color w:val="000000"/>
                <w:sz w:val="20"/>
                <w:szCs w:val="20"/>
              </w:rPr>
            </w:pPr>
            <w:r w:rsidRPr="004C575F">
              <w:rPr>
                <w:color w:val="000000"/>
                <w:sz w:val="20"/>
                <w:szCs w:val="20"/>
              </w:rPr>
              <w:t>2012</w:t>
            </w:r>
          </w:p>
        </w:tc>
        <w:tc>
          <w:tcPr>
            <w:tcW w:w="1746" w:type="dxa"/>
            <w:tcBorders>
              <w:top w:val="nil"/>
              <w:left w:val="nil"/>
              <w:bottom w:val="nil"/>
              <w:right w:val="nil"/>
            </w:tcBorders>
            <w:shd w:val="clear" w:color="auto" w:fill="auto"/>
            <w:noWrap/>
            <w:vAlign w:val="bottom"/>
            <w:hideMark/>
          </w:tcPr>
          <w:p w14:paraId="4475D655" w14:textId="77777777" w:rsidR="004C575F" w:rsidRPr="004C575F" w:rsidRDefault="004C575F" w:rsidP="00E977D5">
            <w:pPr>
              <w:spacing w:after="0"/>
              <w:jc w:val="center"/>
              <w:rPr>
                <w:color w:val="000000"/>
                <w:sz w:val="20"/>
                <w:szCs w:val="20"/>
              </w:rPr>
            </w:pPr>
            <w:r w:rsidRPr="004C575F">
              <w:rPr>
                <w:color w:val="000000"/>
                <w:sz w:val="20"/>
                <w:szCs w:val="20"/>
              </w:rPr>
              <w:t xml:space="preserve"> 63,768 (14.8%)</w:t>
            </w:r>
          </w:p>
        </w:tc>
        <w:tc>
          <w:tcPr>
            <w:tcW w:w="1746" w:type="dxa"/>
            <w:tcBorders>
              <w:top w:val="nil"/>
              <w:left w:val="nil"/>
              <w:bottom w:val="nil"/>
              <w:right w:val="nil"/>
            </w:tcBorders>
            <w:shd w:val="clear" w:color="auto" w:fill="auto"/>
            <w:noWrap/>
            <w:vAlign w:val="bottom"/>
            <w:hideMark/>
          </w:tcPr>
          <w:p w14:paraId="77AC563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97465E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21D6912F" w14:textId="77777777" w:rsidTr="004C575F">
        <w:trPr>
          <w:trHeight w:val="259"/>
        </w:trPr>
        <w:tc>
          <w:tcPr>
            <w:tcW w:w="838" w:type="dxa"/>
            <w:tcBorders>
              <w:top w:val="nil"/>
              <w:left w:val="nil"/>
              <w:bottom w:val="nil"/>
              <w:right w:val="nil"/>
            </w:tcBorders>
            <w:shd w:val="clear" w:color="auto" w:fill="auto"/>
            <w:noWrap/>
            <w:vAlign w:val="bottom"/>
            <w:hideMark/>
          </w:tcPr>
          <w:p w14:paraId="045EA6FF" w14:textId="77777777" w:rsidR="004C575F" w:rsidRPr="004C575F" w:rsidRDefault="004C575F" w:rsidP="00E977D5">
            <w:pPr>
              <w:spacing w:after="0"/>
              <w:jc w:val="center"/>
              <w:rPr>
                <w:color w:val="000000"/>
                <w:sz w:val="20"/>
                <w:szCs w:val="20"/>
              </w:rPr>
            </w:pPr>
            <w:r w:rsidRPr="004C575F">
              <w:rPr>
                <w:color w:val="000000"/>
                <w:sz w:val="20"/>
                <w:szCs w:val="20"/>
              </w:rPr>
              <w:t>2013</w:t>
            </w:r>
          </w:p>
        </w:tc>
        <w:tc>
          <w:tcPr>
            <w:tcW w:w="1746" w:type="dxa"/>
            <w:tcBorders>
              <w:top w:val="nil"/>
              <w:left w:val="nil"/>
              <w:bottom w:val="nil"/>
              <w:right w:val="nil"/>
            </w:tcBorders>
            <w:shd w:val="clear" w:color="auto" w:fill="auto"/>
            <w:noWrap/>
            <w:vAlign w:val="bottom"/>
            <w:hideMark/>
          </w:tcPr>
          <w:p w14:paraId="3E39283A" w14:textId="77777777" w:rsidR="004C575F" w:rsidRPr="004C575F" w:rsidRDefault="004C575F" w:rsidP="00E977D5">
            <w:pPr>
              <w:spacing w:after="0"/>
              <w:jc w:val="center"/>
              <w:rPr>
                <w:color w:val="000000"/>
                <w:sz w:val="20"/>
                <w:szCs w:val="20"/>
              </w:rPr>
            </w:pPr>
            <w:r w:rsidRPr="004C575F">
              <w:rPr>
                <w:color w:val="000000"/>
                <w:sz w:val="20"/>
                <w:szCs w:val="20"/>
              </w:rPr>
              <w:t xml:space="preserve"> 48,553 (16.2%)</w:t>
            </w:r>
          </w:p>
        </w:tc>
        <w:tc>
          <w:tcPr>
            <w:tcW w:w="1746" w:type="dxa"/>
            <w:tcBorders>
              <w:top w:val="nil"/>
              <w:left w:val="nil"/>
              <w:bottom w:val="nil"/>
              <w:right w:val="nil"/>
            </w:tcBorders>
            <w:shd w:val="clear" w:color="auto" w:fill="auto"/>
            <w:noWrap/>
            <w:vAlign w:val="bottom"/>
            <w:hideMark/>
          </w:tcPr>
          <w:p w14:paraId="31C91DA0" w14:textId="77777777" w:rsidR="004C575F" w:rsidRPr="004C575F" w:rsidRDefault="004C575F" w:rsidP="00E977D5">
            <w:pPr>
              <w:spacing w:after="0"/>
              <w:jc w:val="center"/>
              <w:rPr>
                <w:color w:val="000000"/>
                <w:sz w:val="20"/>
                <w:szCs w:val="20"/>
              </w:rPr>
            </w:pPr>
            <w:r w:rsidRPr="004C575F">
              <w:rPr>
                <w:color w:val="000000"/>
                <w:sz w:val="20"/>
                <w:szCs w:val="20"/>
              </w:rPr>
              <w:t>502,892 (14.8%)</w:t>
            </w:r>
          </w:p>
        </w:tc>
        <w:tc>
          <w:tcPr>
            <w:tcW w:w="1746" w:type="dxa"/>
            <w:tcBorders>
              <w:top w:val="nil"/>
              <w:left w:val="nil"/>
              <w:bottom w:val="nil"/>
              <w:right w:val="nil"/>
            </w:tcBorders>
            <w:shd w:val="clear" w:color="auto" w:fill="auto"/>
            <w:noWrap/>
            <w:vAlign w:val="bottom"/>
            <w:hideMark/>
          </w:tcPr>
          <w:p w14:paraId="0B8253D4" w14:textId="77777777" w:rsidR="004C575F" w:rsidRPr="004C575F" w:rsidRDefault="004C575F" w:rsidP="00E977D5">
            <w:pPr>
              <w:spacing w:after="0"/>
              <w:jc w:val="center"/>
              <w:rPr>
                <w:color w:val="000000"/>
                <w:sz w:val="20"/>
                <w:szCs w:val="20"/>
              </w:rPr>
            </w:pPr>
            <w:r w:rsidRPr="004C575F">
              <w:rPr>
                <w:color w:val="000000"/>
                <w:sz w:val="20"/>
                <w:szCs w:val="20"/>
              </w:rPr>
              <w:t>336,182 (15.2%)</w:t>
            </w:r>
          </w:p>
        </w:tc>
      </w:tr>
      <w:tr w:rsidR="004C575F" w:rsidRPr="005362B1" w14:paraId="2F863986" w14:textId="77777777" w:rsidTr="004C575F">
        <w:trPr>
          <w:trHeight w:val="259"/>
        </w:trPr>
        <w:tc>
          <w:tcPr>
            <w:tcW w:w="838" w:type="dxa"/>
            <w:tcBorders>
              <w:top w:val="nil"/>
              <w:left w:val="nil"/>
              <w:bottom w:val="nil"/>
              <w:right w:val="nil"/>
            </w:tcBorders>
            <w:shd w:val="clear" w:color="auto" w:fill="auto"/>
            <w:noWrap/>
            <w:vAlign w:val="bottom"/>
            <w:hideMark/>
          </w:tcPr>
          <w:p w14:paraId="3F8C6F26" w14:textId="77777777" w:rsidR="004C575F" w:rsidRPr="004C575F" w:rsidRDefault="004C575F" w:rsidP="00E977D5">
            <w:pPr>
              <w:spacing w:after="0"/>
              <w:jc w:val="center"/>
              <w:rPr>
                <w:color w:val="000000"/>
                <w:sz w:val="20"/>
                <w:szCs w:val="20"/>
              </w:rPr>
            </w:pPr>
            <w:r w:rsidRPr="004C575F">
              <w:rPr>
                <w:color w:val="000000"/>
                <w:sz w:val="20"/>
                <w:szCs w:val="20"/>
              </w:rPr>
              <w:t>2014</w:t>
            </w:r>
          </w:p>
        </w:tc>
        <w:tc>
          <w:tcPr>
            <w:tcW w:w="1746" w:type="dxa"/>
            <w:tcBorders>
              <w:top w:val="nil"/>
              <w:left w:val="nil"/>
              <w:bottom w:val="nil"/>
              <w:right w:val="nil"/>
            </w:tcBorders>
            <w:shd w:val="clear" w:color="auto" w:fill="auto"/>
            <w:noWrap/>
            <w:vAlign w:val="bottom"/>
            <w:hideMark/>
          </w:tcPr>
          <w:p w14:paraId="0990CBB1" w14:textId="77777777" w:rsidR="004C575F" w:rsidRPr="004C575F" w:rsidRDefault="004C575F" w:rsidP="00E977D5">
            <w:pPr>
              <w:spacing w:after="0"/>
              <w:jc w:val="center"/>
              <w:rPr>
                <w:color w:val="000000"/>
                <w:sz w:val="20"/>
                <w:szCs w:val="20"/>
              </w:rPr>
            </w:pPr>
            <w:r w:rsidRPr="004C575F">
              <w:rPr>
                <w:color w:val="000000"/>
                <w:sz w:val="20"/>
                <w:szCs w:val="20"/>
              </w:rPr>
              <w:t xml:space="preserve"> 69,665 (14.3%)</w:t>
            </w:r>
          </w:p>
        </w:tc>
        <w:tc>
          <w:tcPr>
            <w:tcW w:w="1746" w:type="dxa"/>
            <w:tcBorders>
              <w:top w:val="nil"/>
              <w:left w:val="nil"/>
              <w:bottom w:val="nil"/>
              <w:right w:val="nil"/>
            </w:tcBorders>
            <w:shd w:val="clear" w:color="auto" w:fill="auto"/>
            <w:noWrap/>
            <w:vAlign w:val="bottom"/>
            <w:hideMark/>
          </w:tcPr>
          <w:p w14:paraId="12E2F25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777871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C8FE757" w14:textId="77777777" w:rsidTr="004C575F">
        <w:trPr>
          <w:trHeight w:val="259"/>
        </w:trPr>
        <w:tc>
          <w:tcPr>
            <w:tcW w:w="838" w:type="dxa"/>
            <w:tcBorders>
              <w:top w:val="nil"/>
              <w:left w:val="nil"/>
              <w:bottom w:val="nil"/>
              <w:right w:val="nil"/>
            </w:tcBorders>
            <w:shd w:val="clear" w:color="auto" w:fill="auto"/>
            <w:noWrap/>
            <w:vAlign w:val="bottom"/>
            <w:hideMark/>
          </w:tcPr>
          <w:p w14:paraId="4B599E0C" w14:textId="77777777" w:rsidR="004C575F" w:rsidRPr="004C575F" w:rsidRDefault="004C575F" w:rsidP="00E977D5">
            <w:pPr>
              <w:spacing w:after="0"/>
              <w:jc w:val="center"/>
              <w:rPr>
                <w:color w:val="000000"/>
                <w:sz w:val="20"/>
                <w:szCs w:val="20"/>
              </w:rPr>
            </w:pPr>
            <w:r w:rsidRPr="004C575F">
              <w:rPr>
                <w:color w:val="000000"/>
                <w:sz w:val="20"/>
                <w:szCs w:val="20"/>
              </w:rPr>
              <w:t>2015</w:t>
            </w:r>
          </w:p>
        </w:tc>
        <w:tc>
          <w:tcPr>
            <w:tcW w:w="1746" w:type="dxa"/>
            <w:tcBorders>
              <w:top w:val="nil"/>
              <w:left w:val="nil"/>
              <w:bottom w:val="nil"/>
              <w:right w:val="nil"/>
            </w:tcBorders>
            <w:shd w:val="clear" w:color="auto" w:fill="auto"/>
            <w:noWrap/>
            <w:vAlign w:val="bottom"/>
            <w:hideMark/>
          </w:tcPr>
          <w:p w14:paraId="4811206E" w14:textId="77777777" w:rsidR="004C575F" w:rsidRPr="004C575F" w:rsidRDefault="004C575F" w:rsidP="00E977D5">
            <w:pPr>
              <w:spacing w:after="0"/>
              <w:jc w:val="center"/>
              <w:rPr>
                <w:color w:val="000000"/>
                <w:sz w:val="20"/>
                <w:szCs w:val="20"/>
              </w:rPr>
            </w:pPr>
            <w:r w:rsidRPr="004C575F">
              <w:rPr>
                <w:color w:val="000000"/>
                <w:sz w:val="20"/>
                <w:szCs w:val="20"/>
              </w:rPr>
              <w:t xml:space="preserve"> 88,482 (15.9%)</w:t>
            </w:r>
          </w:p>
        </w:tc>
        <w:tc>
          <w:tcPr>
            <w:tcW w:w="1746" w:type="dxa"/>
            <w:tcBorders>
              <w:top w:val="nil"/>
              <w:left w:val="nil"/>
              <w:bottom w:val="nil"/>
              <w:right w:val="nil"/>
            </w:tcBorders>
            <w:shd w:val="clear" w:color="auto" w:fill="auto"/>
            <w:noWrap/>
            <w:vAlign w:val="bottom"/>
            <w:hideMark/>
          </w:tcPr>
          <w:p w14:paraId="5415EF48" w14:textId="77777777" w:rsidR="004C575F" w:rsidRPr="004C575F" w:rsidRDefault="004C575F" w:rsidP="00E977D5">
            <w:pPr>
              <w:spacing w:after="0"/>
              <w:jc w:val="center"/>
              <w:rPr>
                <w:color w:val="000000"/>
                <w:sz w:val="20"/>
                <w:szCs w:val="20"/>
              </w:rPr>
            </w:pPr>
            <w:r w:rsidRPr="004C575F">
              <w:rPr>
                <w:color w:val="000000"/>
                <w:sz w:val="20"/>
                <w:szCs w:val="20"/>
              </w:rPr>
              <w:t>248,178 (10.6%)</w:t>
            </w:r>
          </w:p>
        </w:tc>
        <w:tc>
          <w:tcPr>
            <w:tcW w:w="1746" w:type="dxa"/>
            <w:tcBorders>
              <w:top w:val="nil"/>
              <w:left w:val="nil"/>
              <w:bottom w:val="nil"/>
              <w:right w:val="nil"/>
            </w:tcBorders>
            <w:shd w:val="clear" w:color="auto" w:fill="auto"/>
            <w:noWrap/>
            <w:vAlign w:val="bottom"/>
            <w:hideMark/>
          </w:tcPr>
          <w:p w14:paraId="68897665" w14:textId="77777777" w:rsidR="004C575F" w:rsidRPr="004C575F" w:rsidRDefault="004C575F" w:rsidP="00E977D5">
            <w:pPr>
              <w:spacing w:after="0"/>
              <w:jc w:val="center"/>
              <w:rPr>
                <w:color w:val="000000"/>
                <w:sz w:val="20"/>
                <w:szCs w:val="20"/>
              </w:rPr>
            </w:pPr>
            <w:r w:rsidRPr="004C575F">
              <w:rPr>
                <w:color w:val="000000"/>
                <w:sz w:val="20"/>
                <w:szCs w:val="20"/>
              </w:rPr>
              <w:t>193,019 (12.1%)</w:t>
            </w:r>
          </w:p>
        </w:tc>
      </w:tr>
      <w:tr w:rsidR="004C575F" w:rsidRPr="005362B1" w14:paraId="4310261D" w14:textId="77777777" w:rsidTr="004C575F">
        <w:trPr>
          <w:trHeight w:val="259"/>
        </w:trPr>
        <w:tc>
          <w:tcPr>
            <w:tcW w:w="838" w:type="dxa"/>
            <w:tcBorders>
              <w:top w:val="nil"/>
              <w:left w:val="nil"/>
              <w:bottom w:val="nil"/>
              <w:right w:val="nil"/>
            </w:tcBorders>
            <w:shd w:val="clear" w:color="auto" w:fill="auto"/>
            <w:noWrap/>
            <w:vAlign w:val="bottom"/>
            <w:hideMark/>
          </w:tcPr>
          <w:p w14:paraId="37AAEEF7" w14:textId="77777777" w:rsidR="004C575F" w:rsidRPr="004C575F" w:rsidRDefault="004C575F" w:rsidP="00E977D5">
            <w:pPr>
              <w:spacing w:after="0"/>
              <w:jc w:val="center"/>
              <w:rPr>
                <w:color w:val="000000"/>
                <w:sz w:val="20"/>
                <w:szCs w:val="20"/>
              </w:rPr>
            </w:pPr>
            <w:r w:rsidRPr="004C575F">
              <w:rPr>
                <w:color w:val="000000"/>
                <w:sz w:val="20"/>
                <w:szCs w:val="20"/>
              </w:rPr>
              <w:t>2016</w:t>
            </w:r>
          </w:p>
        </w:tc>
        <w:tc>
          <w:tcPr>
            <w:tcW w:w="1746" w:type="dxa"/>
            <w:tcBorders>
              <w:top w:val="nil"/>
              <w:left w:val="nil"/>
              <w:bottom w:val="nil"/>
              <w:right w:val="nil"/>
            </w:tcBorders>
            <w:shd w:val="clear" w:color="auto" w:fill="auto"/>
            <w:noWrap/>
            <w:vAlign w:val="bottom"/>
            <w:hideMark/>
          </w:tcPr>
          <w:p w14:paraId="339E4509" w14:textId="77777777" w:rsidR="004C575F" w:rsidRPr="004C575F" w:rsidRDefault="004C575F" w:rsidP="00E977D5">
            <w:pPr>
              <w:spacing w:after="0"/>
              <w:jc w:val="center"/>
              <w:rPr>
                <w:color w:val="000000"/>
                <w:sz w:val="20"/>
                <w:szCs w:val="20"/>
              </w:rPr>
            </w:pPr>
            <w:r w:rsidRPr="004C575F">
              <w:rPr>
                <w:color w:val="000000"/>
                <w:sz w:val="20"/>
                <w:szCs w:val="20"/>
              </w:rPr>
              <w:t xml:space="preserve"> 83,887 (17.2%)</w:t>
            </w:r>
          </w:p>
        </w:tc>
        <w:tc>
          <w:tcPr>
            <w:tcW w:w="1746" w:type="dxa"/>
            <w:tcBorders>
              <w:top w:val="nil"/>
              <w:left w:val="nil"/>
              <w:bottom w:val="nil"/>
              <w:right w:val="nil"/>
            </w:tcBorders>
            <w:shd w:val="clear" w:color="auto" w:fill="auto"/>
            <w:noWrap/>
            <w:vAlign w:val="bottom"/>
            <w:hideMark/>
          </w:tcPr>
          <w:p w14:paraId="59CB32C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368B5B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07F3E56" w14:textId="77777777" w:rsidTr="004C575F">
        <w:trPr>
          <w:trHeight w:val="259"/>
        </w:trPr>
        <w:tc>
          <w:tcPr>
            <w:tcW w:w="838" w:type="dxa"/>
            <w:tcBorders>
              <w:top w:val="nil"/>
              <w:left w:val="nil"/>
              <w:bottom w:val="nil"/>
              <w:right w:val="nil"/>
            </w:tcBorders>
            <w:shd w:val="clear" w:color="auto" w:fill="auto"/>
            <w:noWrap/>
            <w:vAlign w:val="bottom"/>
            <w:hideMark/>
          </w:tcPr>
          <w:p w14:paraId="5D93114E" w14:textId="77777777" w:rsidR="004C575F" w:rsidRPr="004C575F" w:rsidRDefault="004C575F" w:rsidP="00E977D5">
            <w:pPr>
              <w:spacing w:after="0"/>
              <w:jc w:val="center"/>
              <w:rPr>
                <w:color w:val="000000"/>
                <w:sz w:val="20"/>
                <w:szCs w:val="20"/>
              </w:rPr>
            </w:pPr>
            <w:r w:rsidRPr="004C575F">
              <w:rPr>
                <w:color w:val="000000"/>
                <w:sz w:val="20"/>
                <w:szCs w:val="20"/>
              </w:rPr>
              <w:t>2017</w:t>
            </w:r>
          </w:p>
        </w:tc>
        <w:tc>
          <w:tcPr>
            <w:tcW w:w="1746" w:type="dxa"/>
            <w:tcBorders>
              <w:top w:val="nil"/>
              <w:left w:val="nil"/>
              <w:bottom w:val="nil"/>
              <w:right w:val="nil"/>
            </w:tcBorders>
            <w:shd w:val="clear" w:color="auto" w:fill="auto"/>
            <w:noWrap/>
            <w:vAlign w:val="bottom"/>
            <w:hideMark/>
          </w:tcPr>
          <w:p w14:paraId="6E0BD751" w14:textId="77777777" w:rsidR="004C575F" w:rsidRPr="004C575F" w:rsidRDefault="004C575F" w:rsidP="00E977D5">
            <w:pPr>
              <w:spacing w:after="0"/>
              <w:jc w:val="center"/>
              <w:rPr>
                <w:color w:val="000000"/>
                <w:sz w:val="20"/>
                <w:szCs w:val="20"/>
              </w:rPr>
            </w:pPr>
            <w:r w:rsidRPr="004C575F">
              <w:rPr>
                <w:color w:val="000000"/>
                <w:sz w:val="20"/>
                <w:szCs w:val="20"/>
              </w:rPr>
              <w:t xml:space="preserve"> 39,575 (10.1%)</w:t>
            </w:r>
          </w:p>
        </w:tc>
        <w:tc>
          <w:tcPr>
            <w:tcW w:w="1746" w:type="dxa"/>
            <w:tcBorders>
              <w:top w:val="nil"/>
              <w:left w:val="nil"/>
              <w:bottom w:val="nil"/>
              <w:right w:val="nil"/>
            </w:tcBorders>
            <w:shd w:val="clear" w:color="auto" w:fill="auto"/>
            <w:noWrap/>
            <w:vAlign w:val="bottom"/>
            <w:hideMark/>
          </w:tcPr>
          <w:p w14:paraId="5750338A" w14:textId="77777777" w:rsidR="004C575F" w:rsidRPr="004C575F" w:rsidRDefault="004C575F" w:rsidP="00E977D5">
            <w:pPr>
              <w:spacing w:after="0"/>
              <w:jc w:val="center"/>
              <w:rPr>
                <w:color w:val="000000"/>
                <w:sz w:val="20"/>
                <w:szCs w:val="20"/>
              </w:rPr>
            </w:pPr>
            <w:r w:rsidRPr="004C575F">
              <w:rPr>
                <w:color w:val="000000"/>
                <w:sz w:val="20"/>
                <w:szCs w:val="20"/>
              </w:rPr>
              <w:t>103,258 (12.7%)</w:t>
            </w:r>
          </w:p>
        </w:tc>
        <w:tc>
          <w:tcPr>
            <w:tcW w:w="1746" w:type="dxa"/>
            <w:tcBorders>
              <w:top w:val="nil"/>
              <w:left w:val="nil"/>
              <w:bottom w:val="nil"/>
              <w:right w:val="nil"/>
            </w:tcBorders>
            <w:shd w:val="clear" w:color="auto" w:fill="auto"/>
            <w:noWrap/>
            <w:vAlign w:val="bottom"/>
            <w:hideMark/>
          </w:tcPr>
          <w:p w14:paraId="3AD60B60" w14:textId="77777777" w:rsidR="004C575F" w:rsidRPr="004C575F" w:rsidRDefault="004C575F" w:rsidP="00E977D5">
            <w:pPr>
              <w:spacing w:after="0"/>
              <w:jc w:val="center"/>
              <w:rPr>
                <w:color w:val="000000"/>
                <w:sz w:val="20"/>
                <w:szCs w:val="20"/>
              </w:rPr>
            </w:pPr>
            <w:r w:rsidRPr="004C575F">
              <w:rPr>
                <w:color w:val="000000"/>
                <w:sz w:val="20"/>
                <w:szCs w:val="20"/>
              </w:rPr>
              <w:t xml:space="preserve"> 54,264 (11.7%)</w:t>
            </w:r>
          </w:p>
        </w:tc>
      </w:tr>
      <w:tr w:rsidR="004C575F" w:rsidRPr="005362B1" w14:paraId="765DC725" w14:textId="77777777" w:rsidTr="004C575F">
        <w:trPr>
          <w:trHeight w:val="259"/>
        </w:trPr>
        <w:tc>
          <w:tcPr>
            <w:tcW w:w="838" w:type="dxa"/>
            <w:tcBorders>
              <w:top w:val="nil"/>
              <w:left w:val="nil"/>
              <w:bottom w:val="nil"/>
              <w:right w:val="nil"/>
            </w:tcBorders>
            <w:shd w:val="clear" w:color="auto" w:fill="auto"/>
            <w:noWrap/>
            <w:vAlign w:val="bottom"/>
            <w:hideMark/>
          </w:tcPr>
          <w:p w14:paraId="6C8748A0" w14:textId="77777777" w:rsidR="004C575F" w:rsidRPr="004C575F" w:rsidRDefault="004C575F" w:rsidP="00E977D5">
            <w:pPr>
              <w:spacing w:after="0"/>
              <w:jc w:val="center"/>
              <w:rPr>
                <w:color w:val="000000"/>
                <w:sz w:val="20"/>
                <w:szCs w:val="20"/>
              </w:rPr>
            </w:pPr>
            <w:r w:rsidRPr="004C575F">
              <w:rPr>
                <w:color w:val="000000"/>
                <w:sz w:val="20"/>
                <w:szCs w:val="20"/>
              </w:rPr>
              <w:t>2018</w:t>
            </w:r>
          </w:p>
        </w:tc>
        <w:tc>
          <w:tcPr>
            <w:tcW w:w="1746" w:type="dxa"/>
            <w:tcBorders>
              <w:top w:val="nil"/>
              <w:left w:val="nil"/>
              <w:bottom w:val="nil"/>
              <w:right w:val="nil"/>
            </w:tcBorders>
            <w:shd w:val="clear" w:color="auto" w:fill="auto"/>
            <w:noWrap/>
            <w:vAlign w:val="bottom"/>
            <w:hideMark/>
          </w:tcPr>
          <w:p w14:paraId="1CFA04BC" w14:textId="77777777" w:rsidR="004C575F" w:rsidRPr="004C575F" w:rsidRDefault="004C575F" w:rsidP="00E977D5">
            <w:pPr>
              <w:spacing w:after="0"/>
              <w:jc w:val="center"/>
              <w:rPr>
                <w:color w:val="000000"/>
                <w:sz w:val="20"/>
                <w:szCs w:val="20"/>
              </w:rPr>
            </w:pPr>
            <w:r w:rsidRPr="004C575F">
              <w:rPr>
                <w:color w:val="000000"/>
                <w:sz w:val="20"/>
                <w:szCs w:val="20"/>
              </w:rPr>
              <w:t xml:space="preserve"> 23,857 (12.1%)</w:t>
            </w:r>
          </w:p>
        </w:tc>
        <w:tc>
          <w:tcPr>
            <w:tcW w:w="1746" w:type="dxa"/>
            <w:tcBorders>
              <w:top w:val="nil"/>
              <w:left w:val="nil"/>
              <w:bottom w:val="nil"/>
              <w:right w:val="nil"/>
            </w:tcBorders>
            <w:shd w:val="clear" w:color="auto" w:fill="auto"/>
            <w:noWrap/>
            <w:vAlign w:val="bottom"/>
            <w:hideMark/>
          </w:tcPr>
          <w:p w14:paraId="3E94554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5B98220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82EA91C" w14:textId="77777777" w:rsidTr="004C575F">
        <w:trPr>
          <w:trHeight w:val="259"/>
        </w:trPr>
        <w:tc>
          <w:tcPr>
            <w:tcW w:w="838" w:type="dxa"/>
            <w:tcBorders>
              <w:top w:val="nil"/>
              <w:left w:val="nil"/>
              <w:bottom w:val="nil"/>
              <w:right w:val="nil"/>
            </w:tcBorders>
            <w:shd w:val="clear" w:color="auto" w:fill="auto"/>
            <w:noWrap/>
            <w:vAlign w:val="bottom"/>
            <w:hideMark/>
          </w:tcPr>
          <w:p w14:paraId="06ADD287" w14:textId="77777777" w:rsidR="004C575F" w:rsidRPr="004C575F" w:rsidRDefault="004C575F" w:rsidP="00E977D5">
            <w:pPr>
              <w:spacing w:after="0"/>
              <w:jc w:val="center"/>
              <w:rPr>
                <w:color w:val="000000"/>
                <w:sz w:val="20"/>
                <w:szCs w:val="20"/>
              </w:rPr>
            </w:pPr>
            <w:r w:rsidRPr="004C575F">
              <w:rPr>
                <w:color w:val="000000"/>
                <w:sz w:val="20"/>
                <w:szCs w:val="20"/>
              </w:rPr>
              <w:t>2019</w:t>
            </w:r>
          </w:p>
        </w:tc>
        <w:tc>
          <w:tcPr>
            <w:tcW w:w="1746" w:type="dxa"/>
            <w:tcBorders>
              <w:top w:val="nil"/>
              <w:left w:val="nil"/>
              <w:bottom w:val="nil"/>
              <w:right w:val="nil"/>
            </w:tcBorders>
            <w:shd w:val="clear" w:color="auto" w:fill="auto"/>
            <w:noWrap/>
            <w:vAlign w:val="bottom"/>
            <w:hideMark/>
          </w:tcPr>
          <w:p w14:paraId="557230BA" w14:textId="77777777" w:rsidR="004C575F" w:rsidRPr="004C575F" w:rsidRDefault="004C575F" w:rsidP="00E977D5">
            <w:pPr>
              <w:spacing w:after="0"/>
              <w:jc w:val="center"/>
              <w:rPr>
                <w:color w:val="000000"/>
                <w:sz w:val="20"/>
                <w:szCs w:val="20"/>
              </w:rPr>
            </w:pPr>
            <w:r w:rsidRPr="004C575F">
              <w:rPr>
                <w:color w:val="000000"/>
                <w:sz w:val="20"/>
                <w:szCs w:val="20"/>
              </w:rPr>
              <w:t xml:space="preserve"> 14,933 (18.5%)</w:t>
            </w:r>
          </w:p>
        </w:tc>
        <w:tc>
          <w:tcPr>
            <w:tcW w:w="1746" w:type="dxa"/>
            <w:tcBorders>
              <w:top w:val="nil"/>
              <w:left w:val="nil"/>
              <w:bottom w:val="nil"/>
              <w:right w:val="nil"/>
            </w:tcBorders>
            <w:shd w:val="clear" w:color="auto" w:fill="auto"/>
            <w:noWrap/>
            <w:vAlign w:val="bottom"/>
            <w:hideMark/>
          </w:tcPr>
          <w:p w14:paraId="18C42571" w14:textId="77777777" w:rsidR="004C575F" w:rsidRPr="004C575F" w:rsidRDefault="004C575F" w:rsidP="00E977D5">
            <w:pPr>
              <w:spacing w:after="0"/>
              <w:jc w:val="center"/>
              <w:rPr>
                <w:color w:val="000000"/>
                <w:sz w:val="20"/>
                <w:szCs w:val="20"/>
              </w:rPr>
            </w:pPr>
            <w:r w:rsidRPr="004C575F">
              <w:rPr>
                <w:color w:val="000000"/>
                <w:sz w:val="20"/>
                <w:szCs w:val="20"/>
              </w:rPr>
              <w:t>179,860 (21.6%)</w:t>
            </w:r>
          </w:p>
        </w:tc>
        <w:tc>
          <w:tcPr>
            <w:tcW w:w="1746" w:type="dxa"/>
            <w:tcBorders>
              <w:top w:val="nil"/>
              <w:left w:val="nil"/>
              <w:bottom w:val="nil"/>
              <w:right w:val="nil"/>
            </w:tcBorders>
            <w:shd w:val="clear" w:color="auto" w:fill="auto"/>
            <w:noWrap/>
            <w:vAlign w:val="bottom"/>
            <w:hideMark/>
          </w:tcPr>
          <w:p w14:paraId="37DD19AC" w14:textId="77777777" w:rsidR="004C575F" w:rsidRPr="004C575F" w:rsidRDefault="004C575F" w:rsidP="00E977D5">
            <w:pPr>
              <w:spacing w:after="0"/>
              <w:jc w:val="center"/>
              <w:rPr>
                <w:color w:val="000000"/>
                <w:sz w:val="20"/>
                <w:szCs w:val="20"/>
              </w:rPr>
            </w:pPr>
            <w:r w:rsidRPr="004C575F">
              <w:rPr>
                <w:color w:val="000000"/>
                <w:sz w:val="20"/>
                <w:szCs w:val="20"/>
              </w:rPr>
              <w:t>124,806 (24.7%)</w:t>
            </w:r>
          </w:p>
        </w:tc>
      </w:tr>
      <w:tr w:rsidR="004C575F" w:rsidRPr="005362B1" w14:paraId="429D00E0" w14:textId="77777777" w:rsidTr="004C575F">
        <w:trPr>
          <w:trHeight w:val="259"/>
        </w:trPr>
        <w:tc>
          <w:tcPr>
            <w:tcW w:w="838" w:type="dxa"/>
            <w:tcBorders>
              <w:top w:val="nil"/>
              <w:left w:val="nil"/>
              <w:bottom w:val="nil"/>
              <w:right w:val="nil"/>
            </w:tcBorders>
            <w:shd w:val="clear" w:color="auto" w:fill="auto"/>
            <w:noWrap/>
            <w:vAlign w:val="bottom"/>
            <w:hideMark/>
          </w:tcPr>
          <w:p w14:paraId="711A77E7" w14:textId="77777777" w:rsidR="004C575F" w:rsidRPr="004C575F" w:rsidRDefault="004C575F" w:rsidP="00E977D5">
            <w:pPr>
              <w:spacing w:after="0"/>
              <w:jc w:val="center"/>
              <w:rPr>
                <w:color w:val="000000"/>
                <w:sz w:val="20"/>
                <w:szCs w:val="20"/>
              </w:rPr>
            </w:pPr>
            <w:r w:rsidRPr="004C575F">
              <w:rPr>
                <w:color w:val="000000"/>
                <w:sz w:val="20"/>
                <w:szCs w:val="20"/>
              </w:rPr>
              <w:t>2020</w:t>
            </w:r>
          </w:p>
        </w:tc>
        <w:tc>
          <w:tcPr>
            <w:tcW w:w="1746" w:type="dxa"/>
            <w:tcBorders>
              <w:top w:val="nil"/>
              <w:left w:val="nil"/>
              <w:bottom w:val="nil"/>
              <w:right w:val="nil"/>
            </w:tcBorders>
            <w:shd w:val="clear" w:color="auto" w:fill="auto"/>
            <w:noWrap/>
            <w:vAlign w:val="bottom"/>
            <w:hideMark/>
          </w:tcPr>
          <w:p w14:paraId="1F76C5DE" w14:textId="77777777" w:rsidR="004C575F" w:rsidRPr="004C575F" w:rsidRDefault="004C575F" w:rsidP="00E977D5">
            <w:pPr>
              <w:spacing w:after="0"/>
              <w:jc w:val="center"/>
              <w:rPr>
                <w:color w:val="000000"/>
                <w:sz w:val="20"/>
                <w:szCs w:val="20"/>
              </w:rPr>
            </w:pPr>
            <w:r w:rsidRPr="004C575F">
              <w:rPr>
                <w:color w:val="000000"/>
                <w:sz w:val="20"/>
                <w:szCs w:val="20"/>
              </w:rPr>
              <w:t xml:space="preserve"> 19,459 (21.8%)</w:t>
            </w:r>
          </w:p>
        </w:tc>
        <w:tc>
          <w:tcPr>
            <w:tcW w:w="1746" w:type="dxa"/>
            <w:tcBorders>
              <w:top w:val="nil"/>
              <w:left w:val="nil"/>
              <w:bottom w:val="nil"/>
              <w:right w:val="nil"/>
            </w:tcBorders>
            <w:shd w:val="clear" w:color="auto" w:fill="auto"/>
            <w:noWrap/>
            <w:vAlign w:val="bottom"/>
            <w:hideMark/>
          </w:tcPr>
          <w:p w14:paraId="2A918D52"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CE75B0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C9F20B9" w14:textId="77777777" w:rsidTr="004C575F">
        <w:trPr>
          <w:trHeight w:val="259"/>
        </w:trPr>
        <w:tc>
          <w:tcPr>
            <w:tcW w:w="838" w:type="dxa"/>
            <w:tcBorders>
              <w:top w:val="nil"/>
              <w:left w:val="nil"/>
              <w:bottom w:val="nil"/>
              <w:right w:val="nil"/>
            </w:tcBorders>
            <w:shd w:val="clear" w:color="auto" w:fill="auto"/>
            <w:noWrap/>
            <w:vAlign w:val="bottom"/>
            <w:hideMark/>
          </w:tcPr>
          <w:p w14:paraId="1C377495" w14:textId="77777777" w:rsidR="004C575F" w:rsidRPr="004C575F" w:rsidRDefault="004C575F" w:rsidP="00E977D5">
            <w:pPr>
              <w:spacing w:after="0"/>
              <w:jc w:val="center"/>
              <w:rPr>
                <w:color w:val="000000"/>
                <w:sz w:val="20"/>
                <w:szCs w:val="20"/>
              </w:rPr>
            </w:pPr>
            <w:r w:rsidRPr="004C575F">
              <w:rPr>
                <w:color w:val="000000"/>
                <w:sz w:val="20"/>
                <w:szCs w:val="20"/>
              </w:rPr>
              <w:t>2021</w:t>
            </w:r>
          </w:p>
        </w:tc>
        <w:tc>
          <w:tcPr>
            <w:tcW w:w="1746" w:type="dxa"/>
            <w:tcBorders>
              <w:top w:val="nil"/>
              <w:left w:val="nil"/>
              <w:bottom w:val="nil"/>
              <w:right w:val="nil"/>
            </w:tcBorders>
            <w:shd w:val="clear" w:color="auto" w:fill="auto"/>
            <w:noWrap/>
            <w:vAlign w:val="bottom"/>
            <w:hideMark/>
          </w:tcPr>
          <w:p w14:paraId="16803E7D" w14:textId="77777777" w:rsidR="004C575F" w:rsidRPr="004C575F" w:rsidRDefault="004C575F" w:rsidP="00E977D5">
            <w:pPr>
              <w:spacing w:after="0"/>
              <w:jc w:val="center"/>
              <w:rPr>
                <w:color w:val="000000"/>
                <w:sz w:val="20"/>
                <w:szCs w:val="20"/>
              </w:rPr>
            </w:pPr>
            <w:r w:rsidRPr="004C575F">
              <w:rPr>
                <w:color w:val="000000"/>
                <w:sz w:val="20"/>
                <w:szCs w:val="20"/>
              </w:rPr>
              <w:t xml:space="preserve"> 30,830 (16.2%)</w:t>
            </w:r>
          </w:p>
        </w:tc>
        <w:tc>
          <w:tcPr>
            <w:tcW w:w="1746" w:type="dxa"/>
            <w:tcBorders>
              <w:top w:val="nil"/>
              <w:left w:val="nil"/>
              <w:bottom w:val="nil"/>
              <w:right w:val="nil"/>
            </w:tcBorders>
            <w:shd w:val="clear" w:color="auto" w:fill="auto"/>
            <w:noWrap/>
            <w:vAlign w:val="bottom"/>
            <w:hideMark/>
          </w:tcPr>
          <w:p w14:paraId="50EA0A64" w14:textId="77777777" w:rsidR="004C575F" w:rsidRPr="004C575F" w:rsidRDefault="004C575F" w:rsidP="00E977D5">
            <w:pPr>
              <w:spacing w:after="0"/>
              <w:jc w:val="center"/>
              <w:rPr>
                <w:color w:val="000000"/>
                <w:sz w:val="20"/>
                <w:szCs w:val="20"/>
              </w:rPr>
            </w:pPr>
            <w:r w:rsidRPr="004C575F">
              <w:rPr>
                <w:color w:val="000000"/>
                <w:sz w:val="20"/>
                <w:szCs w:val="20"/>
              </w:rPr>
              <w:t>172,568 (8.9%)</w:t>
            </w:r>
          </w:p>
        </w:tc>
        <w:tc>
          <w:tcPr>
            <w:tcW w:w="1746" w:type="dxa"/>
            <w:tcBorders>
              <w:top w:val="nil"/>
              <w:left w:val="nil"/>
              <w:bottom w:val="nil"/>
              <w:right w:val="nil"/>
            </w:tcBorders>
            <w:shd w:val="clear" w:color="auto" w:fill="auto"/>
            <w:noWrap/>
            <w:vAlign w:val="bottom"/>
            <w:hideMark/>
          </w:tcPr>
          <w:p w14:paraId="3D9D7505" w14:textId="77777777" w:rsidR="004C575F" w:rsidRPr="004C575F" w:rsidRDefault="004C575F" w:rsidP="00E977D5">
            <w:pPr>
              <w:spacing w:after="0"/>
              <w:jc w:val="center"/>
              <w:rPr>
                <w:color w:val="000000"/>
                <w:sz w:val="20"/>
                <w:szCs w:val="20"/>
              </w:rPr>
            </w:pPr>
            <w:r w:rsidRPr="004C575F">
              <w:rPr>
                <w:color w:val="000000"/>
                <w:sz w:val="20"/>
                <w:szCs w:val="20"/>
              </w:rPr>
              <w:t xml:space="preserve"> 89,939 (8.7%)</w:t>
            </w:r>
          </w:p>
        </w:tc>
      </w:tr>
      <w:tr w:rsidR="004C575F" w:rsidRPr="005362B1" w14:paraId="22C62DF6" w14:textId="77777777" w:rsidTr="004C575F">
        <w:trPr>
          <w:trHeight w:val="259"/>
        </w:trPr>
        <w:tc>
          <w:tcPr>
            <w:tcW w:w="838" w:type="dxa"/>
            <w:tcBorders>
              <w:top w:val="nil"/>
              <w:left w:val="nil"/>
              <w:right w:val="nil"/>
            </w:tcBorders>
            <w:shd w:val="clear" w:color="auto" w:fill="auto"/>
            <w:noWrap/>
            <w:vAlign w:val="bottom"/>
            <w:hideMark/>
          </w:tcPr>
          <w:p w14:paraId="5FB7463A" w14:textId="77777777" w:rsidR="004C575F" w:rsidRPr="004C575F" w:rsidRDefault="004C575F" w:rsidP="00E977D5">
            <w:pPr>
              <w:spacing w:after="0"/>
              <w:jc w:val="center"/>
              <w:rPr>
                <w:color w:val="000000"/>
                <w:sz w:val="20"/>
                <w:szCs w:val="20"/>
              </w:rPr>
            </w:pPr>
            <w:r w:rsidRPr="004C575F">
              <w:rPr>
                <w:color w:val="000000"/>
                <w:sz w:val="20"/>
                <w:szCs w:val="20"/>
              </w:rPr>
              <w:t>2022</w:t>
            </w:r>
          </w:p>
        </w:tc>
        <w:tc>
          <w:tcPr>
            <w:tcW w:w="1746" w:type="dxa"/>
            <w:tcBorders>
              <w:top w:val="nil"/>
              <w:left w:val="nil"/>
              <w:right w:val="nil"/>
            </w:tcBorders>
            <w:shd w:val="clear" w:color="auto" w:fill="auto"/>
            <w:noWrap/>
            <w:vAlign w:val="bottom"/>
            <w:hideMark/>
          </w:tcPr>
          <w:p w14:paraId="150E03ED" w14:textId="77777777" w:rsidR="004C575F" w:rsidRPr="004C575F" w:rsidRDefault="004C575F" w:rsidP="00E977D5">
            <w:pPr>
              <w:spacing w:after="0"/>
              <w:jc w:val="center"/>
              <w:rPr>
                <w:color w:val="000000"/>
                <w:sz w:val="20"/>
                <w:szCs w:val="20"/>
              </w:rPr>
            </w:pPr>
            <w:r w:rsidRPr="004C575F">
              <w:rPr>
                <w:color w:val="000000"/>
                <w:sz w:val="20"/>
                <w:szCs w:val="20"/>
              </w:rPr>
              <w:t xml:space="preserve"> 23,393 (15.9%)</w:t>
            </w:r>
          </w:p>
        </w:tc>
        <w:tc>
          <w:tcPr>
            <w:tcW w:w="1746" w:type="dxa"/>
            <w:tcBorders>
              <w:top w:val="nil"/>
              <w:left w:val="nil"/>
              <w:right w:val="nil"/>
            </w:tcBorders>
            <w:shd w:val="clear" w:color="auto" w:fill="auto"/>
            <w:noWrap/>
            <w:vAlign w:val="bottom"/>
            <w:hideMark/>
          </w:tcPr>
          <w:p w14:paraId="55B961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right w:val="nil"/>
            </w:tcBorders>
            <w:shd w:val="clear" w:color="auto" w:fill="auto"/>
            <w:noWrap/>
            <w:vAlign w:val="bottom"/>
            <w:hideMark/>
          </w:tcPr>
          <w:p w14:paraId="43D6CEB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331DB3E" w14:textId="77777777" w:rsidTr="004C575F">
        <w:trPr>
          <w:trHeight w:val="259"/>
        </w:trPr>
        <w:tc>
          <w:tcPr>
            <w:tcW w:w="838" w:type="dxa"/>
            <w:tcBorders>
              <w:top w:val="nil"/>
              <w:left w:val="nil"/>
              <w:right w:val="nil"/>
            </w:tcBorders>
            <w:shd w:val="clear" w:color="auto" w:fill="auto"/>
            <w:noWrap/>
            <w:vAlign w:val="bottom"/>
          </w:tcPr>
          <w:p w14:paraId="27DDEF2A" w14:textId="77777777" w:rsidR="004C575F" w:rsidRPr="004C575F" w:rsidRDefault="004C575F" w:rsidP="00E977D5">
            <w:pPr>
              <w:spacing w:after="0"/>
              <w:jc w:val="center"/>
              <w:rPr>
                <w:color w:val="000000"/>
                <w:sz w:val="20"/>
                <w:szCs w:val="20"/>
              </w:rPr>
            </w:pPr>
            <w:r w:rsidRPr="004C575F">
              <w:rPr>
                <w:color w:val="000000"/>
                <w:sz w:val="20"/>
                <w:szCs w:val="20"/>
              </w:rPr>
              <w:t>2023</w:t>
            </w:r>
          </w:p>
        </w:tc>
        <w:tc>
          <w:tcPr>
            <w:tcW w:w="1746" w:type="dxa"/>
            <w:tcBorders>
              <w:top w:val="nil"/>
              <w:left w:val="nil"/>
              <w:right w:val="nil"/>
            </w:tcBorders>
            <w:shd w:val="clear" w:color="auto" w:fill="auto"/>
            <w:noWrap/>
            <w:vAlign w:val="bottom"/>
          </w:tcPr>
          <w:p w14:paraId="082CEBF6" w14:textId="77777777" w:rsidR="004C575F" w:rsidRPr="004C575F" w:rsidRDefault="004C575F" w:rsidP="00E977D5">
            <w:pPr>
              <w:spacing w:after="0"/>
              <w:jc w:val="center"/>
              <w:rPr>
                <w:color w:val="000000"/>
                <w:sz w:val="20"/>
                <w:szCs w:val="20"/>
              </w:rPr>
            </w:pPr>
            <w:r w:rsidRPr="004C575F">
              <w:rPr>
                <w:color w:val="000000"/>
                <w:sz w:val="20"/>
                <w:szCs w:val="20"/>
              </w:rPr>
              <w:t xml:space="preserve"> 30,802 (20.9%)</w:t>
            </w:r>
          </w:p>
        </w:tc>
        <w:tc>
          <w:tcPr>
            <w:tcW w:w="1746" w:type="dxa"/>
            <w:tcBorders>
              <w:top w:val="nil"/>
              <w:left w:val="nil"/>
              <w:right w:val="nil"/>
            </w:tcBorders>
            <w:shd w:val="clear" w:color="auto" w:fill="auto"/>
            <w:noWrap/>
            <w:vAlign w:val="bottom"/>
          </w:tcPr>
          <w:p w14:paraId="3E64FDB5" w14:textId="77777777" w:rsidR="004C575F" w:rsidRPr="004C575F" w:rsidRDefault="004C575F" w:rsidP="00E977D5">
            <w:pPr>
              <w:spacing w:after="0"/>
              <w:jc w:val="center"/>
              <w:rPr>
                <w:color w:val="000000"/>
                <w:sz w:val="20"/>
                <w:szCs w:val="20"/>
              </w:rPr>
            </w:pPr>
            <w:r w:rsidRPr="004C575F">
              <w:rPr>
                <w:color w:val="000000"/>
                <w:sz w:val="20"/>
                <w:szCs w:val="20"/>
              </w:rPr>
              <w:t>222,473 (12.6%)</w:t>
            </w:r>
          </w:p>
        </w:tc>
        <w:tc>
          <w:tcPr>
            <w:tcW w:w="1746" w:type="dxa"/>
            <w:tcBorders>
              <w:top w:val="nil"/>
              <w:left w:val="nil"/>
              <w:right w:val="nil"/>
            </w:tcBorders>
            <w:shd w:val="clear" w:color="auto" w:fill="auto"/>
            <w:noWrap/>
            <w:vAlign w:val="bottom"/>
          </w:tcPr>
          <w:p w14:paraId="4365CB37" w14:textId="77777777" w:rsidR="004C575F" w:rsidRPr="004C575F" w:rsidRDefault="004C575F" w:rsidP="00E977D5">
            <w:pPr>
              <w:spacing w:after="0"/>
              <w:jc w:val="center"/>
              <w:rPr>
                <w:color w:val="000000"/>
                <w:sz w:val="20"/>
                <w:szCs w:val="20"/>
              </w:rPr>
            </w:pPr>
            <w:r w:rsidRPr="004C575F">
              <w:rPr>
                <w:color w:val="000000"/>
                <w:sz w:val="20"/>
                <w:szCs w:val="20"/>
              </w:rPr>
              <w:t>125,571 (9.9%)</w:t>
            </w:r>
          </w:p>
        </w:tc>
      </w:tr>
      <w:tr w:rsidR="004C575F" w:rsidRPr="005362B1" w14:paraId="608F790C" w14:textId="77777777" w:rsidTr="004C575F">
        <w:trPr>
          <w:trHeight w:val="259"/>
        </w:trPr>
        <w:tc>
          <w:tcPr>
            <w:tcW w:w="838" w:type="dxa"/>
            <w:tcBorders>
              <w:top w:val="nil"/>
              <w:left w:val="nil"/>
              <w:bottom w:val="single" w:sz="4" w:space="0" w:color="auto"/>
              <w:right w:val="nil"/>
            </w:tcBorders>
            <w:shd w:val="clear" w:color="auto" w:fill="auto"/>
            <w:noWrap/>
            <w:vAlign w:val="bottom"/>
            <w:hideMark/>
          </w:tcPr>
          <w:p w14:paraId="1AB4A055" w14:textId="77777777" w:rsidR="004C575F" w:rsidRPr="004C575F" w:rsidRDefault="004C575F" w:rsidP="00E977D5">
            <w:pPr>
              <w:spacing w:after="0"/>
              <w:jc w:val="center"/>
              <w:rPr>
                <w:color w:val="000000"/>
                <w:sz w:val="20"/>
                <w:szCs w:val="20"/>
              </w:rPr>
            </w:pPr>
            <w:r w:rsidRPr="004C575F">
              <w:rPr>
                <w:color w:val="000000"/>
                <w:sz w:val="20"/>
                <w:szCs w:val="20"/>
              </w:rPr>
              <w:t>2025</w:t>
            </w:r>
          </w:p>
        </w:tc>
        <w:tc>
          <w:tcPr>
            <w:tcW w:w="1746" w:type="dxa"/>
            <w:tcBorders>
              <w:top w:val="nil"/>
              <w:left w:val="nil"/>
              <w:bottom w:val="single" w:sz="4" w:space="0" w:color="auto"/>
              <w:right w:val="nil"/>
            </w:tcBorders>
            <w:shd w:val="clear" w:color="auto" w:fill="auto"/>
            <w:noWrap/>
            <w:vAlign w:val="bottom"/>
            <w:hideMark/>
          </w:tcPr>
          <w:p w14:paraId="1E77A94F" w14:textId="77777777" w:rsidR="004C575F" w:rsidRPr="004C575F" w:rsidRDefault="004C575F" w:rsidP="00E977D5">
            <w:pPr>
              <w:spacing w:after="0"/>
              <w:jc w:val="center"/>
              <w:rPr>
                <w:color w:val="000000"/>
                <w:sz w:val="20"/>
                <w:szCs w:val="20"/>
              </w:rPr>
            </w:pPr>
            <w:r w:rsidRPr="004C575F">
              <w:rPr>
                <w:color w:val="000000"/>
                <w:sz w:val="20"/>
                <w:szCs w:val="20"/>
              </w:rPr>
              <w:t xml:space="preserve"> 29,233 (18.5%)</w:t>
            </w:r>
          </w:p>
        </w:tc>
        <w:tc>
          <w:tcPr>
            <w:tcW w:w="1746" w:type="dxa"/>
            <w:tcBorders>
              <w:top w:val="nil"/>
              <w:left w:val="nil"/>
              <w:bottom w:val="single" w:sz="4" w:space="0" w:color="auto"/>
              <w:right w:val="nil"/>
            </w:tcBorders>
            <w:shd w:val="clear" w:color="auto" w:fill="auto"/>
            <w:noWrap/>
            <w:vAlign w:val="bottom"/>
            <w:hideMark/>
          </w:tcPr>
          <w:p w14:paraId="6FA6F9AA" w14:textId="77777777" w:rsidR="004C575F" w:rsidRPr="004C575F" w:rsidRDefault="004C575F" w:rsidP="00E977D5">
            <w:pPr>
              <w:spacing w:after="0"/>
              <w:jc w:val="center"/>
              <w:rPr>
                <w:color w:val="000000"/>
                <w:sz w:val="20"/>
                <w:szCs w:val="20"/>
              </w:rPr>
            </w:pPr>
            <w:r w:rsidRPr="004C575F">
              <w:rPr>
                <w:color w:val="000000"/>
                <w:sz w:val="20"/>
                <w:szCs w:val="20"/>
              </w:rPr>
              <w:t>309,761 (23.4%)</w:t>
            </w:r>
          </w:p>
        </w:tc>
        <w:tc>
          <w:tcPr>
            <w:tcW w:w="1746" w:type="dxa"/>
            <w:tcBorders>
              <w:top w:val="nil"/>
              <w:left w:val="nil"/>
              <w:bottom w:val="single" w:sz="4" w:space="0" w:color="auto"/>
              <w:right w:val="nil"/>
            </w:tcBorders>
            <w:shd w:val="clear" w:color="auto" w:fill="auto"/>
            <w:noWrap/>
            <w:vAlign w:val="bottom"/>
            <w:hideMark/>
          </w:tcPr>
          <w:p w14:paraId="73C4D0E9" w14:textId="77777777" w:rsidR="004C575F" w:rsidRPr="004C575F" w:rsidRDefault="004C575F" w:rsidP="00E977D5">
            <w:pPr>
              <w:spacing w:after="0"/>
              <w:jc w:val="center"/>
              <w:rPr>
                <w:color w:val="000000"/>
                <w:sz w:val="20"/>
                <w:szCs w:val="20"/>
              </w:rPr>
            </w:pPr>
            <w:r w:rsidRPr="004C575F">
              <w:rPr>
                <w:color w:val="000000"/>
                <w:sz w:val="20"/>
                <w:szCs w:val="20"/>
              </w:rPr>
              <w:t>187,845 (23.3%)</w:t>
            </w:r>
          </w:p>
        </w:tc>
      </w:tr>
    </w:tbl>
    <w:p w14:paraId="7B23ABAE" w14:textId="77777777" w:rsidR="004C575F" w:rsidRDefault="004C575F" w:rsidP="004C575F">
      <w:pPr>
        <w:spacing w:line="259" w:lineRule="auto"/>
      </w:pPr>
      <w:r w:rsidRPr="005362B1">
        <w:br w:type="page"/>
      </w:r>
    </w:p>
    <w:p w14:paraId="227E28C0" w14:textId="77777777" w:rsidR="004C575F" w:rsidRPr="005362B1" w:rsidRDefault="004C575F" w:rsidP="004C575F">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4C575F" w:rsidRPr="005362B1" w14:paraId="3170370B" w14:textId="77777777" w:rsidTr="00E977D5">
        <w:trPr>
          <w:trHeight w:val="364"/>
        </w:trPr>
        <w:tc>
          <w:tcPr>
            <w:tcW w:w="5422" w:type="dxa"/>
            <w:tcBorders>
              <w:top w:val="nil"/>
              <w:left w:val="nil"/>
              <w:bottom w:val="single" w:sz="4" w:space="0" w:color="auto"/>
              <w:right w:val="nil"/>
            </w:tcBorders>
            <w:shd w:val="clear" w:color="auto" w:fill="auto"/>
            <w:noWrap/>
            <w:vAlign w:val="center"/>
            <w:hideMark/>
          </w:tcPr>
          <w:p w14:paraId="5CEE0F03" w14:textId="77777777" w:rsidR="004C575F" w:rsidRPr="005362B1" w:rsidRDefault="004C575F" w:rsidP="00E977D5">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33C2C7F2" w14:textId="77777777" w:rsidR="004C575F" w:rsidRPr="005362B1" w:rsidRDefault="004C575F" w:rsidP="00E977D5">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527D714B" w14:textId="77777777" w:rsidR="004C575F" w:rsidRPr="005362B1" w:rsidRDefault="004C575F" w:rsidP="00E977D5">
            <w:pPr>
              <w:spacing w:after="0"/>
              <w:jc w:val="center"/>
              <w:rPr>
                <w:color w:val="000000"/>
              </w:rPr>
            </w:pPr>
            <w:r w:rsidRPr="005362B1">
              <w:rPr>
                <w:color w:val="000000"/>
              </w:rPr>
              <w:t>SD</w:t>
            </w:r>
          </w:p>
        </w:tc>
      </w:tr>
      <w:tr w:rsidR="004C575F" w:rsidRPr="005362B1" w14:paraId="461B7704" w14:textId="77777777" w:rsidTr="00E977D5">
        <w:trPr>
          <w:trHeight w:val="346"/>
        </w:trPr>
        <w:tc>
          <w:tcPr>
            <w:tcW w:w="5422" w:type="dxa"/>
            <w:tcBorders>
              <w:top w:val="nil"/>
              <w:left w:val="nil"/>
              <w:bottom w:val="nil"/>
              <w:right w:val="nil"/>
            </w:tcBorders>
            <w:shd w:val="clear" w:color="auto" w:fill="auto"/>
            <w:noWrap/>
            <w:vAlign w:val="bottom"/>
            <w:hideMark/>
          </w:tcPr>
          <w:p w14:paraId="38FC70F2" w14:textId="77777777" w:rsidR="004C575F" w:rsidRPr="00485C65" w:rsidRDefault="004C575F" w:rsidP="00E977D5">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4785C67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721C6354" w14:textId="77777777" w:rsidR="004C575F" w:rsidRPr="00485C65" w:rsidRDefault="004C575F" w:rsidP="00E977D5">
            <w:pPr>
              <w:spacing w:after="0"/>
              <w:jc w:val="center"/>
              <w:rPr>
                <w:color w:val="000000"/>
              </w:rPr>
            </w:pPr>
            <w:r w:rsidRPr="00485C65">
              <w:rPr>
                <w:color w:val="000000"/>
              </w:rPr>
              <w:t>--</w:t>
            </w:r>
          </w:p>
        </w:tc>
      </w:tr>
      <w:tr w:rsidR="004C575F" w:rsidRPr="005362B1" w14:paraId="6D79211C" w14:textId="77777777" w:rsidTr="00E977D5">
        <w:trPr>
          <w:trHeight w:val="346"/>
        </w:trPr>
        <w:tc>
          <w:tcPr>
            <w:tcW w:w="5422" w:type="dxa"/>
            <w:tcBorders>
              <w:top w:val="nil"/>
              <w:left w:val="nil"/>
              <w:bottom w:val="nil"/>
              <w:right w:val="nil"/>
            </w:tcBorders>
            <w:shd w:val="clear" w:color="auto" w:fill="auto"/>
            <w:noWrap/>
            <w:vAlign w:val="bottom"/>
            <w:hideMark/>
          </w:tcPr>
          <w:p w14:paraId="26B1A4B4" w14:textId="77777777" w:rsidR="004C575F" w:rsidRPr="00485C65" w:rsidRDefault="004C575F" w:rsidP="00E977D5">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0808557A" w14:textId="77777777" w:rsidR="004C575F" w:rsidRPr="00485C65" w:rsidRDefault="004C575F" w:rsidP="00E977D5">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42C3D2C1" w14:textId="77777777" w:rsidR="004C575F" w:rsidRPr="00485C65" w:rsidRDefault="004C575F" w:rsidP="00E977D5">
            <w:pPr>
              <w:spacing w:after="0"/>
              <w:jc w:val="center"/>
              <w:rPr>
                <w:color w:val="000000"/>
              </w:rPr>
            </w:pPr>
            <w:r w:rsidRPr="00485C65">
              <w:rPr>
                <w:color w:val="000000"/>
              </w:rPr>
              <w:t>0.303</w:t>
            </w:r>
          </w:p>
        </w:tc>
      </w:tr>
      <w:tr w:rsidR="004C575F" w:rsidRPr="005362B1" w14:paraId="6A3C9270" w14:textId="77777777" w:rsidTr="00E977D5">
        <w:trPr>
          <w:trHeight w:val="346"/>
        </w:trPr>
        <w:tc>
          <w:tcPr>
            <w:tcW w:w="5422" w:type="dxa"/>
            <w:tcBorders>
              <w:top w:val="nil"/>
              <w:left w:val="nil"/>
              <w:bottom w:val="nil"/>
              <w:right w:val="nil"/>
            </w:tcBorders>
            <w:shd w:val="clear" w:color="auto" w:fill="auto"/>
            <w:noWrap/>
            <w:vAlign w:val="bottom"/>
            <w:hideMark/>
          </w:tcPr>
          <w:p w14:paraId="5AF817B2" w14:textId="77777777" w:rsidR="004C575F" w:rsidRPr="00485C65" w:rsidRDefault="004C575F" w:rsidP="00E977D5">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7AB1F07C" w14:textId="77777777" w:rsidR="004C575F" w:rsidRPr="00485C65" w:rsidRDefault="004C575F" w:rsidP="00E977D5">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1763C9AC" w14:textId="77777777" w:rsidR="004C575F" w:rsidRPr="00485C65" w:rsidRDefault="004C575F" w:rsidP="00E977D5">
            <w:pPr>
              <w:spacing w:after="0"/>
              <w:jc w:val="center"/>
              <w:rPr>
                <w:color w:val="000000"/>
              </w:rPr>
            </w:pPr>
            <w:r w:rsidRPr="00485C65">
              <w:rPr>
                <w:color w:val="000000"/>
              </w:rPr>
              <w:t>0.015</w:t>
            </w:r>
          </w:p>
        </w:tc>
      </w:tr>
      <w:tr w:rsidR="004C575F" w:rsidRPr="005362B1" w14:paraId="57E7AB79" w14:textId="77777777" w:rsidTr="00E977D5">
        <w:trPr>
          <w:trHeight w:val="346"/>
        </w:trPr>
        <w:tc>
          <w:tcPr>
            <w:tcW w:w="5422" w:type="dxa"/>
            <w:tcBorders>
              <w:top w:val="nil"/>
              <w:left w:val="nil"/>
              <w:bottom w:val="nil"/>
              <w:right w:val="nil"/>
            </w:tcBorders>
            <w:shd w:val="clear" w:color="auto" w:fill="auto"/>
            <w:noWrap/>
            <w:vAlign w:val="bottom"/>
            <w:hideMark/>
          </w:tcPr>
          <w:p w14:paraId="30CAD36A" w14:textId="77777777" w:rsidR="004C575F" w:rsidRPr="00485C65" w:rsidRDefault="004C575F" w:rsidP="00E977D5">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701D6598" w14:textId="77777777" w:rsidR="004C575F" w:rsidRPr="00485C65" w:rsidRDefault="004C575F" w:rsidP="00E977D5">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32CF5B20" w14:textId="77777777" w:rsidR="004C575F" w:rsidRPr="00485C65" w:rsidRDefault="004C575F" w:rsidP="00E977D5">
            <w:pPr>
              <w:spacing w:after="0"/>
              <w:jc w:val="center"/>
              <w:rPr>
                <w:color w:val="000000"/>
              </w:rPr>
            </w:pPr>
            <w:r w:rsidRPr="00485C65">
              <w:rPr>
                <w:color w:val="000000"/>
              </w:rPr>
              <w:t>0.002</w:t>
            </w:r>
          </w:p>
        </w:tc>
      </w:tr>
      <w:tr w:rsidR="004C575F" w:rsidRPr="005362B1" w14:paraId="75187070" w14:textId="77777777" w:rsidTr="00E977D5">
        <w:trPr>
          <w:trHeight w:val="346"/>
        </w:trPr>
        <w:tc>
          <w:tcPr>
            <w:tcW w:w="5422" w:type="dxa"/>
            <w:tcBorders>
              <w:top w:val="nil"/>
              <w:left w:val="nil"/>
              <w:bottom w:val="nil"/>
              <w:right w:val="nil"/>
            </w:tcBorders>
            <w:shd w:val="clear" w:color="auto" w:fill="auto"/>
            <w:noWrap/>
            <w:vAlign w:val="bottom"/>
            <w:hideMark/>
          </w:tcPr>
          <w:p w14:paraId="6DAA1A6B" w14:textId="77777777" w:rsidR="004C575F" w:rsidRPr="00485C65" w:rsidRDefault="004C575F" w:rsidP="00E977D5">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31C4766E" w14:textId="77777777" w:rsidR="004C575F" w:rsidRPr="00485C65" w:rsidRDefault="004C575F" w:rsidP="00E977D5">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590021AB" w14:textId="77777777" w:rsidR="004C575F" w:rsidRPr="00485C65" w:rsidRDefault="004C575F" w:rsidP="00E977D5">
            <w:pPr>
              <w:spacing w:after="0"/>
              <w:jc w:val="center"/>
              <w:rPr>
                <w:color w:val="000000"/>
              </w:rPr>
            </w:pPr>
            <w:r w:rsidRPr="00485C65">
              <w:rPr>
                <w:color w:val="000000"/>
              </w:rPr>
              <w:t>0.182</w:t>
            </w:r>
          </w:p>
        </w:tc>
      </w:tr>
      <w:tr w:rsidR="004C575F" w:rsidRPr="005362B1" w14:paraId="2887A079" w14:textId="77777777" w:rsidTr="00E977D5">
        <w:trPr>
          <w:trHeight w:val="346"/>
        </w:trPr>
        <w:tc>
          <w:tcPr>
            <w:tcW w:w="5422" w:type="dxa"/>
            <w:tcBorders>
              <w:top w:val="nil"/>
              <w:left w:val="nil"/>
              <w:bottom w:val="nil"/>
              <w:right w:val="nil"/>
            </w:tcBorders>
            <w:shd w:val="clear" w:color="auto" w:fill="auto"/>
            <w:noWrap/>
            <w:vAlign w:val="bottom"/>
            <w:hideMark/>
          </w:tcPr>
          <w:p w14:paraId="459E784A" w14:textId="77777777" w:rsidR="004C575F" w:rsidRPr="00485C65" w:rsidRDefault="004C575F" w:rsidP="00E977D5">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6B79959B" w14:textId="77777777" w:rsidR="004C575F" w:rsidRPr="00485C65" w:rsidRDefault="004C575F" w:rsidP="00E977D5">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326D5CA3" w14:textId="77777777" w:rsidR="004C575F" w:rsidRPr="00485C65" w:rsidRDefault="004C575F" w:rsidP="00E977D5">
            <w:pPr>
              <w:spacing w:after="0"/>
              <w:jc w:val="center"/>
              <w:rPr>
                <w:color w:val="000000"/>
              </w:rPr>
            </w:pPr>
            <w:r w:rsidRPr="00485C65">
              <w:rPr>
                <w:color w:val="000000"/>
              </w:rPr>
              <w:t>0.347</w:t>
            </w:r>
          </w:p>
        </w:tc>
      </w:tr>
      <w:tr w:rsidR="004C575F" w:rsidRPr="005362B1" w14:paraId="1D1A5B7D" w14:textId="77777777" w:rsidTr="00E977D5">
        <w:trPr>
          <w:trHeight w:val="346"/>
        </w:trPr>
        <w:tc>
          <w:tcPr>
            <w:tcW w:w="5422" w:type="dxa"/>
            <w:tcBorders>
              <w:top w:val="nil"/>
              <w:left w:val="nil"/>
              <w:bottom w:val="nil"/>
              <w:right w:val="nil"/>
            </w:tcBorders>
            <w:shd w:val="clear" w:color="auto" w:fill="auto"/>
            <w:noWrap/>
            <w:vAlign w:val="bottom"/>
            <w:hideMark/>
          </w:tcPr>
          <w:p w14:paraId="762411D4" w14:textId="77777777" w:rsidR="004C575F" w:rsidRPr="00485C65" w:rsidRDefault="004C575F" w:rsidP="00E977D5">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60CCE3FB" w14:textId="77777777" w:rsidR="004C575F" w:rsidRPr="00485C65" w:rsidRDefault="004C575F" w:rsidP="00E977D5">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2F52F8AA" w14:textId="77777777" w:rsidR="004C575F" w:rsidRPr="00485C65" w:rsidRDefault="004C575F" w:rsidP="00E977D5">
            <w:pPr>
              <w:spacing w:after="0"/>
              <w:jc w:val="center"/>
              <w:rPr>
                <w:color w:val="000000"/>
              </w:rPr>
            </w:pPr>
            <w:r w:rsidRPr="00485C65">
              <w:rPr>
                <w:color w:val="000000"/>
              </w:rPr>
              <w:t>0.053</w:t>
            </w:r>
          </w:p>
        </w:tc>
      </w:tr>
      <w:tr w:rsidR="004C575F" w:rsidRPr="005362B1" w14:paraId="0ABBD547" w14:textId="77777777" w:rsidTr="00E977D5">
        <w:trPr>
          <w:trHeight w:val="346"/>
        </w:trPr>
        <w:tc>
          <w:tcPr>
            <w:tcW w:w="5422" w:type="dxa"/>
            <w:tcBorders>
              <w:top w:val="nil"/>
              <w:left w:val="nil"/>
              <w:bottom w:val="nil"/>
              <w:right w:val="nil"/>
            </w:tcBorders>
            <w:shd w:val="clear" w:color="auto" w:fill="auto"/>
            <w:noWrap/>
            <w:vAlign w:val="bottom"/>
            <w:hideMark/>
          </w:tcPr>
          <w:p w14:paraId="17349A10" w14:textId="77777777" w:rsidR="004C575F" w:rsidRPr="00485C65" w:rsidRDefault="004C575F" w:rsidP="00E977D5">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58070E82" w14:textId="77777777" w:rsidR="004C575F" w:rsidRPr="00485C65" w:rsidRDefault="004C575F" w:rsidP="00E977D5">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21C481FF" w14:textId="77777777" w:rsidR="004C575F" w:rsidRPr="00485C65" w:rsidRDefault="004C575F" w:rsidP="00E977D5">
            <w:pPr>
              <w:spacing w:after="0"/>
              <w:jc w:val="center"/>
              <w:rPr>
                <w:color w:val="000000"/>
              </w:rPr>
            </w:pPr>
            <w:r w:rsidRPr="00485C65">
              <w:rPr>
                <w:color w:val="000000"/>
              </w:rPr>
              <w:t>0.023</w:t>
            </w:r>
          </w:p>
        </w:tc>
      </w:tr>
      <w:tr w:rsidR="004C575F" w:rsidRPr="005362B1" w14:paraId="7F9D892F" w14:textId="77777777" w:rsidTr="00E977D5">
        <w:trPr>
          <w:trHeight w:val="346"/>
        </w:trPr>
        <w:tc>
          <w:tcPr>
            <w:tcW w:w="5422" w:type="dxa"/>
            <w:tcBorders>
              <w:top w:val="nil"/>
              <w:left w:val="nil"/>
              <w:bottom w:val="nil"/>
              <w:right w:val="nil"/>
            </w:tcBorders>
            <w:shd w:val="clear" w:color="auto" w:fill="auto"/>
            <w:noWrap/>
            <w:vAlign w:val="bottom"/>
            <w:hideMark/>
          </w:tcPr>
          <w:p w14:paraId="62F1BCC3" w14:textId="77777777" w:rsidR="004C575F" w:rsidRPr="00485C65" w:rsidRDefault="004C575F" w:rsidP="00E977D5">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6EE378FA"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27A4FD7E" w14:textId="77777777" w:rsidR="004C575F" w:rsidRPr="00485C65" w:rsidRDefault="004C575F" w:rsidP="00E977D5">
            <w:pPr>
              <w:spacing w:after="0"/>
              <w:jc w:val="center"/>
              <w:rPr>
                <w:color w:val="000000"/>
              </w:rPr>
            </w:pPr>
            <w:r w:rsidRPr="00485C65">
              <w:rPr>
                <w:color w:val="000000"/>
              </w:rPr>
              <w:t>--</w:t>
            </w:r>
          </w:p>
        </w:tc>
      </w:tr>
      <w:tr w:rsidR="004C575F" w:rsidRPr="005362B1" w14:paraId="5D6EF4D2" w14:textId="77777777" w:rsidTr="00E977D5">
        <w:trPr>
          <w:trHeight w:val="346"/>
        </w:trPr>
        <w:tc>
          <w:tcPr>
            <w:tcW w:w="5422" w:type="dxa"/>
            <w:tcBorders>
              <w:top w:val="nil"/>
              <w:left w:val="nil"/>
              <w:bottom w:val="nil"/>
              <w:right w:val="nil"/>
            </w:tcBorders>
            <w:shd w:val="clear" w:color="auto" w:fill="auto"/>
            <w:noWrap/>
            <w:vAlign w:val="bottom"/>
            <w:hideMark/>
          </w:tcPr>
          <w:p w14:paraId="59A4DC0A" w14:textId="77777777" w:rsidR="004C575F" w:rsidRPr="00485C65" w:rsidRDefault="004C575F" w:rsidP="00E977D5">
            <w:pPr>
              <w:spacing w:after="0"/>
              <w:jc w:val="right"/>
              <w:rPr>
                <w:color w:val="000000"/>
              </w:rPr>
            </w:pPr>
            <w:proofErr w:type="gramStart"/>
            <w:r w:rsidRPr="00485C65">
              <w:rPr>
                <w:color w:val="000000"/>
              </w:rPr>
              <w:t>log(</w:t>
            </w:r>
            <w:proofErr w:type="gramEnd"/>
            <w:r w:rsidRPr="00485C65">
              <w:rPr>
                <w:color w:val="000000"/>
              </w:rPr>
              <w:t>mean recruitment)</w:t>
            </w:r>
          </w:p>
        </w:tc>
        <w:tc>
          <w:tcPr>
            <w:tcW w:w="1256" w:type="dxa"/>
            <w:tcBorders>
              <w:top w:val="nil"/>
              <w:left w:val="nil"/>
              <w:bottom w:val="nil"/>
              <w:right w:val="nil"/>
            </w:tcBorders>
            <w:shd w:val="clear" w:color="auto" w:fill="auto"/>
            <w:noWrap/>
            <w:vAlign w:val="bottom"/>
            <w:hideMark/>
          </w:tcPr>
          <w:p w14:paraId="249A512A" w14:textId="77777777" w:rsidR="004C575F" w:rsidRPr="00485C65" w:rsidRDefault="004C575F" w:rsidP="00E977D5">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4F287074" w14:textId="77777777" w:rsidR="004C575F" w:rsidRPr="00485C65" w:rsidRDefault="004C575F" w:rsidP="00E977D5">
            <w:pPr>
              <w:spacing w:after="0"/>
              <w:jc w:val="center"/>
              <w:rPr>
                <w:color w:val="000000"/>
              </w:rPr>
            </w:pPr>
            <w:r w:rsidRPr="00485C65">
              <w:rPr>
                <w:color w:val="000000"/>
              </w:rPr>
              <w:t>0.21</w:t>
            </w:r>
          </w:p>
        </w:tc>
      </w:tr>
      <w:tr w:rsidR="004C575F" w:rsidRPr="005362B1" w14:paraId="1BD83929" w14:textId="77777777" w:rsidTr="00E977D5">
        <w:trPr>
          <w:trHeight w:val="346"/>
        </w:trPr>
        <w:tc>
          <w:tcPr>
            <w:tcW w:w="5422" w:type="dxa"/>
            <w:tcBorders>
              <w:top w:val="nil"/>
              <w:left w:val="nil"/>
              <w:bottom w:val="nil"/>
              <w:right w:val="nil"/>
            </w:tcBorders>
            <w:shd w:val="clear" w:color="auto" w:fill="auto"/>
            <w:noWrap/>
            <w:vAlign w:val="bottom"/>
            <w:hideMark/>
          </w:tcPr>
          <w:p w14:paraId="04B2FE99" w14:textId="77777777" w:rsidR="004C575F" w:rsidRPr="00485C65" w:rsidRDefault="004C575F" w:rsidP="00E977D5">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61DDF30B" w14:textId="77777777" w:rsidR="004C575F" w:rsidRPr="00485C65" w:rsidRDefault="004C575F" w:rsidP="00E977D5">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1AC1E76E" w14:textId="77777777" w:rsidR="004C575F" w:rsidRPr="00485C65" w:rsidRDefault="004C575F" w:rsidP="00E977D5">
            <w:pPr>
              <w:spacing w:after="0"/>
              <w:jc w:val="center"/>
              <w:rPr>
                <w:color w:val="000000"/>
              </w:rPr>
            </w:pPr>
            <w:r w:rsidRPr="00485C65">
              <w:rPr>
                <w:color w:val="000000"/>
              </w:rPr>
              <w:t>0.19</w:t>
            </w:r>
          </w:p>
        </w:tc>
      </w:tr>
      <w:tr w:rsidR="004C575F" w:rsidRPr="005362B1" w14:paraId="71FDE16C" w14:textId="77777777" w:rsidTr="00E977D5">
        <w:trPr>
          <w:trHeight w:val="346"/>
        </w:trPr>
        <w:tc>
          <w:tcPr>
            <w:tcW w:w="5422" w:type="dxa"/>
            <w:tcBorders>
              <w:top w:val="nil"/>
              <w:left w:val="nil"/>
              <w:bottom w:val="nil"/>
              <w:right w:val="nil"/>
            </w:tcBorders>
            <w:shd w:val="clear" w:color="auto" w:fill="auto"/>
            <w:noWrap/>
            <w:vAlign w:val="bottom"/>
            <w:hideMark/>
          </w:tcPr>
          <w:p w14:paraId="51159756" w14:textId="77777777" w:rsidR="004C575F" w:rsidRPr="00485C65" w:rsidRDefault="004C575F" w:rsidP="00E977D5">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445B95F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0895B2ED" w14:textId="77777777" w:rsidR="004C575F" w:rsidRPr="00485C65" w:rsidRDefault="004C575F" w:rsidP="00E977D5">
            <w:pPr>
              <w:spacing w:after="0"/>
              <w:jc w:val="center"/>
              <w:rPr>
                <w:color w:val="000000"/>
              </w:rPr>
            </w:pPr>
            <w:r w:rsidRPr="00485C65">
              <w:rPr>
                <w:color w:val="000000"/>
              </w:rPr>
              <w:t>--</w:t>
            </w:r>
          </w:p>
        </w:tc>
      </w:tr>
      <w:tr w:rsidR="004C575F" w:rsidRPr="005362B1" w14:paraId="0CF9EDFA" w14:textId="77777777" w:rsidTr="00E977D5">
        <w:trPr>
          <w:trHeight w:val="364"/>
        </w:trPr>
        <w:tc>
          <w:tcPr>
            <w:tcW w:w="5422" w:type="dxa"/>
            <w:tcBorders>
              <w:top w:val="nil"/>
              <w:left w:val="nil"/>
              <w:bottom w:val="nil"/>
              <w:right w:val="nil"/>
            </w:tcBorders>
            <w:shd w:val="clear" w:color="auto" w:fill="auto"/>
            <w:noWrap/>
            <w:vAlign w:val="bottom"/>
            <w:hideMark/>
          </w:tcPr>
          <w:p w14:paraId="33BDD655" w14:textId="77777777" w:rsidR="004C575F" w:rsidRPr="00485C65" w:rsidRDefault="004C575F" w:rsidP="00E977D5">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4D45C83" w14:textId="77777777" w:rsidR="004C575F" w:rsidRPr="00485C65" w:rsidRDefault="004C575F" w:rsidP="00E977D5">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31EDDB11" w14:textId="77777777" w:rsidR="004C575F" w:rsidRPr="00485C65" w:rsidRDefault="004C575F" w:rsidP="00E977D5">
            <w:pPr>
              <w:spacing w:after="0"/>
              <w:jc w:val="center"/>
              <w:rPr>
                <w:color w:val="000000"/>
              </w:rPr>
            </w:pPr>
            <w:r w:rsidRPr="00485C65">
              <w:rPr>
                <w:color w:val="000000"/>
              </w:rPr>
              <w:t>0.123</w:t>
            </w:r>
          </w:p>
        </w:tc>
      </w:tr>
      <w:tr w:rsidR="004C575F" w:rsidRPr="005362B1" w14:paraId="5D6DBE39" w14:textId="77777777" w:rsidTr="00E977D5">
        <w:trPr>
          <w:trHeight w:val="346"/>
        </w:trPr>
        <w:tc>
          <w:tcPr>
            <w:tcW w:w="5422" w:type="dxa"/>
            <w:tcBorders>
              <w:top w:val="nil"/>
              <w:left w:val="nil"/>
              <w:right w:val="nil"/>
            </w:tcBorders>
            <w:shd w:val="clear" w:color="auto" w:fill="auto"/>
            <w:noWrap/>
            <w:vAlign w:val="bottom"/>
            <w:hideMark/>
          </w:tcPr>
          <w:p w14:paraId="6B2B3847" w14:textId="77777777" w:rsidR="004C575F" w:rsidRPr="00485C65" w:rsidRDefault="004C575F" w:rsidP="00E977D5">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741AFF4A" w14:textId="77777777" w:rsidR="004C575F" w:rsidRPr="00485C65" w:rsidRDefault="004C575F" w:rsidP="00E977D5">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4AC0B1B1" w14:textId="77777777" w:rsidR="004C575F" w:rsidRPr="00485C65" w:rsidRDefault="004C575F" w:rsidP="00E977D5">
            <w:pPr>
              <w:spacing w:after="0"/>
              <w:jc w:val="center"/>
              <w:rPr>
                <w:color w:val="000000"/>
              </w:rPr>
            </w:pPr>
            <w:r w:rsidRPr="00485C65">
              <w:rPr>
                <w:color w:val="000000"/>
              </w:rPr>
              <w:t>0.108</w:t>
            </w:r>
          </w:p>
        </w:tc>
      </w:tr>
      <w:tr w:rsidR="004C575F" w:rsidRPr="005362B1" w14:paraId="0547F539" w14:textId="77777777" w:rsidTr="00E977D5">
        <w:trPr>
          <w:trHeight w:val="346"/>
        </w:trPr>
        <w:tc>
          <w:tcPr>
            <w:tcW w:w="5422" w:type="dxa"/>
            <w:tcBorders>
              <w:top w:val="nil"/>
              <w:left w:val="nil"/>
              <w:bottom w:val="single" w:sz="4" w:space="0" w:color="auto"/>
              <w:right w:val="nil"/>
            </w:tcBorders>
            <w:shd w:val="clear" w:color="auto" w:fill="auto"/>
            <w:noWrap/>
            <w:vAlign w:val="bottom"/>
            <w:hideMark/>
          </w:tcPr>
          <w:p w14:paraId="56277243" w14:textId="77777777" w:rsidR="004C575F" w:rsidRPr="00485C65" w:rsidRDefault="004C575F" w:rsidP="00E977D5">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2576136" w14:textId="77777777" w:rsidR="004C575F" w:rsidRPr="00485C65" w:rsidRDefault="004C575F" w:rsidP="00E977D5">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2D392B89" w14:textId="77777777" w:rsidR="004C575F" w:rsidRPr="00485C65" w:rsidRDefault="004C575F" w:rsidP="00E977D5">
            <w:pPr>
              <w:spacing w:after="0"/>
              <w:jc w:val="center"/>
              <w:rPr>
                <w:color w:val="000000"/>
              </w:rPr>
            </w:pPr>
            <w:r w:rsidRPr="00485C65">
              <w:rPr>
                <w:color w:val="000000"/>
              </w:rPr>
              <w:t>0.397</w:t>
            </w:r>
          </w:p>
        </w:tc>
      </w:tr>
    </w:tbl>
    <w:p w14:paraId="34974601" w14:textId="77777777" w:rsidR="004C575F" w:rsidRPr="005362B1" w:rsidRDefault="004C575F" w:rsidP="004C575F">
      <w:pPr>
        <w:spacing w:line="259" w:lineRule="auto"/>
      </w:pPr>
      <w:r w:rsidRPr="005362B1">
        <w:br w:type="page"/>
      </w:r>
    </w:p>
    <w:p w14:paraId="2A6553FB" w14:textId="077BD3E5" w:rsidR="004C575F" w:rsidRDefault="004C575F" w:rsidP="004C575F">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w:t>
      </w:r>
      <w:r>
        <w:t>previous</w:t>
      </w:r>
      <w:r w:rsidRPr="005362B1">
        <w:t xml:space="preserve"> accepted assessment and the </w:t>
      </w:r>
      <w:r>
        <w:t>current</w:t>
      </w:r>
      <w:r w:rsidRPr="005362B1">
        <w:t xml:space="preserve"> recommended model.</w:t>
      </w:r>
    </w:p>
    <w:tbl>
      <w:tblPr>
        <w:tblW w:w="6504" w:type="dxa"/>
        <w:tblLook w:val="04A0" w:firstRow="1" w:lastRow="0" w:firstColumn="1" w:lastColumn="0" w:noHBand="0" w:noVBand="1"/>
      </w:tblPr>
      <w:tblGrid>
        <w:gridCol w:w="876"/>
        <w:gridCol w:w="876"/>
        <w:gridCol w:w="1062"/>
        <w:gridCol w:w="876"/>
        <w:gridCol w:w="876"/>
        <w:gridCol w:w="1062"/>
        <w:gridCol w:w="876"/>
      </w:tblGrid>
      <w:tr w:rsidR="004C575F" w:rsidRPr="00E02E00" w14:paraId="072474A1" w14:textId="77777777" w:rsidTr="00E977D5">
        <w:trPr>
          <w:trHeight w:val="209"/>
        </w:trPr>
        <w:tc>
          <w:tcPr>
            <w:tcW w:w="876" w:type="dxa"/>
            <w:tcBorders>
              <w:top w:val="nil"/>
              <w:left w:val="nil"/>
              <w:bottom w:val="single" w:sz="4" w:space="0" w:color="auto"/>
              <w:right w:val="nil"/>
            </w:tcBorders>
            <w:shd w:val="clear" w:color="auto" w:fill="auto"/>
            <w:noWrap/>
            <w:vAlign w:val="center"/>
            <w:hideMark/>
          </w:tcPr>
          <w:p w14:paraId="0C537FD4" w14:textId="77777777" w:rsidR="004C575F" w:rsidRPr="00E02E00" w:rsidRDefault="004C575F" w:rsidP="00E977D5">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7A5BB1F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proofErr w:type="gramStart"/>
            <w:r w:rsidRPr="00E02E00">
              <w:rPr>
                <w:color w:val="808080" w:themeColor="background1" w:themeShade="8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2AC75BA6"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proofErr w:type="gramStart"/>
            <w:r w:rsidRPr="00E02E00">
              <w:rPr>
                <w:color w:val="808080" w:themeColor="background1" w:themeShade="80"/>
                <w:sz w:val="18"/>
                <w:szCs w:val="18"/>
              </w:rPr>
              <w:t>Sp.Bio</w:t>
            </w:r>
            <w:proofErr w:type="spellEnd"/>
            <w:proofErr w:type="gram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D13C02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9BF71A2"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proofErr w:type="gramStart"/>
            <w:r w:rsidRPr="00E02E00">
              <w:rPr>
                <w:color w:val="00000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0077290D" w14:textId="77777777" w:rsidR="004C575F" w:rsidRPr="00E02E00" w:rsidRDefault="004C575F" w:rsidP="00E977D5">
            <w:pPr>
              <w:spacing w:after="0"/>
              <w:jc w:val="center"/>
              <w:rPr>
                <w:color w:val="000000"/>
                <w:sz w:val="18"/>
                <w:szCs w:val="18"/>
              </w:rPr>
            </w:pPr>
            <w:r w:rsidRPr="00E02E00">
              <w:rPr>
                <w:color w:val="000000"/>
                <w:sz w:val="18"/>
                <w:szCs w:val="18"/>
              </w:rPr>
              <w:t>Current SD[</w:t>
            </w:r>
            <w:proofErr w:type="spellStart"/>
            <w:proofErr w:type="gramStart"/>
            <w:r w:rsidRPr="00E02E00">
              <w:rPr>
                <w:color w:val="000000"/>
                <w:sz w:val="18"/>
                <w:szCs w:val="18"/>
              </w:rPr>
              <w:t>Sp.Bio</w:t>
            </w:r>
            <w:proofErr w:type="spellEnd"/>
            <w:proofErr w:type="gram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766E78FD"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4C575F" w:rsidRPr="00E02E00" w14:paraId="6E253057" w14:textId="77777777" w:rsidTr="00E977D5">
        <w:trPr>
          <w:trHeight w:val="209"/>
        </w:trPr>
        <w:tc>
          <w:tcPr>
            <w:tcW w:w="876" w:type="dxa"/>
            <w:tcBorders>
              <w:top w:val="single" w:sz="4" w:space="0" w:color="auto"/>
              <w:left w:val="nil"/>
              <w:bottom w:val="nil"/>
              <w:right w:val="nil"/>
            </w:tcBorders>
            <w:shd w:val="clear" w:color="auto" w:fill="auto"/>
            <w:noWrap/>
            <w:vAlign w:val="bottom"/>
            <w:hideMark/>
          </w:tcPr>
          <w:p w14:paraId="1C9B071A" w14:textId="77777777" w:rsidR="004C575F" w:rsidRPr="00485C65" w:rsidRDefault="004C575F" w:rsidP="00E977D5">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026C364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0C6B26B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05B954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31E727E2" w14:textId="77777777" w:rsidR="004C575F" w:rsidRPr="00485C65" w:rsidRDefault="004C575F" w:rsidP="00E977D5">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0BF1D017" w14:textId="77777777" w:rsidR="004C575F" w:rsidRPr="00485C65" w:rsidRDefault="004C575F" w:rsidP="00E977D5">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56C8BDC6" w14:textId="77777777" w:rsidR="004C575F" w:rsidRPr="00485C65" w:rsidRDefault="004C575F" w:rsidP="00E977D5">
            <w:pPr>
              <w:spacing w:after="0"/>
              <w:jc w:val="center"/>
              <w:rPr>
                <w:color w:val="000000"/>
                <w:sz w:val="18"/>
                <w:szCs w:val="18"/>
              </w:rPr>
            </w:pPr>
            <w:r w:rsidRPr="00485C65">
              <w:rPr>
                <w:color w:val="000000"/>
                <w:sz w:val="18"/>
                <w:szCs w:val="18"/>
              </w:rPr>
              <w:t>261,922</w:t>
            </w:r>
          </w:p>
        </w:tc>
      </w:tr>
      <w:tr w:rsidR="004C575F" w:rsidRPr="00E02E00" w14:paraId="2B14003B" w14:textId="77777777" w:rsidTr="00E977D5">
        <w:trPr>
          <w:trHeight w:val="209"/>
        </w:trPr>
        <w:tc>
          <w:tcPr>
            <w:tcW w:w="876" w:type="dxa"/>
            <w:tcBorders>
              <w:top w:val="nil"/>
              <w:left w:val="nil"/>
              <w:bottom w:val="nil"/>
              <w:right w:val="nil"/>
            </w:tcBorders>
            <w:shd w:val="clear" w:color="auto" w:fill="auto"/>
            <w:noWrap/>
            <w:vAlign w:val="bottom"/>
            <w:hideMark/>
          </w:tcPr>
          <w:p w14:paraId="23BC6A86" w14:textId="77777777" w:rsidR="004C575F" w:rsidRPr="00485C65" w:rsidRDefault="004C575F" w:rsidP="00E977D5">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0E4F66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1715819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2F18D52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66B6BA9F" w14:textId="77777777" w:rsidR="004C575F" w:rsidRPr="00485C65" w:rsidRDefault="004C575F" w:rsidP="00E977D5">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0B22441A" w14:textId="77777777" w:rsidR="004C575F" w:rsidRPr="00485C65" w:rsidRDefault="004C575F" w:rsidP="00E977D5">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3C9B40DC" w14:textId="77777777" w:rsidR="004C575F" w:rsidRPr="00485C65" w:rsidRDefault="004C575F" w:rsidP="00E977D5">
            <w:pPr>
              <w:spacing w:after="0"/>
              <w:jc w:val="center"/>
              <w:rPr>
                <w:color w:val="000000"/>
                <w:sz w:val="18"/>
                <w:szCs w:val="18"/>
              </w:rPr>
            </w:pPr>
            <w:r w:rsidRPr="00485C65">
              <w:rPr>
                <w:color w:val="000000"/>
                <w:sz w:val="18"/>
                <w:szCs w:val="18"/>
              </w:rPr>
              <w:t>273,698</w:t>
            </w:r>
          </w:p>
        </w:tc>
      </w:tr>
      <w:tr w:rsidR="004C575F" w:rsidRPr="00E02E00" w14:paraId="79876B5E" w14:textId="77777777" w:rsidTr="00E977D5">
        <w:trPr>
          <w:trHeight w:val="209"/>
        </w:trPr>
        <w:tc>
          <w:tcPr>
            <w:tcW w:w="876" w:type="dxa"/>
            <w:tcBorders>
              <w:top w:val="nil"/>
              <w:left w:val="nil"/>
              <w:bottom w:val="nil"/>
              <w:right w:val="nil"/>
            </w:tcBorders>
            <w:shd w:val="clear" w:color="auto" w:fill="auto"/>
            <w:noWrap/>
            <w:vAlign w:val="bottom"/>
            <w:hideMark/>
          </w:tcPr>
          <w:p w14:paraId="395995C6" w14:textId="77777777" w:rsidR="004C575F" w:rsidRPr="00485C65" w:rsidRDefault="004C575F" w:rsidP="00E977D5">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3CD3AB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1F699CF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31B76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640C726C" w14:textId="77777777" w:rsidR="004C575F" w:rsidRPr="00485C65" w:rsidRDefault="004C575F" w:rsidP="00E977D5">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C8E9025" w14:textId="77777777" w:rsidR="004C575F" w:rsidRPr="00485C65" w:rsidRDefault="004C575F" w:rsidP="00E977D5">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143CBF66" w14:textId="77777777" w:rsidR="004C575F" w:rsidRPr="00485C65" w:rsidRDefault="004C575F" w:rsidP="00E977D5">
            <w:pPr>
              <w:spacing w:after="0"/>
              <w:jc w:val="center"/>
              <w:rPr>
                <w:color w:val="000000"/>
                <w:sz w:val="18"/>
                <w:szCs w:val="18"/>
              </w:rPr>
            </w:pPr>
            <w:r w:rsidRPr="00485C65">
              <w:rPr>
                <w:color w:val="000000"/>
                <w:sz w:val="18"/>
                <w:szCs w:val="18"/>
              </w:rPr>
              <w:t>305,621</w:t>
            </w:r>
          </w:p>
        </w:tc>
      </w:tr>
      <w:tr w:rsidR="004C575F" w:rsidRPr="00E02E00" w14:paraId="4C694CE2" w14:textId="77777777" w:rsidTr="00E977D5">
        <w:trPr>
          <w:trHeight w:val="209"/>
        </w:trPr>
        <w:tc>
          <w:tcPr>
            <w:tcW w:w="876" w:type="dxa"/>
            <w:tcBorders>
              <w:top w:val="nil"/>
              <w:left w:val="nil"/>
              <w:bottom w:val="nil"/>
              <w:right w:val="nil"/>
            </w:tcBorders>
            <w:shd w:val="clear" w:color="auto" w:fill="auto"/>
            <w:noWrap/>
            <w:vAlign w:val="bottom"/>
            <w:hideMark/>
          </w:tcPr>
          <w:p w14:paraId="5B2EE1A5" w14:textId="77777777" w:rsidR="004C575F" w:rsidRPr="00485C65" w:rsidRDefault="004C575F" w:rsidP="00E977D5">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3093516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1EA5D9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5B8DF10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6F649120" w14:textId="77777777" w:rsidR="004C575F" w:rsidRPr="00485C65" w:rsidRDefault="004C575F" w:rsidP="00E977D5">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002074EF" w14:textId="77777777" w:rsidR="004C575F" w:rsidRPr="00485C65" w:rsidRDefault="004C575F" w:rsidP="00E977D5">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7832B57C" w14:textId="77777777" w:rsidR="004C575F" w:rsidRPr="00485C65" w:rsidRDefault="004C575F" w:rsidP="00E977D5">
            <w:pPr>
              <w:spacing w:after="0"/>
              <w:jc w:val="center"/>
              <w:rPr>
                <w:color w:val="000000"/>
                <w:sz w:val="18"/>
                <w:szCs w:val="18"/>
              </w:rPr>
            </w:pPr>
            <w:r w:rsidRPr="00485C65">
              <w:rPr>
                <w:color w:val="000000"/>
                <w:sz w:val="18"/>
                <w:szCs w:val="18"/>
              </w:rPr>
              <w:t>366,512</w:t>
            </w:r>
          </w:p>
        </w:tc>
      </w:tr>
      <w:tr w:rsidR="004C575F" w:rsidRPr="00E02E00" w14:paraId="7FB57F2E" w14:textId="77777777" w:rsidTr="00E977D5">
        <w:trPr>
          <w:trHeight w:val="209"/>
        </w:trPr>
        <w:tc>
          <w:tcPr>
            <w:tcW w:w="876" w:type="dxa"/>
            <w:tcBorders>
              <w:top w:val="nil"/>
              <w:left w:val="nil"/>
              <w:bottom w:val="nil"/>
              <w:right w:val="nil"/>
            </w:tcBorders>
            <w:shd w:val="clear" w:color="auto" w:fill="auto"/>
            <w:noWrap/>
            <w:vAlign w:val="bottom"/>
            <w:hideMark/>
          </w:tcPr>
          <w:p w14:paraId="7EB76578" w14:textId="77777777" w:rsidR="004C575F" w:rsidRPr="00485C65" w:rsidRDefault="004C575F" w:rsidP="00E977D5">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5CBCB7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4EEA2C8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08BA76C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746AA9CB" w14:textId="77777777" w:rsidR="004C575F" w:rsidRPr="00485C65" w:rsidRDefault="004C575F" w:rsidP="00E977D5">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3B00CF3A" w14:textId="77777777" w:rsidR="004C575F" w:rsidRPr="00485C65" w:rsidRDefault="004C575F" w:rsidP="00E977D5">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291AAEED" w14:textId="77777777" w:rsidR="004C575F" w:rsidRPr="00485C65" w:rsidRDefault="004C575F" w:rsidP="00E977D5">
            <w:pPr>
              <w:spacing w:after="0"/>
              <w:jc w:val="center"/>
              <w:rPr>
                <w:color w:val="000000"/>
                <w:sz w:val="18"/>
                <w:szCs w:val="18"/>
              </w:rPr>
            </w:pPr>
            <w:r w:rsidRPr="00485C65">
              <w:rPr>
                <w:color w:val="000000"/>
                <w:sz w:val="18"/>
                <w:szCs w:val="18"/>
              </w:rPr>
              <w:t>402,120</w:t>
            </w:r>
          </w:p>
        </w:tc>
      </w:tr>
      <w:tr w:rsidR="004C575F" w:rsidRPr="00E02E00" w14:paraId="5975AB6C" w14:textId="77777777" w:rsidTr="00E977D5">
        <w:trPr>
          <w:trHeight w:val="209"/>
        </w:trPr>
        <w:tc>
          <w:tcPr>
            <w:tcW w:w="876" w:type="dxa"/>
            <w:tcBorders>
              <w:top w:val="nil"/>
              <w:left w:val="nil"/>
              <w:bottom w:val="nil"/>
              <w:right w:val="nil"/>
            </w:tcBorders>
            <w:shd w:val="clear" w:color="auto" w:fill="auto"/>
            <w:noWrap/>
            <w:vAlign w:val="bottom"/>
            <w:hideMark/>
          </w:tcPr>
          <w:p w14:paraId="70DCF3AE" w14:textId="77777777" w:rsidR="004C575F" w:rsidRPr="00485C65" w:rsidRDefault="004C575F" w:rsidP="00E977D5">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677D50A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D8CB7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2A57E63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09267F35" w14:textId="77777777" w:rsidR="004C575F" w:rsidRPr="00485C65" w:rsidRDefault="004C575F" w:rsidP="00E977D5">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24EAB779" w14:textId="77777777" w:rsidR="004C575F" w:rsidRPr="00485C65" w:rsidRDefault="004C575F" w:rsidP="00E977D5">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5B8D5EAB" w14:textId="77777777" w:rsidR="004C575F" w:rsidRPr="00485C65" w:rsidRDefault="004C575F" w:rsidP="00E977D5">
            <w:pPr>
              <w:spacing w:after="0"/>
              <w:jc w:val="center"/>
              <w:rPr>
                <w:color w:val="000000"/>
                <w:sz w:val="18"/>
                <w:szCs w:val="18"/>
              </w:rPr>
            </w:pPr>
            <w:r w:rsidRPr="00485C65">
              <w:rPr>
                <w:color w:val="000000"/>
                <w:sz w:val="18"/>
                <w:szCs w:val="18"/>
              </w:rPr>
              <w:t>425,811</w:t>
            </w:r>
          </w:p>
        </w:tc>
      </w:tr>
      <w:tr w:rsidR="004C575F" w:rsidRPr="00E02E00" w14:paraId="6CA81C92" w14:textId="77777777" w:rsidTr="00E977D5">
        <w:trPr>
          <w:trHeight w:val="209"/>
        </w:trPr>
        <w:tc>
          <w:tcPr>
            <w:tcW w:w="876" w:type="dxa"/>
            <w:tcBorders>
              <w:top w:val="nil"/>
              <w:left w:val="nil"/>
              <w:bottom w:val="nil"/>
              <w:right w:val="nil"/>
            </w:tcBorders>
            <w:shd w:val="clear" w:color="auto" w:fill="auto"/>
            <w:noWrap/>
            <w:vAlign w:val="bottom"/>
            <w:hideMark/>
          </w:tcPr>
          <w:p w14:paraId="123E3E41" w14:textId="77777777" w:rsidR="004C575F" w:rsidRPr="00485C65" w:rsidRDefault="004C575F" w:rsidP="00E977D5">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78E70C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52CF7A6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7C98981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050E904F" w14:textId="77777777" w:rsidR="004C575F" w:rsidRPr="00485C65" w:rsidRDefault="004C575F" w:rsidP="00E977D5">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1AC2C8CB" w14:textId="77777777" w:rsidR="004C575F" w:rsidRPr="00485C65" w:rsidRDefault="004C575F" w:rsidP="00E977D5">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3D9DE006" w14:textId="77777777" w:rsidR="004C575F" w:rsidRPr="00485C65" w:rsidRDefault="004C575F" w:rsidP="00E977D5">
            <w:pPr>
              <w:spacing w:after="0"/>
              <w:jc w:val="center"/>
              <w:rPr>
                <w:color w:val="000000"/>
                <w:sz w:val="18"/>
                <w:szCs w:val="18"/>
              </w:rPr>
            </w:pPr>
            <w:r w:rsidRPr="00485C65">
              <w:rPr>
                <w:color w:val="000000"/>
                <w:sz w:val="18"/>
                <w:szCs w:val="18"/>
              </w:rPr>
              <w:t>459,934</w:t>
            </w:r>
          </w:p>
        </w:tc>
      </w:tr>
      <w:tr w:rsidR="004C575F" w:rsidRPr="00E02E00" w14:paraId="081B637B" w14:textId="77777777" w:rsidTr="00E977D5">
        <w:trPr>
          <w:trHeight w:val="209"/>
        </w:trPr>
        <w:tc>
          <w:tcPr>
            <w:tcW w:w="876" w:type="dxa"/>
            <w:tcBorders>
              <w:top w:val="nil"/>
              <w:left w:val="nil"/>
              <w:bottom w:val="nil"/>
              <w:right w:val="nil"/>
            </w:tcBorders>
            <w:shd w:val="clear" w:color="auto" w:fill="auto"/>
            <w:noWrap/>
            <w:vAlign w:val="bottom"/>
            <w:hideMark/>
          </w:tcPr>
          <w:p w14:paraId="085CF771" w14:textId="77777777" w:rsidR="004C575F" w:rsidRPr="00485C65" w:rsidRDefault="004C575F" w:rsidP="00E977D5">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718D5AD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56E25A5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44B1C2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7290FFAD" w14:textId="77777777" w:rsidR="004C575F" w:rsidRPr="00485C65" w:rsidRDefault="004C575F" w:rsidP="00E977D5">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3FAD8569" w14:textId="77777777" w:rsidR="004C575F" w:rsidRPr="00485C65" w:rsidRDefault="004C575F" w:rsidP="00E977D5">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7EE3E6D5" w14:textId="77777777" w:rsidR="004C575F" w:rsidRPr="00485C65" w:rsidRDefault="004C575F" w:rsidP="00E977D5">
            <w:pPr>
              <w:spacing w:after="0"/>
              <w:jc w:val="center"/>
              <w:rPr>
                <w:color w:val="000000"/>
                <w:sz w:val="18"/>
                <w:szCs w:val="18"/>
              </w:rPr>
            </w:pPr>
            <w:r w:rsidRPr="00485C65">
              <w:rPr>
                <w:color w:val="000000"/>
                <w:sz w:val="18"/>
                <w:szCs w:val="18"/>
              </w:rPr>
              <w:t>500,761</w:t>
            </w:r>
          </w:p>
        </w:tc>
      </w:tr>
      <w:tr w:rsidR="004C575F" w:rsidRPr="00E02E00" w14:paraId="72A824C5" w14:textId="77777777" w:rsidTr="00E977D5">
        <w:trPr>
          <w:trHeight w:val="209"/>
        </w:trPr>
        <w:tc>
          <w:tcPr>
            <w:tcW w:w="876" w:type="dxa"/>
            <w:tcBorders>
              <w:top w:val="nil"/>
              <w:left w:val="nil"/>
              <w:bottom w:val="nil"/>
              <w:right w:val="nil"/>
            </w:tcBorders>
            <w:shd w:val="clear" w:color="auto" w:fill="auto"/>
            <w:noWrap/>
            <w:vAlign w:val="bottom"/>
            <w:hideMark/>
          </w:tcPr>
          <w:p w14:paraId="1DC420F4" w14:textId="77777777" w:rsidR="004C575F" w:rsidRPr="00485C65" w:rsidRDefault="004C575F" w:rsidP="00E977D5">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0830FE1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5A9197B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1E75567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1683D68D" w14:textId="77777777" w:rsidR="004C575F" w:rsidRPr="00485C65" w:rsidRDefault="004C575F" w:rsidP="00E977D5">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5ACA8A3B" w14:textId="77777777" w:rsidR="004C575F" w:rsidRPr="00485C65" w:rsidRDefault="004C575F" w:rsidP="00E977D5">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2725DD51" w14:textId="77777777" w:rsidR="004C575F" w:rsidRPr="00485C65" w:rsidRDefault="004C575F" w:rsidP="00E977D5">
            <w:pPr>
              <w:spacing w:after="0"/>
              <w:jc w:val="center"/>
              <w:rPr>
                <w:color w:val="000000"/>
                <w:sz w:val="18"/>
                <w:szCs w:val="18"/>
              </w:rPr>
            </w:pPr>
            <w:r w:rsidRPr="00485C65">
              <w:rPr>
                <w:color w:val="000000"/>
                <w:sz w:val="18"/>
                <w:szCs w:val="18"/>
              </w:rPr>
              <w:t>563,723</w:t>
            </w:r>
          </w:p>
        </w:tc>
      </w:tr>
      <w:tr w:rsidR="004C575F" w:rsidRPr="00E02E00" w14:paraId="1FABD5B8" w14:textId="77777777" w:rsidTr="00E977D5">
        <w:trPr>
          <w:trHeight w:val="209"/>
        </w:trPr>
        <w:tc>
          <w:tcPr>
            <w:tcW w:w="876" w:type="dxa"/>
            <w:tcBorders>
              <w:top w:val="nil"/>
              <w:left w:val="nil"/>
              <w:bottom w:val="nil"/>
              <w:right w:val="nil"/>
            </w:tcBorders>
            <w:shd w:val="clear" w:color="auto" w:fill="auto"/>
            <w:noWrap/>
            <w:vAlign w:val="bottom"/>
            <w:hideMark/>
          </w:tcPr>
          <w:p w14:paraId="37978A2F" w14:textId="77777777" w:rsidR="004C575F" w:rsidRPr="00485C65" w:rsidRDefault="004C575F" w:rsidP="00E977D5">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4B9D07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622A902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15E9642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35B46EFC" w14:textId="77777777" w:rsidR="004C575F" w:rsidRPr="00485C65" w:rsidRDefault="004C575F" w:rsidP="00E977D5">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66127736" w14:textId="77777777" w:rsidR="004C575F" w:rsidRPr="00485C65" w:rsidRDefault="004C575F" w:rsidP="00E977D5">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6D743F43" w14:textId="77777777" w:rsidR="004C575F" w:rsidRPr="00485C65" w:rsidRDefault="004C575F" w:rsidP="00E977D5">
            <w:pPr>
              <w:spacing w:after="0"/>
              <w:jc w:val="center"/>
              <w:rPr>
                <w:color w:val="000000"/>
                <w:sz w:val="18"/>
                <w:szCs w:val="18"/>
              </w:rPr>
            </w:pPr>
            <w:r w:rsidRPr="00485C65">
              <w:rPr>
                <w:color w:val="000000"/>
                <w:sz w:val="18"/>
                <w:szCs w:val="18"/>
              </w:rPr>
              <w:t>634,589</w:t>
            </w:r>
          </w:p>
        </w:tc>
      </w:tr>
      <w:tr w:rsidR="004C575F" w:rsidRPr="00E02E00" w14:paraId="49DC13F2" w14:textId="77777777" w:rsidTr="00E977D5">
        <w:trPr>
          <w:trHeight w:val="209"/>
        </w:trPr>
        <w:tc>
          <w:tcPr>
            <w:tcW w:w="876" w:type="dxa"/>
            <w:tcBorders>
              <w:top w:val="nil"/>
              <w:left w:val="nil"/>
              <w:bottom w:val="nil"/>
              <w:right w:val="nil"/>
            </w:tcBorders>
            <w:shd w:val="clear" w:color="auto" w:fill="auto"/>
            <w:noWrap/>
            <w:vAlign w:val="bottom"/>
            <w:hideMark/>
          </w:tcPr>
          <w:p w14:paraId="1E32A85F" w14:textId="77777777" w:rsidR="004C575F" w:rsidRPr="00485C65" w:rsidRDefault="004C575F" w:rsidP="00E977D5">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187204A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692940B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6EA4F30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490CADCF" w14:textId="77777777" w:rsidR="004C575F" w:rsidRPr="00485C65" w:rsidRDefault="004C575F" w:rsidP="00E977D5">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0674BCB0" w14:textId="77777777" w:rsidR="004C575F" w:rsidRPr="00485C65" w:rsidRDefault="004C575F" w:rsidP="00E977D5">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47776149" w14:textId="77777777" w:rsidR="004C575F" w:rsidRPr="00485C65" w:rsidRDefault="004C575F" w:rsidP="00E977D5">
            <w:pPr>
              <w:spacing w:after="0"/>
              <w:jc w:val="center"/>
              <w:rPr>
                <w:color w:val="000000"/>
                <w:sz w:val="18"/>
                <w:szCs w:val="18"/>
              </w:rPr>
            </w:pPr>
            <w:r w:rsidRPr="00485C65">
              <w:rPr>
                <w:color w:val="000000"/>
                <w:sz w:val="18"/>
                <w:szCs w:val="18"/>
              </w:rPr>
              <w:t>696,611</w:t>
            </w:r>
          </w:p>
        </w:tc>
      </w:tr>
      <w:tr w:rsidR="004C575F" w:rsidRPr="00E02E00" w14:paraId="3793D352" w14:textId="77777777" w:rsidTr="00E977D5">
        <w:trPr>
          <w:trHeight w:val="209"/>
        </w:trPr>
        <w:tc>
          <w:tcPr>
            <w:tcW w:w="876" w:type="dxa"/>
            <w:tcBorders>
              <w:top w:val="nil"/>
              <w:left w:val="nil"/>
              <w:bottom w:val="nil"/>
              <w:right w:val="nil"/>
            </w:tcBorders>
            <w:shd w:val="clear" w:color="auto" w:fill="auto"/>
            <w:noWrap/>
            <w:vAlign w:val="bottom"/>
            <w:hideMark/>
          </w:tcPr>
          <w:p w14:paraId="1AF6105F" w14:textId="77777777" w:rsidR="004C575F" w:rsidRPr="00485C65" w:rsidRDefault="004C575F" w:rsidP="00E977D5">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6CDEBD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3821E27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06F9AA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331A3D76" w14:textId="77777777" w:rsidR="004C575F" w:rsidRPr="00485C65" w:rsidRDefault="004C575F" w:rsidP="00E977D5">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10B49A2F" w14:textId="77777777" w:rsidR="004C575F" w:rsidRPr="00485C65" w:rsidRDefault="004C575F" w:rsidP="00E977D5">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7B8BA708" w14:textId="77777777" w:rsidR="004C575F" w:rsidRPr="00485C65" w:rsidRDefault="004C575F" w:rsidP="00E977D5">
            <w:pPr>
              <w:spacing w:after="0"/>
              <w:jc w:val="center"/>
              <w:rPr>
                <w:color w:val="000000"/>
                <w:sz w:val="18"/>
                <w:szCs w:val="18"/>
              </w:rPr>
            </w:pPr>
            <w:r w:rsidRPr="00485C65">
              <w:rPr>
                <w:color w:val="000000"/>
                <w:sz w:val="18"/>
                <w:szCs w:val="18"/>
              </w:rPr>
              <w:t>724,735</w:t>
            </w:r>
          </w:p>
        </w:tc>
      </w:tr>
      <w:tr w:rsidR="004C575F" w:rsidRPr="00E02E00" w14:paraId="57FB7E25" w14:textId="77777777" w:rsidTr="00E977D5">
        <w:trPr>
          <w:trHeight w:val="209"/>
        </w:trPr>
        <w:tc>
          <w:tcPr>
            <w:tcW w:w="876" w:type="dxa"/>
            <w:tcBorders>
              <w:top w:val="nil"/>
              <w:left w:val="nil"/>
              <w:bottom w:val="nil"/>
              <w:right w:val="nil"/>
            </w:tcBorders>
            <w:shd w:val="clear" w:color="auto" w:fill="auto"/>
            <w:noWrap/>
            <w:vAlign w:val="bottom"/>
            <w:hideMark/>
          </w:tcPr>
          <w:p w14:paraId="3D1EBC8B" w14:textId="77777777" w:rsidR="004C575F" w:rsidRPr="00485C65" w:rsidRDefault="004C575F" w:rsidP="00E977D5">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5F33EC7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6603BED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38BD12A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488059C5" w14:textId="77777777" w:rsidR="004C575F" w:rsidRPr="00485C65" w:rsidRDefault="004C575F" w:rsidP="00E977D5">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7F00A5A4" w14:textId="77777777" w:rsidR="004C575F" w:rsidRPr="00485C65" w:rsidRDefault="004C575F" w:rsidP="00E977D5">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56DF84EE" w14:textId="77777777" w:rsidR="004C575F" w:rsidRPr="00485C65" w:rsidRDefault="004C575F" w:rsidP="00E977D5">
            <w:pPr>
              <w:spacing w:after="0"/>
              <w:jc w:val="center"/>
              <w:rPr>
                <w:color w:val="000000"/>
                <w:sz w:val="18"/>
                <w:szCs w:val="18"/>
              </w:rPr>
            </w:pPr>
            <w:r w:rsidRPr="00485C65">
              <w:rPr>
                <w:color w:val="000000"/>
                <w:sz w:val="18"/>
                <w:szCs w:val="18"/>
              </w:rPr>
              <w:t>730,025</w:t>
            </w:r>
          </w:p>
        </w:tc>
      </w:tr>
      <w:tr w:rsidR="004C575F" w:rsidRPr="00E02E00" w14:paraId="100717D2" w14:textId="77777777" w:rsidTr="00E977D5">
        <w:trPr>
          <w:trHeight w:val="209"/>
        </w:trPr>
        <w:tc>
          <w:tcPr>
            <w:tcW w:w="876" w:type="dxa"/>
            <w:tcBorders>
              <w:top w:val="nil"/>
              <w:left w:val="nil"/>
              <w:bottom w:val="nil"/>
              <w:right w:val="nil"/>
            </w:tcBorders>
            <w:shd w:val="clear" w:color="auto" w:fill="auto"/>
            <w:noWrap/>
            <w:vAlign w:val="bottom"/>
            <w:hideMark/>
          </w:tcPr>
          <w:p w14:paraId="6623298E" w14:textId="77777777" w:rsidR="004C575F" w:rsidRPr="00485C65" w:rsidRDefault="004C575F" w:rsidP="00E977D5">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6DFE1D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48CA2CE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0F2A1F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5E0702BB" w14:textId="77777777" w:rsidR="004C575F" w:rsidRPr="00485C65" w:rsidRDefault="004C575F" w:rsidP="00E977D5">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4E00B798" w14:textId="77777777" w:rsidR="004C575F" w:rsidRPr="00485C65" w:rsidRDefault="004C575F" w:rsidP="00E977D5">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0C901F22" w14:textId="77777777" w:rsidR="004C575F" w:rsidRPr="00485C65" w:rsidRDefault="004C575F" w:rsidP="00E977D5">
            <w:pPr>
              <w:spacing w:after="0"/>
              <w:jc w:val="center"/>
              <w:rPr>
                <w:color w:val="000000"/>
                <w:sz w:val="18"/>
                <w:szCs w:val="18"/>
              </w:rPr>
            </w:pPr>
            <w:r w:rsidRPr="00485C65">
              <w:rPr>
                <w:color w:val="000000"/>
                <w:sz w:val="18"/>
                <w:szCs w:val="18"/>
              </w:rPr>
              <w:t>714,093</w:t>
            </w:r>
          </w:p>
        </w:tc>
      </w:tr>
      <w:tr w:rsidR="004C575F" w:rsidRPr="00E02E00" w14:paraId="7EA3F265" w14:textId="77777777" w:rsidTr="00E977D5">
        <w:trPr>
          <w:trHeight w:val="209"/>
        </w:trPr>
        <w:tc>
          <w:tcPr>
            <w:tcW w:w="876" w:type="dxa"/>
            <w:tcBorders>
              <w:top w:val="nil"/>
              <w:left w:val="nil"/>
              <w:bottom w:val="nil"/>
              <w:right w:val="nil"/>
            </w:tcBorders>
            <w:shd w:val="clear" w:color="auto" w:fill="auto"/>
            <w:noWrap/>
            <w:vAlign w:val="bottom"/>
            <w:hideMark/>
          </w:tcPr>
          <w:p w14:paraId="7B299D2A" w14:textId="77777777" w:rsidR="004C575F" w:rsidRPr="00485C65" w:rsidRDefault="004C575F" w:rsidP="00E977D5">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067F58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5E67BE2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4CF689E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291625EF" w14:textId="77777777" w:rsidR="004C575F" w:rsidRPr="00485C65" w:rsidRDefault="004C575F" w:rsidP="00E977D5">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51BA1DB0" w14:textId="77777777" w:rsidR="004C575F" w:rsidRPr="00485C65" w:rsidRDefault="004C575F" w:rsidP="00E977D5">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6C11B6EF" w14:textId="77777777" w:rsidR="004C575F" w:rsidRPr="00485C65" w:rsidRDefault="004C575F" w:rsidP="00E977D5">
            <w:pPr>
              <w:spacing w:after="0"/>
              <w:jc w:val="center"/>
              <w:rPr>
                <w:color w:val="000000"/>
                <w:sz w:val="18"/>
                <w:szCs w:val="18"/>
              </w:rPr>
            </w:pPr>
            <w:r w:rsidRPr="00485C65">
              <w:rPr>
                <w:color w:val="000000"/>
                <w:sz w:val="18"/>
                <w:szCs w:val="18"/>
              </w:rPr>
              <w:t>672,712</w:t>
            </w:r>
          </w:p>
        </w:tc>
      </w:tr>
      <w:tr w:rsidR="004C575F" w:rsidRPr="00E02E00" w14:paraId="631067CA" w14:textId="77777777" w:rsidTr="00E977D5">
        <w:trPr>
          <w:trHeight w:val="209"/>
        </w:trPr>
        <w:tc>
          <w:tcPr>
            <w:tcW w:w="876" w:type="dxa"/>
            <w:tcBorders>
              <w:top w:val="nil"/>
              <w:left w:val="nil"/>
              <w:bottom w:val="nil"/>
              <w:right w:val="nil"/>
            </w:tcBorders>
            <w:shd w:val="clear" w:color="auto" w:fill="auto"/>
            <w:noWrap/>
            <w:vAlign w:val="bottom"/>
            <w:hideMark/>
          </w:tcPr>
          <w:p w14:paraId="72970B64" w14:textId="77777777" w:rsidR="004C575F" w:rsidRPr="00485C65" w:rsidRDefault="004C575F" w:rsidP="00E977D5">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279D018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4D5057C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1E4569C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67F7DF5E" w14:textId="77777777" w:rsidR="004C575F" w:rsidRPr="00485C65" w:rsidRDefault="004C575F" w:rsidP="00E977D5">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2B40FE74" w14:textId="77777777" w:rsidR="004C575F" w:rsidRPr="00485C65" w:rsidRDefault="004C575F" w:rsidP="00E977D5">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776E71CB" w14:textId="77777777" w:rsidR="004C575F" w:rsidRPr="00485C65" w:rsidRDefault="004C575F" w:rsidP="00E977D5">
            <w:pPr>
              <w:spacing w:after="0"/>
              <w:jc w:val="center"/>
              <w:rPr>
                <w:color w:val="000000"/>
                <w:sz w:val="18"/>
                <w:szCs w:val="18"/>
              </w:rPr>
            </w:pPr>
            <w:r w:rsidRPr="00485C65">
              <w:rPr>
                <w:color w:val="000000"/>
                <w:sz w:val="18"/>
                <w:szCs w:val="18"/>
              </w:rPr>
              <w:t>640,025</w:t>
            </w:r>
          </w:p>
        </w:tc>
      </w:tr>
      <w:tr w:rsidR="004C575F" w:rsidRPr="00E02E00" w14:paraId="65F4A764" w14:textId="77777777" w:rsidTr="00E977D5">
        <w:trPr>
          <w:trHeight w:val="209"/>
        </w:trPr>
        <w:tc>
          <w:tcPr>
            <w:tcW w:w="876" w:type="dxa"/>
            <w:tcBorders>
              <w:top w:val="nil"/>
              <w:left w:val="nil"/>
              <w:bottom w:val="nil"/>
              <w:right w:val="nil"/>
            </w:tcBorders>
            <w:shd w:val="clear" w:color="auto" w:fill="auto"/>
            <w:noWrap/>
            <w:vAlign w:val="bottom"/>
            <w:hideMark/>
          </w:tcPr>
          <w:p w14:paraId="076A91B8" w14:textId="77777777" w:rsidR="004C575F" w:rsidRPr="00485C65" w:rsidRDefault="004C575F" w:rsidP="00E977D5">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1E64F17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218F85B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1A08CA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5E603722" w14:textId="77777777" w:rsidR="004C575F" w:rsidRPr="00485C65" w:rsidRDefault="004C575F" w:rsidP="00E977D5">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2C2FEA6B" w14:textId="77777777" w:rsidR="004C575F" w:rsidRPr="00485C65" w:rsidRDefault="004C575F" w:rsidP="00E977D5">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4540E742" w14:textId="77777777" w:rsidR="004C575F" w:rsidRPr="00485C65" w:rsidRDefault="004C575F" w:rsidP="00E977D5">
            <w:pPr>
              <w:spacing w:after="0"/>
              <w:jc w:val="center"/>
              <w:rPr>
                <w:color w:val="000000"/>
                <w:sz w:val="18"/>
                <w:szCs w:val="18"/>
              </w:rPr>
            </w:pPr>
            <w:r w:rsidRPr="00485C65">
              <w:rPr>
                <w:color w:val="000000"/>
                <w:sz w:val="18"/>
                <w:szCs w:val="18"/>
              </w:rPr>
              <w:t>607,742</w:t>
            </w:r>
          </w:p>
        </w:tc>
      </w:tr>
      <w:tr w:rsidR="004C575F" w:rsidRPr="00E02E00" w14:paraId="3CE9BF85" w14:textId="77777777" w:rsidTr="00E977D5">
        <w:trPr>
          <w:trHeight w:val="209"/>
        </w:trPr>
        <w:tc>
          <w:tcPr>
            <w:tcW w:w="876" w:type="dxa"/>
            <w:tcBorders>
              <w:top w:val="nil"/>
              <w:left w:val="nil"/>
              <w:bottom w:val="nil"/>
              <w:right w:val="nil"/>
            </w:tcBorders>
            <w:shd w:val="clear" w:color="auto" w:fill="auto"/>
            <w:noWrap/>
            <w:vAlign w:val="bottom"/>
            <w:hideMark/>
          </w:tcPr>
          <w:p w14:paraId="75C68E0D" w14:textId="77777777" w:rsidR="004C575F" w:rsidRPr="00485C65" w:rsidRDefault="004C575F" w:rsidP="00E977D5">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5D448A0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2970DBF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69B3FC0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38D9970D" w14:textId="77777777" w:rsidR="004C575F" w:rsidRPr="00485C65" w:rsidRDefault="004C575F" w:rsidP="00E977D5">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0E84B221" w14:textId="77777777" w:rsidR="004C575F" w:rsidRPr="00485C65" w:rsidRDefault="004C575F" w:rsidP="00E977D5">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13B25EC1" w14:textId="77777777" w:rsidR="004C575F" w:rsidRPr="00485C65" w:rsidRDefault="004C575F" w:rsidP="00E977D5">
            <w:pPr>
              <w:spacing w:after="0"/>
              <w:jc w:val="center"/>
              <w:rPr>
                <w:color w:val="000000"/>
                <w:sz w:val="18"/>
                <w:szCs w:val="18"/>
              </w:rPr>
            </w:pPr>
            <w:r w:rsidRPr="00485C65">
              <w:rPr>
                <w:color w:val="000000"/>
                <w:sz w:val="18"/>
                <w:szCs w:val="18"/>
              </w:rPr>
              <w:t>588,353</w:t>
            </w:r>
          </w:p>
        </w:tc>
      </w:tr>
      <w:tr w:rsidR="004C575F" w:rsidRPr="00E02E00" w14:paraId="2F2824A8" w14:textId="77777777" w:rsidTr="00E977D5">
        <w:trPr>
          <w:trHeight w:val="209"/>
        </w:trPr>
        <w:tc>
          <w:tcPr>
            <w:tcW w:w="876" w:type="dxa"/>
            <w:tcBorders>
              <w:top w:val="nil"/>
              <w:left w:val="nil"/>
              <w:bottom w:val="nil"/>
              <w:right w:val="nil"/>
            </w:tcBorders>
            <w:shd w:val="clear" w:color="auto" w:fill="auto"/>
            <w:noWrap/>
            <w:vAlign w:val="bottom"/>
            <w:hideMark/>
          </w:tcPr>
          <w:p w14:paraId="6E652E00" w14:textId="77777777" w:rsidR="004C575F" w:rsidRPr="00485C65" w:rsidRDefault="004C575F" w:rsidP="00E977D5">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3AA2AA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0D6BAF2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772A3B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2A299A61" w14:textId="77777777" w:rsidR="004C575F" w:rsidRPr="00485C65" w:rsidRDefault="004C575F" w:rsidP="00E977D5">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1914378F" w14:textId="77777777" w:rsidR="004C575F" w:rsidRPr="00485C65" w:rsidRDefault="004C575F" w:rsidP="00E977D5">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37A424E5" w14:textId="77777777" w:rsidR="004C575F" w:rsidRPr="00485C65" w:rsidRDefault="004C575F" w:rsidP="00E977D5">
            <w:pPr>
              <w:spacing w:after="0"/>
              <w:jc w:val="center"/>
              <w:rPr>
                <w:color w:val="000000"/>
                <w:sz w:val="18"/>
                <w:szCs w:val="18"/>
              </w:rPr>
            </w:pPr>
            <w:r w:rsidRPr="00485C65">
              <w:rPr>
                <w:color w:val="000000"/>
                <w:sz w:val="18"/>
                <w:szCs w:val="18"/>
              </w:rPr>
              <w:t>557,137</w:t>
            </w:r>
          </w:p>
        </w:tc>
      </w:tr>
      <w:tr w:rsidR="004C575F" w:rsidRPr="00E02E00" w14:paraId="70E17FD2" w14:textId="77777777" w:rsidTr="00E977D5">
        <w:trPr>
          <w:trHeight w:val="209"/>
        </w:trPr>
        <w:tc>
          <w:tcPr>
            <w:tcW w:w="876" w:type="dxa"/>
            <w:tcBorders>
              <w:top w:val="nil"/>
              <w:left w:val="nil"/>
              <w:bottom w:val="nil"/>
              <w:right w:val="nil"/>
            </w:tcBorders>
            <w:shd w:val="clear" w:color="auto" w:fill="auto"/>
            <w:noWrap/>
            <w:vAlign w:val="bottom"/>
            <w:hideMark/>
          </w:tcPr>
          <w:p w14:paraId="3213151A" w14:textId="77777777" w:rsidR="004C575F" w:rsidRPr="00485C65" w:rsidRDefault="004C575F" w:rsidP="00E977D5">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211D58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7DDE6F6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5963DA5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66BC306B" w14:textId="77777777" w:rsidR="004C575F" w:rsidRPr="00485C65" w:rsidRDefault="004C575F" w:rsidP="00E977D5">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5C9A5987" w14:textId="77777777" w:rsidR="004C575F" w:rsidRPr="00485C65" w:rsidRDefault="004C575F" w:rsidP="00E977D5">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28697606" w14:textId="77777777" w:rsidR="004C575F" w:rsidRPr="00485C65" w:rsidRDefault="004C575F" w:rsidP="00E977D5">
            <w:pPr>
              <w:spacing w:after="0"/>
              <w:jc w:val="center"/>
              <w:rPr>
                <w:color w:val="000000"/>
                <w:sz w:val="18"/>
                <w:szCs w:val="18"/>
              </w:rPr>
            </w:pPr>
            <w:r w:rsidRPr="00485C65">
              <w:rPr>
                <w:color w:val="000000"/>
                <w:sz w:val="18"/>
                <w:szCs w:val="18"/>
              </w:rPr>
              <w:t>496,225</w:t>
            </w:r>
          </w:p>
        </w:tc>
      </w:tr>
      <w:tr w:rsidR="004C575F" w:rsidRPr="00E02E00" w14:paraId="02190BF1" w14:textId="77777777" w:rsidTr="00E977D5">
        <w:trPr>
          <w:trHeight w:val="209"/>
        </w:trPr>
        <w:tc>
          <w:tcPr>
            <w:tcW w:w="876" w:type="dxa"/>
            <w:tcBorders>
              <w:top w:val="nil"/>
              <w:left w:val="nil"/>
              <w:bottom w:val="nil"/>
              <w:right w:val="nil"/>
            </w:tcBorders>
            <w:shd w:val="clear" w:color="auto" w:fill="auto"/>
            <w:noWrap/>
            <w:vAlign w:val="bottom"/>
            <w:hideMark/>
          </w:tcPr>
          <w:p w14:paraId="15F18B9C" w14:textId="77777777" w:rsidR="004C575F" w:rsidRPr="00485C65" w:rsidRDefault="004C575F" w:rsidP="00E977D5">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6E859D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1708D7D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494DB41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4503A848" w14:textId="77777777" w:rsidR="004C575F" w:rsidRPr="00485C65" w:rsidRDefault="004C575F" w:rsidP="00E977D5">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385BB3A4" w14:textId="77777777" w:rsidR="004C575F" w:rsidRPr="00485C65" w:rsidRDefault="004C575F" w:rsidP="00E977D5">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31075A1E" w14:textId="77777777" w:rsidR="004C575F" w:rsidRPr="00485C65" w:rsidRDefault="004C575F" w:rsidP="00E977D5">
            <w:pPr>
              <w:spacing w:after="0"/>
              <w:jc w:val="center"/>
              <w:rPr>
                <w:color w:val="000000"/>
                <w:sz w:val="18"/>
                <w:szCs w:val="18"/>
              </w:rPr>
            </w:pPr>
            <w:r w:rsidRPr="00485C65">
              <w:rPr>
                <w:color w:val="000000"/>
                <w:sz w:val="18"/>
                <w:szCs w:val="18"/>
              </w:rPr>
              <w:t>444,617</w:t>
            </w:r>
          </w:p>
        </w:tc>
      </w:tr>
      <w:tr w:rsidR="004C575F" w:rsidRPr="00E02E00" w14:paraId="57FF9654" w14:textId="77777777" w:rsidTr="00E977D5">
        <w:trPr>
          <w:trHeight w:val="209"/>
        </w:trPr>
        <w:tc>
          <w:tcPr>
            <w:tcW w:w="876" w:type="dxa"/>
            <w:tcBorders>
              <w:top w:val="nil"/>
              <w:left w:val="nil"/>
              <w:bottom w:val="nil"/>
              <w:right w:val="nil"/>
            </w:tcBorders>
            <w:shd w:val="clear" w:color="auto" w:fill="auto"/>
            <w:noWrap/>
            <w:vAlign w:val="bottom"/>
            <w:hideMark/>
          </w:tcPr>
          <w:p w14:paraId="15EBC444" w14:textId="77777777" w:rsidR="004C575F" w:rsidRPr="00485C65" w:rsidRDefault="004C575F" w:rsidP="00E977D5">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10D5228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5B9A338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45B80C3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40B8DCEA" w14:textId="77777777" w:rsidR="004C575F" w:rsidRPr="00485C65" w:rsidRDefault="004C575F" w:rsidP="00E977D5">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0EFFD56D" w14:textId="77777777" w:rsidR="004C575F" w:rsidRPr="00485C65" w:rsidRDefault="004C575F" w:rsidP="00E977D5">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07AB76F7" w14:textId="77777777" w:rsidR="004C575F" w:rsidRPr="00485C65" w:rsidRDefault="004C575F" w:rsidP="00E977D5">
            <w:pPr>
              <w:spacing w:after="0"/>
              <w:jc w:val="center"/>
              <w:rPr>
                <w:color w:val="000000"/>
                <w:sz w:val="18"/>
                <w:szCs w:val="18"/>
              </w:rPr>
            </w:pPr>
            <w:r w:rsidRPr="00485C65">
              <w:rPr>
                <w:color w:val="000000"/>
                <w:sz w:val="18"/>
                <w:szCs w:val="18"/>
              </w:rPr>
              <w:t>397,910</w:t>
            </w:r>
          </w:p>
        </w:tc>
      </w:tr>
      <w:tr w:rsidR="004C575F" w:rsidRPr="00E02E00" w14:paraId="166D1002" w14:textId="77777777" w:rsidTr="00E977D5">
        <w:trPr>
          <w:trHeight w:val="209"/>
        </w:trPr>
        <w:tc>
          <w:tcPr>
            <w:tcW w:w="876" w:type="dxa"/>
            <w:tcBorders>
              <w:top w:val="nil"/>
              <w:left w:val="nil"/>
              <w:bottom w:val="nil"/>
              <w:right w:val="nil"/>
            </w:tcBorders>
            <w:shd w:val="clear" w:color="auto" w:fill="auto"/>
            <w:noWrap/>
            <w:vAlign w:val="bottom"/>
            <w:hideMark/>
          </w:tcPr>
          <w:p w14:paraId="033701FD" w14:textId="77777777" w:rsidR="004C575F" w:rsidRPr="00485C65" w:rsidRDefault="004C575F" w:rsidP="00E977D5">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705408D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62E440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699227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270266F7" w14:textId="77777777" w:rsidR="004C575F" w:rsidRPr="00485C65" w:rsidRDefault="004C575F" w:rsidP="00E977D5">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2234E92D" w14:textId="77777777" w:rsidR="004C575F" w:rsidRPr="00485C65" w:rsidRDefault="004C575F" w:rsidP="00E977D5">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2E215D9" w14:textId="77777777" w:rsidR="004C575F" w:rsidRPr="00485C65" w:rsidRDefault="004C575F" w:rsidP="00E977D5">
            <w:pPr>
              <w:spacing w:after="0"/>
              <w:jc w:val="center"/>
              <w:rPr>
                <w:color w:val="000000"/>
                <w:sz w:val="18"/>
                <w:szCs w:val="18"/>
              </w:rPr>
            </w:pPr>
            <w:r w:rsidRPr="00485C65">
              <w:rPr>
                <w:color w:val="000000"/>
                <w:sz w:val="18"/>
                <w:szCs w:val="18"/>
              </w:rPr>
              <w:t>362,078</w:t>
            </w:r>
          </w:p>
        </w:tc>
      </w:tr>
      <w:tr w:rsidR="004C575F" w:rsidRPr="00E02E00" w14:paraId="453F79CC" w14:textId="77777777" w:rsidTr="00E977D5">
        <w:trPr>
          <w:trHeight w:val="209"/>
        </w:trPr>
        <w:tc>
          <w:tcPr>
            <w:tcW w:w="876" w:type="dxa"/>
            <w:tcBorders>
              <w:top w:val="nil"/>
              <w:left w:val="nil"/>
              <w:bottom w:val="nil"/>
              <w:right w:val="nil"/>
            </w:tcBorders>
            <w:shd w:val="clear" w:color="auto" w:fill="auto"/>
            <w:noWrap/>
            <w:vAlign w:val="bottom"/>
            <w:hideMark/>
          </w:tcPr>
          <w:p w14:paraId="710BDEF6" w14:textId="77777777" w:rsidR="004C575F" w:rsidRPr="00485C65" w:rsidRDefault="004C575F" w:rsidP="00E977D5">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6F7573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07CCE63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5AA984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344D3A9B" w14:textId="77777777" w:rsidR="004C575F" w:rsidRPr="00485C65" w:rsidRDefault="004C575F" w:rsidP="00E977D5">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11CE1BD0" w14:textId="77777777" w:rsidR="004C575F" w:rsidRPr="00485C65" w:rsidRDefault="004C575F" w:rsidP="00E977D5">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2B0DA353" w14:textId="77777777" w:rsidR="004C575F" w:rsidRPr="00485C65" w:rsidRDefault="004C575F" w:rsidP="00E977D5">
            <w:pPr>
              <w:spacing w:after="0"/>
              <w:jc w:val="center"/>
              <w:rPr>
                <w:color w:val="000000"/>
                <w:sz w:val="18"/>
                <w:szCs w:val="18"/>
              </w:rPr>
            </w:pPr>
            <w:r w:rsidRPr="00485C65">
              <w:rPr>
                <w:color w:val="000000"/>
                <w:sz w:val="18"/>
                <w:szCs w:val="18"/>
              </w:rPr>
              <w:t>322,039</w:t>
            </w:r>
          </w:p>
        </w:tc>
      </w:tr>
      <w:tr w:rsidR="004C575F" w:rsidRPr="00E02E00" w14:paraId="07490794" w14:textId="77777777" w:rsidTr="00E977D5">
        <w:trPr>
          <w:trHeight w:val="209"/>
        </w:trPr>
        <w:tc>
          <w:tcPr>
            <w:tcW w:w="876" w:type="dxa"/>
            <w:tcBorders>
              <w:top w:val="nil"/>
              <w:left w:val="nil"/>
              <w:bottom w:val="nil"/>
              <w:right w:val="nil"/>
            </w:tcBorders>
            <w:shd w:val="clear" w:color="auto" w:fill="auto"/>
            <w:noWrap/>
            <w:vAlign w:val="bottom"/>
            <w:hideMark/>
          </w:tcPr>
          <w:p w14:paraId="2F306E5D" w14:textId="77777777" w:rsidR="004C575F" w:rsidRPr="00485C65" w:rsidRDefault="004C575F" w:rsidP="00E977D5">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7006A4C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49ED1D1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28820C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202BD123" w14:textId="77777777" w:rsidR="004C575F" w:rsidRPr="00485C65" w:rsidRDefault="004C575F" w:rsidP="00E977D5">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4C02F239" w14:textId="77777777" w:rsidR="004C575F" w:rsidRPr="00485C65" w:rsidRDefault="004C575F" w:rsidP="00E977D5">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28134BA0" w14:textId="77777777" w:rsidR="004C575F" w:rsidRPr="00485C65" w:rsidRDefault="004C575F" w:rsidP="00E977D5">
            <w:pPr>
              <w:spacing w:after="0"/>
              <w:jc w:val="center"/>
              <w:rPr>
                <w:color w:val="000000"/>
                <w:sz w:val="18"/>
                <w:szCs w:val="18"/>
              </w:rPr>
            </w:pPr>
            <w:r w:rsidRPr="00485C65">
              <w:rPr>
                <w:color w:val="000000"/>
                <w:sz w:val="18"/>
                <w:szCs w:val="18"/>
              </w:rPr>
              <w:t>304,118</w:t>
            </w:r>
          </w:p>
        </w:tc>
      </w:tr>
      <w:tr w:rsidR="004C575F" w:rsidRPr="00E02E00" w14:paraId="2D529785" w14:textId="77777777" w:rsidTr="00E977D5">
        <w:trPr>
          <w:trHeight w:val="209"/>
        </w:trPr>
        <w:tc>
          <w:tcPr>
            <w:tcW w:w="876" w:type="dxa"/>
            <w:tcBorders>
              <w:top w:val="nil"/>
              <w:left w:val="nil"/>
              <w:bottom w:val="nil"/>
              <w:right w:val="nil"/>
            </w:tcBorders>
            <w:shd w:val="clear" w:color="auto" w:fill="auto"/>
            <w:noWrap/>
            <w:vAlign w:val="bottom"/>
            <w:hideMark/>
          </w:tcPr>
          <w:p w14:paraId="17B47310" w14:textId="77777777" w:rsidR="004C575F" w:rsidRPr="00485C65" w:rsidRDefault="004C575F" w:rsidP="00E977D5">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00AEEC6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51B0F39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0C7E4B4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641A395B" w14:textId="77777777" w:rsidR="004C575F" w:rsidRPr="00485C65" w:rsidRDefault="004C575F" w:rsidP="00E977D5">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5D17471A" w14:textId="77777777" w:rsidR="004C575F" w:rsidRPr="00485C65" w:rsidRDefault="004C575F" w:rsidP="00E977D5">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610F91A0" w14:textId="77777777" w:rsidR="004C575F" w:rsidRPr="00485C65" w:rsidRDefault="004C575F" w:rsidP="00E977D5">
            <w:pPr>
              <w:spacing w:after="0"/>
              <w:jc w:val="center"/>
              <w:rPr>
                <w:color w:val="000000"/>
                <w:sz w:val="18"/>
                <w:szCs w:val="18"/>
              </w:rPr>
            </w:pPr>
            <w:r w:rsidRPr="00485C65">
              <w:rPr>
                <w:color w:val="000000"/>
                <w:sz w:val="18"/>
                <w:szCs w:val="18"/>
              </w:rPr>
              <w:t>309,067</w:t>
            </w:r>
          </w:p>
        </w:tc>
      </w:tr>
      <w:tr w:rsidR="004C575F" w:rsidRPr="00E02E00" w14:paraId="6FD778E8" w14:textId="77777777" w:rsidTr="00E977D5">
        <w:trPr>
          <w:trHeight w:val="209"/>
        </w:trPr>
        <w:tc>
          <w:tcPr>
            <w:tcW w:w="876" w:type="dxa"/>
            <w:tcBorders>
              <w:top w:val="nil"/>
              <w:left w:val="nil"/>
              <w:bottom w:val="nil"/>
              <w:right w:val="nil"/>
            </w:tcBorders>
            <w:shd w:val="clear" w:color="auto" w:fill="auto"/>
            <w:noWrap/>
            <w:vAlign w:val="bottom"/>
            <w:hideMark/>
          </w:tcPr>
          <w:p w14:paraId="548B8E79" w14:textId="77777777" w:rsidR="004C575F" w:rsidRPr="00485C65" w:rsidRDefault="004C575F" w:rsidP="00E977D5">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08E5AAE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6DDA057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601033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68916882" w14:textId="77777777" w:rsidR="004C575F" w:rsidRPr="00485C65" w:rsidRDefault="004C575F" w:rsidP="00E977D5">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2D633EDC" w14:textId="77777777" w:rsidR="004C575F" w:rsidRPr="00485C65" w:rsidRDefault="004C575F" w:rsidP="00E977D5">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536F4C85" w14:textId="77777777" w:rsidR="004C575F" w:rsidRPr="00485C65" w:rsidRDefault="004C575F" w:rsidP="00E977D5">
            <w:pPr>
              <w:spacing w:after="0"/>
              <w:jc w:val="center"/>
              <w:rPr>
                <w:color w:val="000000"/>
                <w:sz w:val="18"/>
                <w:szCs w:val="18"/>
              </w:rPr>
            </w:pPr>
            <w:r w:rsidRPr="00485C65">
              <w:rPr>
                <w:color w:val="000000"/>
                <w:sz w:val="18"/>
                <w:szCs w:val="18"/>
              </w:rPr>
              <w:t>310,329</w:t>
            </w:r>
          </w:p>
        </w:tc>
      </w:tr>
      <w:tr w:rsidR="004C575F" w:rsidRPr="00E02E00" w14:paraId="0FC5967A" w14:textId="77777777" w:rsidTr="00E977D5">
        <w:trPr>
          <w:trHeight w:val="209"/>
        </w:trPr>
        <w:tc>
          <w:tcPr>
            <w:tcW w:w="876" w:type="dxa"/>
            <w:tcBorders>
              <w:top w:val="nil"/>
              <w:left w:val="nil"/>
              <w:bottom w:val="nil"/>
              <w:right w:val="nil"/>
            </w:tcBorders>
            <w:shd w:val="clear" w:color="auto" w:fill="auto"/>
            <w:noWrap/>
            <w:vAlign w:val="bottom"/>
            <w:hideMark/>
          </w:tcPr>
          <w:p w14:paraId="38466061" w14:textId="77777777" w:rsidR="004C575F" w:rsidRPr="00485C65" w:rsidRDefault="004C575F" w:rsidP="00E977D5">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7EEC4C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4A2F18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0BC89E9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2A798311" w14:textId="77777777" w:rsidR="004C575F" w:rsidRPr="00485C65" w:rsidRDefault="004C575F" w:rsidP="00E977D5">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12A5E617" w14:textId="77777777" w:rsidR="004C575F" w:rsidRPr="00485C65" w:rsidRDefault="004C575F" w:rsidP="00E977D5">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0178BBB4" w14:textId="77777777" w:rsidR="004C575F" w:rsidRPr="00485C65" w:rsidRDefault="004C575F" w:rsidP="00E977D5">
            <w:pPr>
              <w:spacing w:after="0"/>
              <w:jc w:val="center"/>
              <w:rPr>
                <w:color w:val="000000"/>
                <w:sz w:val="18"/>
                <w:szCs w:val="18"/>
              </w:rPr>
            </w:pPr>
            <w:r w:rsidRPr="00485C65">
              <w:rPr>
                <w:color w:val="000000"/>
                <w:sz w:val="18"/>
                <w:szCs w:val="18"/>
              </w:rPr>
              <w:t>301,769</w:t>
            </w:r>
          </w:p>
        </w:tc>
      </w:tr>
      <w:tr w:rsidR="004C575F" w:rsidRPr="00E02E00" w14:paraId="04C9AF84" w14:textId="77777777" w:rsidTr="00E977D5">
        <w:trPr>
          <w:trHeight w:val="209"/>
        </w:trPr>
        <w:tc>
          <w:tcPr>
            <w:tcW w:w="876" w:type="dxa"/>
            <w:tcBorders>
              <w:top w:val="nil"/>
              <w:left w:val="nil"/>
              <w:bottom w:val="nil"/>
              <w:right w:val="nil"/>
            </w:tcBorders>
            <w:shd w:val="clear" w:color="auto" w:fill="auto"/>
            <w:noWrap/>
            <w:vAlign w:val="bottom"/>
            <w:hideMark/>
          </w:tcPr>
          <w:p w14:paraId="2A2A6EA2" w14:textId="77777777" w:rsidR="004C575F" w:rsidRPr="00485C65" w:rsidRDefault="004C575F" w:rsidP="00E977D5">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38E31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7B0B647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7F1ACC8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42261F74" w14:textId="77777777" w:rsidR="004C575F" w:rsidRPr="00485C65" w:rsidRDefault="004C575F" w:rsidP="00E977D5">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4B918413" w14:textId="77777777" w:rsidR="004C575F" w:rsidRPr="00485C65" w:rsidRDefault="004C575F" w:rsidP="00E977D5">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2884AC10" w14:textId="77777777" w:rsidR="004C575F" w:rsidRPr="00485C65" w:rsidRDefault="004C575F" w:rsidP="00E977D5">
            <w:pPr>
              <w:spacing w:after="0"/>
              <w:jc w:val="center"/>
              <w:rPr>
                <w:color w:val="000000"/>
                <w:sz w:val="18"/>
                <w:szCs w:val="18"/>
              </w:rPr>
            </w:pPr>
            <w:r w:rsidRPr="00485C65">
              <w:rPr>
                <w:color w:val="000000"/>
                <w:sz w:val="18"/>
                <w:szCs w:val="18"/>
              </w:rPr>
              <w:t>279,496</w:t>
            </w:r>
          </w:p>
        </w:tc>
      </w:tr>
      <w:tr w:rsidR="004C575F" w:rsidRPr="00E02E00" w14:paraId="2416FF4D" w14:textId="77777777" w:rsidTr="00E977D5">
        <w:trPr>
          <w:trHeight w:val="209"/>
        </w:trPr>
        <w:tc>
          <w:tcPr>
            <w:tcW w:w="876" w:type="dxa"/>
            <w:tcBorders>
              <w:top w:val="nil"/>
              <w:left w:val="nil"/>
              <w:bottom w:val="nil"/>
              <w:right w:val="nil"/>
            </w:tcBorders>
            <w:shd w:val="clear" w:color="auto" w:fill="auto"/>
            <w:noWrap/>
            <w:vAlign w:val="bottom"/>
            <w:hideMark/>
          </w:tcPr>
          <w:p w14:paraId="485F1C4A" w14:textId="77777777" w:rsidR="004C575F" w:rsidRPr="00485C65" w:rsidRDefault="004C575F" w:rsidP="00E977D5">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03CD2B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71129D0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721E694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13B8FBD8" w14:textId="77777777" w:rsidR="004C575F" w:rsidRPr="00485C65" w:rsidRDefault="004C575F" w:rsidP="00E977D5">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3AA2527A" w14:textId="77777777" w:rsidR="004C575F" w:rsidRPr="00485C65" w:rsidRDefault="004C575F" w:rsidP="00E977D5">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0042F754" w14:textId="77777777" w:rsidR="004C575F" w:rsidRPr="00485C65" w:rsidRDefault="004C575F" w:rsidP="00E977D5">
            <w:pPr>
              <w:spacing w:after="0"/>
              <w:jc w:val="center"/>
              <w:rPr>
                <w:color w:val="000000"/>
                <w:sz w:val="18"/>
                <w:szCs w:val="18"/>
              </w:rPr>
            </w:pPr>
            <w:r w:rsidRPr="00485C65">
              <w:rPr>
                <w:color w:val="000000"/>
                <w:sz w:val="18"/>
                <w:szCs w:val="18"/>
              </w:rPr>
              <w:t>263,509</w:t>
            </w:r>
          </w:p>
        </w:tc>
      </w:tr>
      <w:tr w:rsidR="004C575F" w:rsidRPr="00E02E00" w14:paraId="1F051D31" w14:textId="77777777" w:rsidTr="00E977D5">
        <w:trPr>
          <w:trHeight w:val="209"/>
        </w:trPr>
        <w:tc>
          <w:tcPr>
            <w:tcW w:w="876" w:type="dxa"/>
            <w:tcBorders>
              <w:top w:val="nil"/>
              <w:left w:val="nil"/>
              <w:bottom w:val="nil"/>
              <w:right w:val="nil"/>
            </w:tcBorders>
            <w:shd w:val="clear" w:color="auto" w:fill="auto"/>
            <w:noWrap/>
            <w:vAlign w:val="bottom"/>
            <w:hideMark/>
          </w:tcPr>
          <w:p w14:paraId="214CDFC7" w14:textId="77777777" w:rsidR="004C575F" w:rsidRPr="00485C65" w:rsidRDefault="004C575F" w:rsidP="00E977D5">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1D319D0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1360DC5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5F10F0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0BDA6633" w14:textId="77777777" w:rsidR="004C575F" w:rsidRPr="00485C65" w:rsidRDefault="004C575F" w:rsidP="00E977D5">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548F6028" w14:textId="77777777" w:rsidR="004C575F" w:rsidRPr="00485C65" w:rsidRDefault="004C575F" w:rsidP="00E977D5">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1B68D020" w14:textId="77777777" w:rsidR="004C575F" w:rsidRPr="00485C65" w:rsidRDefault="004C575F" w:rsidP="00E977D5">
            <w:pPr>
              <w:spacing w:after="0"/>
              <w:jc w:val="center"/>
              <w:rPr>
                <w:color w:val="000000"/>
                <w:sz w:val="18"/>
                <w:szCs w:val="18"/>
              </w:rPr>
            </w:pPr>
            <w:r w:rsidRPr="00485C65">
              <w:rPr>
                <w:color w:val="000000"/>
                <w:sz w:val="18"/>
                <w:szCs w:val="18"/>
              </w:rPr>
              <w:t>260,909</w:t>
            </w:r>
          </w:p>
        </w:tc>
      </w:tr>
      <w:tr w:rsidR="004C575F" w:rsidRPr="00E02E00" w14:paraId="028645F9" w14:textId="77777777" w:rsidTr="00E977D5">
        <w:trPr>
          <w:trHeight w:val="209"/>
        </w:trPr>
        <w:tc>
          <w:tcPr>
            <w:tcW w:w="876" w:type="dxa"/>
            <w:tcBorders>
              <w:top w:val="nil"/>
              <w:left w:val="nil"/>
              <w:bottom w:val="nil"/>
              <w:right w:val="nil"/>
            </w:tcBorders>
            <w:shd w:val="clear" w:color="auto" w:fill="auto"/>
            <w:noWrap/>
            <w:vAlign w:val="bottom"/>
            <w:hideMark/>
          </w:tcPr>
          <w:p w14:paraId="223D91CE" w14:textId="77777777" w:rsidR="004C575F" w:rsidRPr="00485C65" w:rsidRDefault="004C575F" w:rsidP="00E977D5">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2F0F5DB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7B8BBD3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3AE742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54E72A8F" w14:textId="77777777" w:rsidR="004C575F" w:rsidRPr="00485C65" w:rsidRDefault="004C575F" w:rsidP="00E977D5">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43589EB1" w14:textId="77777777" w:rsidR="004C575F" w:rsidRPr="00485C65" w:rsidRDefault="004C575F" w:rsidP="00E977D5">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39CCD7F9" w14:textId="77777777" w:rsidR="004C575F" w:rsidRPr="00485C65" w:rsidRDefault="004C575F" w:rsidP="00E977D5">
            <w:pPr>
              <w:spacing w:after="0"/>
              <w:jc w:val="center"/>
              <w:rPr>
                <w:color w:val="000000"/>
                <w:sz w:val="18"/>
                <w:szCs w:val="18"/>
              </w:rPr>
            </w:pPr>
            <w:r w:rsidRPr="00485C65">
              <w:rPr>
                <w:color w:val="000000"/>
                <w:sz w:val="18"/>
                <w:szCs w:val="18"/>
              </w:rPr>
              <w:t>281,842</w:t>
            </w:r>
          </w:p>
        </w:tc>
      </w:tr>
      <w:tr w:rsidR="004C575F" w:rsidRPr="00E02E00" w14:paraId="05341AB6" w14:textId="77777777" w:rsidTr="00E977D5">
        <w:trPr>
          <w:trHeight w:val="209"/>
        </w:trPr>
        <w:tc>
          <w:tcPr>
            <w:tcW w:w="876" w:type="dxa"/>
            <w:tcBorders>
              <w:top w:val="nil"/>
              <w:left w:val="nil"/>
              <w:bottom w:val="nil"/>
              <w:right w:val="nil"/>
            </w:tcBorders>
            <w:shd w:val="clear" w:color="auto" w:fill="auto"/>
            <w:noWrap/>
            <w:vAlign w:val="bottom"/>
            <w:hideMark/>
          </w:tcPr>
          <w:p w14:paraId="7437251D" w14:textId="77777777" w:rsidR="004C575F" w:rsidRPr="00485C65" w:rsidRDefault="004C575F" w:rsidP="00E977D5">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0297CA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1442DE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6471603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C85C3D9" w14:textId="77777777" w:rsidR="004C575F" w:rsidRPr="00485C65" w:rsidRDefault="004C575F" w:rsidP="00E977D5">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62B744CE" w14:textId="77777777" w:rsidR="004C575F" w:rsidRPr="00485C65" w:rsidRDefault="004C575F" w:rsidP="00E977D5">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2BD77F1C" w14:textId="77777777" w:rsidR="004C575F" w:rsidRPr="00485C65" w:rsidRDefault="004C575F" w:rsidP="00E977D5">
            <w:pPr>
              <w:spacing w:after="0"/>
              <w:jc w:val="center"/>
              <w:rPr>
                <w:color w:val="000000"/>
                <w:sz w:val="18"/>
                <w:szCs w:val="18"/>
              </w:rPr>
            </w:pPr>
            <w:r w:rsidRPr="00485C65">
              <w:rPr>
                <w:color w:val="000000"/>
                <w:sz w:val="18"/>
                <w:szCs w:val="18"/>
              </w:rPr>
              <w:t>319,879</w:t>
            </w:r>
          </w:p>
        </w:tc>
      </w:tr>
      <w:tr w:rsidR="004C575F" w:rsidRPr="00E02E00" w14:paraId="263A9A1A" w14:textId="77777777" w:rsidTr="00E977D5">
        <w:trPr>
          <w:trHeight w:val="209"/>
        </w:trPr>
        <w:tc>
          <w:tcPr>
            <w:tcW w:w="876" w:type="dxa"/>
            <w:tcBorders>
              <w:top w:val="nil"/>
              <w:left w:val="nil"/>
              <w:bottom w:val="nil"/>
              <w:right w:val="nil"/>
            </w:tcBorders>
            <w:shd w:val="clear" w:color="auto" w:fill="auto"/>
            <w:noWrap/>
            <w:vAlign w:val="bottom"/>
            <w:hideMark/>
          </w:tcPr>
          <w:p w14:paraId="3AF15ACF" w14:textId="77777777" w:rsidR="004C575F" w:rsidRPr="00485C65" w:rsidRDefault="004C575F" w:rsidP="00E977D5">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583594D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1A9C97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0474E82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13FADB24" w14:textId="77777777" w:rsidR="004C575F" w:rsidRPr="00485C65" w:rsidRDefault="004C575F" w:rsidP="00E977D5">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19B5A5AF" w14:textId="77777777" w:rsidR="004C575F" w:rsidRPr="00485C65" w:rsidRDefault="004C575F" w:rsidP="00E977D5">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68A1E77D" w14:textId="77777777" w:rsidR="004C575F" w:rsidRPr="00485C65" w:rsidRDefault="004C575F" w:rsidP="00E977D5">
            <w:pPr>
              <w:spacing w:after="0"/>
              <w:jc w:val="center"/>
              <w:rPr>
                <w:color w:val="000000"/>
                <w:sz w:val="18"/>
                <w:szCs w:val="18"/>
              </w:rPr>
            </w:pPr>
            <w:r w:rsidRPr="00485C65">
              <w:rPr>
                <w:color w:val="000000"/>
                <w:sz w:val="18"/>
                <w:szCs w:val="18"/>
              </w:rPr>
              <w:t>371,394</w:t>
            </w:r>
          </w:p>
        </w:tc>
      </w:tr>
      <w:tr w:rsidR="004C575F" w:rsidRPr="00E02E00" w14:paraId="6EC386F7" w14:textId="77777777" w:rsidTr="00E977D5">
        <w:trPr>
          <w:trHeight w:val="209"/>
        </w:trPr>
        <w:tc>
          <w:tcPr>
            <w:tcW w:w="876" w:type="dxa"/>
            <w:tcBorders>
              <w:top w:val="nil"/>
              <w:left w:val="nil"/>
              <w:bottom w:val="nil"/>
              <w:right w:val="nil"/>
            </w:tcBorders>
            <w:shd w:val="clear" w:color="auto" w:fill="auto"/>
            <w:noWrap/>
            <w:vAlign w:val="bottom"/>
            <w:hideMark/>
          </w:tcPr>
          <w:p w14:paraId="31369C4E" w14:textId="77777777" w:rsidR="004C575F" w:rsidRPr="00485C65" w:rsidRDefault="004C575F" w:rsidP="00E977D5">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1717336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01BD2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7673014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3503DAFA" w14:textId="77777777" w:rsidR="004C575F" w:rsidRPr="00485C65" w:rsidRDefault="004C575F" w:rsidP="00E977D5">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6FF483DB" w14:textId="77777777" w:rsidR="004C575F" w:rsidRPr="00485C65" w:rsidRDefault="004C575F" w:rsidP="00E977D5">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12735D00" w14:textId="77777777" w:rsidR="004C575F" w:rsidRPr="00485C65" w:rsidRDefault="004C575F" w:rsidP="00E977D5">
            <w:pPr>
              <w:spacing w:after="0"/>
              <w:jc w:val="center"/>
              <w:rPr>
                <w:color w:val="000000"/>
                <w:sz w:val="18"/>
                <w:szCs w:val="18"/>
              </w:rPr>
            </w:pPr>
            <w:r w:rsidRPr="00485C65">
              <w:rPr>
                <w:color w:val="000000"/>
                <w:sz w:val="18"/>
                <w:szCs w:val="18"/>
              </w:rPr>
              <w:t>395,909</w:t>
            </w:r>
          </w:p>
        </w:tc>
      </w:tr>
      <w:tr w:rsidR="004C575F" w:rsidRPr="00E02E00" w14:paraId="5D642928" w14:textId="77777777" w:rsidTr="00E977D5">
        <w:trPr>
          <w:trHeight w:val="209"/>
        </w:trPr>
        <w:tc>
          <w:tcPr>
            <w:tcW w:w="876" w:type="dxa"/>
            <w:tcBorders>
              <w:top w:val="nil"/>
              <w:left w:val="nil"/>
              <w:bottom w:val="nil"/>
              <w:right w:val="nil"/>
            </w:tcBorders>
            <w:shd w:val="clear" w:color="auto" w:fill="auto"/>
            <w:noWrap/>
            <w:vAlign w:val="bottom"/>
            <w:hideMark/>
          </w:tcPr>
          <w:p w14:paraId="5E1D93E3" w14:textId="77777777" w:rsidR="004C575F" w:rsidRPr="00485C65" w:rsidRDefault="004C575F" w:rsidP="00E977D5">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2FBF438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578D961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6DC49F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2B310142" w14:textId="77777777" w:rsidR="004C575F" w:rsidRPr="00485C65" w:rsidRDefault="004C575F" w:rsidP="00E977D5">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120A1486" w14:textId="77777777" w:rsidR="004C575F" w:rsidRPr="00485C65" w:rsidRDefault="004C575F" w:rsidP="00E977D5">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27C22076" w14:textId="77777777" w:rsidR="004C575F" w:rsidRPr="00485C65" w:rsidRDefault="004C575F" w:rsidP="00E977D5">
            <w:pPr>
              <w:spacing w:after="0"/>
              <w:jc w:val="center"/>
              <w:rPr>
                <w:color w:val="000000"/>
                <w:sz w:val="18"/>
                <w:szCs w:val="18"/>
              </w:rPr>
            </w:pPr>
            <w:r w:rsidRPr="00485C65">
              <w:rPr>
                <w:color w:val="000000"/>
                <w:sz w:val="18"/>
                <w:szCs w:val="18"/>
              </w:rPr>
              <w:t>401,222</w:t>
            </w:r>
          </w:p>
        </w:tc>
      </w:tr>
      <w:tr w:rsidR="004C575F" w:rsidRPr="00E02E00" w14:paraId="507B7931" w14:textId="77777777" w:rsidTr="00E977D5">
        <w:trPr>
          <w:trHeight w:val="209"/>
        </w:trPr>
        <w:tc>
          <w:tcPr>
            <w:tcW w:w="876" w:type="dxa"/>
            <w:tcBorders>
              <w:top w:val="nil"/>
              <w:left w:val="nil"/>
              <w:bottom w:val="nil"/>
              <w:right w:val="nil"/>
            </w:tcBorders>
            <w:shd w:val="clear" w:color="auto" w:fill="auto"/>
            <w:noWrap/>
            <w:vAlign w:val="bottom"/>
            <w:hideMark/>
          </w:tcPr>
          <w:p w14:paraId="668BB8A6" w14:textId="77777777" w:rsidR="004C575F" w:rsidRPr="00485C65" w:rsidRDefault="004C575F" w:rsidP="00E977D5">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19379F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05E8505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3C5F69A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33662203" w14:textId="77777777" w:rsidR="004C575F" w:rsidRPr="00485C65" w:rsidRDefault="004C575F" w:rsidP="00E977D5">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703392D8" w14:textId="77777777" w:rsidR="004C575F" w:rsidRPr="00485C65" w:rsidRDefault="004C575F" w:rsidP="00E977D5">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05956CCC" w14:textId="77777777" w:rsidR="004C575F" w:rsidRPr="00485C65" w:rsidRDefault="004C575F" w:rsidP="00E977D5">
            <w:pPr>
              <w:spacing w:after="0"/>
              <w:jc w:val="center"/>
              <w:rPr>
                <w:color w:val="000000"/>
                <w:sz w:val="18"/>
                <w:szCs w:val="18"/>
              </w:rPr>
            </w:pPr>
            <w:r w:rsidRPr="00485C65">
              <w:rPr>
                <w:color w:val="000000"/>
                <w:sz w:val="18"/>
                <w:szCs w:val="18"/>
              </w:rPr>
              <w:t>418,360</w:t>
            </w:r>
          </w:p>
        </w:tc>
      </w:tr>
      <w:tr w:rsidR="004C575F" w:rsidRPr="00E02E00" w14:paraId="4F8F4A67" w14:textId="77777777" w:rsidTr="00E977D5">
        <w:trPr>
          <w:trHeight w:val="209"/>
        </w:trPr>
        <w:tc>
          <w:tcPr>
            <w:tcW w:w="876" w:type="dxa"/>
            <w:tcBorders>
              <w:top w:val="nil"/>
              <w:left w:val="nil"/>
              <w:bottom w:val="nil"/>
              <w:right w:val="nil"/>
            </w:tcBorders>
            <w:shd w:val="clear" w:color="auto" w:fill="auto"/>
            <w:noWrap/>
            <w:vAlign w:val="bottom"/>
            <w:hideMark/>
          </w:tcPr>
          <w:p w14:paraId="2BE537A6" w14:textId="77777777" w:rsidR="004C575F" w:rsidRPr="00485C65" w:rsidRDefault="004C575F" w:rsidP="00E977D5">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1394B5E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4B12DCD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2DAE3AD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1013CF5B" w14:textId="77777777" w:rsidR="004C575F" w:rsidRPr="00485C65" w:rsidRDefault="004C575F" w:rsidP="00E977D5">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63067E98" w14:textId="77777777" w:rsidR="004C575F" w:rsidRPr="00485C65" w:rsidRDefault="004C575F" w:rsidP="00E977D5">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0B337154" w14:textId="77777777" w:rsidR="004C575F" w:rsidRPr="00485C65" w:rsidRDefault="004C575F" w:rsidP="00E977D5">
            <w:pPr>
              <w:spacing w:after="0"/>
              <w:jc w:val="center"/>
              <w:rPr>
                <w:color w:val="000000"/>
                <w:sz w:val="18"/>
                <w:szCs w:val="18"/>
              </w:rPr>
            </w:pPr>
            <w:r w:rsidRPr="00485C65">
              <w:rPr>
                <w:color w:val="000000"/>
                <w:sz w:val="18"/>
                <w:szCs w:val="18"/>
              </w:rPr>
              <w:t>470,503</w:t>
            </w:r>
          </w:p>
        </w:tc>
      </w:tr>
      <w:tr w:rsidR="004C575F" w:rsidRPr="00E02E00" w14:paraId="6BEDFC21" w14:textId="77777777" w:rsidTr="00E977D5">
        <w:trPr>
          <w:trHeight w:val="209"/>
        </w:trPr>
        <w:tc>
          <w:tcPr>
            <w:tcW w:w="876" w:type="dxa"/>
            <w:tcBorders>
              <w:top w:val="nil"/>
              <w:left w:val="nil"/>
              <w:bottom w:val="nil"/>
              <w:right w:val="nil"/>
            </w:tcBorders>
            <w:shd w:val="clear" w:color="auto" w:fill="auto"/>
            <w:noWrap/>
            <w:vAlign w:val="bottom"/>
            <w:hideMark/>
          </w:tcPr>
          <w:p w14:paraId="472635AC" w14:textId="77777777" w:rsidR="004C575F" w:rsidRPr="00485C65" w:rsidRDefault="004C575F" w:rsidP="00E977D5">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1FE5E2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5135BC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158D301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647A1DDE" w14:textId="77777777" w:rsidR="004C575F" w:rsidRPr="00485C65" w:rsidRDefault="004C575F" w:rsidP="00E977D5">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3BD8CD1A" w14:textId="77777777" w:rsidR="004C575F" w:rsidRPr="00485C65" w:rsidRDefault="004C575F" w:rsidP="00E977D5">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0741372A" w14:textId="77777777" w:rsidR="004C575F" w:rsidRPr="00485C65" w:rsidRDefault="004C575F" w:rsidP="00E977D5">
            <w:pPr>
              <w:spacing w:after="0"/>
              <w:jc w:val="center"/>
              <w:rPr>
                <w:color w:val="000000"/>
                <w:sz w:val="18"/>
                <w:szCs w:val="18"/>
              </w:rPr>
            </w:pPr>
            <w:r w:rsidRPr="00485C65">
              <w:rPr>
                <w:color w:val="000000"/>
                <w:sz w:val="18"/>
                <w:szCs w:val="18"/>
              </w:rPr>
              <w:t>363,504</w:t>
            </w:r>
          </w:p>
        </w:tc>
      </w:tr>
      <w:tr w:rsidR="004C575F" w:rsidRPr="00E02E00" w14:paraId="34D9FDB4" w14:textId="77777777" w:rsidTr="00E977D5">
        <w:trPr>
          <w:trHeight w:val="209"/>
        </w:trPr>
        <w:tc>
          <w:tcPr>
            <w:tcW w:w="876" w:type="dxa"/>
            <w:tcBorders>
              <w:top w:val="nil"/>
              <w:left w:val="nil"/>
              <w:bottom w:val="nil"/>
              <w:right w:val="nil"/>
            </w:tcBorders>
            <w:shd w:val="clear" w:color="auto" w:fill="auto"/>
            <w:noWrap/>
            <w:vAlign w:val="bottom"/>
            <w:hideMark/>
          </w:tcPr>
          <w:p w14:paraId="23EE6ED5" w14:textId="77777777" w:rsidR="004C575F" w:rsidRPr="00485C65" w:rsidRDefault="004C575F" w:rsidP="00E977D5">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0D1EAA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6C71C2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633F94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193B358A" w14:textId="77777777" w:rsidR="004C575F" w:rsidRPr="00485C65" w:rsidRDefault="004C575F" w:rsidP="00E977D5">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0F81BF29" w14:textId="77777777" w:rsidR="004C575F" w:rsidRPr="00485C65" w:rsidRDefault="004C575F" w:rsidP="00E977D5">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7F8F3B11" w14:textId="77777777" w:rsidR="004C575F" w:rsidRPr="00485C65" w:rsidRDefault="004C575F" w:rsidP="00E977D5">
            <w:pPr>
              <w:spacing w:after="0"/>
              <w:jc w:val="center"/>
              <w:rPr>
                <w:color w:val="000000"/>
                <w:sz w:val="18"/>
                <w:szCs w:val="18"/>
              </w:rPr>
            </w:pPr>
            <w:r w:rsidRPr="00485C65">
              <w:rPr>
                <w:color w:val="000000"/>
                <w:sz w:val="18"/>
                <w:szCs w:val="18"/>
              </w:rPr>
              <w:t>252,790</w:t>
            </w:r>
          </w:p>
        </w:tc>
      </w:tr>
      <w:tr w:rsidR="004C575F" w:rsidRPr="00E02E00" w14:paraId="47C65A4E" w14:textId="77777777" w:rsidTr="00E977D5">
        <w:trPr>
          <w:trHeight w:val="209"/>
        </w:trPr>
        <w:tc>
          <w:tcPr>
            <w:tcW w:w="876" w:type="dxa"/>
            <w:tcBorders>
              <w:top w:val="nil"/>
              <w:left w:val="nil"/>
              <w:bottom w:val="nil"/>
              <w:right w:val="nil"/>
            </w:tcBorders>
            <w:shd w:val="clear" w:color="auto" w:fill="auto"/>
            <w:noWrap/>
            <w:vAlign w:val="bottom"/>
            <w:hideMark/>
          </w:tcPr>
          <w:p w14:paraId="29E6A60D" w14:textId="77777777" w:rsidR="004C575F" w:rsidRPr="00485C65" w:rsidRDefault="004C575F" w:rsidP="00E977D5">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107D1B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2A90769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032144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2E56B2A5" w14:textId="77777777" w:rsidR="004C575F" w:rsidRPr="00485C65" w:rsidRDefault="004C575F" w:rsidP="00E977D5">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4F102F52" w14:textId="77777777" w:rsidR="004C575F" w:rsidRPr="00485C65" w:rsidRDefault="004C575F" w:rsidP="00E977D5">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3AF4434B" w14:textId="77777777" w:rsidR="004C575F" w:rsidRPr="00485C65" w:rsidRDefault="004C575F" w:rsidP="00E977D5">
            <w:pPr>
              <w:spacing w:after="0"/>
              <w:jc w:val="center"/>
              <w:rPr>
                <w:color w:val="000000"/>
                <w:sz w:val="18"/>
                <w:szCs w:val="18"/>
              </w:rPr>
            </w:pPr>
            <w:r w:rsidRPr="00485C65">
              <w:rPr>
                <w:color w:val="000000"/>
                <w:sz w:val="18"/>
                <w:szCs w:val="18"/>
              </w:rPr>
              <w:t>156,551</w:t>
            </w:r>
          </w:p>
        </w:tc>
      </w:tr>
      <w:tr w:rsidR="004C575F" w:rsidRPr="00E02E00" w14:paraId="4E9195A2" w14:textId="77777777" w:rsidTr="00E977D5">
        <w:trPr>
          <w:trHeight w:val="209"/>
        </w:trPr>
        <w:tc>
          <w:tcPr>
            <w:tcW w:w="876" w:type="dxa"/>
            <w:tcBorders>
              <w:top w:val="nil"/>
              <w:left w:val="nil"/>
              <w:bottom w:val="nil"/>
              <w:right w:val="nil"/>
            </w:tcBorders>
            <w:shd w:val="clear" w:color="auto" w:fill="auto"/>
            <w:noWrap/>
            <w:vAlign w:val="bottom"/>
            <w:hideMark/>
          </w:tcPr>
          <w:p w14:paraId="1F8335CF" w14:textId="77777777" w:rsidR="004C575F" w:rsidRPr="00485C65" w:rsidRDefault="004C575F" w:rsidP="00E977D5">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07B4070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207DDC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1780EF3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48670812" w14:textId="77777777" w:rsidR="004C575F" w:rsidRPr="00485C65" w:rsidRDefault="004C575F" w:rsidP="00E977D5">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33AD7F9E" w14:textId="77777777" w:rsidR="004C575F" w:rsidRPr="00485C65" w:rsidRDefault="004C575F" w:rsidP="00E977D5">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2205AB83" w14:textId="77777777" w:rsidR="004C575F" w:rsidRPr="00485C65" w:rsidRDefault="004C575F" w:rsidP="00E977D5">
            <w:pPr>
              <w:spacing w:after="0"/>
              <w:jc w:val="center"/>
              <w:rPr>
                <w:color w:val="000000"/>
                <w:sz w:val="18"/>
                <w:szCs w:val="18"/>
              </w:rPr>
            </w:pPr>
            <w:r w:rsidRPr="00485C65">
              <w:rPr>
                <w:color w:val="000000"/>
                <w:sz w:val="18"/>
                <w:szCs w:val="18"/>
              </w:rPr>
              <w:t>133,276</w:t>
            </w:r>
          </w:p>
        </w:tc>
      </w:tr>
      <w:tr w:rsidR="004C575F" w:rsidRPr="00E02E00" w14:paraId="1CEE408C" w14:textId="77777777" w:rsidTr="00E977D5">
        <w:trPr>
          <w:trHeight w:val="209"/>
        </w:trPr>
        <w:tc>
          <w:tcPr>
            <w:tcW w:w="876" w:type="dxa"/>
            <w:tcBorders>
              <w:top w:val="nil"/>
              <w:left w:val="nil"/>
              <w:bottom w:val="nil"/>
              <w:right w:val="nil"/>
            </w:tcBorders>
            <w:shd w:val="clear" w:color="auto" w:fill="auto"/>
            <w:noWrap/>
            <w:vAlign w:val="bottom"/>
            <w:hideMark/>
          </w:tcPr>
          <w:p w14:paraId="422647E9" w14:textId="77777777" w:rsidR="004C575F" w:rsidRPr="00485C65" w:rsidRDefault="004C575F" w:rsidP="00E977D5">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51A18A3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3D4122C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06DFCC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52C3FAD4" w14:textId="77777777" w:rsidR="004C575F" w:rsidRPr="00485C65" w:rsidRDefault="004C575F" w:rsidP="00E977D5">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437A731A" w14:textId="77777777" w:rsidR="004C575F" w:rsidRPr="00485C65" w:rsidRDefault="004C575F" w:rsidP="00E977D5">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4B9E8F5A" w14:textId="77777777" w:rsidR="004C575F" w:rsidRPr="00485C65" w:rsidRDefault="004C575F" w:rsidP="00E977D5">
            <w:pPr>
              <w:spacing w:after="0"/>
              <w:jc w:val="center"/>
              <w:rPr>
                <w:color w:val="000000"/>
                <w:sz w:val="18"/>
                <w:szCs w:val="18"/>
              </w:rPr>
            </w:pPr>
            <w:r w:rsidRPr="00485C65">
              <w:rPr>
                <w:color w:val="000000"/>
                <w:sz w:val="18"/>
                <w:szCs w:val="18"/>
              </w:rPr>
              <w:t>143,626</w:t>
            </w:r>
          </w:p>
        </w:tc>
      </w:tr>
      <w:tr w:rsidR="004C575F" w:rsidRPr="00E02E00" w14:paraId="326E26C1" w14:textId="77777777" w:rsidTr="00E977D5">
        <w:trPr>
          <w:trHeight w:val="209"/>
        </w:trPr>
        <w:tc>
          <w:tcPr>
            <w:tcW w:w="876" w:type="dxa"/>
            <w:tcBorders>
              <w:top w:val="nil"/>
              <w:left w:val="nil"/>
              <w:bottom w:val="nil"/>
              <w:right w:val="nil"/>
            </w:tcBorders>
            <w:shd w:val="clear" w:color="auto" w:fill="auto"/>
            <w:noWrap/>
            <w:vAlign w:val="bottom"/>
            <w:hideMark/>
          </w:tcPr>
          <w:p w14:paraId="7B2EEDF5" w14:textId="77777777" w:rsidR="004C575F" w:rsidRPr="00485C65" w:rsidRDefault="004C575F" w:rsidP="00E977D5">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526BCB8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0C6D1B0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50B262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666BB1F4" w14:textId="77777777" w:rsidR="004C575F" w:rsidRPr="00485C65" w:rsidRDefault="004C575F" w:rsidP="00E977D5">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4C96C44B" w14:textId="77777777" w:rsidR="004C575F" w:rsidRPr="00485C65" w:rsidRDefault="004C575F" w:rsidP="00E977D5">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4EF5453D" w14:textId="77777777" w:rsidR="004C575F" w:rsidRPr="00485C65" w:rsidRDefault="004C575F" w:rsidP="00E977D5">
            <w:pPr>
              <w:spacing w:after="0"/>
              <w:jc w:val="center"/>
              <w:rPr>
                <w:color w:val="000000"/>
                <w:sz w:val="18"/>
                <w:szCs w:val="18"/>
              </w:rPr>
            </w:pPr>
            <w:r w:rsidRPr="00485C65">
              <w:rPr>
                <w:color w:val="000000"/>
                <w:sz w:val="18"/>
                <w:szCs w:val="18"/>
              </w:rPr>
              <w:t>158,719</w:t>
            </w:r>
          </w:p>
        </w:tc>
      </w:tr>
      <w:tr w:rsidR="004C575F" w:rsidRPr="00E02E00" w14:paraId="6A9398B4" w14:textId="77777777" w:rsidTr="00E977D5">
        <w:trPr>
          <w:trHeight w:val="209"/>
        </w:trPr>
        <w:tc>
          <w:tcPr>
            <w:tcW w:w="876" w:type="dxa"/>
            <w:tcBorders>
              <w:top w:val="nil"/>
              <w:left w:val="nil"/>
              <w:bottom w:val="nil"/>
              <w:right w:val="nil"/>
            </w:tcBorders>
            <w:shd w:val="clear" w:color="auto" w:fill="auto"/>
            <w:noWrap/>
            <w:vAlign w:val="bottom"/>
            <w:hideMark/>
          </w:tcPr>
          <w:p w14:paraId="46D17BAD" w14:textId="77777777" w:rsidR="004C575F" w:rsidRPr="00485C65" w:rsidRDefault="004C575F" w:rsidP="00E977D5">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6D8273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408AD6E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29623DB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38E79138" w14:textId="77777777" w:rsidR="004C575F" w:rsidRPr="00485C65" w:rsidRDefault="004C575F" w:rsidP="00E977D5">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26BADA1A" w14:textId="77777777" w:rsidR="004C575F" w:rsidRPr="00485C65" w:rsidRDefault="004C575F" w:rsidP="00E977D5">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694DD93B" w14:textId="77777777" w:rsidR="004C575F" w:rsidRPr="00485C65" w:rsidRDefault="004C575F" w:rsidP="00E977D5">
            <w:pPr>
              <w:spacing w:after="0"/>
              <w:jc w:val="center"/>
              <w:rPr>
                <w:color w:val="000000"/>
                <w:sz w:val="18"/>
                <w:szCs w:val="18"/>
              </w:rPr>
            </w:pPr>
            <w:r w:rsidRPr="00485C65">
              <w:rPr>
                <w:color w:val="000000"/>
                <w:sz w:val="18"/>
                <w:szCs w:val="18"/>
              </w:rPr>
              <w:t>179,657</w:t>
            </w:r>
          </w:p>
        </w:tc>
      </w:tr>
      <w:tr w:rsidR="004C575F" w:rsidRPr="00E02E00" w14:paraId="0CFCA753" w14:textId="77777777" w:rsidTr="00E977D5">
        <w:trPr>
          <w:trHeight w:val="209"/>
        </w:trPr>
        <w:tc>
          <w:tcPr>
            <w:tcW w:w="876" w:type="dxa"/>
            <w:tcBorders>
              <w:top w:val="nil"/>
              <w:left w:val="nil"/>
              <w:bottom w:val="nil"/>
              <w:right w:val="nil"/>
            </w:tcBorders>
            <w:shd w:val="clear" w:color="auto" w:fill="auto"/>
            <w:noWrap/>
            <w:vAlign w:val="bottom"/>
            <w:hideMark/>
          </w:tcPr>
          <w:p w14:paraId="3B561D4A" w14:textId="77777777" w:rsidR="004C575F" w:rsidRPr="00485C65" w:rsidRDefault="004C575F" w:rsidP="00E977D5">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71AE68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4AFC9CD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581A0C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7A68B688" w14:textId="77777777" w:rsidR="004C575F" w:rsidRPr="00485C65" w:rsidRDefault="004C575F" w:rsidP="00E977D5">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1E2F7EDD" w14:textId="77777777" w:rsidR="004C575F" w:rsidRPr="00485C65" w:rsidRDefault="004C575F" w:rsidP="00E977D5">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1F2296B7" w14:textId="77777777" w:rsidR="004C575F" w:rsidRPr="00485C65" w:rsidRDefault="004C575F" w:rsidP="00E977D5">
            <w:pPr>
              <w:spacing w:after="0"/>
              <w:jc w:val="center"/>
              <w:rPr>
                <w:color w:val="000000"/>
                <w:sz w:val="18"/>
                <w:szCs w:val="18"/>
              </w:rPr>
            </w:pPr>
            <w:r w:rsidRPr="00485C65">
              <w:rPr>
                <w:color w:val="000000"/>
                <w:sz w:val="18"/>
                <w:szCs w:val="18"/>
              </w:rPr>
              <w:t>186,049</w:t>
            </w:r>
          </w:p>
        </w:tc>
      </w:tr>
      <w:tr w:rsidR="004C575F" w:rsidRPr="00E02E00" w14:paraId="38BA083C" w14:textId="77777777" w:rsidTr="00E977D5">
        <w:trPr>
          <w:trHeight w:val="209"/>
        </w:trPr>
        <w:tc>
          <w:tcPr>
            <w:tcW w:w="876" w:type="dxa"/>
            <w:tcBorders>
              <w:top w:val="nil"/>
              <w:left w:val="nil"/>
              <w:bottom w:val="nil"/>
              <w:right w:val="nil"/>
            </w:tcBorders>
            <w:shd w:val="clear" w:color="auto" w:fill="auto"/>
            <w:noWrap/>
            <w:vAlign w:val="bottom"/>
            <w:hideMark/>
          </w:tcPr>
          <w:p w14:paraId="53ABE182" w14:textId="77777777" w:rsidR="004C575F" w:rsidRPr="00485C65" w:rsidRDefault="004C575F" w:rsidP="00E977D5">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03F7279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3BB5E2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4BC7FFD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52AEC820" w14:textId="77777777" w:rsidR="004C575F" w:rsidRPr="00485C65" w:rsidRDefault="004C575F" w:rsidP="00E977D5">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1640587B" w14:textId="77777777" w:rsidR="004C575F" w:rsidRPr="00485C65" w:rsidRDefault="004C575F" w:rsidP="00E977D5">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3D8F2CE4" w14:textId="77777777" w:rsidR="004C575F" w:rsidRPr="00485C65" w:rsidRDefault="004C575F" w:rsidP="00E977D5">
            <w:pPr>
              <w:spacing w:after="0"/>
              <w:jc w:val="center"/>
              <w:rPr>
                <w:color w:val="000000"/>
                <w:sz w:val="18"/>
                <w:szCs w:val="18"/>
              </w:rPr>
            </w:pPr>
            <w:r w:rsidRPr="00485C65">
              <w:rPr>
                <w:color w:val="000000"/>
                <w:sz w:val="18"/>
                <w:szCs w:val="18"/>
              </w:rPr>
              <w:t>185,759</w:t>
            </w:r>
          </w:p>
        </w:tc>
      </w:tr>
      <w:tr w:rsidR="004C575F" w:rsidRPr="00E02E00" w14:paraId="18AF218E" w14:textId="77777777" w:rsidTr="00E977D5">
        <w:trPr>
          <w:trHeight w:val="209"/>
        </w:trPr>
        <w:tc>
          <w:tcPr>
            <w:tcW w:w="876" w:type="dxa"/>
            <w:tcBorders>
              <w:top w:val="nil"/>
              <w:left w:val="nil"/>
              <w:right w:val="nil"/>
            </w:tcBorders>
            <w:shd w:val="clear" w:color="auto" w:fill="auto"/>
            <w:noWrap/>
            <w:vAlign w:val="bottom"/>
            <w:hideMark/>
          </w:tcPr>
          <w:p w14:paraId="53DAC4BB" w14:textId="77777777" w:rsidR="004C575F" w:rsidRPr="00485C65" w:rsidRDefault="004C575F" w:rsidP="00E977D5">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0ABA191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20617B6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56C89F9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699E8CDD" w14:textId="77777777" w:rsidR="004C575F" w:rsidRPr="00485C65" w:rsidRDefault="004C575F" w:rsidP="00E977D5">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028ED88D" w14:textId="77777777" w:rsidR="004C575F" w:rsidRPr="00485C65" w:rsidRDefault="004C575F" w:rsidP="00E977D5">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3D1639AB" w14:textId="77777777" w:rsidR="004C575F" w:rsidRPr="00485C65" w:rsidRDefault="004C575F" w:rsidP="00E977D5">
            <w:pPr>
              <w:spacing w:after="0"/>
              <w:jc w:val="center"/>
              <w:rPr>
                <w:color w:val="000000"/>
                <w:sz w:val="18"/>
                <w:szCs w:val="18"/>
              </w:rPr>
            </w:pPr>
            <w:r w:rsidRPr="00485C65">
              <w:rPr>
                <w:color w:val="000000"/>
                <w:sz w:val="18"/>
                <w:szCs w:val="18"/>
              </w:rPr>
              <w:t>188,381</w:t>
            </w:r>
          </w:p>
        </w:tc>
      </w:tr>
      <w:tr w:rsidR="004C575F" w:rsidRPr="00E02E00" w14:paraId="38C16280" w14:textId="77777777" w:rsidTr="00E977D5">
        <w:trPr>
          <w:trHeight w:val="209"/>
        </w:trPr>
        <w:tc>
          <w:tcPr>
            <w:tcW w:w="876" w:type="dxa"/>
            <w:tcBorders>
              <w:top w:val="nil"/>
              <w:left w:val="nil"/>
              <w:right w:val="nil"/>
            </w:tcBorders>
            <w:shd w:val="clear" w:color="auto" w:fill="auto"/>
            <w:noWrap/>
            <w:vAlign w:val="bottom"/>
          </w:tcPr>
          <w:p w14:paraId="11A6F332" w14:textId="77777777" w:rsidR="004C575F" w:rsidRPr="00485C65" w:rsidRDefault="004C575F" w:rsidP="00E977D5">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4CCC77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5B203E8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7F0C36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129C94C7" w14:textId="77777777" w:rsidR="004C575F" w:rsidRPr="00485C65" w:rsidRDefault="004C575F" w:rsidP="00E977D5">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1C045F0D" w14:textId="77777777" w:rsidR="004C575F" w:rsidRPr="00485C65" w:rsidRDefault="004C575F" w:rsidP="00E977D5">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6EBF3782" w14:textId="77777777" w:rsidR="004C575F" w:rsidRPr="00485C65" w:rsidRDefault="004C575F" w:rsidP="00E977D5">
            <w:pPr>
              <w:spacing w:after="0"/>
              <w:jc w:val="center"/>
              <w:rPr>
                <w:color w:val="000000"/>
                <w:sz w:val="18"/>
                <w:szCs w:val="18"/>
              </w:rPr>
            </w:pPr>
            <w:r w:rsidRPr="00485C65">
              <w:rPr>
                <w:color w:val="000000"/>
                <w:sz w:val="18"/>
                <w:szCs w:val="18"/>
              </w:rPr>
              <w:t>185,884</w:t>
            </w:r>
          </w:p>
        </w:tc>
      </w:tr>
      <w:tr w:rsidR="004C575F" w:rsidRPr="00E02E00" w14:paraId="5469F661" w14:textId="77777777" w:rsidTr="00E977D5">
        <w:trPr>
          <w:trHeight w:val="209"/>
        </w:trPr>
        <w:tc>
          <w:tcPr>
            <w:tcW w:w="876" w:type="dxa"/>
            <w:tcBorders>
              <w:top w:val="nil"/>
              <w:left w:val="nil"/>
              <w:bottom w:val="single" w:sz="4" w:space="0" w:color="auto"/>
              <w:right w:val="nil"/>
            </w:tcBorders>
            <w:shd w:val="clear" w:color="auto" w:fill="auto"/>
            <w:noWrap/>
            <w:vAlign w:val="bottom"/>
            <w:hideMark/>
          </w:tcPr>
          <w:p w14:paraId="6DEC8E1B" w14:textId="77777777" w:rsidR="004C575F" w:rsidRPr="00485C65" w:rsidRDefault="004C575F" w:rsidP="00E977D5">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27149832"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5C1F8FB4"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41D8C88D"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3492B319" w14:textId="77777777" w:rsidR="004C575F" w:rsidRPr="00485C65" w:rsidRDefault="004C575F" w:rsidP="00E977D5">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7AED92CE" w14:textId="77777777" w:rsidR="004C575F" w:rsidRPr="00485C65" w:rsidRDefault="004C575F" w:rsidP="00E977D5">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0725E90B" w14:textId="77777777" w:rsidR="004C575F" w:rsidRPr="00485C65" w:rsidRDefault="004C575F" w:rsidP="00E977D5">
            <w:pPr>
              <w:spacing w:after="0"/>
              <w:jc w:val="center"/>
              <w:rPr>
                <w:color w:val="000000"/>
                <w:sz w:val="18"/>
                <w:szCs w:val="18"/>
              </w:rPr>
            </w:pPr>
            <w:r w:rsidRPr="00485C65">
              <w:rPr>
                <w:color w:val="000000"/>
                <w:sz w:val="18"/>
                <w:szCs w:val="18"/>
              </w:rPr>
              <w:t>182,156</w:t>
            </w:r>
          </w:p>
        </w:tc>
      </w:tr>
    </w:tbl>
    <w:p w14:paraId="001DC79A" w14:textId="77777777" w:rsidR="004C575F" w:rsidRPr="005362B1" w:rsidRDefault="004C575F" w:rsidP="004C575F">
      <w:pPr>
        <w:spacing w:line="259" w:lineRule="auto"/>
      </w:pPr>
      <w:r w:rsidRPr="005362B1">
        <w:br w:type="page"/>
      </w:r>
    </w:p>
    <w:p w14:paraId="117F02B0" w14:textId="77777777" w:rsidR="004C575F" w:rsidRPr="005362B1" w:rsidRDefault="004C575F" w:rsidP="004C575F">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xml:space="preserve">. Highlighted are the </w:t>
      </w:r>
      <w:proofErr w:type="gramStart"/>
      <w:r w:rsidRPr="005362B1">
        <w:rPr>
          <w:rStyle w:val="Heading5Char"/>
        </w:rPr>
        <w:t>1977 and 2012 year</w:t>
      </w:r>
      <w:proofErr w:type="gramEnd"/>
      <w:r w:rsidRPr="005362B1">
        <w:rPr>
          <w:rStyle w:val="Heading5Char"/>
        </w:rPr>
        <w:t xml:space="preserve"> classes.</w:t>
      </w:r>
    </w:p>
    <w:tbl>
      <w:tblPr>
        <w:tblW w:w="0" w:type="auto"/>
        <w:jc w:val="center"/>
        <w:tblLook w:val="04A0" w:firstRow="1" w:lastRow="0" w:firstColumn="1" w:lastColumn="0" w:noHBand="0" w:noVBand="1"/>
      </w:tblPr>
      <w:tblGrid>
        <w:gridCol w:w="2266"/>
        <w:gridCol w:w="1781"/>
        <w:gridCol w:w="1521"/>
        <w:gridCol w:w="1701"/>
        <w:gridCol w:w="1441"/>
      </w:tblGrid>
      <w:tr w:rsidR="004C575F" w:rsidRPr="005362B1" w14:paraId="231664E1" w14:textId="77777777" w:rsidTr="00E977D5">
        <w:trPr>
          <w:jc w:val="center"/>
        </w:trPr>
        <w:tc>
          <w:tcPr>
            <w:tcW w:w="0" w:type="auto"/>
            <w:tcBorders>
              <w:top w:val="nil"/>
              <w:left w:val="nil"/>
              <w:bottom w:val="single" w:sz="4" w:space="0" w:color="auto"/>
              <w:right w:val="nil"/>
            </w:tcBorders>
            <w:shd w:val="clear" w:color="auto" w:fill="auto"/>
            <w:noWrap/>
            <w:vAlign w:val="center"/>
            <w:hideMark/>
          </w:tcPr>
          <w:p w14:paraId="5096E611" w14:textId="77777777" w:rsidR="004C575F" w:rsidRPr="005362B1" w:rsidRDefault="004C575F" w:rsidP="00E977D5">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04F100"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009E5C5A"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5649A9E2" w14:textId="77777777" w:rsidR="004C575F" w:rsidRPr="005362B1" w:rsidRDefault="004C575F" w:rsidP="00E977D5">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63071DFD" w14:textId="77777777" w:rsidR="004C575F" w:rsidRPr="005362B1" w:rsidRDefault="004C575F" w:rsidP="00E977D5">
            <w:pPr>
              <w:spacing w:after="0"/>
              <w:jc w:val="center"/>
              <w:rPr>
                <w:b/>
                <w:bCs/>
                <w:sz w:val="18"/>
                <w:szCs w:val="18"/>
              </w:rPr>
            </w:pPr>
            <w:r w:rsidRPr="005362B1">
              <w:rPr>
                <w:color w:val="000000"/>
                <w:sz w:val="18"/>
                <w:szCs w:val="18"/>
              </w:rPr>
              <w:t>Current SD[Rec]</w:t>
            </w:r>
          </w:p>
        </w:tc>
      </w:tr>
      <w:tr w:rsidR="004C575F" w:rsidRPr="005362B1" w14:paraId="673638BB" w14:textId="77777777" w:rsidTr="00E977D5">
        <w:trPr>
          <w:jc w:val="center"/>
        </w:trPr>
        <w:tc>
          <w:tcPr>
            <w:tcW w:w="0" w:type="auto"/>
            <w:tcBorders>
              <w:top w:val="nil"/>
              <w:left w:val="nil"/>
              <w:bottom w:val="nil"/>
              <w:right w:val="nil"/>
            </w:tcBorders>
            <w:shd w:val="clear" w:color="auto" w:fill="E5B8B7" w:themeFill="accent2" w:themeFillTint="66"/>
            <w:noWrap/>
            <w:hideMark/>
          </w:tcPr>
          <w:p w14:paraId="2D28C9C8" w14:textId="77777777" w:rsidR="004C575F" w:rsidRPr="008D75A1" w:rsidRDefault="004C575F" w:rsidP="00E977D5">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10D1C0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59CF9C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0CB91C45" w14:textId="77777777" w:rsidR="004C575F" w:rsidRPr="008D75A1" w:rsidRDefault="004C575F" w:rsidP="00E977D5">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347E2AA1" w14:textId="77777777" w:rsidR="004C575F" w:rsidRPr="008D75A1" w:rsidRDefault="004C575F" w:rsidP="00E977D5">
            <w:pPr>
              <w:spacing w:after="0"/>
              <w:jc w:val="center"/>
              <w:rPr>
                <w:color w:val="000000"/>
                <w:sz w:val="18"/>
                <w:szCs w:val="18"/>
              </w:rPr>
            </w:pPr>
            <w:r w:rsidRPr="008D75A1">
              <w:rPr>
                <w:sz w:val="18"/>
                <w:szCs w:val="18"/>
              </w:rPr>
              <w:t>0.35</w:t>
            </w:r>
          </w:p>
        </w:tc>
      </w:tr>
      <w:tr w:rsidR="004C575F" w:rsidRPr="005362B1" w14:paraId="04E3250A" w14:textId="77777777" w:rsidTr="00E977D5">
        <w:trPr>
          <w:jc w:val="center"/>
        </w:trPr>
        <w:tc>
          <w:tcPr>
            <w:tcW w:w="0" w:type="auto"/>
            <w:tcBorders>
              <w:top w:val="nil"/>
              <w:left w:val="nil"/>
              <w:bottom w:val="nil"/>
              <w:right w:val="nil"/>
            </w:tcBorders>
            <w:shd w:val="clear" w:color="auto" w:fill="auto"/>
            <w:noWrap/>
            <w:hideMark/>
          </w:tcPr>
          <w:p w14:paraId="262B3A66" w14:textId="77777777" w:rsidR="004C575F" w:rsidRPr="008D75A1" w:rsidRDefault="004C575F" w:rsidP="00E977D5">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636C141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444AFF8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0C38F991" w14:textId="77777777" w:rsidR="004C575F" w:rsidRPr="008D75A1" w:rsidRDefault="004C575F" w:rsidP="00E977D5">
            <w:pPr>
              <w:spacing w:after="0"/>
              <w:jc w:val="center"/>
              <w:rPr>
                <w:color w:val="000000"/>
                <w:sz w:val="18"/>
                <w:szCs w:val="18"/>
              </w:rPr>
            </w:pPr>
            <w:r w:rsidRPr="008D75A1">
              <w:rPr>
                <w:sz w:val="18"/>
                <w:szCs w:val="18"/>
              </w:rPr>
              <w:t>0.39</w:t>
            </w:r>
          </w:p>
        </w:tc>
        <w:tc>
          <w:tcPr>
            <w:tcW w:w="0" w:type="auto"/>
            <w:shd w:val="clear" w:color="auto" w:fill="auto"/>
          </w:tcPr>
          <w:p w14:paraId="00CAF344" w14:textId="77777777" w:rsidR="004C575F" w:rsidRPr="008D75A1" w:rsidRDefault="004C575F" w:rsidP="00E977D5">
            <w:pPr>
              <w:spacing w:after="0"/>
              <w:jc w:val="center"/>
              <w:rPr>
                <w:color w:val="000000"/>
                <w:sz w:val="18"/>
                <w:szCs w:val="18"/>
              </w:rPr>
            </w:pPr>
            <w:r w:rsidRPr="008D75A1">
              <w:rPr>
                <w:sz w:val="18"/>
                <w:szCs w:val="18"/>
              </w:rPr>
              <w:t>0.14</w:t>
            </w:r>
          </w:p>
        </w:tc>
      </w:tr>
      <w:tr w:rsidR="004C575F" w:rsidRPr="005362B1" w14:paraId="3025883D" w14:textId="77777777" w:rsidTr="00E977D5">
        <w:trPr>
          <w:jc w:val="center"/>
        </w:trPr>
        <w:tc>
          <w:tcPr>
            <w:tcW w:w="0" w:type="auto"/>
            <w:tcBorders>
              <w:top w:val="nil"/>
              <w:left w:val="nil"/>
              <w:bottom w:val="nil"/>
              <w:right w:val="nil"/>
            </w:tcBorders>
            <w:shd w:val="clear" w:color="auto" w:fill="auto"/>
            <w:noWrap/>
            <w:hideMark/>
          </w:tcPr>
          <w:p w14:paraId="19109FFE" w14:textId="77777777" w:rsidR="004C575F" w:rsidRPr="008D75A1" w:rsidRDefault="004C575F" w:rsidP="00E977D5">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2DD68A7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1A8A61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49B95A9B"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shd w:val="clear" w:color="auto" w:fill="auto"/>
          </w:tcPr>
          <w:p w14:paraId="66D5B8F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FDE05CC" w14:textId="77777777" w:rsidTr="00E977D5">
        <w:trPr>
          <w:jc w:val="center"/>
        </w:trPr>
        <w:tc>
          <w:tcPr>
            <w:tcW w:w="0" w:type="auto"/>
            <w:tcBorders>
              <w:top w:val="nil"/>
              <w:left w:val="nil"/>
              <w:bottom w:val="nil"/>
              <w:right w:val="nil"/>
            </w:tcBorders>
            <w:shd w:val="clear" w:color="auto" w:fill="auto"/>
            <w:noWrap/>
            <w:hideMark/>
          </w:tcPr>
          <w:p w14:paraId="2AE861F4" w14:textId="77777777" w:rsidR="004C575F" w:rsidRPr="008D75A1" w:rsidRDefault="004C575F" w:rsidP="00E977D5">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3002A6A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70C04CC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1C4E4EA7" w14:textId="77777777" w:rsidR="004C575F" w:rsidRPr="008D75A1" w:rsidRDefault="004C575F" w:rsidP="00E977D5">
            <w:pPr>
              <w:spacing w:after="0"/>
              <w:jc w:val="center"/>
              <w:rPr>
                <w:color w:val="000000"/>
                <w:sz w:val="18"/>
                <w:szCs w:val="18"/>
              </w:rPr>
            </w:pPr>
            <w:r w:rsidRPr="008D75A1">
              <w:rPr>
                <w:sz w:val="18"/>
                <w:szCs w:val="18"/>
              </w:rPr>
              <w:t>0.64</w:t>
            </w:r>
          </w:p>
        </w:tc>
        <w:tc>
          <w:tcPr>
            <w:tcW w:w="0" w:type="auto"/>
            <w:shd w:val="clear" w:color="auto" w:fill="auto"/>
          </w:tcPr>
          <w:p w14:paraId="032C26ED" w14:textId="77777777" w:rsidR="004C575F" w:rsidRPr="008D75A1" w:rsidRDefault="004C575F" w:rsidP="00E977D5">
            <w:pPr>
              <w:spacing w:after="0"/>
              <w:jc w:val="center"/>
              <w:rPr>
                <w:color w:val="000000"/>
                <w:sz w:val="18"/>
                <w:szCs w:val="18"/>
              </w:rPr>
            </w:pPr>
            <w:r w:rsidRPr="008D75A1">
              <w:rPr>
                <w:sz w:val="18"/>
                <w:szCs w:val="18"/>
              </w:rPr>
              <w:t>0.21</w:t>
            </w:r>
          </w:p>
        </w:tc>
      </w:tr>
      <w:tr w:rsidR="004C575F" w:rsidRPr="005362B1" w14:paraId="4A888A59" w14:textId="77777777" w:rsidTr="00E977D5">
        <w:trPr>
          <w:jc w:val="center"/>
        </w:trPr>
        <w:tc>
          <w:tcPr>
            <w:tcW w:w="0" w:type="auto"/>
            <w:tcBorders>
              <w:top w:val="nil"/>
              <w:left w:val="nil"/>
              <w:bottom w:val="nil"/>
              <w:right w:val="nil"/>
            </w:tcBorders>
            <w:shd w:val="clear" w:color="auto" w:fill="auto"/>
            <w:noWrap/>
            <w:hideMark/>
          </w:tcPr>
          <w:p w14:paraId="139149B1" w14:textId="77777777" w:rsidR="004C575F" w:rsidRPr="008D75A1" w:rsidRDefault="004C575F" w:rsidP="00E977D5">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47C4C8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635E986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3F08834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shd w:val="clear" w:color="auto" w:fill="auto"/>
          </w:tcPr>
          <w:p w14:paraId="44A00910" w14:textId="77777777" w:rsidR="004C575F" w:rsidRPr="008D75A1" w:rsidRDefault="004C575F" w:rsidP="00E977D5">
            <w:pPr>
              <w:spacing w:after="0"/>
              <w:jc w:val="center"/>
              <w:rPr>
                <w:color w:val="000000"/>
                <w:sz w:val="18"/>
                <w:szCs w:val="18"/>
              </w:rPr>
            </w:pPr>
            <w:r w:rsidRPr="008D75A1">
              <w:rPr>
                <w:sz w:val="18"/>
                <w:szCs w:val="18"/>
              </w:rPr>
              <w:t>0.22</w:t>
            </w:r>
          </w:p>
        </w:tc>
      </w:tr>
      <w:tr w:rsidR="004C575F" w:rsidRPr="005362B1" w14:paraId="6B280891" w14:textId="77777777" w:rsidTr="00E977D5">
        <w:trPr>
          <w:jc w:val="center"/>
        </w:trPr>
        <w:tc>
          <w:tcPr>
            <w:tcW w:w="0" w:type="auto"/>
            <w:tcBorders>
              <w:top w:val="nil"/>
              <w:left w:val="nil"/>
              <w:bottom w:val="nil"/>
              <w:right w:val="nil"/>
            </w:tcBorders>
            <w:shd w:val="clear" w:color="auto" w:fill="auto"/>
            <w:noWrap/>
            <w:hideMark/>
          </w:tcPr>
          <w:p w14:paraId="73304282" w14:textId="77777777" w:rsidR="004C575F" w:rsidRPr="008D75A1" w:rsidRDefault="004C575F" w:rsidP="00E977D5">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1D746E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16C71A5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6F4A9BF3" w14:textId="77777777" w:rsidR="004C575F" w:rsidRPr="008D75A1" w:rsidRDefault="004C575F" w:rsidP="00E977D5">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1C4DAE65" w14:textId="77777777" w:rsidR="004C575F" w:rsidRPr="008D75A1" w:rsidRDefault="004C575F" w:rsidP="00E977D5">
            <w:pPr>
              <w:spacing w:after="0"/>
              <w:jc w:val="center"/>
              <w:rPr>
                <w:color w:val="000000"/>
                <w:sz w:val="18"/>
                <w:szCs w:val="18"/>
              </w:rPr>
            </w:pPr>
            <w:r w:rsidRPr="008D75A1">
              <w:rPr>
                <w:sz w:val="18"/>
                <w:szCs w:val="18"/>
              </w:rPr>
              <w:t>0.3</w:t>
            </w:r>
          </w:p>
        </w:tc>
      </w:tr>
      <w:tr w:rsidR="004C575F" w:rsidRPr="005362B1" w14:paraId="3FA0200C" w14:textId="77777777" w:rsidTr="00E977D5">
        <w:trPr>
          <w:jc w:val="center"/>
        </w:trPr>
        <w:tc>
          <w:tcPr>
            <w:tcW w:w="0" w:type="auto"/>
            <w:tcBorders>
              <w:top w:val="nil"/>
              <w:left w:val="nil"/>
              <w:bottom w:val="nil"/>
              <w:right w:val="nil"/>
            </w:tcBorders>
            <w:shd w:val="clear" w:color="auto" w:fill="auto"/>
            <w:noWrap/>
            <w:hideMark/>
          </w:tcPr>
          <w:p w14:paraId="79DDA57F" w14:textId="77777777" w:rsidR="004C575F" w:rsidRPr="008D75A1" w:rsidRDefault="004C575F" w:rsidP="00E977D5">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4722FF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249EC68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7A32DCBE" w14:textId="77777777" w:rsidR="004C575F" w:rsidRPr="008D75A1" w:rsidRDefault="004C575F" w:rsidP="00E977D5">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0C4B4B9B" w14:textId="77777777" w:rsidR="004C575F" w:rsidRPr="008D75A1" w:rsidRDefault="004C575F" w:rsidP="00E977D5">
            <w:pPr>
              <w:spacing w:after="0"/>
              <w:jc w:val="center"/>
              <w:rPr>
                <w:color w:val="000000"/>
                <w:sz w:val="18"/>
                <w:szCs w:val="18"/>
              </w:rPr>
            </w:pPr>
            <w:r w:rsidRPr="008D75A1">
              <w:rPr>
                <w:sz w:val="18"/>
                <w:szCs w:val="18"/>
              </w:rPr>
              <w:t>0.27</w:t>
            </w:r>
          </w:p>
        </w:tc>
      </w:tr>
      <w:tr w:rsidR="004C575F" w:rsidRPr="005362B1" w14:paraId="3ECC6DE5" w14:textId="77777777" w:rsidTr="00E977D5">
        <w:trPr>
          <w:jc w:val="center"/>
        </w:trPr>
        <w:tc>
          <w:tcPr>
            <w:tcW w:w="0" w:type="auto"/>
            <w:tcBorders>
              <w:top w:val="nil"/>
              <w:left w:val="nil"/>
              <w:bottom w:val="nil"/>
              <w:right w:val="nil"/>
            </w:tcBorders>
            <w:shd w:val="clear" w:color="auto" w:fill="auto"/>
            <w:noWrap/>
            <w:hideMark/>
          </w:tcPr>
          <w:p w14:paraId="7CFA42AC" w14:textId="77777777" w:rsidR="004C575F" w:rsidRPr="008D75A1" w:rsidRDefault="004C575F" w:rsidP="00E977D5">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27DCCA4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5C48E12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2F198EF" w14:textId="77777777" w:rsidR="004C575F" w:rsidRPr="008D75A1" w:rsidRDefault="004C575F" w:rsidP="00E977D5">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398502E2" w14:textId="77777777" w:rsidR="004C575F" w:rsidRPr="008D75A1" w:rsidRDefault="004C575F" w:rsidP="00E977D5">
            <w:pPr>
              <w:spacing w:after="0"/>
              <w:jc w:val="center"/>
              <w:rPr>
                <w:color w:val="000000"/>
                <w:sz w:val="18"/>
                <w:szCs w:val="18"/>
              </w:rPr>
            </w:pPr>
            <w:r w:rsidRPr="008D75A1">
              <w:rPr>
                <w:sz w:val="18"/>
                <w:szCs w:val="18"/>
              </w:rPr>
              <w:t>0.29</w:t>
            </w:r>
          </w:p>
        </w:tc>
      </w:tr>
      <w:tr w:rsidR="004C575F" w:rsidRPr="005362B1" w14:paraId="32327071" w14:textId="77777777" w:rsidTr="00E977D5">
        <w:trPr>
          <w:jc w:val="center"/>
        </w:trPr>
        <w:tc>
          <w:tcPr>
            <w:tcW w:w="0" w:type="auto"/>
            <w:tcBorders>
              <w:top w:val="nil"/>
              <w:left w:val="nil"/>
              <w:bottom w:val="nil"/>
              <w:right w:val="nil"/>
            </w:tcBorders>
            <w:shd w:val="clear" w:color="auto" w:fill="auto"/>
            <w:noWrap/>
            <w:hideMark/>
          </w:tcPr>
          <w:p w14:paraId="43A0C335" w14:textId="77777777" w:rsidR="004C575F" w:rsidRPr="008D75A1" w:rsidRDefault="004C575F" w:rsidP="00E977D5">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096D9A0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4CB9D25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0FC7DD87" w14:textId="77777777" w:rsidR="004C575F" w:rsidRPr="008D75A1" w:rsidRDefault="004C575F" w:rsidP="00E977D5">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018A502D" w14:textId="77777777" w:rsidR="004C575F" w:rsidRPr="008D75A1" w:rsidRDefault="004C575F" w:rsidP="00E977D5">
            <w:pPr>
              <w:spacing w:after="0"/>
              <w:jc w:val="center"/>
              <w:rPr>
                <w:color w:val="000000"/>
                <w:sz w:val="18"/>
                <w:szCs w:val="18"/>
              </w:rPr>
            </w:pPr>
            <w:r w:rsidRPr="008D75A1">
              <w:rPr>
                <w:sz w:val="18"/>
                <w:szCs w:val="18"/>
              </w:rPr>
              <w:t>0.25</w:t>
            </w:r>
          </w:p>
        </w:tc>
      </w:tr>
      <w:tr w:rsidR="004C575F" w:rsidRPr="005362B1" w14:paraId="63254D68" w14:textId="77777777" w:rsidTr="00E977D5">
        <w:trPr>
          <w:jc w:val="center"/>
        </w:trPr>
        <w:tc>
          <w:tcPr>
            <w:tcW w:w="0" w:type="auto"/>
            <w:tcBorders>
              <w:top w:val="nil"/>
              <w:left w:val="nil"/>
              <w:bottom w:val="nil"/>
              <w:right w:val="nil"/>
            </w:tcBorders>
            <w:shd w:val="clear" w:color="auto" w:fill="auto"/>
            <w:noWrap/>
            <w:hideMark/>
          </w:tcPr>
          <w:p w14:paraId="54106B54" w14:textId="77777777" w:rsidR="004C575F" w:rsidRPr="008D75A1" w:rsidRDefault="004C575F" w:rsidP="00E977D5">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14F2576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301029D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7722F180" w14:textId="77777777" w:rsidR="004C575F" w:rsidRPr="008D75A1" w:rsidRDefault="004C575F" w:rsidP="00E977D5">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1297C320"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5E887EDE" w14:textId="77777777" w:rsidTr="00E977D5">
        <w:trPr>
          <w:jc w:val="center"/>
        </w:trPr>
        <w:tc>
          <w:tcPr>
            <w:tcW w:w="0" w:type="auto"/>
            <w:tcBorders>
              <w:top w:val="nil"/>
              <w:left w:val="nil"/>
              <w:bottom w:val="nil"/>
              <w:right w:val="nil"/>
            </w:tcBorders>
            <w:shd w:val="clear" w:color="auto" w:fill="auto"/>
            <w:noWrap/>
            <w:hideMark/>
          </w:tcPr>
          <w:p w14:paraId="2917841F" w14:textId="77777777" w:rsidR="004C575F" w:rsidRPr="008D75A1" w:rsidRDefault="004C575F" w:rsidP="00E977D5">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06345D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2205E29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6D2791F"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37D71ED"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704822C4" w14:textId="77777777" w:rsidTr="00E977D5">
        <w:trPr>
          <w:jc w:val="center"/>
        </w:trPr>
        <w:tc>
          <w:tcPr>
            <w:tcW w:w="0" w:type="auto"/>
            <w:tcBorders>
              <w:top w:val="nil"/>
              <w:left w:val="nil"/>
              <w:bottom w:val="nil"/>
              <w:right w:val="nil"/>
            </w:tcBorders>
            <w:shd w:val="clear" w:color="auto" w:fill="auto"/>
            <w:noWrap/>
            <w:hideMark/>
          </w:tcPr>
          <w:p w14:paraId="3577E876" w14:textId="77777777" w:rsidR="004C575F" w:rsidRPr="008D75A1" w:rsidRDefault="004C575F" w:rsidP="00E977D5">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541DBA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137E28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69D9F4C9"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990BA4E"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158714F9" w14:textId="77777777" w:rsidTr="00E977D5">
        <w:trPr>
          <w:jc w:val="center"/>
        </w:trPr>
        <w:tc>
          <w:tcPr>
            <w:tcW w:w="0" w:type="auto"/>
            <w:tcBorders>
              <w:top w:val="nil"/>
              <w:left w:val="nil"/>
              <w:bottom w:val="nil"/>
              <w:right w:val="nil"/>
            </w:tcBorders>
            <w:shd w:val="clear" w:color="auto" w:fill="auto"/>
            <w:noWrap/>
            <w:hideMark/>
          </w:tcPr>
          <w:p w14:paraId="1A6AB0A4" w14:textId="77777777" w:rsidR="004C575F" w:rsidRPr="008D75A1" w:rsidRDefault="004C575F" w:rsidP="00E977D5">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0A074BB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54F1421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468046B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4224B6D6"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3A19D95E" w14:textId="77777777" w:rsidTr="00E977D5">
        <w:trPr>
          <w:jc w:val="center"/>
        </w:trPr>
        <w:tc>
          <w:tcPr>
            <w:tcW w:w="0" w:type="auto"/>
            <w:tcBorders>
              <w:top w:val="nil"/>
              <w:left w:val="nil"/>
              <w:bottom w:val="nil"/>
              <w:right w:val="nil"/>
            </w:tcBorders>
            <w:shd w:val="clear" w:color="auto" w:fill="auto"/>
            <w:noWrap/>
            <w:hideMark/>
          </w:tcPr>
          <w:p w14:paraId="7A3C5724" w14:textId="77777777" w:rsidR="004C575F" w:rsidRPr="008D75A1" w:rsidRDefault="004C575F" w:rsidP="00E977D5">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77E7F33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186B726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6D10D45F" w14:textId="77777777" w:rsidR="004C575F" w:rsidRPr="008D75A1" w:rsidRDefault="004C575F" w:rsidP="00E977D5">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39B0437D"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7D21F392" w14:textId="77777777" w:rsidTr="00E977D5">
        <w:trPr>
          <w:jc w:val="center"/>
        </w:trPr>
        <w:tc>
          <w:tcPr>
            <w:tcW w:w="0" w:type="auto"/>
            <w:tcBorders>
              <w:top w:val="nil"/>
              <w:left w:val="nil"/>
              <w:bottom w:val="nil"/>
              <w:right w:val="nil"/>
            </w:tcBorders>
            <w:shd w:val="clear" w:color="auto" w:fill="auto"/>
            <w:noWrap/>
            <w:hideMark/>
          </w:tcPr>
          <w:p w14:paraId="0CB4C584" w14:textId="77777777" w:rsidR="004C575F" w:rsidRPr="008D75A1" w:rsidRDefault="004C575F" w:rsidP="00E977D5">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0E0A0E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32E1E5C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1F37EDF7" w14:textId="77777777" w:rsidR="004C575F" w:rsidRPr="008D75A1" w:rsidRDefault="004C575F" w:rsidP="00E977D5">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3FB0CFD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3E33C23" w14:textId="77777777" w:rsidTr="00E977D5">
        <w:trPr>
          <w:jc w:val="center"/>
        </w:trPr>
        <w:tc>
          <w:tcPr>
            <w:tcW w:w="0" w:type="auto"/>
            <w:tcBorders>
              <w:top w:val="nil"/>
              <w:left w:val="nil"/>
              <w:bottom w:val="nil"/>
              <w:right w:val="nil"/>
            </w:tcBorders>
            <w:shd w:val="clear" w:color="auto" w:fill="auto"/>
            <w:noWrap/>
            <w:hideMark/>
          </w:tcPr>
          <w:p w14:paraId="1A8A1609" w14:textId="77777777" w:rsidR="004C575F" w:rsidRPr="008D75A1" w:rsidRDefault="004C575F" w:rsidP="00E977D5">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3E7C23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3B6F681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3BFA538A"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0D63ACA7"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E49284E" w14:textId="77777777" w:rsidTr="00E977D5">
        <w:trPr>
          <w:jc w:val="center"/>
        </w:trPr>
        <w:tc>
          <w:tcPr>
            <w:tcW w:w="0" w:type="auto"/>
            <w:tcBorders>
              <w:top w:val="nil"/>
              <w:left w:val="nil"/>
              <w:bottom w:val="nil"/>
              <w:right w:val="nil"/>
            </w:tcBorders>
            <w:shd w:val="clear" w:color="auto" w:fill="auto"/>
            <w:noWrap/>
            <w:hideMark/>
          </w:tcPr>
          <w:p w14:paraId="7F86F0C3" w14:textId="77777777" w:rsidR="004C575F" w:rsidRPr="008D75A1" w:rsidRDefault="004C575F" w:rsidP="00E977D5">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76CF782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104242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902935E"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52DC7389"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BF16D99" w14:textId="77777777" w:rsidTr="00E977D5">
        <w:trPr>
          <w:jc w:val="center"/>
        </w:trPr>
        <w:tc>
          <w:tcPr>
            <w:tcW w:w="0" w:type="auto"/>
            <w:tcBorders>
              <w:top w:val="nil"/>
              <w:left w:val="nil"/>
              <w:bottom w:val="nil"/>
              <w:right w:val="nil"/>
            </w:tcBorders>
            <w:shd w:val="clear" w:color="auto" w:fill="auto"/>
            <w:noWrap/>
            <w:hideMark/>
          </w:tcPr>
          <w:p w14:paraId="079C3ADD" w14:textId="77777777" w:rsidR="004C575F" w:rsidRPr="008D75A1" w:rsidRDefault="004C575F" w:rsidP="00E977D5">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0F8AF3F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60BD659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5CEEB05C"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4BF0B23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542C76C0" w14:textId="77777777" w:rsidTr="00E977D5">
        <w:trPr>
          <w:jc w:val="center"/>
        </w:trPr>
        <w:tc>
          <w:tcPr>
            <w:tcW w:w="0" w:type="auto"/>
            <w:tcBorders>
              <w:top w:val="nil"/>
              <w:left w:val="nil"/>
              <w:bottom w:val="nil"/>
              <w:right w:val="nil"/>
            </w:tcBorders>
            <w:shd w:val="clear" w:color="auto" w:fill="auto"/>
            <w:noWrap/>
            <w:hideMark/>
          </w:tcPr>
          <w:p w14:paraId="28067853" w14:textId="77777777" w:rsidR="004C575F" w:rsidRPr="008D75A1" w:rsidRDefault="004C575F" w:rsidP="00E977D5">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1B42D7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6E5DB0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1B4A422D"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0AD97A10"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402E7A1B" w14:textId="77777777" w:rsidTr="00E977D5">
        <w:trPr>
          <w:jc w:val="center"/>
        </w:trPr>
        <w:tc>
          <w:tcPr>
            <w:tcW w:w="0" w:type="auto"/>
            <w:tcBorders>
              <w:top w:val="nil"/>
              <w:left w:val="nil"/>
              <w:right w:val="nil"/>
            </w:tcBorders>
            <w:shd w:val="clear" w:color="auto" w:fill="auto"/>
            <w:noWrap/>
            <w:hideMark/>
          </w:tcPr>
          <w:p w14:paraId="48D493C5" w14:textId="77777777" w:rsidR="004C575F" w:rsidRPr="008D75A1" w:rsidRDefault="004C575F" w:rsidP="00E977D5">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1E35B54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0D7713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2C236392" w14:textId="77777777" w:rsidR="004C575F" w:rsidRPr="008D75A1" w:rsidRDefault="004C575F" w:rsidP="00E977D5">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64AF9D32"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0D7C516" w14:textId="77777777" w:rsidTr="00E977D5">
        <w:trPr>
          <w:jc w:val="center"/>
        </w:trPr>
        <w:tc>
          <w:tcPr>
            <w:tcW w:w="0" w:type="auto"/>
            <w:tcBorders>
              <w:left w:val="nil"/>
              <w:right w:val="nil"/>
            </w:tcBorders>
            <w:shd w:val="clear" w:color="auto" w:fill="auto"/>
            <w:noWrap/>
          </w:tcPr>
          <w:p w14:paraId="520F29B6" w14:textId="77777777" w:rsidR="004C575F" w:rsidRPr="008D75A1" w:rsidRDefault="004C575F" w:rsidP="00E977D5">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2AC0050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238DDC8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1452BC21" w14:textId="77777777" w:rsidR="004C575F" w:rsidRPr="008D75A1" w:rsidRDefault="004C575F" w:rsidP="00E977D5">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45080C97"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65C53B54" w14:textId="77777777" w:rsidTr="00E977D5">
        <w:trPr>
          <w:jc w:val="center"/>
        </w:trPr>
        <w:tc>
          <w:tcPr>
            <w:tcW w:w="0" w:type="auto"/>
            <w:tcBorders>
              <w:left w:val="nil"/>
              <w:right w:val="nil"/>
            </w:tcBorders>
            <w:shd w:val="clear" w:color="auto" w:fill="auto"/>
            <w:noWrap/>
          </w:tcPr>
          <w:p w14:paraId="50B0BABA" w14:textId="77777777" w:rsidR="004C575F" w:rsidRPr="008D75A1" w:rsidRDefault="004C575F" w:rsidP="00E977D5">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26F8545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1FC7DD6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186804E" w14:textId="77777777" w:rsidR="004C575F" w:rsidRPr="008D75A1" w:rsidRDefault="004C575F" w:rsidP="00E977D5">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2FF504C8"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164543A3" w14:textId="77777777" w:rsidTr="00E977D5">
        <w:trPr>
          <w:jc w:val="center"/>
        </w:trPr>
        <w:tc>
          <w:tcPr>
            <w:tcW w:w="0" w:type="auto"/>
            <w:tcBorders>
              <w:left w:val="nil"/>
              <w:right w:val="nil"/>
            </w:tcBorders>
            <w:shd w:val="clear" w:color="auto" w:fill="auto"/>
            <w:noWrap/>
          </w:tcPr>
          <w:p w14:paraId="5A81FB14" w14:textId="77777777" w:rsidR="004C575F" w:rsidRPr="008D75A1" w:rsidRDefault="004C575F" w:rsidP="00E977D5">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478A07E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155D25D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1829B67" w14:textId="77777777" w:rsidR="004C575F" w:rsidRPr="008D75A1" w:rsidRDefault="004C575F" w:rsidP="00E977D5">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7A908B84"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7F8D44C" w14:textId="77777777" w:rsidTr="00E977D5">
        <w:trPr>
          <w:jc w:val="center"/>
        </w:trPr>
        <w:tc>
          <w:tcPr>
            <w:tcW w:w="0" w:type="auto"/>
            <w:tcBorders>
              <w:left w:val="nil"/>
              <w:right w:val="nil"/>
            </w:tcBorders>
            <w:shd w:val="clear" w:color="auto" w:fill="auto"/>
            <w:noWrap/>
          </w:tcPr>
          <w:p w14:paraId="7A408147" w14:textId="77777777" w:rsidR="004C575F" w:rsidRPr="008D75A1" w:rsidRDefault="004C575F" w:rsidP="00E977D5">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17AC82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5014260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002B3C1" w14:textId="77777777" w:rsidR="004C575F" w:rsidRPr="008D75A1" w:rsidRDefault="004C575F" w:rsidP="00E977D5">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72B6C036"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1C57491" w14:textId="77777777" w:rsidTr="00E977D5">
        <w:trPr>
          <w:jc w:val="center"/>
        </w:trPr>
        <w:tc>
          <w:tcPr>
            <w:tcW w:w="0" w:type="auto"/>
            <w:tcBorders>
              <w:left w:val="nil"/>
              <w:right w:val="nil"/>
            </w:tcBorders>
            <w:shd w:val="clear" w:color="auto" w:fill="auto"/>
            <w:noWrap/>
          </w:tcPr>
          <w:p w14:paraId="4FF54B0A" w14:textId="77777777" w:rsidR="004C575F" w:rsidRPr="008D75A1" w:rsidRDefault="004C575F" w:rsidP="00E977D5">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104C99E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65B8C92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D0A74CC"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152FB1D2"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2ED15AF1" w14:textId="77777777" w:rsidTr="00E977D5">
        <w:trPr>
          <w:jc w:val="center"/>
        </w:trPr>
        <w:tc>
          <w:tcPr>
            <w:tcW w:w="0" w:type="auto"/>
            <w:tcBorders>
              <w:left w:val="nil"/>
              <w:right w:val="nil"/>
            </w:tcBorders>
            <w:shd w:val="clear" w:color="auto" w:fill="auto"/>
            <w:noWrap/>
          </w:tcPr>
          <w:p w14:paraId="6F15D01D" w14:textId="77777777" w:rsidR="004C575F" w:rsidRPr="008D75A1" w:rsidRDefault="004C575F" w:rsidP="00E977D5">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32DDE8E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063C2C2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D7685EB" w14:textId="77777777" w:rsidR="004C575F" w:rsidRPr="008D75A1" w:rsidRDefault="004C575F" w:rsidP="00E977D5">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56FC7996"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1B0DA5EC" w14:textId="77777777" w:rsidTr="00E977D5">
        <w:trPr>
          <w:jc w:val="center"/>
        </w:trPr>
        <w:tc>
          <w:tcPr>
            <w:tcW w:w="0" w:type="auto"/>
            <w:tcBorders>
              <w:left w:val="nil"/>
              <w:right w:val="nil"/>
            </w:tcBorders>
            <w:shd w:val="clear" w:color="auto" w:fill="auto"/>
            <w:noWrap/>
          </w:tcPr>
          <w:p w14:paraId="309A9529" w14:textId="77777777" w:rsidR="004C575F" w:rsidRPr="008D75A1" w:rsidRDefault="004C575F" w:rsidP="00E977D5">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355915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35AAB1E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07813CE"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499CAFB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20B4781" w14:textId="77777777" w:rsidTr="00E977D5">
        <w:trPr>
          <w:jc w:val="center"/>
        </w:trPr>
        <w:tc>
          <w:tcPr>
            <w:tcW w:w="0" w:type="auto"/>
            <w:tcBorders>
              <w:left w:val="nil"/>
              <w:right w:val="nil"/>
            </w:tcBorders>
            <w:shd w:val="clear" w:color="auto" w:fill="auto"/>
            <w:noWrap/>
          </w:tcPr>
          <w:p w14:paraId="75A3092D" w14:textId="77777777" w:rsidR="004C575F" w:rsidRPr="008D75A1" w:rsidRDefault="004C575F" w:rsidP="00E977D5">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0AA3F74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4F519F2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9547963"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08C17DF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8D9CF9A" w14:textId="77777777" w:rsidTr="00E977D5">
        <w:trPr>
          <w:jc w:val="center"/>
        </w:trPr>
        <w:tc>
          <w:tcPr>
            <w:tcW w:w="0" w:type="auto"/>
            <w:tcBorders>
              <w:left w:val="nil"/>
              <w:right w:val="nil"/>
            </w:tcBorders>
            <w:shd w:val="clear" w:color="auto" w:fill="auto"/>
            <w:noWrap/>
          </w:tcPr>
          <w:p w14:paraId="05C2C542" w14:textId="77777777" w:rsidR="004C575F" w:rsidRPr="008D75A1" w:rsidRDefault="004C575F" w:rsidP="00E977D5">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1C161A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17070AB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04338A8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8553B89"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11D7E3F2" w14:textId="77777777" w:rsidTr="00E977D5">
        <w:trPr>
          <w:jc w:val="center"/>
        </w:trPr>
        <w:tc>
          <w:tcPr>
            <w:tcW w:w="0" w:type="auto"/>
            <w:tcBorders>
              <w:left w:val="nil"/>
              <w:right w:val="nil"/>
            </w:tcBorders>
            <w:shd w:val="clear" w:color="auto" w:fill="auto"/>
            <w:noWrap/>
          </w:tcPr>
          <w:p w14:paraId="26FDF40E" w14:textId="77777777" w:rsidR="004C575F" w:rsidRPr="008D75A1" w:rsidRDefault="004C575F" w:rsidP="00E977D5">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77887D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4A52BE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6374DE79" w14:textId="77777777" w:rsidR="004C575F" w:rsidRPr="008D75A1" w:rsidRDefault="004C575F" w:rsidP="00E977D5">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1587B282"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71188149" w14:textId="77777777" w:rsidTr="00E977D5">
        <w:trPr>
          <w:jc w:val="center"/>
        </w:trPr>
        <w:tc>
          <w:tcPr>
            <w:tcW w:w="0" w:type="auto"/>
            <w:tcBorders>
              <w:left w:val="nil"/>
              <w:right w:val="nil"/>
            </w:tcBorders>
            <w:shd w:val="clear" w:color="auto" w:fill="auto"/>
            <w:noWrap/>
          </w:tcPr>
          <w:p w14:paraId="22506FAA" w14:textId="77777777" w:rsidR="004C575F" w:rsidRPr="008D75A1" w:rsidRDefault="004C575F" w:rsidP="00E977D5">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02D8A1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4BC415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C7AD70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F970E9D"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3514B0D5" w14:textId="77777777" w:rsidTr="00E977D5">
        <w:trPr>
          <w:jc w:val="center"/>
        </w:trPr>
        <w:tc>
          <w:tcPr>
            <w:tcW w:w="0" w:type="auto"/>
            <w:tcBorders>
              <w:left w:val="nil"/>
              <w:right w:val="nil"/>
            </w:tcBorders>
            <w:shd w:val="clear" w:color="auto" w:fill="auto"/>
            <w:noWrap/>
          </w:tcPr>
          <w:p w14:paraId="5424CF12" w14:textId="77777777" w:rsidR="004C575F" w:rsidRPr="008D75A1" w:rsidRDefault="004C575F" w:rsidP="00E977D5">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2328C1A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6D98FA0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20BCD5C2" w14:textId="77777777" w:rsidR="004C575F" w:rsidRPr="008D75A1" w:rsidRDefault="004C575F" w:rsidP="00E977D5">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076126A8" w14:textId="77777777" w:rsidR="004C575F" w:rsidRPr="008D75A1" w:rsidRDefault="004C575F" w:rsidP="00E977D5">
            <w:pPr>
              <w:spacing w:after="0"/>
              <w:jc w:val="center"/>
              <w:rPr>
                <w:color w:val="000000"/>
                <w:sz w:val="18"/>
                <w:szCs w:val="18"/>
              </w:rPr>
            </w:pPr>
            <w:r w:rsidRPr="008D75A1">
              <w:rPr>
                <w:sz w:val="18"/>
                <w:szCs w:val="18"/>
              </w:rPr>
              <w:t>0.15</w:t>
            </w:r>
          </w:p>
        </w:tc>
      </w:tr>
      <w:tr w:rsidR="004C575F" w:rsidRPr="005362B1" w14:paraId="51AEF7BA" w14:textId="77777777" w:rsidTr="00E977D5">
        <w:trPr>
          <w:jc w:val="center"/>
        </w:trPr>
        <w:tc>
          <w:tcPr>
            <w:tcW w:w="0" w:type="auto"/>
            <w:tcBorders>
              <w:left w:val="nil"/>
              <w:right w:val="nil"/>
            </w:tcBorders>
            <w:shd w:val="clear" w:color="auto" w:fill="auto"/>
            <w:noWrap/>
          </w:tcPr>
          <w:p w14:paraId="75D09EE3" w14:textId="77777777" w:rsidR="004C575F" w:rsidRPr="008D75A1" w:rsidRDefault="004C575F" w:rsidP="00E977D5">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5F6C5D8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5B4DEA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57272945" w14:textId="77777777" w:rsidR="004C575F" w:rsidRPr="008D75A1" w:rsidRDefault="004C575F" w:rsidP="00E977D5">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1467157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2FC983E6" w14:textId="77777777" w:rsidTr="00E977D5">
        <w:trPr>
          <w:jc w:val="center"/>
        </w:trPr>
        <w:tc>
          <w:tcPr>
            <w:tcW w:w="0" w:type="auto"/>
            <w:tcBorders>
              <w:left w:val="nil"/>
              <w:right w:val="nil"/>
            </w:tcBorders>
            <w:shd w:val="clear" w:color="auto" w:fill="auto"/>
            <w:noWrap/>
          </w:tcPr>
          <w:p w14:paraId="40628CB0" w14:textId="77777777" w:rsidR="004C575F" w:rsidRPr="008D75A1" w:rsidRDefault="004C575F" w:rsidP="00E977D5">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1FBC07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0B887C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0E2C0B5A" w14:textId="77777777" w:rsidR="004C575F" w:rsidRPr="008D75A1" w:rsidRDefault="004C575F" w:rsidP="00E977D5">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4ABC2AFA" w14:textId="77777777" w:rsidR="004C575F" w:rsidRPr="008D75A1" w:rsidRDefault="004C575F" w:rsidP="00E977D5">
            <w:pPr>
              <w:spacing w:after="0"/>
              <w:jc w:val="center"/>
              <w:rPr>
                <w:color w:val="000000"/>
                <w:sz w:val="18"/>
                <w:szCs w:val="18"/>
              </w:rPr>
            </w:pPr>
            <w:r w:rsidRPr="008D75A1">
              <w:rPr>
                <w:sz w:val="18"/>
                <w:szCs w:val="18"/>
              </w:rPr>
              <w:t>0.11</w:t>
            </w:r>
          </w:p>
        </w:tc>
      </w:tr>
      <w:tr w:rsidR="004C575F" w:rsidRPr="005362B1" w14:paraId="4480E353" w14:textId="77777777" w:rsidTr="00E977D5">
        <w:trPr>
          <w:jc w:val="center"/>
        </w:trPr>
        <w:tc>
          <w:tcPr>
            <w:tcW w:w="0" w:type="auto"/>
            <w:tcBorders>
              <w:left w:val="nil"/>
              <w:right w:val="nil"/>
            </w:tcBorders>
            <w:shd w:val="clear" w:color="auto" w:fill="auto"/>
            <w:noWrap/>
          </w:tcPr>
          <w:p w14:paraId="60D5E88B" w14:textId="77777777" w:rsidR="004C575F" w:rsidRPr="008D75A1" w:rsidRDefault="004C575F" w:rsidP="00E977D5">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0946FC1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034268F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25C14DFB" w14:textId="77777777" w:rsidR="004C575F" w:rsidRPr="008D75A1" w:rsidRDefault="004C575F" w:rsidP="00E977D5">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03D95AE6"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2B68A360" w14:textId="77777777" w:rsidTr="00E977D5">
        <w:trPr>
          <w:jc w:val="center"/>
        </w:trPr>
        <w:tc>
          <w:tcPr>
            <w:tcW w:w="0" w:type="auto"/>
            <w:tcBorders>
              <w:left w:val="nil"/>
              <w:right w:val="nil"/>
            </w:tcBorders>
            <w:shd w:val="clear" w:color="auto" w:fill="E5DFEC" w:themeFill="accent4" w:themeFillTint="33"/>
            <w:noWrap/>
          </w:tcPr>
          <w:p w14:paraId="1F9DC2B8" w14:textId="77777777" w:rsidR="004C575F" w:rsidRPr="008D75A1" w:rsidRDefault="004C575F" w:rsidP="00E977D5">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0243BE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7C021DC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783DA539" w14:textId="77777777" w:rsidR="004C575F" w:rsidRPr="008D75A1" w:rsidRDefault="004C575F" w:rsidP="00E977D5">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6FF8808D" w14:textId="77777777" w:rsidR="004C575F" w:rsidRPr="008D75A1" w:rsidRDefault="004C575F" w:rsidP="00E977D5">
            <w:pPr>
              <w:spacing w:after="0"/>
              <w:jc w:val="center"/>
              <w:rPr>
                <w:color w:val="000000"/>
                <w:sz w:val="18"/>
                <w:szCs w:val="18"/>
              </w:rPr>
            </w:pPr>
            <w:r w:rsidRPr="008D75A1">
              <w:rPr>
                <w:sz w:val="18"/>
                <w:szCs w:val="18"/>
              </w:rPr>
              <w:t>0.28</w:t>
            </w:r>
          </w:p>
        </w:tc>
      </w:tr>
      <w:tr w:rsidR="004C575F" w:rsidRPr="005362B1" w14:paraId="5C9C8CDA" w14:textId="77777777" w:rsidTr="00E977D5">
        <w:trPr>
          <w:jc w:val="center"/>
        </w:trPr>
        <w:tc>
          <w:tcPr>
            <w:tcW w:w="0" w:type="auto"/>
            <w:tcBorders>
              <w:left w:val="nil"/>
              <w:right w:val="nil"/>
            </w:tcBorders>
            <w:shd w:val="clear" w:color="auto" w:fill="auto"/>
            <w:noWrap/>
          </w:tcPr>
          <w:p w14:paraId="685060FB" w14:textId="77777777" w:rsidR="004C575F" w:rsidRPr="008D75A1" w:rsidRDefault="004C575F" w:rsidP="00E977D5">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6EA5657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5A3319E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7575238E" w14:textId="77777777" w:rsidR="004C575F" w:rsidRPr="008D75A1" w:rsidRDefault="004C575F" w:rsidP="00E977D5">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29E1F5B9" w14:textId="77777777" w:rsidR="004C575F" w:rsidRPr="008D75A1" w:rsidRDefault="004C575F" w:rsidP="00E977D5">
            <w:pPr>
              <w:spacing w:after="0"/>
              <w:jc w:val="center"/>
              <w:rPr>
                <w:color w:val="000000"/>
                <w:sz w:val="18"/>
                <w:szCs w:val="18"/>
              </w:rPr>
            </w:pPr>
            <w:r w:rsidRPr="008D75A1">
              <w:rPr>
                <w:sz w:val="18"/>
                <w:szCs w:val="18"/>
              </w:rPr>
              <w:t>0.2</w:t>
            </w:r>
          </w:p>
        </w:tc>
      </w:tr>
      <w:tr w:rsidR="004C575F" w:rsidRPr="005362B1" w14:paraId="336DE8AF" w14:textId="77777777" w:rsidTr="00E977D5">
        <w:trPr>
          <w:jc w:val="center"/>
        </w:trPr>
        <w:tc>
          <w:tcPr>
            <w:tcW w:w="0" w:type="auto"/>
            <w:tcBorders>
              <w:left w:val="nil"/>
              <w:right w:val="nil"/>
            </w:tcBorders>
            <w:shd w:val="clear" w:color="auto" w:fill="auto"/>
            <w:noWrap/>
          </w:tcPr>
          <w:p w14:paraId="7CD46E71" w14:textId="77777777" w:rsidR="004C575F" w:rsidRPr="008D75A1" w:rsidRDefault="004C575F" w:rsidP="00E977D5">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7C9DF0C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522B6C7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66EC1D04" w14:textId="77777777" w:rsidR="004C575F" w:rsidRPr="008D75A1" w:rsidRDefault="004C575F" w:rsidP="00E977D5">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0B2206DC"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40B742B7" w14:textId="77777777" w:rsidTr="00E977D5">
        <w:trPr>
          <w:jc w:val="center"/>
        </w:trPr>
        <w:tc>
          <w:tcPr>
            <w:tcW w:w="0" w:type="auto"/>
            <w:tcBorders>
              <w:left w:val="nil"/>
              <w:right w:val="nil"/>
            </w:tcBorders>
            <w:shd w:val="clear" w:color="auto" w:fill="auto"/>
            <w:noWrap/>
          </w:tcPr>
          <w:p w14:paraId="1A845559" w14:textId="77777777" w:rsidR="004C575F" w:rsidRPr="008D75A1" w:rsidRDefault="004C575F" w:rsidP="00E977D5">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61CAEDA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410C13F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7667440" w14:textId="77777777" w:rsidR="004C575F" w:rsidRPr="008D75A1" w:rsidRDefault="004C575F" w:rsidP="00E977D5">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0086715A"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4168046E" w14:textId="77777777" w:rsidTr="00E977D5">
        <w:trPr>
          <w:jc w:val="center"/>
        </w:trPr>
        <w:tc>
          <w:tcPr>
            <w:tcW w:w="0" w:type="auto"/>
            <w:tcBorders>
              <w:left w:val="nil"/>
              <w:right w:val="nil"/>
            </w:tcBorders>
            <w:shd w:val="clear" w:color="auto" w:fill="auto"/>
            <w:noWrap/>
          </w:tcPr>
          <w:p w14:paraId="51874916" w14:textId="77777777" w:rsidR="004C575F" w:rsidRPr="008D75A1" w:rsidRDefault="004C575F" w:rsidP="00E977D5">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4E0BB7C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3296C8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5D9D7E32" w14:textId="77777777" w:rsidR="004C575F" w:rsidRPr="008D75A1" w:rsidRDefault="004C575F" w:rsidP="00E977D5">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7DFF2CD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10061B28" w14:textId="77777777" w:rsidTr="00E977D5">
        <w:trPr>
          <w:jc w:val="center"/>
        </w:trPr>
        <w:tc>
          <w:tcPr>
            <w:tcW w:w="0" w:type="auto"/>
            <w:tcBorders>
              <w:left w:val="nil"/>
              <w:right w:val="nil"/>
            </w:tcBorders>
            <w:shd w:val="clear" w:color="auto" w:fill="auto"/>
            <w:noWrap/>
          </w:tcPr>
          <w:p w14:paraId="4E7EBF02" w14:textId="77777777" w:rsidR="004C575F" w:rsidRPr="008D75A1" w:rsidRDefault="004C575F" w:rsidP="00E977D5">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6F72A1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1BB4C79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159377C" w14:textId="77777777" w:rsidR="004C575F" w:rsidRPr="008D75A1" w:rsidRDefault="004C575F" w:rsidP="00E977D5">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56B244CC"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1D4F3AA" w14:textId="77777777" w:rsidTr="00E977D5">
        <w:trPr>
          <w:jc w:val="center"/>
        </w:trPr>
        <w:tc>
          <w:tcPr>
            <w:tcW w:w="0" w:type="auto"/>
            <w:tcBorders>
              <w:left w:val="nil"/>
              <w:right w:val="nil"/>
            </w:tcBorders>
            <w:shd w:val="clear" w:color="auto" w:fill="auto"/>
            <w:noWrap/>
          </w:tcPr>
          <w:p w14:paraId="554C92B0" w14:textId="77777777" w:rsidR="004C575F" w:rsidRPr="008D75A1" w:rsidRDefault="004C575F" w:rsidP="00E977D5">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75A45CE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3D8BEF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C754091" w14:textId="77777777" w:rsidR="004C575F" w:rsidRPr="008D75A1" w:rsidRDefault="004C575F" w:rsidP="00E977D5">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793ADA48"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372D6A6F" w14:textId="77777777" w:rsidTr="00E977D5">
        <w:trPr>
          <w:jc w:val="center"/>
        </w:trPr>
        <w:tc>
          <w:tcPr>
            <w:tcW w:w="0" w:type="auto"/>
            <w:tcBorders>
              <w:left w:val="nil"/>
              <w:right w:val="nil"/>
            </w:tcBorders>
            <w:shd w:val="clear" w:color="auto" w:fill="auto"/>
            <w:noWrap/>
          </w:tcPr>
          <w:p w14:paraId="4194B62C" w14:textId="77777777" w:rsidR="004C575F" w:rsidRPr="008D75A1" w:rsidRDefault="004C575F" w:rsidP="00E977D5">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011D81A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64041B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0CAA1336"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73AFB7DC" w14:textId="77777777" w:rsidR="004C575F" w:rsidRPr="008D75A1" w:rsidRDefault="004C575F" w:rsidP="00E977D5">
            <w:pPr>
              <w:spacing w:after="0"/>
              <w:jc w:val="center"/>
              <w:rPr>
                <w:color w:val="000000"/>
                <w:sz w:val="18"/>
                <w:szCs w:val="18"/>
              </w:rPr>
            </w:pPr>
            <w:r w:rsidRPr="008D75A1">
              <w:rPr>
                <w:sz w:val="18"/>
                <w:szCs w:val="18"/>
              </w:rPr>
              <w:t>0.04</w:t>
            </w:r>
          </w:p>
        </w:tc>
      </w:tr>
      <w:tr w:rsidR="004C575F" w:rsidRPr="005362B1" w14:paraId="4F6C776F" w14:textId="77777777" w:rsidTr="00E977D5">
        <w:trPr>
          <w:jc w:val="center"/>
        </w:trPr>
        <w:tc>
          <w:tcPr>
            <w:tcW w:w="0" w:type="auto"/>
            <w:tcBorders>
              <w:left w:val="nil"/>
              <w:right w:val="nil"/>
            </w:tcBorders>
            <w:shd w:val="clear" w:color="auto" w:fill="auto"/>
            <w:noWrap/>
          </w:tcPr>
          <w:p w14:paraId="6458F35F" w14:textId="77777777" w:rsidR="004C575F" w:rsidRPr="008D75A1" w:rsidRDefault="004C575F" w:rsidP="00E977D5">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437D758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3F138D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6C2BE538" w14:textId="77777777" w:rsidR="004C575F" w:rsidRPr="008D75A1" w:rsidRDefault="004C575F" w:rsidP="00E977D5">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6B058FD9"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075F52CD" w14:textId="77777777" w:rsidTr="00E977D5">
        <w:trPr>
          <w:jc w:val="center"/>
        </w:trPr>
        <w:tc>
          <w:tcPr>
            <w:tcW w:w="0" w:type="auto"/>
            <w:tcBorders>
              <w:left w:val="nil"/>
              <w:right w:val="nil"/>
            </w:tcBorders>
            <w:shd w:val="clear" w:color="auto" w:fill="auto"/>
            <w:noWrap/>
          </w:tcPr>
          <w:p w14:paraId="0F2EC40E" w14:textId="77777777" w:rsidR="004C575F" w:rsidRPr="008D75A1" w:rsidRDefault="004C575F" w:rsidP="00E977D5">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02401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5061840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813824C" w14:textId="77777777" w:rsidR="004C575F" w:rsidRPr="008D75A1" w:rsidRDefault="004C575F" w:rsidP="00E977D5">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2F7A7175"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39726CFE" w14:textId="77777777" w:rsidTr="00E977D5">
        <w:trPr>
          <w:jc w:val="center"/>
        </w:trPr>
        <w:tc>
          <w:tcPr>
            <w:tcW w:w="0" w:type="auto"/>
            <w:tcBorders>
              <w:left w:val="nil"/>
              <w:right w:val="nil"/>
            </w:tcBorders>
            <w:shd w:val="clear" w:color="auto" w:fill="auto"/>
            <w:noWrap/>
          </w:tcPr>
          <w:p w14:paraId="6EF825E9" w14:textId="77777777" w:rsidR="004C575F" w:rsidRPr="008D75A1" w:rsidRDefault="004C575F" w:rsidP="00E977D5">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40D358A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06FBCB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4AA15F5" w14:textId="77777777" w:rsidR="004C575F" w:rsidRPr="008D75A1" w:rsidRDefault="004C575F" w:rsidP="00E977D5">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0C19161F"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2C595EBA" w14:textId="77777777" w:rsidTr="00E977D5">
        <w:trPr>
          <w:jc w:val="center"/>
        </w:trPr>
        <w:tc>
          <w:tcPr>
            <w:tcW w:w="0" w:type="auto"/>
            <w:tcBorders>
              <w:left w:val="nil"/>
              <w:right w:val="nil"/>
            </w:tcBorders>
            <w:shd w:val="clear" w:color="auto" w:fill="auto"/>
            <w:noWrap/>
          </w:tcPr>
          <w:p w14:paraId="75CC1BEB" w14:textId="77777777" w:rsidR="004C575F" w:rsidRPr="008D75A1" w:rsidRDefault="004C575F" w:rsidP="00E977D5">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325809C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767CA1A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2652C655"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508F811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F00D614" w14:textId="77777777" w:rsidTr="00E977D5">
        <w:trPr>
          <w:jc w:val="center"/>
        </w:trPr>
        <w:tc>
          <w:tcPr>
            <w:tcW w:w="0" w:type="auto"/>
            <w:tcBorders>
              <w:left w:val="nil"/>
              <w:right w:val="nil"/>
            </w:tcBorders>
            <w:shd w:val="clear" w:color="auto" w:fill="auto"/>
            <w:noWrap/>
          </w:tcPr>
          <w:p w14:paraId="7B93BE96" w14:textId="77777777" w:rsidR="004C575F" w:rsidRPr="008D75A1" w:rsidRDefault="004C575F" w:rsidP="00E977D5">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6E03897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18BD4F3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319467EA"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256356AC"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79C09D5C" w14:textId="77777777" w:rsidTr="00E977D5">
        <w:trPr>
          <w:jc w:val="center"/>
        </w:trPr>
        <w:tc>
          <w:tcPr>
            <w:tcW w:w="0" w:type="auto"/>
            <w:tcBorders>
              <w:left w:val="nil"/>
              <w:bottom w:val="single" w:sz="4" w:space="0" w:color="auto"/>
              <w:right w:val="nil"/>
            </w:tcBorders>
            <w:shd w:val="clear" w:color="auto" w:fill="auto"/>
            <w:noWrap/>
          </w:tcPr>
          <w:p w14:paraId="0E21B60E" w14:textId="77777777" w:rsidR="004C575F" w:rsidRPr="008D75A1" w:rsidRDefault="004C575F" w:rsidP="00E977D5">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3E51E312"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6680F4EA"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7C40AADE" w14:textId="77777777" w:rsidR="004C575F" w:rsidRPr="008D75A1" w:rsidRDefault="004C575F" w:rsidP="00E977D5">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57E7FC23" w14:textId="77777777" w:rsidR="004C575F" w:rsidRPr="008D75A1" w:rsidRDefault="004C575F" w:rsidP="00E977D5">
            <w:pPr>
              <w:spacing w:after="0"/>
              <w:jc w:val="center"/>
              <w:rPr>
                <w:sz w:val="18"/>
                <w:szCs w:val="18"/>
              </w:rPr>
            </w:pPr>
            <w:r w:rsidRPr="008D75A1">
              <w:rPr>
                <w:sz w:val="18"/>
                <w:szCs w:val="18"/>
              </w:rPr>
              <w:t>0.23</w:t>
            </w:r>
          </w:p>
        </w:tc>
      </w:tr>
      <w:tr w:rsidR="004C575F" w:rsidRPr="005362B1" w14:paraId="23E26A3A" w14:textId="77777777" w:rsidTr="00E977D5">
        <w:trPr>
          <w:jc w:val="center"/>
        </w:trPr>
        <w:tc>
          <w:tcPr>
            <w:tcW w:w="0" w:type="auto"/>
            <w:tcBorders>
              <w:top w:val="single" w:sz="4" w:space="0" w:color="auto"/>
              <w:left w:val="nil"/>
              <w:bottom w:val="single" w:sz="4" w:space="0" w:color="auto"/>
              <w:right w:val="nil"/>
            </w:tcBorders>
            <w:shd w:val="clear" w:color="auto" w:fill="auto"/>
            <w:noWrap/>
            <w:hideMark/>
          </w:tcPr>
          <w:p w14:paraId="6D61B9AC" w14:textId="77777777" w:rsidR="004C575F" w:rsidRPr="008D75A1" w:rsidRDefault="004C575F" w:rsidP="00E977D5">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591CE103" w14:textId="77777777" w:rsidR="004C575F" w:rsidRPr="008D75A1" w:rsidRDefault="004C575F" w:rsidP="00E977D5">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43F10EB9" w14:textId="77777777" w:rsidR="004C575F" w:rsidRPr="008D75A1" w:rsidRDefault="004C575F" w:rsidP="00E977D5">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11CEB8DC" w14:textId="77777777" w:rsidR="004C575F" w:rsidRPr="008D75A1" w:rsidRDefault="004C575F" w:rsidP="00E977D5">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429687BE" w14:textId="77777777" w:rsidR="004C575F" w:rsidRPr="008D75A1" w:rsidRDefault="004C575F" w:rsidP="00E977D5">
            <w:pPr>
              <w:spacing w:after="0"/>
              <w:jc w:val="center"/>
              <w:rPr>
                <w:sz w:val="18"/>
                <w:szCs w:val="18"/>
              </w:rPr>
            </w:pPr>
          </w:p>
        </w:tc>
      </w:tr>
    </w:tbl>
    <w:p w14:paraId="4012039E" w14:textId="77777777" w:rsidR="004C575F" w:rsidRPr="005362B1" w:rsidRDefault="004C575F" w:rsidP="004C575F">
      <w:pPr>
        <w:spacing w:line="259" w:lineRule="auto"/>
      </w:pPr>
      <w:r w:rsidRPr="005362B1">
        <w:br w:type="page"/>
      </w:r>
    </w:p>
    <w:p w14:paraId="0E21A85B" w14:textId="77777777" w:rsidR="004C575F" w:rsidRPr="005362B1" w:rsidRDefault="004C575F" w:rsidP="004C575F">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4C575F" w:rsidRPr="005362B1" w14:paraId="5B1387D8" w14:textId="77777777" w:rsidTr="00E977D5">
        <w:trPr>
          <w:trHeight w:val="217"/>
        </w:trPr>
        <w:tc>
          <w:tcPr>
            <w:tcW w:w="1485" w:type="dxa"/>
            <w:tcBorders>
              <w:top w:val="nil"/>
              <w:left w:val="nil"/>
              <w:bottom w:val="single" w:sz="4" w:space="0" w:color="auto"/>
              <w:right w:val="nil"/>
            </w:tcBorders>
            <w:shd w:val="clear" w:color="auto" w:fill="auto"/>
            <w:noWrap/>
            <w:vAlign w:val="center"/>
            <w:hideMark/>
          </w:tcPr>
          <w:p w14:paraId="3C446A60"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27B1AB02" w14:textId="77777777" w:rsidR="004C575F" w:rsidRPr="005362B1" w:rsidRDefault="004C575F" w:rsidP="00E977D5">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65FA462A" w14:textId="77777777" w:rsidR="004C575F" w:rsidRPr="005362B1" w:rsidRDefault="004C575F" w:rsidP="00E977D5">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4D629C50" w14:textId="77777777" w:rsidR="004C575F" w:rsidRPr="005362B1" w:rsidRDefault="004C575F" w:rsidP="00E977D5">
            <w:pPr>
              <w:spacing w:after="0"/>
              <w:jc w:val="center"/>
              <w:rPr>
                <w:color w:val="000000"/>
                <w:sz w:val="18"/>
                <w:szCs w:val="18"/>
              </w:rPr>
            </w:pPr>
            <w:r w:rsidRPr="005362B1">
              <w:rPr>
                <w:color w:val="000000"/>
                <w:sz w:val="18"/>
                <w:szCs w:val="18"/>
              </w:rPr>
              <w:t>Total Exploitation</w:t>
            </w:r>
          </w:p>
        </w:tc>
      </w:tr>
      <w:tr w:rsidR="004C575F" w:rsidRPr="005362B1" w14:paraId="4CED08C2" w14:textId="77777777" w:rsidTr="00E977D5">
        <w:trPr>
          <w:trHeight w:val="217"/>
        </w:trPr>
        <w:tc>
          <w:tcPr>
            <w:tcW w:w="1485" w:type="dxa"/>
            <w:tcBorders>
              <w:top w:val="single" w:sz="4" w:space="0" w:color="auto"/>
              <w:left w:val="nil"/>
              <w:bottom w:val="nil"/>
              <w:right w:val="nil"/>
            </w:tcBorders>
            <w:shd w:val="clear" w:color="auto" w:fill="auto"/>
            <w:noWrap/>
            <w:vAlign w:val="bottom"/>
            <w:hideMark/>
          </w:tcPr>
          <w:p w14:paraId="174F610F" w14:textId="77777777" w:rsidR="004C575F" w:rsidRPr="008D75A1" w:rsidRDefault="004C575F" w:rsidP="00E977D5">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5B4B2C07"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6DE4EF7E" w14:textId="77777777" w:rsidR="004C575F" w:rsidRPr="008D75A1" w:rsidRDefault="004C575F" w:rsidP="00E977D5">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02C4A4A5" w14:textId="77777777" w:rsidR="004C575F" w:rsidRPr="008D75A1" w:rsidRDefault="004C575F" w:rsidP="00E977D5">
            <w:pPr>
              <w:spacing w:after="0"/>
              <w:jc w:val="center"/>
              <w:rPr>
                <w:color w:val="000000"/>
                <w:sz w:val="18"/>
                <w:szCs w:val="18"/>
              </w:rPr>
            </w:pPr>
            <w:r w:rsidRPr="008D75A1">
              <w:rPr>
                <w:color w:val="000000"/>
                <w:sz w:val="18"/>
                <w:szCs w:val="18"/>
              </w:rPr>
              <w:t>0.009</w:t>
            </w:r>
          </w:p>
        </w:tc>
      </w:tr>
      <w:tr w:rsidR="004C575F" w:rsidRPr="005362B1" w14:paraId="6F34A424" w14:textId="77777777" w:rsidTr="00E977D5">
        <w:trPr>
          <w:trHeight w:val="217"/>
        </w:trPr>
        <w:tc>
          <w:tcPr>
            <w:tcW w:w="1485" w:type="dxa"/>
            <w:tcBorders>
              <w:top w:val="nil"/>
              <w:left w:val="nil"/>
              <w:bottom w:val="nil"/>
              <w:right w:val="nil"/>
            </w:tcBorders>
            <w:shd w:val="clear" w:color="auto" w:fill="auto"/>
            <w:noWrap/>
            <w:vAlign w:val="bottom"/>
            <w:hideMark/>
          </w:tcPr>
          <w:p w14:paraId="3C75EADF" w14:textId="77777777" w:rsidR="004C575F" w:rsidRPr="008D75A1" w:rsidRDefault="004C575F" w:rsidP="00E977D5">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12C0492D" w14:textId="77777777" w:rsidR="004C575F" w:rsidRPr="008D75A1" w:rsidRDefault="004C575F" w:rsidP="00E977D5">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75C406DB" w14:textId="77777777" w:rsidR="004C575F" w:rsidRPr="008D75A1" w:rsidRDefault="004C575F" w:rsidP="00E977D5">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7C47F2A5" w14:textId="77777777" w:rsidR="004C575F" w:rsidRPr="008D75A1" w:rsidRDefault="004C575F" w:rsidP="00E977D5">
            <w:pPr>
              <w:spacing w:after="0"/>
              <w:jc w:val="center"/>
              <w:rPr>
                <w:color w:val="000000"/>
                <w:sz w:val="18"/>
                <w:szCs w:val="18"/>
              </w:rPr>
            </w:pPr>
            <w:r w:rsidRPr="008D75A1">
              <w:rPr>
                <w:color w:val="000000"/>
                <w:sz w:val="18"/>
                <w:szCs w:val="18"/>
              </w:rPr>
              <w:t>0.045</w:t>
            </w:r>
          </w:p>
        </w:tc>
      </w:tr>
      <w:tr w:rsidR="004C575F" w:rsidRPr="005362B1" w14:paraId="79B63ED4" w14:textId="77777777" w:rsidTr="00E977D5">
        <w:trPr>
          <w:trHeight w:val="217"/>
        </w:trPr>
        <w:tc>
          <w:tcPr>
            <w:tcW w:w="1485" w:type="dxa"/>
            <w:tcBorders>
              <w:top w:val="nil"/>
              <w:left w:val="nil"/>
              <w:bottom w:val="nil"/>
              <w:right w:val="nil"/>
            </w:tcBorders>
            <w:shd w:val="clear" w:color="auto" w:fill="auto"/>
            <w:noWrap/>
            <w:vAlign w:val="bottom"/>
            <w:hideMark/>
          </w:tcPr>
          <w:p w14:paraId="5189F130" w14:textId="77777777" w:rsidR="004C575F" w:rsidRPr="008D75A1" w:rsidRDefault="004C575F" w:rsidP="00E977D5">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33F69EDF" w14:textId="77777777" w:rsidR="004C575F" w:rsidRPr="008D75A1" w:rsidRDefault="004C575F" w:rsidP="00E977D5">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1739A216" w14:textId="77777777" w:rsidR="004C575F" w:rsidRPr="008D75A1" w:rsidRDefault="004C575F" w:rsidP="00E977D5">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190BEE00" w14:textId="77777777" w:rsidR="004C575F" w:rsidRPr="008D75A1" w:rsidRDefault="004C575F" w:rsidP="00E977D5">
            <w:pPr>
              <w:spacing w:after="0"/>
              <w:jc w:val="center"/>
              <w:rPr>
                <w:color w:val="000000"/>
                <w:sz w:val="18"/>
                <w:szCs w:val="18"/>
              </w:rPr>
            </w:pPr>
            <w:r w:rsidRPr="008D75A1">
              <w:rPr>
                <w:color w:val="000000"/>
                <w:sz w:val="18"/>
                <w:szCs w:val="18"/>
              </w:rPr>
              <w:t>0.049</w:t>
            </w:r>
          </w:p>
        </w:tc>
      </w:tr>
      <w:tr w:rsidR="004C575F" w:rsidRPr="005362B1" w14:paraId="198C7F3B" w14:textId="77777777" w:rsidTr="00E977D5">
        <w:trPr>
          <w:trHeight w:val="217"/>
        </w:trPr>
        <w:tc>
          <w:tcPr>
            <w:tcW w:w="1485" w:type="dxa"/>
            <w:tcBorders>
              <w:top w:val="nil"/>
              <w:left w:val="nil"/>
              <w:bottom w:val="nil"/>
              <w:right w:val="nil"/>
            </w:tcBorders>
            <w:shd w:val="clear" w:color="auto" w:fill="auto"/>
            <w:noWrap/>
            <w:vAlign w:val="bottom"/>
            <w:hideMark/>
          </w:tcPr>
          <w:p w14:paraId="5F953A22" w14:textId="77777777" w:rsidR="004C575F" w:rsidRPr="008D75A1" w:rsidRDefault="004C575F" w:rsidP="00E977D5">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7AE41293" w14:textId="77777777" w:rsidR="004C575F" w:rsidRPr="008D75A1" w:rsidRDefault="004C575F" w:rsidP="00E977D5">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1AA984A5" w14:textId="77777777" w:rsidR="004C575F" w:rsidRPr="008D75A1" w:rsidRDefault="004C575F" w:rsidP="00E977D5">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74526F80" w14:textId="77777777" w:rsidR="004C575F" w:rsidRPr="008D75A1" w:rsidRDefault="004C575F" w:rsidP="00E977D5">
            <w:pPr>
              <w:spacing w:after="0"/>
              <w:jc w:val="center"/>
              <w:rPr>
                <w:color w:val="000000"/>
                <w:sz w:val="18"/>
                <w:szCs w:val="18"/>
              </w:rPr>
            </w:pPr>
            <w:r w:rsidRPr="008D75A1">
              <w:rPr>
                <w:color w:val="000000"/>
                <w:sz w:val="18"/>
                <w:szCs w:val="18"/>
              </w:rPr>
              <w:t>0.096</w:t>
            </w:r>
          </w:p>
        </w:tc>
      </w:tr>
      <w:tr w:rsidR="004C575F" w:rsidRPr="005362B1" w14:paraId="481B4778" w14:textId="77777777" w:rsidTr="00E977D5">
        <w:trPr>
          <w:trHeight w:val="217"/>
        </w:trPr>
        <w:tc>
          <w:tcPr>
            <w:tcW w:w="1485" w:type="dxa"/>
            <w:tcBorders>
              <w:top w:val="nil"/>
              <w:left w:val="nil"/>
              <w:bottom w:val="nil"/>
              <w:right w:val="nil"/>
            </w:tcBorders>
            <w:shd w:val="clear" w:color="auto" w:fill="auto"/>
            <w:noWrap/>
            <w:vAlign w:val="bottom"/>
            <w:hideMark/>
          </w:tcPr>
          <w:p w14:paraId="3DF9CC7B" w14:textId="77777777" w:rsidR="004C575F" w:rsidRPr="008D75A1" w:rsidRDefault="004C575F" w:rsidP="00E977D5">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3326608D" w14:textId="77777777" w:rsidR="004C575F" w:rsidRPr="008D75A1" w:rsidRDefault="004C575F" w:rsidP="00E977D5">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6252E134"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0967BE2" w14:textId="77777777" w:rsidR="004C575F" w:rsidRPr="008D75A1" w:rsidRDefault="004C575F" w:rsidP="00E977D5">
            <w:pPr>
              <w:spacing w:after="0"/>
              <w:jc w:val="center"/>
              <w:rPr>
                <w:color w:val="000000"/>
                <w:sz w:val="18"/>
                <w:szCs w:val="18"/>
              </w:rPr>
            </w:pPr>
            <w:r w:rsidRPr="008D75A1">
              <w:rPr>
                <w:color w:val="000000"/>
                <w:sz w:val="18"/>
                <w:szCs w:val="18"/>
              </w:rPr>
              <w:t>0.09</w:t>
            </w:r>
          </w:p>
        </w:tc>
      </w:tr>
      <w:tr w:rsidR="004C575F" w:rsidRPr="005362B1" w14:paraId="1F5B796A" w14:textId="77777777" w:rsidTr="00E977D5">
        <w:trPr>
          <w:trHeight w:val="217"/>
        </w:trPr>
        <w:tc>
          <w:tcPr>
            <w:tcW w:w="1485" w:type="dxa"/>
            <w:tcBorders>
              <w:top w:val="nil"/>
              <w:left w:val="nil"/>
              <w:bottom w:val="nil"/>
              <w:right w:val="nil"/>
            </w:tcBorders>
            <w:shd w:val="clear" w:color="auto" w:fill="auto"/>
            <w:noWrap/>
            <w:vAlign w:val="bottom"/>
            <w:hideMark/>
          </w:tcPr>
          <w:p w14:paraId="5991B38A" w14:textId="77777777" w:rsidR="004C575F" w:rsidRPr="008D75A1" w:rsidRDefault="004C575F" w:rsidP="00E977D5">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45A19305" w14:textId="77777777" w:rsidR="004C575F" w:rsidRPr="008D75A1" w:rsidRDefault="004C575F" w:rsidP="00E977D5">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6291F125" w14:textId="77777777" w:rsidR="004C575F" w:rsidRPr="008D75A1" w:rsidRDefault="004C575F" w:rsidP="00E977D5">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3DCF97A" w14:textId="77777777" w:rsidR="004C575F" w:rsidRPr="008D75A1" w:rsidRDefault="004C575F" w:rsidP="00E977D5">
            <w:pPr>
              <w:spacing w:after="0"/>
              <w:jc w:val="center"/>
              <w:rPr>
                <w:color w:val="000000"/>
                <w:sz w:val="18"/>
                <w:szCs w:val="18"/>
              </w:rPr>
            </w:pPr>
            <w:r w:rsidRPr="008D75A1">
              <w:rPr>
                <w:color w:val="000000"/>
                <w:sz w:val="18"/>
                <w:szCs w:val="18"/>
              </w:rPr>
              <w:t>0.069</w:t>
            </w:r>
          </w:p>
        </w:tc>
      </w:tr>
      <w:tr w:rsidR="004C575F" w:rsidRPr="005362B1" w14:paraId="0871401C" w14:textId="77777777" w:rsidTr="00E977D5">
        <w:trPr>
          <w:trHeight w:val="217"/>
        </w:trPr>
        <w:tc>
          <w:tcPr>
            <w:tcW w:w="1485" w:type="dxa"/>
            <w:tcBorders>
              <w:top w:val="nil"/>
              <w:left w:val="nil"/>
              <w:bottom w:val="nil"/>
              <w:right w:val="nil"/>
            </w:tcBorders>
            <w:shd w:val="clear" w:color="auto" w:fill="auto"/>
            <w:noWrap/>
            <w:vAlign w:val="bottom"/>
            <w:hideMark/>
          </w:tcPr>
          <w:p w14:paraId="134DA4E9" w14:textId="77777777" w:rsidR="004C575F" w:rsidRPr="008D75A1" w:rsidRDefault="004C575F" w:rsidP="00E977D5">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24BC4A79" w14:textId="77777777" w:rsidR="004C575F" w:rsidRPr="008D75A1" w:rsidRDefault="004C575F" w:rsidP="00E977D5">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6681D6E7" w14:textId="77777777" w:rsidR="004C575F" w:rsidRPr="008D75A1" w:rsidRDefault="004C575F" w:rsidP="00E977D5">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1E1E38AE" w14:textId="77777777" w:rsidR="004C575F" w:rsidRPr="008D75A1" w:rsidRDefault="004C575F" w:rsidP="00E977D5">
            <w:pPr>
              <w:spacing w:after="0"/>
              <w:jc w:val="center"/>
              <w:rPr>
                <w:color w:val="000000"/>
                <w:sz w:val="18"/>
                <w:szCs w:val="18"/>
              </w:rPr>
            </w:pPr>
            <w:r w:rsidRPr="008D75A1">
              <w:rPr>
                <w:color w:val="000000"/>
                <w:sz w:val="18"/>
                <w:szCs w:val="18"/>
              </w:rPr>
              <w:t>0.079</w:t>
            </w:r>
          </w:p>
        </w:tc>
      </w:tr>
      <w:tr w:rsidR="004C575F" w:rsidRPr="005362B1" w14:paraId="5CB077FA" w14:textId="77777777" w:rsidTr="00E977D5">
        <w:trPr>
          <w:trHeight w:val="217"/>
        </w:trPr>
        <w:tc>
          <w:tcPr>
            <w:tcW w:w="1485" w:type="dxa"/>
            <w:tcBorders>
              <w:top w:val="nil"/>
              <w:left w:val="nil"/>
              <w:bottom w:val="nil"/>
              <w:right w:val="nil"/>
            </w:tcBorders>
            <w:shd w:val="clear" w:color="auto" w:fill="auto"/>
            <w:noWrap/>
            <w:vAlign w:val="bottom"/>
            <w:hideMark/>
          </w:tcPr>
          <w:p w14:paraId="7BB51DED" w14:textId="77777777" w:rsidR="004C575F" w:rsidRPr="008D75A1" w:rsidRDefault="004C575F" w:rsidP="00E977D5">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6E4A104B" w14:textId="77777777" w:rsidR="004C575F" w:rsidRPr="008D75A1" w:rsidRDefault="004C575F" w:rsidP="00E977D5">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2A600F8C" w14:textId="77777777" w:rsidR="004C575F" w:rsidRPr="008D75A1" w:rsidRDefault="004C575F" w:rsidP="00E977D5">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424142E7" w14:textId="77777777" w:rsidR="004C575F" w:rsidRPr="008D75A1" w:rsidRDefault="004C575F" w:rsidP="00E977D5">
            <w:pPr>
              <w:spacing w:after="0"/>
              <w:jc w:val="center"/>
              <w:rPr>
                <w:color w:val="000000"/>
                <w:sz w:val="18"/>
                <w:szCs w:val="18"/>
              </w:rPr>
            </w:pPr>
            <w:r w:rsidRPr="008D75A1">
              <w:rPr>
                <w:color w:val="000000"/>
                <w:sz w:val="18"/>
                <w:szCs w:val="18"/>
              </w:rPr>
              <w:t>0.048</w:t>
            </w:r>
          </w:p>
        </w:tc>
      </w:tr>
      <w:tr w:rsidR="004C575F" w:rsidRPr="005362B1" w14:paraId="4D436EFD" w14:textId="77777777" w:rsidTr="00E977D5">
        <w:trPr>
          <w:trHeight w:val="217"/>
        </w:trPr>
        <w:tc>
          <w:tcPr>
            <w:tcW w:w="1485" w:type="dxa"/>
            <w:tcBorders>
              <w:top w:val="nil"/>
              <w:left w:val="nil"/>
              <w:bottom w:val="nil"/>
              <w:right w:val="nil"/>
            </w:tcBorders>
            <w:shd w:val="clear" w:color="auto" w:fill="auto"/>
            <w:noWrap/>
            <w:vAlign w:val="bottom"/>
            <w:hideMark/>
          </w:tcPr>
          <w:p w14:paraId="78F78669" w14:textId="77777777" w:rsidR="004C575F" w:rsidRPr="008D75A1" w:rsidRDefault="004C575F" w:rsidP="00E977D5">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4AEC6D1E" w14:textId="77777777" w:rsidR="004C575F" w:rsidRPr="008D75A1" w:rsidRDefault="004C575F" w:rsidP="00E977D5">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6B230537"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398C0FB5" w14:textId="77777777" w:rsidR="004C575F" w:rsidRPr="008D75A1" w:rsidRDefault="004C575F" w:rsidP="00E977D5">
            <w:pPr>
              <w:spacing w:after="0"/>
              <w:jc w:val="center"/>
              <w:rPr>
                <w:color w:val="000000"/>
                <w:sz w:val="18"/>
                <w:szCs w:val="18"/>
              </w:rPr>
            </w:pPr>
            <w:r w:rsidRPr="008D75A1">
              <w:rPr>
                <w:color w:val="000000"/>
                <w:sz w:val="18"/>
                <w:szCs w:val="18"/>
              </w:rPr>
              <w:t>0.026</w:t>
            </w:r>
          </w:p>
        </w:tc>
      </w:tr>
      <w:tr w:rsidR="004C575F" w:rsidRPr="005362B1" w14:paraId="5C9F7ABA" w14:textId="77777777" w:rsidTr="00E977D5">
        <w:trPr>
          <w:trHeight w:val="217"/>
        </w:trPr>
        <w:tc>
          <w:tcPr>
            <w:tcW w:w="1485" w:type="dxa"/>
            <w:tcBorders>
              <w:top w:val="nil"/>
              <w:left w:val="nil"/>
              <w:bottom w:val="nil"/>
              <w:right w:val="nil"/>
            </w:tcBorders>
            <w:shd w:val="clear" w:color="auto" w:fill="auto"/>
            <w:noWrap/>
            <w:vAlign w:val="bottom"/>
            <w:hideMark/>
          </w:tcPr>
          <w:p w14:paraId="2F05D0C1" w14:textId="77777777" w:rsidR="004C575F" w:rsidRPr="008D75A1" w:rsidRDefault="004C575F" w:rsidP="00E977D5">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0D2644B9" w14:textId="77777777" w:rsidR="004C575F" w:rsidRPr="008D75A1" w:rsidRDefault="004C575F" w:rsidP="00E977D5">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10272110" w14:textId="77777777" w:rsidR="004C575F" w:rsidRPr="008D75A1" w:rsidRDefault="004C575F" w:rsidP="00E977D5">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482C0A99" w14:textId="77777777" w:rsidR="004C575F" w:rsidRPr="008D75A1" w:rsidRDefault="004C575F" w:rsidP="00E977D5">
            <w:pPr>
              <w:spacing w:after="0"/>
              <w:jc w:val="center"/>
              <w:rPr>
                <w:color w:val="000000"/>
                <w:sz w:val="18"/>
                <w:szCs w:val="18"/>
              </w:rPr>
            </w:pPr>
            <w:r w:rsidRPr="008D75A1">
              <w:rPr>
                <w:color w:val="000000"/>
                <w:sz w:val="18"/>
                <w:szCs w:val="18"/>
              </w:rPr>
              <w:t>0.039</w:t>
            </w:r>
          </w:p>
        </w:tc>
      </w:tr>
      <w:tr w:rsidR="004C575F" w:rsidRPr="005362B1" w14:paraId="160A3D61" w14:textId="77777777" w:rsidTr="00E977D5">
        <w:trPr>
          <w:trHeight w:val="217"/>
        </w:trPr>
        <w:tc>
          <w:tcPr>
            <w:tcW w:w="1485" w:type="dxa"/>
            <w:tcBorders>
              <w:top w:val="nil"/>
              <w:left w:val="nil"/>
              <w:bottom w:val="nil"/>
              <w:right w:val="nil"/>
            </w:tcBorders>
            <w:shd w:val="clear" w:color="auto" w:fill="auto"/>
            <w:noWrap/>
            <w:vAlign w:val="bottom"/>
            <w:hideMark/>
          </w:tcPr>
          <w:p w14:paraId="6D342808" w14:textId="77777777" w:rsidR="004C575F" w:rsidRPr="008D75A1" w:rsidRDefault="004C575F" w:rsidP="00E977D5">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04F09B6B" w14:textId="77777777" w:rsidR="004C575F" w:rsidRPr="008D75A1" w:rsidRDefault="004C575F" w:rsidP="00E977D5">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1D87098D"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60862A1B"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568C5C8D" w14:textId="77777777" w:rsidTr="00E977D5">
        <w:trPr>
          <w:trHeight w:val="217"/>
        </w:trPr>
        <w:tc>
          <w:tcPr>
            <w:tcW w:w="1485" w:type="dxa"/>
            <w:tcBorders>
              <w:top w:val="nil"/>
              <w:left w:val="nil"/>
              <w:bottom w:val="nil"/>
              <w:right w:val="nil"/>
            </w:tcBorders>
            <w:shd w:val="clear" w:color="auto" w:fill="auto"/>
            <w:noWrap/>
            <w:vAlign w:val="bottom"/>
            <w:hideMark/>
          </w:tcPr>
          <w:p w14:paraId="21E17779" w14:textId="77777777" w:rsidR="004C575F" w:rsidRPr="008D75A1" w:rsidRDefault="004C575F" w:rsidP="00E977D5">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61B13080" w14:textId="77777777" w:rsidR="004C575F" w:rsidRPr="008D75A1" w:rsidRDefault="004C575F" w:rsidP="00E977D5">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659E8CA5" w14:textId="77777777" w:rsidR="004C575F" w:rsidRPr="008D75A1" w:rsidRDefault="004C575F" w:rsidP="00E977D5">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0E86703C"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272AF3B5" w14:textId="77777777" w:rsidTr="00E977D5">
        <w:trPr>
          <w:trHeight w:val="217"/>
        </w:trPr>
        <w:tc>
          <w:tcPr>
            <w:tcW w:w="1485" w:type="dxa"/>
            <w:tcBorders>
              <w:top w:val="nil"/>
              <w:left w:val="nil"/>
              <w:bottom w:val="nil"/>
              <w:right w:val="nil"/>
            </w:tcBorders>
            <w:shd w:val="clear" w:color="auto" w:fill="auto"/>
            <w:noWrap/>
            <w:vAlign w:val="bottom"/>
            <w:hideMark/>
          </w:tcPr>
          <w:p w14:paraId="61C7743F" w14:textId="77777777" w:rsidR="004C575F" w:rsidRPr="008D75A1" w:rsidRDefault="004C575F" w:rsidP="00E977D5">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3BC38BB9" w14:textId="77777777" w:rsidR="004C575F" w:rsidRPr="008D75A1" w:rsidRDefault="004C575F" w:rsidP="00E977D5">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57D41531"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7E3DE299" w14:textId="77777777" w:rsidR="004C575F" w:rsidRPr="008D75A1" w:rsidRDefault="004C575F" w:rsidP="00E977D5">
            <w:pPr>
              <w:spacing w:after="0"/>
              <w:jc w:val="center"/>
              <w:rPr>
                <w:color w:val="000000"/>
                <w:sz w:val="18"/>
                <w:szCs w:val="18"/>
              </w:rPr>
            </w:pPr>
            <w:r w:rsidRPr="008D75A1">
              <w:rPr>
                <w:color w:val="000000"/>
                <w:sz w:val="18"/>
                <w:szCs w:val="18"/>
              </w:rPr>
              <w:t>0.059</w:t>
            </w:r>
          </w:p>
        </w:tc>
      </w:tr>
      <w:tr w:rsidR="004C575F" w:rsidRPr="005362B1" w14:paraId="491A9288" w14:textId="77777777" w:rsidTr="00E977D5">
        <w:trPr>
          <w:trHeight w:val="217"/>
        </w:trPr>
        <w:tc>
          <w:tcPr>
            <w:tcW w:w="1485" w:type="dxa"/>
            <w:tcBorders>
              <w:top w:val="nil"/>
              <w:left w:val="nil"/>
              <w:bottom w:val="nil"/>
              <w:right w:val="nil"/>
            </w:tcBorders>
            <w:shd w:val="clear" w:color="auto" w:fill="auto"/>
            <w:noWrap/>
            <w:vAlign w:val="bottom"/>
            <w:hideMark/>
          </w:tcPr>
          <w:p w14:paraId="35D41E6D" w14:textId="77777777" w:rsidR="004C575F" w:rsidRPr="008D75A1" w:rsidRDefault="004C575F" w:rsidP="00E977D5">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25A013DD" w14:textId="77777777" w:rsidR="004C575F" w:rsidRPr="008D75A1" w:rsidRDefault="004C575F" w:rsidP="00E977D5">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0926DE14"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322621C" w14:textId="77777777" w:rsidR="004C575F" w:rsidRPr="008D75A1" w:rsidRDefault="004C575F" w:rsidP="00E977D5">
            <w:pPr>
              <w:spacing w:after="0"/>
              <w:jc w:val="center"/>
              <w:rPr>
                <w:color w:val="000000"/>
                <w:sz w:val="18"/>
                <w:szCs w:val="18"/>
              </w:rPr>
            </w:pPr>
            <w:r w:rsidRPr="008D75A1">
              <w:rPr>
                <w:color w:val="000000"/>
                <w:sz w:val="18"/>
                <w:szCs w:val="18"/>
              </w:rPr>
              <w:t>0.102</w:t>
            </w:r>
          </w:p>
        </w:tc>
      </w:tr>
      <w:tr w:rsidR="004C575F" w:rsidRPr="005362B1" w14:paraId="2E1FE61C" w14:textId="77777777" w:rsidTr="00E977D5">
        <w:trPr>
          <w:trHeight w:val="217"/>
        </w:trPr>
        <w:tc>
          <w:tcPr>
            <w:tcW w:w="1485" w:type="dxa"/>
            <w:tcBorders>
              <w:top w:val="nil"/>
              <w:left w:val="nil"/>
              <w:bottom w:val="nil"/>
              <w:right w:val="nil"/>
            </w:tcBorders>
            <w:shd w:val="clear" w:color="auto" w:fill="auto"/>
            <w:noWrap/>
            <w:vAlign w:val="bottom"/>
            <w:hideMark/>
          </w:tcPr>
          <w:p w14:paraId="1B743464" w14:textId="77777777" w:rsidR="004C575F" w:rsidRPr="008D75A1" w:rsidRDefault="004C575F" w:rsidP="00E977D5">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540A90A8" w14:textId="77777777" w:rsidR="004C575F" w:rsidRPr="008D75A1" w:rsidRDefault="004C575F" w:rsidP="00E977D5">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345C5CF1"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56665035" w14:textId="77777777" w:rsidR="004C575F" w:rsidRPr="008D75A1" w:rsidRDefault="004C575F" w:rsidP="00E977D5">
            <w:pPr>
              <w:spacing w:after="0"/>
              <w:jc w:val="center"/>
              <w:rPr>
                <w:color w:val="000000"/>
                <w:sz w:val="18"/>
                <w:szCs w:val="18"/>
              </w:rPr>
            </w:pPr>
            <w:r w:rsidRPr="008D75A1">
              <w:rPr>
                <w:color w:val="000000"/>
                <w:sz w:val="18"/>
                <w:szCs w:val="18"/>
              </w:rPr>
              <w:t>0.113</w:t>
            </w:r>
          </w:p>
        </w:tc>
      </w:tr>
      <w:tr w:rsidR="004C575F" w:rsidRPr="005362B1" w14:paraId="0AC7D579" w14:textId="77777777" w:rsidTr="00E977D5">
        <w:trPr>
          <w:trHeight w:val="217"/>
        </w:trPr>
        <w:tc>
          <w:tcPr>
            <w:tcW w:w="1485" w:type="dxa"/>
            <w:tcBorders>
              <w:top w:val="nil"/>
              <w:left w:val="nil"/>
              <w:bottom w:val="nil"/>
              <w:right w:val="nil"/>
            </w:tcBorders>
            <w:shd w:val="clear" w:color="auto" w:fill="auto"/>
            <w:noWrap/>
            <w:vAlign w:val="bottom"/>
            <w:hideMark/>
          </w:tcPr>
          <w:p w14:paraId="18CB8662" w14:textId="77777777" w:rsidR="004C575F" w:rsidRPr="008D75A1" w:rsidRDefault="004C575F" w:rsidP="00E977D5">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52EF18A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399150E0" w14:textId="77777777" w:rsidR="004C575F" w:rsidRPr="008D75A1" w:rsidRDefault="004C575F" w:rsidP="00E977D5">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16D88089" w14:textId="77777777" w:rsidR="004C575F" w:rsidRPr="008D75A1" w:rsidRDefault="004C575F" w:rsidP="00E977D5">
            <w:pPr>
              <w:spacing w:after="0"/>
              <w:jc w:val="center"/>
              <w:rPr>
                <w:color w:val="000000"/>
                <w:sz w:val="18"/>
                <w:szCs w:val="18"/>
              </w:rPr>
            </w:pPr>
            <w:r w:rsidRPr="008D75A1">
              <w:rPr>
                <w:color w:val="000000"/>
                <w:sz w:val="18"/>
                <w:szCs w:val="18"/>
              </w:rPr>
              <w:t>0.126</w:t>
            </w:r>
          </w:p>
        </w:tc>
      </w:tr>
      <w:tr w:rsidR="004C575F" w:rsidRPr="005362B1" w14:paraId="456DCB53" w14:textId="77777777" w:rsidTr="00E977D5">
        <w:trPr>
          <w:trHeight w:val="217"/>
        </w:trPr>
        <w:tc>
          <w:tcPr>
            <w:tcW w:w="1485" w:type="dxa"/>
            <w:tcBorders>
              <w:top w:val="nil"/>
              <w:left w:val="nil"/>
              <w:bottom w:val="nil"/>
              <w:right w:val="nil"/>
            </w:tcBorders>
            <w:shd w:val="clear" w:color="auto" w:fill="auto"/>
            <w:noWrap/>
            <w:vAlign w:val="bottom"/>
            <w:hideMark/>
          </w:tcPr>
          <w:p w14:paraId="2F55444C" w14:textId="77777777" w:rsidR="004C575F" w:rsidRPr="008D75A1" w:rsidRDefault="004C575F" w:rsidP="00E977D5">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7529DA11" w14:textId="77777777" w:rsidR="004C575F" w:rsidRPr="008D75A1" w:rsidRDefault="004C575F" w:rsidP="00E977D5">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619FC2CC" w14:textId="77777777" w:rsidR="004C575F" w:rsidRPr="008D75A1" w:rsidRDefault="004C575F" w:rsidP="00E977D5">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4900F96E" w14:textId="77777777" w:rsidR="004C575F" w:rsidRPr="008D75A1" w:rsidRDefault="004C575F" w:rsidP="00E977D5">
            <w:pPr>
              <w:spacing w:after="0"/>
              <w:jc w:val="center"/>
              <w:rPr>
                <w:color w:val="000000"/>
                <w:sz w:val="18"/>
                <w:szCs w:val="18"/>
              </w:rPr>
            </w:pPr>
            <w:r w:rsidRPr="008D75A1">
              <w:rPr>
                <w:color w:val="000000"/>
                <w:sz w:val="18"/>
                <w:szCs w:val="18"/>
              </w:rPr>
              <w:t>0.093</w:t>
            </w:r>
          </w:p>
        </w:tc>
      </w:tr>
      <w:tr w:rsidR="004C575F" w:rsidRPr="005362B1" w14:paraId="24111523" w14:textId="77777777" w:rsidTr="00E977D5">
        <w:trPr>
          <w:trHeight w:val="217"/>
        </w:trPr>
        <w:tc>
          <w:tcPr>
            <w:tcW w:w="1485" w:type="dxa"/>
            <w:tcBorders>
              <w:top w:val="nil"/>
              <w:left w:val="nil"/>
              <w:bottom w:val="nil"/>
              <w:right w:val="nil"/>
            </w:tcBorders>
            <w:shd w:val="clear" w:color="auto" w:fill="auto"/>
            <w:noWrap/>
            <w:vAlign w:val="bottom"/>
            <w:hideMark/>
          </w:tcPr>
          <w:p w14:paraId="201E0B3E" w14:textId="77777777" w:rsidR="004C575F" w:rsidRPr="008D75A1" w:rsidRDefault="004C575F" w:rsidP="00E977D5">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3BA20611" w14:textId="77777777" w:rsidR="004C575F" w:rsidRPr="008D75A1" w:rsidRDefault="004C575F" w:rsidP="00E977D5">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51CF8B06" w14:textId="77777777" w:rsidR="004C575F" w:rsidRPr="008D75A1" w:rsidRDefault="004C575F" w:rsidP="00E977D5">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22153EA5" w14:textId="77777777" w:rsidR="004C575F" w:rsidRPr="008D75A1" w:rsidRDefault="004C575F" w:rsidP="00E977D5">
            <w:pPr>
              <w:spacing w:after="0"/>
              <w:jc w:val="center"/>
              <w:rPr>
                <w:color w:val="000000"/>
                <w:sz w:val="18"/>
                <w:szCs w:val="18"/>
              </w:rPr>
            </w:pPr>
            <w:r w:rsidRPr="008D75A1">
              <w:rPr>
                <w:color w:val="000000"/>
                <w:sz w:val="18"/>
                <w:szCs w:val="18"/>
              </w:rPr>
              <w:t>0.081</w:t>
            </w:r>
          </w:p>
        </w:tc>
      </w:tr>
      <w:tr w:rsidR="004C575F" w:rsidRPr="005362B1" w14:paraId="154B7EF7" w14:textId="77777777" w:rsidTr="00E977D5">
        <w:trPr>
          <w:trHeight w:val="217"/>
        </w:trPr>
        <w:tc>
          <w:tcPr>
            <w:tcW w:w="1485" w:type="dxa"/>
            <w:tcBorders>
              <w:top w:val="nil"/>
              <w:left w:val="nil"/>
              <w:bottom w:val="nil"/>
              <w:right w:val="nil"/>
            </w:tcBorders>
            <w:shd w:val="clear" w:color="auto" w:fill="auto"/>
            <w:noWrap/>
            <w:vAlign w:val="bottom"/>
            <w:hideMark/>
          </w:tcPr>
          <w:p w14:paraId="3E64A759" w14:textId="77777777" w:rsidR="004C575F" w:rsidRPr="008D75A1" w:rsidRDefault="004C575F" w:rsidP="00E977D5">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3674CDAF" w14:textId="77777777" w:rsidR="004C575F" w:rsidRPr="008D75A1" w:rsidRDefault="004C575F" w:rsidP="00E977D5">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3A038FF0" w14:textId="77777777" w:rsidR="004C575F" w:rsidRPr="008D75A1" w:rsidRDefault="004C575F" w:rsidP="00E977D5">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35B5AA1A" w14:textId="77777777" w:rsidR="004C575F" w:rsidRPr="008D75A1" w:rsidRDefault="004C575F" w:rsidP="00E977D5">
            <w:pPr>
              <w:spacing w:after="0"/>
              <w:jc w:val="center"/>
              <w:rPr>
                <w:color w:val="000000"/>
                <w:sz w:val="18"/>
                <w:szCs w:val="18"/>
              </w:rPr>
            </w:pPr>
            <w:r w:rsidRPr="008D75A1">
              <w:rPr>
                <w:color w:val="000000"/>
                <w:sz w:val="18"/>
                <w:szCs w:val="18"/>
              </w:rPr>
              <w:t>0.124</w:t>
            </w:r>
          </w:p>
        </w:tc>
      </w:tr>
      <w:tr w:rsidR="004C575F" w:rsidRPr="005362B1" w14:paraId="2B70277D" w14:textId="77777777" w:rsidTr="00E977D5">
        <w:trPr>
          <w:trHeight w:val="217"/>
        </w:trPr>
        <w:tc>
          <w:tcPr>
            <w:tcW w:w="1485" w:type="dxa"/>
            <w:tcBorders>
              <w:top w:val="nil"/>
              <w:left w:val="nil"/>
              <w:bottom w:val="nil"/>
              <w:right w:val="nil"/>
            </w:tcBorders>
            <w:shd w:val="clear" w:color="auto" w:fill="auto"/>
            <w:noWrap/>
            <w:vAlign w:val="bottom"/>
            <w:hideMark/>
          </w:tcPr>
          <w:p w14:paraId="0C528334" w14:textId="77777777" w:rsidR="004C575F" w:rsidRPr="008D75A1" w:rsidRDefault="004C575F" w:rsidP="00E977D5">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54802194"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529513BD"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C2325DB" w14:textId="77777777" w:rsidR="004C575F" w:rsidRPr="008D75A1" w:rsidRDefault="004C575F" w:rsidP="00E977D5">
            <w:pPr>
              <w:spacing w:after="0"/>
              <w:jc w:val="center"/>
              <w:rPr>
                <w:color w:val="000000"/>
                <w:sz w:val="18"/>
                <w:szCs w:val="18"/>
              </w:rPr>
            </w:pPr>
            <w:r w:rsidRPr="008D75A1">
              <w:rPr>
                <w:color w:val="000000"/>
                <w:sz w:val="18"/>
                <w:szCs w:val="18"/>
              </w:rPr>
              <w:t>0.138</w:t>
            </w:r>
          </w:p>
        </w:tc>
      </w:tr>
      <w:tr w:rsidR="004C575F" w:rsidRPr="005362B1" w14:paraId="7773D596" w14:textId="77777777" w:rsidTr="00E977D5">
        <w:trPr>
          <w:trHeight w:val="217"/>
        </w:trPr>
        <w:tc>
          <w:tcPr>
            <w:tcW w:w="1485" w:type="dxa"/>
            <w:tcBorders>
              <w:top w:val="nil"/>
              <w:left w:val="nil"/>
              <w:bottom w:val="nil"/>
              <w:right w:val="nil"/>
            </w:tcBorders>
            <w:shd w:val="clear" w:color="auto" w:fill="auto"/>
            <w:noWrap/>
            <w:vAlign w:val="bottom"/>
            <w:hideMark/>
          </w:tcPr>
          <w:p w14:paraId="08A7B397" w14:textId="77777777" w:rsidR="004C575F" w:rsidRPr="008D75A1" w:rsidRDefault="004C575F" w:rsidP="00E977D5">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24A15EC8" w14:textId="77777777" w:rsidR="004C575F" w:rsidRPr="008D75A1" w:rsidRDefault="004C575F" w:rsidP="00E977D5">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5DBDD79A"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57050A95" w14:textId="77777777" w:rsidR="004C575F" w:rsidRPr="008D75A1" w:rsidRDefault="004C575F" w:rsidP="00E977D5">
            <w:pPr>
              <w:spacing w:after="0"/>
              <w:jc w:val="center"/>
              <w:rPr>
                <w:color w:val="000000"/>
                <w:sz w:val="18"/>
                <w:szCs w:val="18"/>
              </w:rPr>
            </w:pPr>
            <w:r w:rsidRPr="008D75A1">
              <w:rPr>
                <w:color w:val="000000"/>
                <w:sz w:val="18"/>
                <w:szCs w:val="18"/>
              </w:rPr>
              <w:t>0.174</w:t>
            </w:r>
          </w:p>
        </w:tc>
      </w:tr>
      <w:tr w:rsidR="004C575F" w:rsidRPr="005362B1" w14:paraId="0C1F87CA" w14:textId="77777777" w:rsidTr="00E977D5">
        <w:trPr>
          <w:trHeight w:val="217"/>
        </w:trPr>
        <w:tc>
          <w:tcPr>
            <w:tcW w:w="1485" w:type="dxa"/>
            <w:tcBorders>
              <w:top w:val="nil"/>
              <w:left w:val="nil"/>
              <w:bottom w:val="nil"/>
              <w:right w:val="nil"/>
            </w:tcBorders>
            <w:shd w:val="clear" w:color="auto" w:fill="auto"/>
            <w:noWrap/>
            <w:vAlign w:val="bottom"/>
            <w:hideMark/>
          </w:tcPr>
          <w:p w14:paraId="31D5C511" w14:textId="77777777" w:rsidR="004C575F" w:rsidRPr="008D75A1" w:rsidRDefault="004C575F" w:rsidP="00E977D5">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70F5F477" w14:textId="77777777" w:rsidR="004C575F" w:rsidRPr="008D75A1" w:rsidRDefault="004C575F" w:rsidP="00E977D5">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26B06A86" w14:textId="77777777" w:rsidR="004C575F" w:rsidRPr="008D75A1" w:rsidRDefault="004C575F" w:rsidP="00E977D5">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58F362BB" w14:textId="77777777" w:rsidR="004C575F" w:rsidRPr="008D75A1" w:rsidRDefault="004C575F" w:rsidP="00E977D5">
            <w:pPr>
              <w:spacing w:after="0"/>
              <w:jc w:val="center"/>
              <w:rPr>
                <w:color w:val="000000"/>
                <w:sz w:val="18"/>
                <w:szCs w:val="18"/>
              </w:rPr>
            </w:pPr>
            <w:r w:rsidRPr="008D75A1">
              <w:rPr>
                <w:color w:val="000000"/>
                <w:sz w:val="18"/>
                <w:szCs w:val="18"/>
              </w:rPr>
              <w:t>0.183</w:t>
            </w:r>
          </w:p>
        </w:tc>
      </w:tr>
      <w:tr w:rsidR="004C575F" w:rsidRPr="005362B1" w14:paraId="2133F8D1" w14:textId="77777777" w:rsidTr="00E977D5">
        <w:trPr>
          <w:trHeight w:val="217"/>
        </w:trPr>
        <w:tc>
          <w:tcPr>
            <w:tcW w:w="1485" w:type="dxa"/>
            <w:tcBorders>
              <w:top w:val="nil"/>
              <w:left w:val="nil"/>
              <w:bottom w:val="nil"/>
              <w:right w:val="nil"/>
            </w:tcBorders>
            <w:shd w:val="clear" w:color="auto" w:fill="auto"/>
            <w:noWrap/>
            <w:vAlign w:val="bottom"/>
            <w:hideMark/>
          </w:tcPr>
          <w:p w14:paraId="30A8FA6B" w14:textId="77777777" w:rsidR="004C575F" w:rsidRPr="008D75A1" w:rsidRDefault="004C575F" w:rsidP="00E977D5">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5D9BB0E3" w14:textId="77777777" w:rsidR="004C575F" w:rsidRPr="008D75A1" w:rsidRDefault="004C575F" w:rsidP="00E977D5">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38DDE263" w14:textId="77777777" w:rsidR="004C575F" w:rsidRPr="008D75A1" w:rsidRDefault="004C575F" w:rsidP="00E977D5">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3342B559" w14:textId="77777777" w:rsidR="004C575F" w:rsidRPr="008D75A1" w:rsidRDefault="004C575F" w:rsidP="00E977D5">
            <w:pPr>
              <w:spacing w:after="0"/>
              <w:jc w:val="center"/>
              <w:rPr>
                <w:color w:val="000000"/>
                <w:sz w:val="18"/>
                <w:szCs w:val="18"/>
              </w:rPr>
            </w:pPr>
            <w:r w:rsidRPr="008D75A1">
              <w:rPr>
                <w:color w:val="000000"/>
                <w:sz w:val="18"/>
                <w:szCs w:val="18"/>
              </w:rPr>
              <w:t>0.228</w:t>
            </w:r>
          </w:p>
        </w:tc>
      </w:tr>
      <w:tr w:rsidR="004C575F" w:rsidRPr="005362B1" w14:paraId="303AF2F0" w14:textId="77777777" w:rsidTr="00E977D5">
        <w:trPr>
          <w:trHeight w:val="217"/>
        </w:trPr>
        <w:tc>
          <w:tcPr>
            <w:tcW w:w="1485" w:type="dxa"/>
            <w:tcBorders>
              <w:top w:val="nil"/>
              <w:left w:val="nil"/>
              <w:bottom w:val="nil"/>
              <w:right w:val="nil"/>
            </w:tcBorders>
            <w:shd w:val="clear" w:color="auto" w:fill="auto"/>
            <w:noWrap/>
            <w:vAlign w:val="bottom"/>
            <w:hideMark/>
          </w:tcPr>
          <w:p w14:paraId="61DD2977" w14:textId="77777777" w:rsidR="004C575F" w:rsidRPr="008D75A1" w:rsidRDefault="004C575F" w:rsidP="00E977D5">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7C8C9544" w14:textId="77777777" w:rsidR="004C575F" w:rsidRPr="008D75A1" w:rsidRDefault="004C575F" w:rsidP="00E977D5">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38474624" w14:textId="77777777" w:rsidR="004C575F" w:rsidRPr="008D75A1" w:rsidRDefault="004C575F" w:rsidP="00E977D5">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215AB769" w14:textId="77777777" w:rsidR="004C575F" w:rsidRPr="008D75A1" w:rsidRDefault="004C575F" w:rsidP="00E977D5">
            <w:pPr>
              <w:spacing w:after="0"/>
              <w:jc w:val="center"/>
              <w:rPr>
                <w:color w:val="000000"/>
                <w:sz w:val="18"/>
                <w:szCs w:val="18"/>
              </w:rPr>
            </w:pPr>
            <w:r w:rsidRPr="008D75A1">
              <w:rPr>
                <w:color w:val="000000"/>
                <w:sz w:val="18"/>
                <w:szCs w:val="18"/>
              </w:rPr>
              <w:t>0.207</w:t>
            </w:r>
          </w:p>
        </w:tc>
      </w:tr>
      <w:tr w:rsidR="004C575F" w:rsidRPr="005362B1" w14:paraId="039CF0D3" w14:textId="77777777" w:rsidTr="00E977D5">
        <w:trPr>
          <w:trHeight w:val="217"/>
        </w:trPr>
        <w:tc>
          <w:tcPr>
            <w:tcW w:w="1485" w:type="dxa"/>
            <w:tcBorders>
              <w:top w:val="nil"/>
              <w:left w:val="nil"/>
              <w:bottom w:val="nil"/>
              <w:right w:val="nil"/>
            </w:tcBorders>
            <w:shd w:val="clear" w:color="auto" w:fill="auto"/>
            <w:noWrap/>
            <w:vAlign w:val="bottom"/>
            <w:hideMark/>
          </w:tcPr>
          <w:p w14:paraId="6086B914" w14:textId="77777777" w:rsidR="004C575F" w:rsidRPr="008D75A1" w:rsidRDefault="004C575F" w:rsidP="00E977D5">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2B771094" w14:textId="77777777" w:rsidR="004C575F" w:rsidRPr="008D75A1" w:rsidRDefault="004C575F" w:rsidP="00E977D5">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11C3CF37" w14:textId="77777777" w:rsidR="004C575F" w:rsidRPr="008D75A1" w:rsidRDefault="004C575F" w:rsidP="00E977D5">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1FF13578"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082E0ABD" w14:textId="77777777" w:rsidTr="00E977D5">
        <w:trPr>
          <w:trHeight w:val="217"/>
        </w:trPr>
        <w:tc>
          <w:tcPr>
            <w:tcW w:w="1485" w:type="dxa"/>
            <w:tcBorders>
              <w:top w:val="nil"/>
              <w:left w:val="nil"/>
              <w:bottom w:val="nil"/>
              <w:right w:val="nil"/>
            </w:tcBorders>
            <w:shd w:val="clear" w:color="auto" w:fill="auto"/>
            <w:noWrap/>
            <w:vAlign w:val="bottom"/>
            <w:hideMark/>
          </w:tcPr>
          <w:p w14:paraId="36CF72EB" w14:textId="77777777" w:rsidR="004C575F" w:rsidRPr="008D75A1" w:rsidRDefault="004C575F" w:rsidP="00E977D5">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4F7877EA" w14:textId="77777777" w:rsidR="004C575F" w:rsidRPr="008D75A1" w:rsidRDefault="004C575F" w:rsidP="00E977D5">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5B9D1DFA"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593F516" w14:textId="77777777" w:rsidR="004C575F" w:rsidRPr="008D75A1" w:rsidRDefault="004C575F" w:rsidP="00E977D5">
            <w:pPr>
              <w:spacing w:after="0"/>
              <w:jc w:val="center"/>
              <w:rPr>
                <w:color w:val="000000"/>
                <w:sz w:val="18"/>
                <w:szCs w:val="18"/>
              </w:rPr>
            </w:pPr>
            <w:r w:rsidRPr="008D75A1">
              <w:rPr>
                <w:color w:val="000000"/>
                <w:sz w:val="18"/>
                <w:szCs w:val="18"/>
              </w:rPr>
              <w:t>0.177</w:t>
            </w:r>
          </w:p>
        </w:tc>
      </w:tr>
      <w:tr w:rsidR="004C575F" w:rsidRPr="005362B1" w14:paraId="40973227" w14:textId="77777777" w:rsidTr="00E977D5">
        <w:trPr>
          <w:trHeight w:val="217"/>
        </w:trPr>
        <w:tc>
          <w:tcPr>
            <w:tcW w:w="1485" w:type="dxa"/>
            <w:tcBorders>
              <w:top w:val="nil"/>
              <w:left w:val="nil"/>
              <w:bottom w:val="nil"/>
              <w:right w:val="nil"/>
            </w:tcBorders>
            <w:shd w:val="clear" w:color="auto" w:fill="auto"/>
            <w:noWrap/>
            <w:vAlign w:val="bottom"/>
            <w:hideMark/>
          </w:tcPr>
          <w:p w14:paraId="695E9B8C" w14:textId="77777777" w:rsidR="004C575F" w:rsidRPr="008D75A1" w:rsidRDefault="004C575F" w:rsidP="00E977D5">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6D822E1C" w14:textId="77777777" w:rsidR="004C575F" w:rsidRPr="008D75A1" w:rsidRDefault="004C575F" w:rsidP="00E977D5">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362FE9B9"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67263A4B"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66C2C60D" w14:textId="77777777" w:rsidTr="00E977D5">
        <w:trPr>
          <w:trHeight w:val="217"/>
        </w:trPr>
        <w:tc>
          <w:tcPr>
            <w:tcW w:w="1485" w:type="dxa"/>
            <w:tcBorders>
              <w:top w:val="nil"/>
              <w:left w:val="nil"/>
              <w:bottom w:val="nil"/>
              <w:right w:val="nil"/>
            </w:tcBorders>
            <w:shd w:val="clear" w:color="auto" w:fill="auto"/>
            <w:noWrap/>
            <w:vAlign w:val="bottom"/>
            <w:hideMark/>
          </w:tcPr>
          <w:p w14:paraId="036BD305" w14:textId="77777777" w:rsidR="004C575F" w:rsidRPr="008D75A1" w:rsidRDefault="004C575F" w:rsidP="00E977D5">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5A8B19EB" w14:textId="77777777" w:rsidR="004C575F" w:rsidRPr="008D75A1" w:rsidRDefault="004C575F" w:rsidP="00E977D5">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256E2191" w14:textId="77777777" w:rsidR="004C575F" w:rsidRPr="008D75A1" w:rsidRDefault="004C575F" w:rsidP="00E977D5">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0D0A7F50" w14:textId="77777777" w:rsidR="004C575F" w:rsidRPr="008D75A1" w:rsidRDefault="004C575F" w:rsidP="00E977D5">
            <w:pPr>
              <w:spacing w:after="0"/>
              <w:jc w:val="center"/>
              <w:rPr>
                <w:color w:val="000000"/>
                <w:sz w:val="18"/>
                <w:szCs w:val="18"/>
              </w:rPr>
            </w:pPr>
            <w:r w:rsidRPr="008D75A1">
              <w:rPr>
                <w:color w:val="000000"/>
                <w:sz w:val="18"/>
                <w:szCs w:val="18"/>
              </w:rPr>
              <w:t>0.188</w:t>
            </w:r>
          </w:p>
        </w:tc>
      </w:tr>
      <w:tr w:rsidR="004C575F" w:rsidRPr="005362B1" w14:paraId="7CF8189A" w14:textId="77777777" w:rsidTr="00E977D5">
        <w:trPr>
          <w:trHeight w:val="217"/>
        </w:trPr>
        <w:tc>
          <w:tcPr>
            <w:tcW w:w="1485" w:type="dxa"/>
            <w:tcBorders>
              <w:top w:val="nil"/>
              <w:left w:val="nil"/>
              <w:bottom w:val="nil"/>
              <w:right w:val="nil"/>
            </w:tcBorders>
            <w:shd w:val="clear" w:color="auto" w:fill="auto"/>
            <w:noWrap/>
            <w:vAlign w:val="bottom"/>
            <w:hideMark/>
          </w:tcPr>
          <w:p w14:paraId="5934BE15" w14:textId="77777777" w:rsidR="004C575F" w:rsidRPr="008D75A1" w:rsidRDefault="004C575F" w:rsidP="00E977D5">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576D11E8" w14:textId="77777777" w:rsidR="004C575F" w:rsidRPr="008D75A1" w:rsidRDefault="004C575F" w:rsidP="00E977D5">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0E54C8CD"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65A819F1" w14:textId="77777777" w:rsidR="004C575F" w:rsidRPr="008D75A1" w:rsidRDefault="004C575F" w:rsidP="00E977D5">
            <w:pPr>
              <w:spacing w:after="0"/>
              <w:jc w:val="center"/>
              <w:rPr>
                <w:color w:val="000000"/>
                <w:sz w:val="18"/>
                <w:szCs w:val="18"/>
              </w:rPr>
            </w:pPr>
            <w:r w:rsidRPr="008D75A1">
              <w:rPr>
                <w:color w:val="000000"/>
                <w:sz w:val="18"/>
                <w:szCs w:val="18"/>
              </w:rPr>
              <w:t>0.17</w:t>
            </w:r>
          </w:p>
        </w:tc>
      </w:tr>
      <w:tr w:rsidR="004C575F" w:rsidRPr="005362B1" w14:paraId="2479C78A" w14:textId="77777777" w:rsidTr="00E977D5">
        <w:trPr>
          <w:trHeight w:val="217"/>
        </w:trPr>
        <w:tc>
          <w:tcPr>
            <w:tcW w:w="1485" w:type="dxa"/>
            <w:tcBorders>
              <w:top w:val="nil"/>
              <w:left w:val="nil"/>
              <w:bottom w:val="nil"/>
              <w:right w:val="nil"/>
            </w:tcBorders>
            <w:shd w:val="clear" w:color="auto" w:fill="auto"/>
            <w:noWrap/>
            <w:vAlign w:val="bottom"/>
            <w:hideMark/>
          </w:tcPr>
          <w:p w14:paraId="54D4B4EB" w14:textId="77777777" w:rsidR="004C575F" w:rsidRPr="008D75A1" w:rsidRDefault="004C575F" w:rsidP="00E977D5">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7F2D87A4" w14:textId="77777777" w:rsidR="004C575F" w:rsidRPr="008D75A1" w:rsidRDefault="004C575F" w:rsidP="00E977D5">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10B98A7A"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39023360" w14:textId="77777777" w:rsidR="004C575F" w:rsidRPr="008D75A1" w:rsidRDefault="004C575F" w:rsidP="00E977D5">
            <w:pPr>
              <w:spacing w:after="0"/>
              <w:jc w:val="center"/>
              <w:rPr>
                <w:color w:val="000000"/>
                <w:sz w:val="18"/>
                <w:szCs w:val="18"/>
              </w:rPr>
            </w:pPr>
            <w:r w:rsidRPr="008D75A1">
              <w:rPr>
                <w:color w:val="000000"/>
                <w:sz w:val="18"/>
                <w:szCs w:val="18"/>
              </w:rPr>
              <w:t>0.182</w:t>
            </w:r>
          </w:p>
        </w:tc>
      </w:tr>
      <w:tr w:rsidR="004C575F" w:rsidRPr="005362B1" w14:paraId="7794BD85" w14:textId="77777777" w:rsidTr="00E977D5">
        <w:trPr>
          <w:trHeight w:val="217"/>
        </w:trPr>
        <w:tc>
          <w:tcPr>
            <w:tcW w:w="1485" w:type="dxa"/>
            <w:tcBorders>
              <w:top w:val="nil"/>
              <w:left w:val="nil"/>
              <w:bottom w:val="nil"/>
              <w:right w:val="nil"/>
            </w:tcBorders>
            <w:shd w:val="clear" w:color="auto" w:fill="auto"/>
            <w:noWrap/>
            <w:vAlign w:val="bottom"/>
            <w:hideMark/>
          </w:tcPr>
          <w:p w14:paraId="6EE8AE8E" w14:textId="77777777" w:rsidR="004C575F" w:rsidRPr="008D75A1" w:rsidRDefault="004C575F" w:rsidP="00E977D5">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6F7D6AFB" w14:textId="77777777" w:rsidR="004C575F" w:rsidRPr="008D75A1" w:rsidRDefault="004C575F" w:rsidP="00E977D5">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397E0084"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1E69FFF" w14:textId="77777777" w:rsidR="004C575F" w:rsidRPr="008D75A1" w:rsidRDefault="004C575F" w:rsidP="00E977D5">
            <w:pPr>
              <w:spacing w:after="0"/>
              <w:jc w:val="center"/>
              <w:rPr>
                <w:color w:val="000000"/>
                <w:sz w:val="18"/>
                <w:szCs w:val="18"/>
              </w:rPr>
            </w:pPr>
            <w:r w:rsidRPr="008D75A1">
              <w:rPr>
                <w:color w:val="000000"/>
                <w:sz w:val="18"/>
                <w:szCs w:val="18"/>
              </w:rPr>
              <w:t>0.2</w:t>
            </w:r>
          </w:p>
        </w:tc>
      </w:tr>
      <w:tr w:rsidR="004C575F" w:rsidRPr="005362B1" w14:paraId="3A9F1191" w14:textId="77777777" w:rsidTr="00E977D5">
        <w:trPr>
          <w:trHeight w:val="217"/>
        </w:trPr>
        <w:tc>
          <w:tcPr>
            <w:tcW w:w="1485" w:type="dxa"/>
            <w:tcBorders>
              <w:top w:val="nil"/>
              <w:left w:val="nil"/>
              <w:bottom w:val="nil"/>
              <w:right w:val="nil"/>
            </w:tcBorders>
            <w:shd w:val="clear" w:color="auto" w:fill="auto"/>
            <w:noWrap/>
            <w:vAlign w:val="bottom"/>
            <w:hideMark/>
          </w:tcPr>
          <w:p w14:paraId="203786E3" w14:textId="77777777" w:rsidR="004C575F" w:rsidRPr="008D75A1" w:rsidRDefault="004C575F" w:rsidP="00E977D5">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0D3E77C7" w14:textId="77777777" w:rsidR="004C575F" w:rsidRPr="008D75A1" w:rsidRDefault="004C575F" w:rsidP="00E977D5">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3085C172" w14:textId="77777777" w:rsidR="004C575F" w:rsidRPr="008D75A1" w:rsidRDefault="004C575F" w:rsidP="00E977D5">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165AF614" w14:textId="77777777" w:rsidR="004C575F" w:rsidRPr="008D75A1" w:rsidRDefault="004C575F" w:rsidP="00E977D5">
            <w:pPr>
              <w:spacing w:after="0"/>
              <w:jc w:val="center"/>
              <w:rPr>
                <w:color w:val="000000"/>
                <w:sz w:val="18"/>
                <w:szCs w:val="18"/>
              </w:rPr>
            </w:pPr>
            <w:r w:rsidRPr="008D75A1">
              <w:rPr>
                <w:color w:val="000000"/>
                <w:sz w:val="18"/>
                <w:szCs w:val="18"/>
              </w:rPr>
              <w:t>0.209</w:t>
            </w:r>
          </w:p>
        </w:tc>
      </w:tr>
      <w:tr w:rsidR="004C575F" w:rsidRPr="005362B1" w14:paraId="2E72DCE0" w14:textId="77777777" w:rsidTr="00E977D5">
        <w:trPr>
          <w:trHeight w:val="217"/>
        </w:trPr>
        <w:tc>
          <w:tcPr>
            <w:tcW w:w="1485" w:type="dxa"/>
            <w:tcBorders>
              <w:top w:val="nil"/>
              <w:left w:val="nil"/>
              <w:bottom w:val="nil"/>
              <w:right w:val="nil"/>
            </w:tcBorders>
            <w:shd w:val="clear" w:color="auto" w:fill="auto"/>
            <w:noWrap/>
            <w:vAlign w:val="bottom"/>
            <w:hideMark/>
          </w:tcPr>
          <w:p w14:paraId="0371B947" w14:textId="77777777" w:rsidR="004C575F" w:rsidRPr="008D75A1" w:rsidRDefault="004C575F" w:rsidP="00E977D5">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3CDD84DA" w14:textId="77777777" w:rsidR="004C575F" w:rsidRPr="008D75A1" w:rsidRDefault="004C575F" w:rsidP="00E977D5">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193E718B"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0B96ACE1" w14:textId="77777777" w:rsidR="004C575F" w:rsidRPr="008D75A1" w:rsidRDefault="004C575F" w:rsidP="00E977D5">
            <w:pPr>
              <w:spacing w:after="0"/>
              <w:jc w:val="center"/>
              <w:rPr>
                <w:color w:val="000000"/>
                <w:sz w:val="18"/>
                <w:szCs w:val="18"/>
              </w:rPr>
            </w:pPr>
            <w:r w:rsidRPr="008D75A1">
              <w:rPr>
                <w:color w:val="000000"/>
                <w:sz w:val="18"/>
                <w:szCs w:val="18"/>
              </w:rPr>
              <w:t>0.166</w:t>
            </w:r>
          </w:p>
        </w:tc>
      </w:tr>
      <w:tr w:rsidR="004C575F" w:rsidRPr="005362B1" w14:paraId="56CA55D5" w14:textId="77777777" w:rsidTr="00E977D5">
        <w:trPr>
          <w:trHeight w:val="217"/>
        </w:trPr>
        <w:tc>
          <w:tcPr>
            <w:tcW w:w="1485" w:type="dxa"/>
            <w:tcBorders>
              <w:top w:val="nil"/>
              <w:left w:val="nil"/>
              <w:bottom w:val="nil"/>
              <w:right w:val="nil"/>
            </w:tcBorders>
            <w:shd w:val="clear" w:color="auto" w:fill="auto"/>
            <w:noWrap/>
            <w:vAlign w:val="bottom"/>
            <w:hideMark/>
          </w:tcPr>
          <w:p w14:paraId="07904C81" w14:textId="77777777" w:rsidR="004C575F" w:rsidRPr="008D75A1" w:rsidRDefault="004C575F" w:rsidP="00E977D5">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45D39D25" w14:textId="77777777" w:rsidR="004C575F" w:rsidRPr="008D75A1" w:rsidRDefault="004C575F" w:rsidP="00E977D5">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62407BB1" w14:textId="77777777" w:rsidR="004C575F" w:rsidRPr="008D75A1" w:rsidRDefault="004C575F" w:rsidP="00E977D5">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5ED61AAD" w14:textId="77777777" w:rsidR="004C575F" w:rsidRPr="008D75A1" w:rsidRDefault="004C575F" w:rsidP="00E977D5">
            <w:pPr>
              <w:spacing w:after="0"/>
              <w:jc w:val="center"/>
              <w:rPr>
                <w:color w:val="000000"/>
                <w:sz w:val="18"/>
                <w:szCs w:val="18"/>
              </w:rPr>
            </w:pPr>
            <w:r w:rsidRPr="008D75A1">
              <w:rPr>
                <w:color w:val="000000"/>
                <w:sz w:val="18"/>
                <w:szCs w:val="18"/>
              </w:rPr>
              <w:t>0.212</w:t>
            </w:r>
          </w:p>
        </w:tc>
      </w:tr>
      <w:tr w:rsidR="004C575F" w:rsidRPr="005362B1" w14:paraId="73375A8C" w14:textId="77777777" w:rsidTr="00E977D5">
        <w:trPr>
          <w:trHeight w:val="217"/>
        </w:trPr>
        <w:tc>
          <w:tcPr>
            <w:tcW w:w="1485" w:type="dxa"/>
            <w:tcBorders>
              <w:top w:val="nil"/>
              <w:left w:val="nil"/>
              <w:bottom w:val="nil"/>
              <w:right w:val="nil"/>
            </w:tcBorders>
            <w:shd w:val="clear" w:color="auto" w:fill="auto"/>
            <w:noWrap/>
            <w:vAlign w:val="bottom"/>
            <w:hideMark/>
          </w:tcPr>
          <w:p w14:paraId="2B4BB74E" w14:textId="77777777" w:rsidR="004C575F" w:rsidRPr="008D75A1" w:rsidRDefault="004C575F" w:rsidP="00E977D5">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12C3E688" w14:textId="77777777" w:rsidR="004C575F" w:rsidRPr="008D75A1" w:rsidRDefault="004C575F" w:rsidP="00E977D5">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006FB5EB" w14:textId="77777777" w:rsidR="004C575F" w:rsidRPr="008D75A1" w:rsidRDefault="004C575F" w:rsidP="00E977D5">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58A2A8EC" w14:textId="77777777" w:rsidR="004C575F" w:rsidRPr="008D75A1" w:rsidRDefault="004C575F" w:rsidP="00E977D5">
            <w:pPr>
              <w:spacing w:after="0"/>
              <w:jc w:val="center"/>
              <w:rPr>
                <w:color w:val="000000"/>
                <w:sz w:val="18"/>
                <w:szCs w:val="18"/>
              </w:rPr>
            </w:pPr>
            <w:r w:rsidRPr="008D75A1">
              <w:rPr>
                <w:color w:val="000000"/>
                <w:sz w:val="18"/>
                <w:szCs w:val="18"/>
              </w:rPr>
              <w:t>0.216</w:t>
            </w:r>
          </w:p>
        </w:tc>
      </w:tr>
      <w:tr w:rsidR="004C575F" w:rsidRPr="005362B1" w14:paraId="6C5CA1D0" w14:textId="77777777" w:rsidTr="00E977D5">
        <w:trPr>
          <w:trHeight w:val="217"/>
        </w:trPr>
        <w:tc>
          <w:tcPr>
            <w:tcW w:w="1485" w:type="dxa"/>
            <w:tcBorders>
              <w:top w:val="nil"/>
              <w:left w:val="nil"/>
              <w:bottom w:val="nil"/>
              <w:right w:val="nil"/>
            </w:tcBorders>
            <w:shd w:val="clear" w:color="auto" w:fill="auto"/>
            <w:noWrap/>
            <w:vAlign w:val="bottom"/>
            <w:hideMark/>
          </w:tcPr>
          <w:p w14:paraId="2D9998FB" w14:textId="77777777" w:rsidR="004C575F" w:rsidRPr="008D75A1" w:rsidRDefault="004C575F" w:rsidP="00E977D5">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788EB337" w14:textId="77777777" w:rsidR="004C575F" w:rsidRPr="008D75A1" w:rsidRDefault="004C575F" w:rsidP="00E977D5">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157E439D"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27F4909D" w14:textId="77777777" w:rsidR="004C575F" w:rsidRPr="008D75A1" w:rsidRDefault="004C575F" w:rsidP="00E977D5">
            <w:pPr>
              <w:spacing w:after="0"/>
              <w:jc w:val="center"/>
              <w:rPr>
                <w:color w:val="000000"/>
                <w:sz w:val="18"/>
                <w:szCs w:val="18"/>
              </w:rPr>
            </w:pPr>
            <w:r w:rsidRPr="008D75A1">
              <w:rPr>
                <w:color w:val="000000"/>
                <w:sz w:val="18"/>
                <w:szCs w:val="18"/>
              </w:rPr>
              <w:t>0.194</w:t>
            </w:r>
          </w:p>
        </w:tc>
      </w:tr>
      <w:tr w:rsidR="004C575F" w:rsidRPr="005362B1" w14:paraId="0451FC64" w14:textId="77777777" w:rsidTr="00E977D5">
        <w:trPr>
          <w:trHeight w:val="217"/>
        </w:trPr>
        <w:tc>
          <w:tcPr>
            <w:tcW w:w="1485" w:type="dxa"/>
            <w:tcBorders>
              <w:top w:val="nil"/>
              <w:left w:val="nil"/>
              <w:bottom w:val="nil"/>
              <w:right w:val="nil"/>
            </w:tcBorders>
            <w:shd w:val="clear" w:color="auto" w:fill="auto"/>
            <w:noWrap/>
            <w:vAlign w:val="bottom"/>
            <w:hideMark/>
          </w:tcPr>
          <w:p w14:paraId="38B88D0B" w14:textId="77777777" w:rsidR="004C575F" w:rsidRPr="008D75A1" w:rsidRDefault="004C575F" w:rsidP="00E977D5">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1B07A8CE" w14:textId="77777777" w:rsidR="004C575F" w:rsidRPr="008D75A1" w:rsidRDefault="004C575F" w:rsidP="00E977D5">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0FE39718"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2928264C" w14:textId="77777777" w:rsidR="004C575F" w:rsidRPr="008D75A1" w:rsidRDefault="004C575F" w:rsidP="00E977D5">
            <w:pPr>
              <w:spacing w:after="0"/>
              <w:jc w:val="center"/>
              <w:rPr>
                <w:color w:val="000000"/>
                <w:sz w:val="18"/>
                <w:szCs w:val="18"/>
              </w:rPr>
            </w:pPr>
            <w:r w:rsidRPr="008D75A1">
              <w:rPr>
                <w:color w:val="000000"/>
                <w:sz w:val="18"/>
                <w:szCs w:val="18"/>
              </w:rPr>
              <w:t>0.164</w:t>
            </w:r>
          </w:p>
        </w:tc>
      </w:tr>
      <w:tr w:rsidR="004C575F" w:rsidRPr="005362B1" w14:paraId="409885BD" w14:textId="77777777" w:rsidTr="00E977D5">
        <w:trPr>
          <w:trHeight w:val="217"/>
        </w:trPr>
        <w:tc>
          <w:tcPr>
            <w:tcW w:w="1485" w:type="dxa"/>
            <w:tcBorders>
              <w:top w:val="nil"/>
              <w:left w:val="nil"/>
              <w:bottom w:val="nil"/>
              <w:right w:val="nil"/>
            </w:tcBorders>
            <w:shd w:val="clear" w:color="auto" w:fill="auto"/>
            <w:noWrap/>
            <w:vAlign w:val="bottom"/>
            <w:hideMark/>
          </w:tcPr>
          <w:p w14:paraId="584C4671" w14:textId="77777777" w:rsidR="004C575F" w:rsidRPr="008D75A1" w:rsidRDefault="004C575F" w:rsidP="00E977D5">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01374D26" w14:textId="77777777" w:rsidR="004C575F" w:rsidRPr="008D75A1" w:rsidRDefault="004C575F" w:rsidP="00E977D5">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41975417" w14:textId="77777777" w:rsidR="004C575F" w:rsidRPr="008D75A1" w:rsidRDefault="004C575F" w:rsidP="00E977D5">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6581D36A" w14:textId="77777777" w:rsidR="004C575F" w:rsidRPr="008D75A1" w:rsidRDefault="004C575F" w:rsidP="00E977D5">
            <w:pPr>
              <w:spacing w:after="0"/>
              <w:jc w:val="center"/>
              <w:rPr>
                <w:color w:val="000000"/>
                <w:sz w:val="18"/>
                <w:szCs w:val="18"/>
              </w:rPr>
            </w:pPr>
            <w:r w:rsidRPr="008D75A1">
              <w:rPr>
                <w:color w:val="000000"/>
                <w:sz w:val="18"/>
                <w:szCs w:val="18"/>
              </w:rPr>
              <w:t>0.181</w:t>
            </w:r>
          </w:p>
        </w:tc>
      </w:tr>
      <w:tr w:rsidR="004C575F" w:rsidRPr="005362B1" w14:paraId="023D4076" w14:textId="77777777" w:rsidTr="00E977D5">
        <w:trPr>
          <w:trHeight w:val="217"/>
        </w:trPr>
        <w:tc>
          <w:tcPr>
            <w:tcW w:w="1485" w:type="dxa"/>
            <w:tcBorders>
              <w:top w:val="nil"/>
              <w:left w:val="nil"/>
              <w:bottom w:val="nil"/>
              <w:right w:val="nil"/>
            </w:tcBorders>
            <w:shd w:val="clear" w:color="auto" w:fill="auto"/>
            <w:noWrap/>
            <w:vAlign w:val="bottom"/>
            <w:hideMark/>
          </w:tcPr>
          <w:p w14:paraId="364F83A5" w14:textId="77777777" w:rsidR="004C575F" w:rsidRPr="008D75A1" w:rsidRDefault="004C575F" w:rsidP="00E977D5">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237A1E92" w14:textId="77777777" w:rsidR="004C575F" w:rsidRPr="008D75A1" w:rsidRDefault="004C575F" w:rsidP="00E977D5">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1EF38169" w14:textId="77777777" w:rsidR="004C575F" w:rsidRPr="008D75A1" w:rsidRDefault="004C575F" w:rsidP="00E977D5">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7EB85FB9" w14:textId="77777777" w:rsidR="004C575F" w:rsidRPr="008D75A1" w:rsidRDefault="004C575F" w:rsidP="00E977D5">
            <w:pPr>
              <w:spacing w:after="0"/>
              <w:jc w:val="center"/>
              <w:rPr>
                <w:color w:val="000000"/>
                <w:sz w:val="18"/>
                <w:szCs w:val="18"/>
              </w:rPr>
            </w:pPr>
            <w:r w:rsidRPr="008D75A1">
              <w:rPr>
                <w:color w:val="000000"/>
                <w:sz w:val="18"/>
                <w:szCs w:val="18"/>
              </w:rPr>
              <w:t>0.219</w:t>
            </w:r>
          </w:p>
        </w:tc>
      </w:tr>
      <w:tr w:rsidR="004C575F" w:rsidRPr="005362B1" w14:paraId="2486FE5F" w14:textId="77777777" w:rsidTr="00E977D5">
        <w:trPr>
          <w:trHeight w:val="217"/>
        </w:trPr>
        <w:tc>
          <w:tcPr>
            <w:tcW w:w="1485" w:type="dxa"/>
            <w:tcBorders>
              <w:top w:val="nil"/>
              <w:left w:val="nil"/>
              <w:bottom w:val="nil"/>
              <w:right w:val="nil"/>
            </w:tcBorders>
            <w:shd w:val="clear" w:color="auto" w:fill="auto"/>
            <w:noWrap/>
            <w:vAlign w:val="bottom"/>
            <w:hideMark/>
          </w:tcPr>
          <w:p w14:paraId="02DE92E9" w14:textId="77777777" w:rsidR="004C575F" w:rsidRPr="008D75A1" w:rsidRDefault="004C575F" w:rsidP="00E977D5">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2FB6B649" w14:textId="77777777" w:rsidR="004C575F" w:rsidRPr="008D75A1" w:rsidRDefault="004C575F" w:rsidP="00E977D5">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0F7BDD7E" w14:textId="77777777" w:rsidR="004C575F" w:rsidRPr="008D75A1" w:rsidRDefault="004C575F" w:rsidP="00E977D5">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1DECE7D8" w14:textId="77777777" w:rsidR="004C575F" w:rsidRPr="008D75A1" w:rsidRDefault="004C575F" w:rsidP="00E977D5">
            <w:pPr>
              <w:spacing w:after="0"/>
              <w:jc w:val="center"/>
              <w:rPr>
                <w:color w:val="000000"/>
                <w:sz w:val="18"/>
                <w:szCs w:val="18"/>
              </w:rPr>
            </w:pPr>
            <w:r w:rsidRPr="008D75A1">
              <w:rPr>
                <w:color w:val="000000"/>
                <w:sz w:val="18"/>
                <w:szCs w:val="18"/>
              </w:rPr>
              <w:t>0.253</w:t>
            </w:r>
          </w:p>
        </w:tc>
      </w:tr>
      <w:tr w:rsidR="004C575F" w:rsidRPr="005362B1" w14:paraId="0E28D045" w14:textId="77777777" w:rsidTr="00E977D5">
        <w:trPr>
          <w:trHeight w:val="217"/>
        </w:trPr>
        <w:tc>
          <w:tcPr>
            <w:tcW w:w="1485" w:type="dxa"/>
            <w:tcBorders>
              <w:top w:val="nil"/>
              <w:left w:val="nil"/>
              <w:bottom w:val="nil"/>
              <w:right w:val="nil"/>
            </w:tcBorders>
            <w:shd w:val="clear" w:color="auto" w:fill="auto"/>
            <w:noWrap/>
            <w:vAlign w:val="bottom"/>
            <w:hideMark/>
          </w:tcPr>
          <w:p w14:paraId="69D93F20" w14:textId="77777777" w:rsidR="004C575F" w:rsidRPr="008D75A1" w:rsidRDefault="004C575F" w:rsidP="00E977D5">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4E57ACCE" w14:textId="77777777" w:rsidR="004C575F" w:rsidRPr="008D75A1" w:rsidRDefault="004C575F" w:rsidP="00E977D5">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148D302F" w14:textId="77777777" w:rsidR="004C575F" w:rsidRPr="008D75A1" w:rsidRDefault="004C575F" w:rsidP="00E977D5">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077E2A48" w14:textId="77777777" w:rsidR="004C575F" w:rsidRPr="008D75A1" w:rsidRDefault="004C575F" w:rsidP="00E977D5">
            <w:pPr>
              <w:spacing w:after="0"/>
              <w:jc w:val="center"/>
              <w:rPr>
                <w:color w:val="000000"/>
                <w:sz w:val="18"/>
                <w:szCs w:val="18"/>
              </w:rPr>
            </w:pPr>
            <w:r w:rsidRPr="008D75A1">
              <w:rPr>
                <w:color w:val="000000"/>
                <w:sz w:val="18"/>
                <w:szCs w:val="18"/>
              </w:rPr>
              <w:t>0.311</w:t>
            </w:r>
          </w:p>
        </w:tc>
      </w:tr>
      <w:tr w:rsidR="004C575F" w:rsidRPr="005362B1" w14:paraId="109A5B37" w14:textId="77777777" w:rsidTr="00E977D5">
        <w:trPr>
          <w:trHeight w:val="217"/>
        </w:trPr>
        <w:tc>
          <w:tcPr>
            <w:tcW w:w="1485" w:type="dxa"/>
            <w:tcBorders>
              <w:top w:val="nil"/>
              <w:left w:val="nil"/>
              <w:bottom w:val="nil"/>
              <w:right w:val="nil"/>
            </w:tcBorders>
            <w:shd w:val="clear" w:color="auto" w:fill="auto"/>
            <w:noWrap/>
            <w:vAlign w:val="bottom"/>
            <w:hideMark/>
          </w:tcPr>
          <w:p w14:paraId="4ECA9ED0" w14:textId="77777777" w:rsidR="004C575F" w:rsidRPr="008D75A1" w:rsidRDefault="004C575F" w:rsidP="00E977D5">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4E3B70CC" w14:textId="77777777" w:rsidR="004C575F" w:rsidRPr="008D75A1" w:rsidRDefault="004C575F" w:rsidP="00E977D5">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596316C7"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496DB3DF" w14:textId="77777777" w:rsidR="004C575F" w:rsidRPr="008D75A1" w:rsidRDefault="004C575F" w:rsidP="00E977D5">
            <w:pPr>
              <w:spacing w:after="0"/>
              <w:jc w:val="center"/>
              <w:rPr>
                <w:color w:val="000000"/>
                <w:sz w:val="18"/>
                <w:szCs w:val="18"/>
              </w:rPr>
            </w:pPr>
            <w:r w:rsidRPr="008D75A1">
              <w:rPr>
                <w:color w:val="000000"/>
                <w:sz w:val="18"/>
                <w:szCs w:val="18"/>
              </w:rPr>
              <w:t>0.114</w:t>
            </w:r>
          </w:p>
        </w:tc>
      </w:tr>
      <w:tr w:rsidR="004C575F" w:rsidRPr="005362B1" w14:paraId="6DFAB983" w14:textId="77777777" w:rsidTr="00E977D5">
        <w:trPr>
          <w:trHeight w:val="217"/>
        </w:trPr>
        <w:tc>
          <w:tcPr>
            <w:tcW w:w="1485" w:type="dxa"/>
            <w:tcBorders>
              <w:top w:val="nil"/>
              <w:left w:val="nil"/>
              <w:bottom w:val="nil"/>
              <w:right w:val="nil"/>
            </w:tcBorders>
            <w:shd w:val="clear" w:color="auto" w:fill="auto"/>
            <w:noWrap/>
            <w:vAlign w:val="bottom"/>
            <w:hideMark/>
          </w:tcPr>
          <w:p w14:paraId="0CAA015C" w14:textId="77777777" w:rsidR="004C575F" w:rsidRPr="008D75A1" w:rsidRDefault="004C575F" w:rsidP="00E977D5">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7102D89F"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153D406E"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69DD6864" w14:textId="77777777" w:rsidR="004C575F" w:rsidRPr="008D75A1" w:rsidRDefault="004C575F" w:rsidP="00E977D5">
            <w:pPr>
              <w:spacing w:after="0"/>
              <w:jc w:val="center"/>
              <w:rPr>
                <w:color w:val="000000"/>
                <w:sz w:val="18"/>
                <w:szCs w:val="18"/>
              </w:rPr>
            </w:pPr>
            <w:r w:rsidRPr="008D75A1">
              <w:rPr>
                <w:color w:val="000000"/>
                <w:sz w:val="18"/>
                <w:szCs w:val="18"/>
              </w:rPr>
              <w:t>0.109</w:t>
            </w:r>
          </w:p>
        </w:tc>
      </w:tr>
      <w:tr w:rsidR="004C575F" w:rsidRPr="005362B1" w14:paraId="63DBABDD" w14:textId="77777777" w:rsidTr="00E977D5">
        <w:trPr>
          <w:trHeight w:val="217"/>
        </w:trPr>
        <w:tc>
          <w:tcPr>
            <w:tcW w:w="1485" w:type="dxa"/>
            <w:tcBorders>
              <w:top w:val="nil"/>
              <w:left w:val="nil"/>
              <w:bottom w:val="nil"/>
              <w:right w:val="nil"/>
            </w:tcBorders>
            <w:shd w:val="clear" w:color="auto" w:fill="auto"/>
            <w:noWrap/>
            <w:vAlign w:val="bottom"/>
            <w:hideMark/>
          </w:tcPr>
          <w:p w14:paraId="46ABDA17" w14:textId="77777777" w:rsidR="004C575F" w:rsidRPr="008D75A1" w:rsidRDefault="004C575F" w:rsidP="00E977D5">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49DA75CD" w14:textId="77777777" w:rsidR="004C575F" w:rsidRPr="008D75A1" w:rsidRDefault="004C575F" w:rsidP="00E977D5">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5CE62452" w14:textId="77777777" w:rsidR="004C575F" w:rsidRPr="008D75A1" w:rsidRDefault="004C575F" w:rsidP="00E977D5">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040C3862" w14:textId="77777777" w:rsidR="004C575F" w:rsidRPr="008D75A1" w:rsidRDefault="004C575F" w:rsidP="00E977D5">
            <w:pPr>
              <w:spacing w:after="0"/>
              <w:jc w:val="center"/>
              <w:rPr>
                <w:color w:val="000000"/>
                <w:sz w:val="18"/>
                <w:szCs w:val="18"/>
              </w:rPr>
            </w:pPr>
            <w:r w:rsidRPr="008D75A1">
              <w:rPr>
                <w:color w:val="000000"/>
                <w:sz w:val="18"/>
                <w:szCs w:val="18"/>
              </w:rPr>
              <w:t>0.043</w:t>
            </w:r>
          </w:p>
        </w:tc>
      </w:tr>
      <w:tr w:rsidR="004C575F" w:rsidRPr="005362B1" w14:paraId="5C3B7C3D" w14:textId="77777777" w:rsidTr="00E977D5">
        <w:trPr>
          <w:trHeight w:val="217"/>
        </w:trPr>
        <w:tc>
          <w:tcPr>
            <w:tcW w:w="1485" w:type="dxa"/>
            <w:tcBorders>
              <w:top w:val="nil"/>
              <w:left w:val="nil"/>
              <w:bottom w:val="nil"/>
              <w:right w:val="nil"/>
            </w:tcBorders>
            <w:shd w:val="clear" w:color="auto" w:fill="auto"/>
            <w:noWrap/>
            <w:vAlign w:val="bottom"/>
            <w:hideMark/>
          </w:tcPr>
          <w:p w14:paraId="7D5D3A30" w14:textId="77777777" w:rsidR="004C575F" w:rsidRPr="008D75A1" w:rsidRDefault="004C575F" w:rsidP="00E977D5">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7C8E3BC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7797E9FA"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19F80DF0" w14:textId="77777777" w:rsidR="004C575F" w:rsidRPr="008D75A1" w:rsidRDefault="004C575F" w:rsidP="00E977D5">
            <w:pPr>
              <w:spacing w:after="0"/>
              <w:jc w:val="center"/>
              <w:rPr>
                <w:color w:val="000000"/>
                <w:sz w:val="18"/>
                <w:szCs w:val="18"/>
              </w:rPr>
            </w:pPr>
            <w:r w:rsidRPr="008D75A1">
              <w:rPr>
                <w:color w:val="000000"/>
                <w:sz w:val="18"/>
                <w:szCs w:val="18"/>
              </w:rPr>
              <w:t>0.107</w:t>
            </w:r>
          </w:p>
        </w:tc>
      </w:tr>
      <w:tr w:rsidR="004C575F" w:rsidRPr="005362B1" w14:paraId="76603496" w14:textId="77777777" w:rsidTr="00E977D5">
        <w:trPr>
          <w:trHeight w:val="217"/>
        </w:trPr>
        <w:tc>
          <w:tcPr>
            <w:tcW w:w="1485" w:type="dxa"/>
            <w:tcBorders>
              <w:top w:val="nil"/>
              <w:left w:val="nil"/>
              <w:right w:val="nil"/>
            </w:tcBorders>
            <w:shd w:val="clear" w:color="auto" w:fill="auto"/>
            <w:noWrap/>
            <w:vAlign w:val="bottom"/>
            <w:hideMark/>
          </w:tcPr>
          <w:p w14:paraId="711A1802" w14:textId="77777777" w:rsidR="004C575F" w:rsidRPr="008D75A1" w:rsidRDefault="004C575F" w:rsidP="00E977D5">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1117FB7E" w14:textId="77777777" w:rsidR="004C575F" w:rsidRPr="008D75A1" w:rsidRDefault="004C575F" w:rsidP="00E977D5">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6017C080"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0A40E364" w14:textId="77777777" w:rsidR="004C575F" w:rsidRPr="008D75A1" w:rsidRDefault="004C575F" w:rsidP="00E977D5">
            <w:pPr>
              <w:spacing w:after="0"/>
              <w:jc w:val="center"/>
              <w:rPr>
                <w:color w:val="000000"/>
                <w:sz w:val="18"/>
                <w:szCs w:val="18"/>
              </w:rPr>
            </w:pPr>
            <w:r w:rsidRPr="008D75A1">
              <w:rPr>
                <w:color w:val="000000"/>
                <w:sz w:val="18"/>
                <w:szCs w:val="18"/>
              </w:rPr>
              <w:t>0.139</w:t>
            </w:r>
          </w:p>
        </w:tc>
      </w:tr>
      <w:tr w:rsidR="004C575F" w:rsidRPr="005362B1" w14:paraId="4EFBEF4B" w14:textId="77777777" w:rsidTr="00E977D5">
        <w:trPr>
          <w:trHeight w:val="217"/>
        </w:trPr>
        <w:tc>
          <w:tcPr>
            <w:tcW w:w="1485" w:type="dxa"/>
            <w:tcBorders>
              <w:top w:val="nil"/>
              <w:left w:val="nil"/>
              <w:bottom w:val="nil"/>
              <w:right w:val="nil"/>
            </w:tcBorders>
            <w:shd w:val="clear" w:color="auto" w:fill="auto"/>
            <w:noWrap/>
            <w:vAlign w:val="bottom"/>
            <w:hideMark/>
          </w:tcPr>
          <w:p w14:paraId="63CE66B6" w14:textId="77777777" w:rsidR="004C575F" w:rsidRPr="008D75A1" w:rsidRDefault="004C575F" w:rsidP="00E977D5">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004736A7" w14:textId="77777777" w:rsidR="004C575F" w:rsidRPr="008D75A1" w:rsidRDefault="004C575F" w:rsidP="00E977D5">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470852AD"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25587E8F" w14:textId="77777777" w:rsidR="004C575F" w:rsidRPr="008D75A1" w:rsidRDefault="004C575F" w:rsidP="00E977D5">
            <w:pPr>
              <w:spacing w:after="0"/>
              <w:jc w:val="center"/>
              <w:rPr>
                <w:color w:val="000000"/>
                <w:sz w:val="18"/>
                <w:szCs w:val="18"/>
              </w:rPr>
            </w:pPr>
            <w:r w:rsidRPr="008D75A1">
              <w:rPr>
                <w:color w:val="000000"/>
                <w:sz w:val="18"/>
                <w:szCs w:val="18"/>
              </w:rPr>
              <w:t>0.117</w:t>
            </w:r>
          </w:p>
        </w:tc>
      </w:tr>
      <w:tr w:rsidR="004C575F" w:rsidRPr="005362B1" w14:paraId="258CB218" w14:textId="77777777" w:rsidTr="00E977D5">
        <w:trPr>
          <w:trHeight w:val="217"/>
        </w:trPr>
        <w:tc>
          <w:tcPr>
            <w:tcW w:w="1485" w:type="dxa"/>
            <w:tcBorders>
              <w:top w:val="nil"/>
              <w:left w:val="nil"/>
              <w:bottom w:val="nil"/>
              <w:right w:val="nil"/>
            </w:tcBorders>
            <w:shd w:val="clear" w:color="auto" w:fill="auto"/>
            <w:noWrap/>
            <w:vAlign w:val="bottom"/>
          </w:tcPr>
          <w:p w14:paraId="3217E4B1" w14:textId="77777777" w:rsidR="004C575F" w:rsidRPr="008D75A1" w:rsidRDefault="004C575F" w:rsidP="00E977D5">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59AD28F9" w14:textId="77777777" w:rsidR="004C575F" w:rsidRPr="008D75A1" w:rsidRDefault="004C575F" w:rsidP="00E977D5">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6309CE05" w14:textId="77777777" w:rsidR="004C575F" w:rsidRPr="008D75A1" w:rsidRDefault="004C575F" w:rsidP="00E977D5">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0A316F6F" w14:textId="77777777" w:rsidR="004C575F" w:rsidRPr="008D75A1" w:rsidRDefault="004C575F" w:rsidP="00E977D5">
            <w:pPr>
              <w:spacing w:after="0"/>
              <w:jc w:val="center"/>
              <w:rPr>
                <w:color w:val="000000"/>
                <w:sz w:val="18"/>
                <w:szCs w:val="18"/>
              </w:rPr>
            </w:pPr>
            <w:r w:rsidRPr="008D75A1">
              <w:rPr>
                <w:color w:val="000000"/>
                <w:sz w:val="18"/>
                <w:szCs w:val="18"/>
              </w:rPr>
              <w:t>0.137</w:t>
            </w:r>
          </w:p>
        </w:tc>
      </w:tr>
      <w:tr w:rsidR="004C575F" w:rsidRPr="005362B1" w14:paraId="46692F30" w14:textId="77777777" w:rsidTr="00E977D5">
        <w:trPr>
          <w:trHeight w:val="217"/>
        </w:trPr>
        <w:tc>
          <w:tcPr>
            <w:tcW w:w="1485" w:type="dxa"/>
            <w:tcBorders>
              <w:top w:val="nil"/>
              <w:left w:val="nil"/>
              <w:bottom w:val="single" w:sz="4" w:space="0" w:color="auto"/>
              <w:right w:val="nil"/>
            </w:tcBorders>
            <w:shd w:val="clear" w:color="auto" w:fill="auto"/>
            <w:noWrap/>
            <w:vAlign w:val="bottom"/>
            <w:hideMark/>
          </w:tcPr>
          <w:p w14:paraId="2199021C" w14:textId="77777777" w:rsidR="004C575F" w:rsidRPr="008D75A1" w:rsidRDefault="004C575F" w:rsidP="00E977D5">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05F2B947" w14:textId="77777777" w:rsidR="004C575F" w:rsidRPr="008D75A1" w:rsidRDefault="004C575F" w:rsidP="00E977D5">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4BBA88BF" w14:textId="77777777" w:rsidR="004C575F" w:rsidRPr="008D75A1" w:rsidRDefault="004C575F" w:rsidP="00E977D5">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4E1CEAD1" w14:textId="77777777" w:rsidR="004C575F" w:rsidRPr="008D75A1" w:rsidRDefault="004C575F" w:rsidP="00E977D5">
            <w:pPr>
              <w:spacing w:after="0"/>
              <w:jc w:val="center"/>
              <w:rPr>
                <w:color w:val="000000"/>
                <w:sz w:val="18"/>
                <w:szCs w:val="18"/>
              </w:rPr>
            </w:pPr>
            <w:r w:rsidRPr="008D75A1">
              <w:rPr>
                <w:color w:val="000000"/>
                <w:sz w:val="18"/>
                <w:szCs w:val="18"/>
              </w:rPr>
              <w:t>0.173</w:t>
            </w:r>
          </w:p>
        </w:tc>
      </w:tr>
    </w:tbl>
    <w:p w14:paraId="4C44276B" w14:textId="77777777" w:rsidR="004C575F" w:rsidRPr="005362B1" w:rsidRDefault="004C575F" w:rsidP="004C575F">
      <w:pPr>
        <w:spacing w:line="259" w:lineRule="auto"/>
      </w:pPr>
      <w:r w:rsidRPr="005362B1">
        <w:br w:type="page"/>
      </w:r>
    </w:p>
    <w:p w14:paraId="6DA90BAF" w14:textId="77777777" w:rsidR="004C575F" w:rsidRPr="005362B1" w:rsidRDefault="004C575F" w:rsidP="004C575F">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4C575F" w:rsidRPr="005362B1" w14:paraId="62C87D64"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09323449" w14:textId="77777777" w:rsidR="004C575F" w:rsidRPr="005362B1" w:rsidRDefault="004C575F" w:rsidP="00E977D5">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660C83CC"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09291A8E"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8EC6D37" w14:textId="77777777" w:rsidR="004C575F" w:rsidRPr="005362B1" w:rsidRDefault="004C575F" w:rsidP="00E977D5">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71269039" w14:textId="77777777" w:rsidR="004C575F" w:rsidRPr="005362B1" w:rsidRDefault="004C575F" w:rsidP="00E977D5">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6F77D237" w14:textId="77777777" w:rsidR="004C575F" w:rsidRPr="005362B1" w:rsidRDefault="004C575F" w:rsidP="00E977D5">
            <w:pPr>
              <w:spacing w:after="0"/>
              <w:jc w:val="center"/>
              <w:rPr>
                <w:color w:val="000000"/>
              </w:rPr>
            </w:pPr>
            <w:r w:rsidRPr="005362B1">
              <w:rPr>
                <w:color w:val="000000"/>
              </w:rPr>
              <w:t>maxABC</w:t>
            </w:r>
            <w:r w:rsidRPr="005362B1">
              <w:rPr>
                <w:color w:val="000000"/>
                <w:vertAlign w:val="subscript"/>
              </w:rPr>
              <w:t>y+1</w:t>
            </w:r>
          </w:p>
        </w:tc>
      </w:tr>
      <w:tr w:rsidR="004C575F" w:rsidRPr="005362B1" w14:paraId="28C00F96" w14:textId="77777777" w:rsidTr="00E977D5">
        <w:trPr>
          <w:trHeight w:val="300"/>
        </w:trPr>
        <w:tc>
          <w:tcPr>
            <w:tcW w:w="960" w:type="dxa"/>
            <w:tcBorders>
              <w:top w:val="single" w:sz="4" w:space="0" w:color="auto"/>
              <w:left w:val="nil"/>
              <w:bottom w:val="nil"/>
              <w:right w:val="nil"/>
            </w:tcBorders>
            <w:shd w:val="clear" w:color="auto" w:fill="auto"/>
            <w:noWrap/>
            <w:vAlign w:val="bottom"/>
            <w:hideMark/>
          </w:tcPr>
          <w:p w14:paraId="407F5772" w14:textId="77777777" w:rsidR="004C575F" w:rsidRPr="00D42B88" w:rsidRDefault="004C575F" w:rsidP="00E977D5">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704A7C64" w14:textId="77777777" w:rsidR="004C575F" w:rsidRPr="00D42B88" w:rsidRDefault="004C575F" w:rsidP="00E977D5">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7492E935" w14:textId="77777777" w:rsidR="004C575F" w:rsidRPr="00D42B88" w:rsidRDefault="004C575F" w:rsidP="00E977D5">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43099136" w14:textId="77777777" w:rsidR="004C575F" w:rsidRPr="00D42B88" w:rsidRDefault="004C575F" w:rsidP="00E977D5">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6114A14D" w14:textId="77777777" w:rsidR="004C575F" w:rsidRPr="00D42B88" w:rsidRDefault="004C575F" w:rsidP="00E977D5">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6F7CFB42" w14:textId="77777777" w:rsidR="004C575F" w:rsidRPr="00D42B88" w:rsidRDefault="004C575F" w:rsidP="00E977D5">
            <w:pPr>
              <w:spacing w:after="0"/>
              <w:jc w:val="center"/>
              <w:rPr>
                <w:color w:val="000000"/>
              </w:rPr>
            </w:pPr>
            <w:r w:rsidRPr="00D42B88">
              <w:rPr>
                <w:color w:val="000000"/>
              </w:rPr>
              <w:t>57,600</w:t>
            </w:r>
          </w:p>
        </w:tc>
      </w:tr>
      <w:tr w:rsidR="004C575F" w:rsidRPr="005362B1" w14:paraId="3E8FC88B" w14:textId="77777777" w:rsidTr="00E977D5">
        <w:trPr>
          <w:trHeight w:val="300"/>
        </w:trPr>
        <w:tc>
          <w:tcPr>
            <w:tcW w:w="960" w:type="dxa"/>
            <w:tcBorders>
              <w:top w:val="nil"/>
              <w:left w:val="nil"/>
              <w:bottom w:val="nil"/>
              <w:right w:val="nil"/>
            </w:tcBorders>
            <w:shd w:val="clear" w:color="auto" w:fill="auto"/>
            <w:noWrap/>
            <w:vAlign w:val="bottom"/>
            <w:hideMark/>
          </w:tcPr>
          <w:p w14:paraId="6B22A3AA" w14:textId="77777777" w:rsidR="004C575F" w:rsidRPr="00D42B88" w:rsidRDefault="004C575F" w:rsidP="00E977D5">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2AED971D" w14:textId="77777777" w:rsidR="004C575F" w:rsidRPr="00D42B88" w:rsidRDefault="004C575F" w:rsidP="00E977D5">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77CAEBCE" w14:textId="77777777" w:rsidR="004C575F" w:rsidRPr="00D42B88" w:rsidRDefault="004C575F" w:rsidP="00E977D5">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3EC5277C" w14:textId="77777777" w:rsidR="004C575F" w:rsidRPr="00D42B88" w:rsidRDefault="004C575F" w:rsidP="00E977D5">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2C889E62" w14:textId="77777777" w:rsidR="004C575F" w:rsidRPr="00D42B88" w:rsidRDefault="004C575F" w:rsidP="00E977D5">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1030E361" w14:textId="77777777" w:rsidR="004C575F" w:rsidRPr="00D42B88" w:rsidRDefault="004C575F" w:rsidP="00E977D5">
            <w:pPr>
              <w:spacing w:after="0"/>
              <w:jc w:val="center"/>
              <w:rPr>
                <w:color w:val="000000"/>
              </w:rPr>
            </w:pPr>
            <w:r w:rsidRPr="00D42B88">
              <w:rPr>
                <w:color w:val="000000"/>
              </w:rPr>
              <w:t>52,800</w:t>
            </w:r>
          </w:p>
        </w:tc>
      </w:tr>
      <w:tr w:rsidR="004C575F" w:rsidRPr="005362B1" w14:paraId="084DCD73" w14:textId="77777777" w:rsidTr="00E977D5">
        <w:trPr>
          <w:trHeight w:val="300"/>
        </w:trPr>
        <w:tc>
          <w:tcPr>
            <w:tcW w:w="960" w:type="dxa"/>
            <w:tcBorders>
              <w:top w:val="nil"/>
              <w:left w:val="nil"/>
              <w:bottom w:val="nil"/>
              <w:right w:val="nil"/>
            </w:tcBorders>
            <w:shd w:val="clear" w:color="auto" w:fill="auto"/>
            <w:noWrap/>
            <w:vAlign w:val="bottom"/>
            <w:hideMark/>
          </w:tcPr>
          <w:p w14:paraId="2D0D6134" w14:textId="77777777" w:rsidR="004C575F" w:rsidRPr="00D42B88" w:rsidRDefault="004C575F" w:rsidP="00E977D5">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7556C029" w14:textId="77777777" w:rsidR="004C575F" w:rsidRPr="00D42B88" w:rsidRDefault="004C575F" w:rsidP="00E977D5">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C16CE8C" w14:textId="77777777" w:rsidR="004C575F" w:rsidRPr="00D42B88" w:rsidRDefault="004C575F" w:rsidP="00E977D5">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31FE88D5"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CD42128" w14:textId="77777777" w:rsidR="004C575F" w:rsidRPr="00D42B88" w:rsidRDefault="004C575F" w:rsidP="00E977D5">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4108C3D6" w14:textId="77777777" w:rsidR="004C575F" w:rsidRPr="00D42B88" w:rsidRDefault="004C575F" w:rsidP="00E977D5">
            <w:pPr>
              <w:spacing w:after="0"/>
              <w:jc w:val="center"/>
              <w:rPr>
                <w:color w:val="000000"/>
              </w:rPr>
            </w:pPr>
            <w:r w:rsidRPr="00D42B88">
              <w:rPr>
                <w:color w:val="000000"/>
              </w:rPr>
              <w:t>62,810</w:t>
            </w:r>
          </w:p>
        </w:tc>
      </w:tr>
      <w:tr w:rsidR="004C575F" w:rsidRPr="005362B1" w14:paraId="32BE107B" w14:textId="77777777" w:rsidTr="00E977D5">
        <w:trPr>
          <w:trHeight w:val="300"/>
        </w:trPr>
        <w:tc>
          <w:tcPr>
            <w:tcW w:w="960" w:type="dxa"/>
            <w:tcBorders>
              <w:top w:val="nil"/>
              <w:left w:val="nil"/>
              <w:bottom w:val="nil"/>
              <w:right w:val="nil"/>
            </w:tcBorders>
            <w:shd w:val="clear" w:color="auto" w:fill="auto"/>
            <w:noWrap/>
            <w:vAlign w:val="bottom"/>
            <w:hideMark/>
          </w:tcPr>
          <w:p w14:paraId="2BCF6D0D" w14:textId="77777777" w:rsidR="004C575F" w:rsidRPr="00D42B88" w:rsidRDefault="004C575F" w:rsidP="00E977D5">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4F974F02" w14:textId="77777777" w:rsidR="004C575F" w:rsidRPr="00D42B88" w:rsidRDefault="004C575F" w:rsidP="00E977D5">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7ABEDDE8" w14:textId="77777777" w:rsidR="004C575F" w:rsidRPr="00D42B88" w:rsidRDefault="004C575F" w:rsidP="00E977D5">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075419DA" w14:textId="77777777" w:rsidR="004C575F" w:rsidRPr="00D42B88" w:rsidRDefault="004C575F" w:rsidP="00E977D5">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40706A61" w14:textId="77777777" w:rsidR="004C575F" w:rsidRPr="00D42B88" w:rsidRDefault="004C575F" w:rsidP="00E977D5">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33ADEF32" w14:textId="77777777" w:rsidR="004C575F" w:rsidRPr="00D42B88" w:rsidRDefault="004C575F" w:rsidP="00E977D5">
            <w:pPr>
              <w:spacing w:after="0"/>
              <w:jc w:val="center"/>
              <w:rPr>
                <w:color w:val="000000"/>
              </w:rPr>
            </w:pPr>
            <w:r w:rsidRPr="00D42B88">
              <w:rPr>
                <w:color w:val="000000"/>
              </w:rPr>
              <w:t>58,100</w:t>
            </w:r>
          </w:p>
        </w:tc>
      </w:tr>
      <w:tr w:rsidR="004C575F" w:rsidRPr="005362B1" w14:paraId="10A1E4B6" w14:textId="77777777" w:rsidTr="00E977D5">
        <w:trPr>
          <w:trHeight w:val="300"/>
        </w:trPr>
        <w:tc>
          <w:tcPr>
            <w:tcW w:w="960" w:type="dxa"/>
            <w:tcBorders>
              <w:top w:val="nil"/>
              <w:left w:val="nil"/>
              <w:bottom w:val="nil"/>
              <w:right w:val="nil"/>
            </w:tcBorders>
            <w:shd w:val="clear" w:color="auto" w:fill="auto"/>
            <w:noWrap/>
            <w:vAlign w:val="bottom"/>
            <w:hideMark/>
          </w:tcPr>
          <w:p w14:paraId="408B04D1" w14:textId="77777777" w:rsidR="004C575F" w:rsidRPr="00D42B88" w:rsidRDefault="004C575F" w:rsidP="00E977D5">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3044A05E" w14:textId="77777777" w:rsidR="004C575F" w:rsidRPr="00D42B88" w:rsidRDefault="004C575F" w:rsidP="00E977D5">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53C8F2D7" w14:textId="77777777" w:rsidR="004C575F" w:rsidRPr="00D42B88" w:rsidRDefault="004C575F" w:rsidP="00E977D5">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5F1900E3" w14:textId="77777777" w:rsidR="004C575F" w:rsidRPr="00D42B88" w:rsidRDefault="004C575F" w:rsidP="00E977D5">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5D43FC0D" w14:textId="77777777" w:rsidR="004C575F" w:rsidRPr="00D42B88" w:rsidRDefault="004C575F" w:rsidP="00E977D5">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142954AB" w14:textId="77777777" w:rsidR="004C575F" w:rsidRPr="00D42B88" w:rsidRDefault="004C575F" w:rsidP="00E977D5">
            <w:pPr>
              <w:spacing w:after="0"/>
              <w:jc w:val="center"/>
              <w:rPr>
                <w:color w:val="000000"/>
              </w:rPr>
            </w:pPr>
            <w:r w:rsidRPr="00D42B88">
              <w:rPr>
                <w:color w:val="000000"/>
              </w:rPr>
              <w:t>68,859</w:t>
            </w:r>
          </w:p>
        </w:tc>
      </w:tr>
      <w:tr w:rsidR="004C575F" w:rsidRPr="005362B1" w14:paraId="45F92972" w14:textId="77777777" w:rsidTr="00E977D5">
        <w:trPr>
          <w:trHeight w:val="300"/>
        </w:trPr>
        <w:tc>
          <w:tcPr>
            <w:tcW w:w="960" w:type="dxa"/>
            <w:tcBorders>
              <w:top w:val="nil"/>
              <w:left w:val="nil"/>
              <w:bottom w:val="nil"/>
              <w:right w:val="nil"/>
            </w:tcBorders>
            <w:shd w:val="clear" w:color="auto" w:fill="auto"/>
            <w:noWrap/>
            <w:vAlign w:val="bottom"/>
            <w:hideMark/>
          </w:tcPr>
          <w:p w14:paraId="2DCFE3A0" w14:textId="77777777" w:rsidR="004C575F" w:rsidRPr="00D42B88" w:rsidRDefault="004C575F" w:rsidP="00E977D5">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1B5C2BDF" w14:textId="77777777" w:rsidR="004C575F" w:rsidRPr="00D42B88" w:rsidRDefault="004C575F" w:rsidP="00E977D5">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3A0BCD13" w14:textId="77777777" w:rsidR="004C575F" w:rsidRPr="00D42B88" w:rsidRDefault="004C575F" w:rsidP="00E977D5">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71C71B2E"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7E6AA646" w14:textId="77777777" w:rsidR="004C575F" w:rsidRPr="00D42B88" w:rsidRDefault="004C575F" w:rsidP="00E977D5">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5C79C14A" w14:textId="77777777" w:rsidR="004C575F" w:rsidRPr="00D42B88" w:rsidRDefault="004C575F" w:rsidP="00E977D5">
            <w:pPr>
              <w:spacing w:after="0"/>
              <w:jc w:val="center"/>
              <w:rPr>
                <w:color w:val="000000"/>
              </w:rPr>
            </w:pPr>
            <w:r w:rsidRPr="00D42B88">
              <w:rPr>
                <w:color w:val="000000"/>
              </w:rPr>
              <w:t>68,859</w:t>
            </w:r>
          </w:p>
        </w:tc>
      </w:tr>
      <w:tr w:rsidR="004C575F" w:rsidRPr="005362B1" w14:paraId="61496053" w14:textId="77777777" w:rsidTr="00E977D5">
        <w:trPr>
          <w:trHeight w:val="300"/>
        </w:trPr>
        <w:tc>
          <w:tcPr>
            <w:tcW w:w="960" w:type="dxa"/>
            <w:tcBorders>
              <w:top w:val="nil"/>
              <w:left w:val="nil"/>
              <w:bottom w:val="nil"/>
              <w:right w:val="nil"/>
            </w:tcBorders>
            <w:shd w:val="clear" w:color="auto" w:fill="auto"/>
            <w:noWrap/>
            <w:vAlign w:val="bottom"/>
            <w:hideMark/>
          </w:tcPr>
          <w:p w14:paraId="02B7D408" w14:textId="77777777" w:rsidR="004C575F" w:rsidRPr="00D42B88" w:rsidRDefault="004C575F" w:rsidP="00E977D5">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614DF3AC" w14:textId="77777777" w:rsidR="004C575F" w:rsidRPr="00D42B88" w:rsidRDefault="004C575F" w:rsidP="00E977D5">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0689F33E" w14:textId="77777777" w:rsidR="004C575F" w:rsidRPr="00D42B88" w:rsidRDefault="004C575F" w:rsidP="00E977D5">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75454F43"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FEB0F3" w14:textId="77777777" w:rsidR="004C575F" w:rsidRPr="00D42B88" w:rsidRDefault="004C575F" w:rsidP="00E977D5">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0BD764F9" w14:textId="77777777" w:rsidR="004C575F" w:rsidRPr="00D42B88" w:rsidRDefault="004C575F" w:rsidP="00E977D5">
            <w:pPr>
              <w:spacing w:after="0"/>
              <w:jc w:val="center"/>
              <w:rPr>
                <w:color w:val="000000"/>
              </w:rPr>
            </w:pPr>
            <w:r w:rsidRPr="00D42B88">
              <w:rPr>
                <w:color w:val="000000"/>
              </w:rPr>
              <w:t>66,493</w:t>
            </w:r>
          </w:p>
        </w:tc>
      </w:tr>
      <w:tr w:rsidR="004C575F" w:rsidRPr="005362B1" w14:paraId="0C72CC7A" w14:textId="77777777" w:rsidTr="00E977D5">
        <w:trPr>
          <w:trHeight w:val="300"/>
        </w:trPr>
        <w:tc>
          <w:tcPr>
            <w:tcW w:w="960" w:type="dxa"/>
            <w:tcBorders>
              <w:top w:val="nil"/>
              <w:left w:val="nil"/>
              <w:bottom w:val="nil"/>
              <w:right w:val="nil"/>
            </w:tcBorders>
            <w:shd w:val="clear" w:color="auto" w:fill="auto"/>
            <w:noWrap/>
            <w:vAlign w:val="bottom"/>
            <w:hideMark/>
          </w:tcPr>
          <w:p w14:paraId="57012F03" w14:textId="77777777" w:rsidR="004C575F" w:rsidRPr="00D42B88" w:rsidRDefault="004C575F" w:rsidP="00E977D5">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63755E47" w14:textId="77777777" w:rsidR="004C575F" w:rsidRPr="00D42B88" w:rsidRDefault="004C575F" w:rsidP="00E977D5">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8AEC1FB" w14:textId="77777777" w:rsidR="004C575F" w:rsidRPr="00D42B88" w:rsidRDefault="004C575F" w:rsidP="00E977D5">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53547B25" w14:textId="77777777" w:rsidR="004C575F" w:rsidRPr="00D42B88" w:rsidRDefault="004C575F" w:rsidP="00E977D5">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6B0526C9" w14:textId="77777777" w:rsidR="004C575F" w:rsidRPr="00D42B88" w:rsidRDefault="004C575F" w:rsidP="00E977D5">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3FADDFE3" w14:textId="77777777" w:rsidR="004C575F" w:rsidRPr="00D42B88" w:rsidRDefault="004C575F" w:rsidP="00E977D5">
            <w:pPr>
              <w:spacing w:after="0"/>
              <w:jc w:val="center"/>
              <w:rPr>
                <w:color w:val="000000"/>
              </w:rPr>
            </w:pPr>
            <w:r w:rsidRPr="00D42B88">
              <w:rPr>
                <w:color w:val="000000"/>
              </w:rPr>
              <w:t>55,300</w:t>
            </w:r>
          </w:p>
        </w:tc>
      </w:tr>
      <w:tr w:rsidR="004C575F" w:rsidRPr="005362B1" w14:paraId="74DDF22E" w14:textId="77777777" w:rsidTr="00E977D5">
        <w:trPr>
          <w:trHeight w:val="300"/>
        </w:trPr>
        <w:tc>
          <w:tcPr>
            <w:tcW w:w="960" w:type="dxa"/>
            <w:tcBorders>
              <w:top w:val="nil"/>
              <w:left w:val="nil"/>
              <w:bottom w:val="nil"/>
              <w:right w:val="nil"/>
            </w:tcBorders>
            <w:shd w:val="clear" w:color="auto" w:fill="auto"/>
            <w:noWrap/>
            <w:vAlign w:val="bottom"/>
            <w:hideMark/>
          </w:tcPr>
          <w:p w14:paraId="2B1B22F6" w14:textId="77777777" w:rsidR="004C575F" w:rsidRPr="00D42B88" w:rsidRDefault="004C575F" w:rsidP="00E977D5">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4B190B83" w14:textId="77777777" w:rsidR="004C575F" w:rsidRPr="00D42B88" w:rsidRDefault="004C575F" w:rsidP="00E977D5">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1ADB79C2" w14:textId="77777777" w:rsidR="004C575F" w:rsidRPr="00D42B88" w:rsidRDefault="004C575F" w:rsidP="00E977D5">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70DAC0CB"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13232A3A" w14:textId="77777777" w:rsidR="004C575F" w:rsidRPr="00D42B88" w:rsidRDefault="004C575F" w:rsidP="00E977D5">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4717BDEC" w14:textId="77777777" w:rsidR="004C575F" w:rsidRPr="00D42B88" w:rsidRDefault="004C575F" w:rsidP="00E977D5">
            <w:pPr>
              <w:spacing w:after="0"/>
              <w:jc w:val="center"/>
              <w:rPr>
                <w:color w:val="000000"/>
              </w:rPr>
            </w:pPr>
            <w:r w:rsidRPr="00D42B88">
              <w:rPr>
                <w:color w:val="000000"/>
              </w:rPr>
              <w:t>79,100</w:t>
            </w:r>
          </w:p>
        </w:tc>
      </w:tr>
      <w:tr w:rsidR="004C575F" w:rsidRPr="005362B1" w14:paraId="4C698C35" w14:textId="77777777" w:rsidTr="00E977D5">
        <w:trPr>
          <w:trHeight w:val="300"/>
        </w:trPr>
        <w:tc>
          <w:tcPr>
            <w:tcW w:w="960" w:type="dxa"/>
            <w:tcBorders>
              <w:top w:val="nil"/>
              <w:left w:val="nil"/>
              <w:bottom w:val="nil"/>
              <w:right w:val="nil"/>
            </w:tcBorders>
            <w:shd w:val="clear" w:color="auto" w:fill="auto"/>
            <w:noWrap/>
            <w:vAlign w:val="bottom"/>
            <w:hideMark/>
          </w:tcPr>
          <w:p w14:paraId="01A0BAB0" w14:textId="77777777" w:rsidR="004C575F" w:rsidRPr="00D42B88" w:rsidRDefault="004C575F" w:rsidP="00E977D5">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E269BAD" w14:textId="77777777" w:rsidR="004C575F" w:rsidRPr="00D42B88" w:rsidRDefault="004C575F" w:rsidP="00E977D5">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7A2EF5FD" w14:textId="77777777" w:rsidR="004C575F" w:rsidRPr="00D42B88" w:rsidRDefault="004C575F" w:rsidP="00E977D5">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769FF4D0"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717FC892" w14:textId="77777777" w:rsidR="004C575F" w:rsidRPr="00D42B88" w:rsidRDefault="004C575F" w:rsidP="00E977D5">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4E3E705D" w14:textId="77777777" w:rsidR="004C575F" w:rsidRPr="00D42B88" w:rsidRDefault="004C575F" w:rsidP="00E977D5">
            <w:pPr>
              <w:spacing w:after="0"/>
              <w:jc w:val="center"/>
              <w:rPr>
                <w:color w:val="000000"/>
              </w:rPr>
            </w:pPr>
            <w:r w:rsidRPr="00D42B88">
              <w:rPr>
                <w:color w:val="000000"/>
              </w:rPr>
              <w:t>86,800</w:t>
            </w:r>
          </w:p>
        </w:tc>
      </w:tr>
      <w:tr w:rsidR="004C575F" w:rsidRPr="005362B1" w14:paraId="524F0C89" w14:textId="77777777" w:rsidTr="00E977D5">
        <w:trPr>
          <w:trHeight w:val="300"/>
        </w:trPr>
        <w:tc>
          <w:tcPr>
            <w:tcW w:w="960" w:type="dxa"/>
            <w:tcBorders>
              <w:top w:val="nil"/>
              <w:left w:val="nil"/>
              <w:bottom w:val="nil"/>
              <w:right w:val="nil"/>
            </w:tcBorders>
            <w:shd w:val="clear" w:color="auto" w:fill="auto"/>
            <w:noWrap/>
            <w:vAlign w:val="bottom"/>
            <w:hideMark/>
          </w:tcPr>
          <w:p w14:paraId="0834A0BA" w14:textId="77777777" w:rsidR="004C575F" w:rsidRPr="00D42B88" w:rsidRDefault="004C575F" w:rsidP="00E977D5">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6606C062" w14:textId="77777777" w:rsidR="004C575F" w:rsidRPr="00D42B88" w:rsidRDefault="004C575F" w:rsidP="00E977D5">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2C0F4E03" w14:textId="77777777" w:rsidR="004C575F" w:rsidRPr="00D42B88" w:rsidRDefault="004C575F" w:rsidP="00E977D5">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62309DD5" w14:textId="77777777" w:rsidR="004C575F" w:rsidRPr="00D42B88" w:rsidRDefault="004C575F" w:rsidP="00E977D5">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7E23DEEC" w14:textId="77777777" w:rsidR="004C575F" w:rsidRPr="00D42B88" w:rsidRDefault="004C575F" w:rsidP="00E977D5">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412C0F2D" w14:textId="77777777" w:rsidR="004C575F" w:rsidRPr="00D42B88" w:rsidRDefault="004C575F" w:rsidP="00E977D5">
            <w:pPr>
              <w:spacing w:after="0"/>
              <w:jc w:val="center"/>
              <w:rPr>
                <w:color w:val="000000"/>
              </w:rPr>
            </w:pPr>
            <w:r w:rsidRPr="00D42B88">
              <w:rPr>
                <w:color w:val="000000"/>
              </w:rPr>
              <w:t>87,600</w:t>
            </w:r>
          </w:p>
        </w:tc>
      </w:tr>
      <w:tr w:rsidR="004C575F" w:rsidRPr="005362B1" w14:paraId="0DFA110A" w14:textId="77777777" w:rsidTr="00E977D5">
        <w:trPr>
          <w:trHeight w:val="300"/>
        </w:trPr>
        <w:tc>
          <w:tcPr>
            <w:tcW w:w="960" w:type="dxa"/>
            <w:tcBorders>
              <w:top w:val="nil"/>
              <w:left w:val="nil"/>
              <w:bottom w:val="nil"/>
              <w:right w:val="nil"/>
            </w:tcBorders>
            <w:shd w:val="clear" w:color="auto" w:fill="auto"/>
            <w:noWrap/>
            <w:vAlign w:val="bottom"/>
            <w:hideMark/>
          </w:tcPr>
          <w:p w14:paraId="3DA0BFC8" w14:textId="77777777" w:rsidR="004C575F" w:rsidRPr="00D42B88" w:rsidRDefault="004C575F" w:rsidP="00E977D5">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5AEA3798" w14:textId="77777777" w:rsidR="004C575F" w:rsidRPr="00D42B88" w:rsidRDefault="004C575F" w:rsidP="00E977D5">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663972F" w14:textId="77777777" w:rsidR="004C575F" w:rsidRPr="00D42B88" w:rsidRDefault="004C575F" w:rsidP="00E977D5">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15ABE588"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9144C1" w14:textId="77777777" w:rsidR="004C575F" w:rsidRPr="00D42B88" w:rsidRDefault="004C575F" w:rsidP="00E977D5">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2607A2B7" w14:textId="77777777" w:rsidR="004C575F" w:rsidRPr="00D42B88" w:rsidRDefault="004C575F" w:rsidP="00E977D5">
            <w:pPr>
              <w:spacing w:after="0"/>
              <w:jc w:val="center"/>
              <w:rPr>
                <w:color w:val="000000"/>
              </w:rPr>
            </w:pPr>
            <w:r w:rsidRPr="00D42B88">
              <w:rPr>
                <w:color w:val="000000"/>
              </w:rPr>
              <w:t>80,800</w:t>
            </w:r>
          </w:p>
        </w:tc>
      </w:tr>
      <w:tr w:rsidR="004C575F" w:rsidRPr="005362B1" w14:paraId="29F055D2" w14:textId="77777777" w:rsidTr="00E977D5">
        <w:trPr>
          <w:trHeight w:val="300"/>
        </w:trPr>
        <w:tc>
          <w:tcPr>
            <w:tcW w:w="960" w:type="dxa"/>
            <w:tcBorders>
              <w:top w:val="nil"/>
              <w:left w:val="nil"/>
              <w:bottom w:val="nil"/>
              <w:right w:val="nil"/>
            </w:tcBorders>
            <w:shd w:val="clear" w:color="auto" w:fill="auto"/>
            <w:noWrap/>
            <w:vAlign w:val="bottom"/>
            <w:hideMark/>
          </w:tcPr>
          <w:p w14:paraId="4D6C55D8" w14:textId="77777777" w:rsidR="004C575F" w:rsidRPr="00D42B88" w:rsidRDefault="004C575F" w:rsidP="00E977D5">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50261590" w14:textId="77777777" w:rsidR="004C575F" w:rsidRPr="00D42B88" w:rsidRDefault="004C575F" w:rsidP="00E977D5">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601603D6" w14:textId="77777777" w:rsidR="004C575F" w:rsidRPr="00D42B88" w:rsidRDefault="004C575F" w:rsidP="00E977D5">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479E105E" w14:textId="77777777" w:rsidR="004C575F" w:rsidRPr="00D42B88" w:rsidRDefault="004C575F" w:rsidP="00E977D5">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15E6C802" w14:textId="77777777" w:rsidR="004C575F" w:rsidRPr="00D42B88" w:rsidRDefault="004C575F" w:rsidP="00E977D5">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193B0BE" w14:textId="77777777" w:rsidR="004C575F" w:rsidRPr="00D42B88" w:rsidRDefault="004C575F" w:rsidP="00E977D5">
            <w:pPr>
              <w:spacing w:after="0"/>
              <w:jc w:val="center"/>
              <w:rPr>
                <w:color w:val="000000"/>
              </w:rPr>
            </w:pPr>
            <w:r w:rsidRPr="00D42B88">
              <w:rPr>
                <w:color w:val="000000"/>
              </w:rPr>
              <w:t>88,500</w:t>
            </w:r>
          </w:p>
        </w:tc>
      </w:tr>
      <w:tr w:rsidR="004C575F" w:rsidRPr="005362B1" w14:paraId="7145C214" w14:textId="77777777" w:rsidTr="00E977D5">
        <w:trPr>
          <w:trHeight w:val="300"/>
        </w:trPr>
        <w:tc>
          <w:tcPr>
            <w:tcW w:w="960" w:type="dxa"/>
            <w:tcBorders>
              <w:top w:val="nil"/>
              <w:left w:val="nil"/>
              <w:bottom w:val="nil"/>
              <w:right w:val="nil"/>
            </w:tcBorders>
            <w:shd w:val="clear" w:color="auto" w:fill="auto"/>
            <w:noWrap/>
            <w:vAlign w:val="bottom"/>
            <w:hideMark/>
          </w:tcPr>
          <w:p w14:paraId="0419293E" w14:textId="77777777" w:rsidR="004C575F" w:rsidRPr="00D42B88" w:rsidRDefault="004C575F" w:rsidP="00E977D5">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544FDBBB" w14:textId="77777777" w:rsidR="004C575F" w:rsidRPr="00D42B88" w:rsidRDefault="004C575F" w:rsidP="00E977D5">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16AD7538" w14:textId="77777777" w:rsidR="004C575F" w:rsidRPr="00D42B88" w:rsidRDefault="004C575F" w:rsidP="00E977D5">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1776A87B"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3E2A46EF" w14:textId="77777777" w:rsidR="004C575F" w:rsidRPr="00D42B88" w:rsidRDefault="004C575F" w:rsidP="00E977D5">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76F006E7" w14:textId="77777777" w:rsidR="004C575F" w:rsidRPr="00D42B88" w:rsidRDefault="004C575F" w:rsidP="00E977D5">
            <w:pPr>
              <w:spacing w:after="0"/>
              <w:jc w:val="center"/>
              <w:rPr>
                <w:color w:val="000000"/>
              </w:rPr>
            </w:pPr>
            <w:r w:rsidRPr="00D42B88">
              <w:rPr>
                <w:color w:val="000000"/>
              </w:rPr>
              <w:t>102,850</w:t>
            </w:r>
          </w:p>
        </w:tc>
      </w:tr>
      <w:tr w:rsidR="004C575F" w:rsidRPr="005362B1" w14:paraId="1CB46635" w14:textId="77777777" w:rsidTr="00E977D5">
        <w:trPr>
          <w:trHeight w:val="300"/>
        </w:trPr>
        <w:tc>
          <w:tcPr>
            <w:tcW w:w="960" w:type="dxa"/>
            <w:tcBorders>
              <w:top w:val="nil"/>
              <w:left w:val="nil"/>
              <w:bottom w:val="nil"/>
              <w:right w:val="nil"/>
            </w:tcBorders>
            <w:shd w:val="clear" w:color="auto" w:fill="auto"/>
            <w:noWrap/>
            <w:vAlign w:val="bottom"/>
            <w:hideMark/>
          </w:tcPr>
          <w:p w14:paraId="1C336457" w14:textId="77777777" w:rsidR="004C575F" w:rsidRPr="00D42B88" w:rsidRDefault="004C575F" w:rsidP="00E977D5">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7A9D26CF" w14:textId="77777777" w:rsidR="004C575F" w:rsidRPr="00D42B88" w:rsidRDefault="004C575F" w:rsidP="00E977D5">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79E6BECB" w14:textId="77777777" w:rsidR="004C575F" w:rsidRPr="00D42B88" w:rsidRDefault="004C575F" w:rsidP="00E977D5">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24326BA8"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3D58D3E3" w14:textId="77777777" w:rsidR="004C575F" w:rsidRPr="00D42B88" w:rsidRDefault="004C575F" w:rsidP="00E977D5">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13C58CBA" w14:textId="77777777" w:rsidR="004C575F" w:rsidRPr="00D42B88" w:rsidRDefault="004C575F" w:rsidP="00E977D5">
            <w:pPr>
              <w:spacing w:after="0"/>
              <w:jc w:val="center"/>
              <w:rPr>
                <w:color w:val="000000"/>
              </w:rPr>
            </w:pPr>
            <w:r w:rsidRPr="00D42B88">
              <w:rPr>
                <w:color w:val="000000"/>
              </w:rPr>
              <w:t>98,600</w:t>
            </w:r>
          </w:p>
        </w:tc>
      </w:tr>
      <w:tr w:rsidR="004C575F" w:rsidRPr="005362B1" w14:paraId="2A0EB25B" w14:textId="77777777" w:rsidTr="00E977D5">
        <w:trPr>
          <w:trHeight w:val="300"/>
        </w:trPr>
        <w:tc>
          <w:tcPr>
            <w:tcW w:w="960" w:type="dxa"/>
            <w:tcBorders>
              <w:top w:val="nil"/>
              <w:left w:val="nil"/>
              <w:bottom w:val="nil"/>
              <w:right w:val="nil"/>
            </w:tcBorders>
            <w:shd w:val="clear" w:color="auto" w:fill="auto"/>
            <w:noWrap/>
            <w:vAlign w:val="bottom"/>
            <w:hideMark/>
          </w:tcPr>
          <w:p w14:paraId="4FC1C04B" w14:textId="77777777" w:rsidR="004C575F" w:rsidRPr="00D42B88" w:rsidRDefault="004C575F" w:rsidP="00E977D5">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56FACA32" w14:textId="77777777" w:rsidR="004C575F" w:rsidRPr="00D42B88" w:rsidRDefault="004C575F" w:rsidP="00E977D5">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6E2BCEE8" w14:textId="77777777" w:rsidR="004C575F" w:rsidRPr="00D42B88" w:rsidRDefault="004C575F" w:rsidP="00E977D5">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21AD85F5" w14:textId="77777777" w:rsidR="004C575F" w:rsidRPr="00D42B88" w:rsidRDefault="004C575F" w:rsidP="00E977D5">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18F8BC3B" w14:textId="77777777" w:rsidR="004C575F" w:rsidRPr="00D42B88" w:rsidRDefault="004C575F" w:rsidP="00E977D5">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1959EE11" w14:textId="77777777" w:rsidR="004C575F" w:rsidRPr="00D42B88" w:rsidRDefault="004C575F" w:rsidP="00E977D5">
            <w:pPr>
              <w:spacing w:after="0"/>
              <w:jc w:val="center"/>
              <w:rPr>
                <w:color w:val="000000"/>
              </w:rPr>
            </w:pPr>
            <w:r w:rsidRPr="00D42B88">
              <w:rPr>
                <w:color w:val="000000"/>
              </w:rPr>
              <w:t>88,342</w:t>
            </w:r>
          </w:p>
        </w:tc>
      </w:tr>
      <w:tr w:rsidR="004C575F" w:rsidRPr="005362B1" w14:paraId="0307A43C" w14:textId="77777777" w:rsidTr="00E977D5">
        <w:trPr>
          <w:trHeight w:val="300"/>
        </w:trPr>
        <w:tc>
          <w:tcPr>
            <w:tcW w:w="960" w:type="dxa"/>
            <w:tcBorders>
              <w:top w:val="nil"/>
              <w:left w:val="nil"/>
              <w:bottom w:val="nil"/>
              <w:right w:val="nil"/>
            </w:tcBorders>
            <w:shd w:val="clear" w:color="auto" w:fill="auto"/>
            <w:noWrap/>
            <w:vAlign w:val="bottom"/>
            <w:hideMark/>
          </w:tcPr>
          <w:p w14:paraId="10DD1F09" w14:textId="77777777" w:rsidR="004C575F" w:rsidRPr="00D42B88" w:rsidRDefault="004C575F" w:rsidP="00E977D5">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0DFC44CF" w14:textId="77777777" w:rsidR="004C575F" w:rsidRPr="00D42B88" w:rsidRDefault="004C575F" w:rsidP="00E977D5">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21E876F1" w14:textId="77777777" w:rsidR="004C575F" w:rsidRPr="00D42B88" w:rsidRDefault="004C575F" w:rsidP="00E977D5">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6E27C8CD"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74F44BB" w14:textId="77777777" w:rsidR="004C575F" w:rsidRPr="00D42B88" w:rsidRDefault="004C575F" w:rsidP="00E977D5">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070C6EE9" w14:textId="77777777" w:rsidR="004C575F" w:rsidRPr="00D42B88" w:rsidRDefault="004C575F" w:rsidP="00E977D5">
            <w:pPr>
              <w:spacing w:after="0"/>
              <w:jc w:val="center"/>
              <w:rPr>
                <w:color w:val="000000"/>
              </w:rPr>
            </w:pPr>
            <w:r w:rsidRPr="00D42B88">
              <w:rPr>
                <w:color w:val="000000"/>
              </w:rPr>
              <w:t>19,401</w:t>
            </w:r>
          </w:p>
        </w:tc>
      </w:tr>
      <w:tr w:rsidR="004C575F" w:rsidRPr="005362B1" w14:paraId="73D165B2" w14:textId="77777777" w:rsidTr="00E977D5">
        <w:trPr>
          <w:trHeight w:val="300"/>
        </w:trPr>
        <w:tc>
          <w:tcPr>
            <w:tcW w:w="960" w:type="dxa"/>
            <w:tcBorders>
              <w:top w:val="nil"/>
              <w:left w:val="nil"/>
              <w:bottom w:val="nil"/>
              <w:right w:val="nil"/>
            </w:tcBorders>
            <w:shd w:val="clear" w:color="auto" w:fill="auto"/>
            <w:noWrap/>
            <w:vAlign w:val="bottom"/>
            <w:hideMark/>
          </w:tcPr>
          <w:p w14:paraId="57343F21" w14:textId="77777777" w:rsidR="004C575F" w:rsidRPr="00D42B88" w:rsidRDefault="004C575F" w:rsidP="00E977D5">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0A66AAB6" w14:textId="77777777" w:rsidR="004C575F" w:rsidRPr="00D42B88" w:rsidRDefault="004C575F" w:rsidP="00E977D5">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1FAFCACE" w14:textId="77777777" w:rsidR="004C575F" w:rsidRPr="00D42B88" w:rsidRDefault="004C575F" w:rsidP="00E977D5">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36040DA3" w14:textId="77777777" w:rsidR="004C575F" w:rsidRPr="00D42B88" w:rsidRDefault="004C575F" w:rsidP="00E977D5">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548C0705" w14:textId="77777777" w:rsidR="004C575F" w:rsidRPr="00D42B88" w:rsidRDefault="004C575F" w:rsidP="00E977D5">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1AF63EBC" w14:textId="77777777" w:rsidR="004C575F" w:rsidRPr="00D42B88" w:rsidRDefault="004C575F" w:rsidP="00E977D5">
            <w:pPr>
              <w:spacing w:after="0"/>
              <w:jc w:val="center"/>
              <w:rPr>
                <w:color w:val="000000"/>
              </w:rPr>
            </w:pPr>
            <w:r w:rsidRPr="00D42B88">
              <w:rPr>
                <w:color w:val="000000"/>
              </w:rPr>
              <w:t>19,665</w:t>
            </w:r>
          </w:p>
        </w:tc>
      </w:tr>
      <w:tr w:rsidR="004C575F" w:rsidRPr="005362B1" w14:paraId="0EDC4223" w14:textId="77777777" w:rsidTr="00E977D5">
        <w:trPr>
          <w:trHeight w:val="300"/>
        </w:trPr>
        <w:tc>
          <w:tcPr>
            <w:tcW w:w="960" w:type="dxa"/>
            <w:tcBorders>
              <w:top w:val="nil"/>
              <w:left w:val="nil"/>
              <w:bottom w:val="nil"/>
              <w:right w:val="nil"/>
            </w:tcBorders>
            <w:shd w:val="clear" w:color="auto" w:fill="auto"/>
            <w:noWrap/>
            <w:vAlign w:val="bottom"/>
            <w:hideMark/>
          </w:tcPr>
          <w:p w14:paraId="43374EBB" w14:textId="77777777" w:rsidR="004C575F" w:rsidRPr="00D42B88" w:rsidRDefault="004C575F" w:rsidP="00E977D5">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3BD43985" w14:textId="77777777" w:rsidR="004C575F" w:rsidRPr="00D42B88" w:rsidRDefault="004C575F" w:rsidP="00E977D5">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57AF7822" w14:textId="77777777" w:rsidR="004C575F" w:rsidRPr="00D42B88" w:rsidRDefault="004C575F" w:rsidP="00E977D5">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01A0A1DF" w14:textId="77777777" w:rsidR="004C575F" w:rsidRPr="00D42B88" w:rsidRDefault="004C575F" w:rsidP="00E977D5">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0A6EA29C" w14:textId="77777777" w:rsidR="004C575F" w:rsidRPr="00D42B88" w:rsidRDefault="004C575F" w:rsidP="00E977D5">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5160EFCC" w14:textId="77777777" w:rsidR="004C575F" w:rsidRPr="00D42B88" w:rsidRDefault="004C575F" w:rsidP="00E977D5">
            <w:pPr>
              <w:spacing w:after="0"/>
              <w:jc w:val="center"/>
              <w:rPr>
                <w:color w:val="000000"/>
              </w:rPr>
            </w:pPr>
            <w:r w:rsidRPr="00D42B88">
              <w:rPr>
                <w:color w:val="000000"/>
              </w:rPr>
              <w:t>14,621</w:t>
            </w:r>
          </w:p>
        </w:tc>
      </w:tr>
      <w:tr w:rsidR="004C575F" w:rsidRPr="005362B1" w14:paraId="667E297E" w14:textId="77777777" w:rsidTr="00E977D5">
        <w:trPr>
          <w:trHeight w:val="300"/>
        </w:trPr>
        <w:tc>
          <w:tcPr>
            <w:tcW w:w="960" w:type="dxa"/>
            <w:tcBorders>
              <w:top w:val="nil"/>
              <w:left w:val="nil"/>
              <w:bottom w:val="nil"/>
              <w:right w:val="nil"/>
            </w:tcBorders>
            <w:shd w:val="clear" w:color="auto" w:fill="auto"/>
            <w:noWrap/>
            <w:vAlign w:val="bottom"/>
            <w:hideMark/>
          </w:tcPr>
          <w:p w14:paraId="32E1EC6B" w14:textId="77777777" w:rsidR="004C575F" w:rsidRPr="00D42B88" w:rsidRDefault="004C575F" w:rsidP="00E977D5">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20378516" w14:textId="77777777" w:rsidR="004C575F" w:rsidRPr="00D42B88" w:rsidRDefault="004C575F" w:rsidP="00E977D5">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0CF96A06" w14:textId="77777777" w:rsidR="004C575F" w:rsidRPr="00D42B88" w:rsidRDefault="004C575F" w:rsidP="00E977D5">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5765112A" w14:textId="77777777" w:rsidR="004C575F" w:rsidRPr="00D42B88" w:rsidRDefault="004C575F" w:rsidP="00E977D5">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5B505FCF" w14:textId="77777777" w:rsidR="004C575F" w:rsidRPr="00D42B88" w:rsidRDefault="004C575F" w:rsidP="00E977D5">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35786317" w14:textId="77777777" w:rsidR="004C575F" w:rsidRPr="00D42B88" w:rsidRDefault="004C575F" w:rsidP="00E977D5">
            <w:pPr>
              <w:spacing w:after="0"/>
              <w:jc w:val="center"/>
              <w:rPr>
                <w:color w:val="000000"/>
              </w:rPr>
            </w:pPr>
            <w:r w:rsidRPr="00D42B88">
              <w:rPr>
                <w:color w:val="000000"/>
              </w:rPr>
              <w:t>23,627</w:t>
            </w:r>
          </w:p>
        </w:tc>
      </w:tr>
      <w:tr w:rsidR="004C575F" w:rsidRPr="005362B1" w14:paraId="42076DE2" w14:textId="77777777" w:rsidTr="00E977D5">
        <w:trPr>
          <w:trHeight w:val="300"/>
        </w:trPr>
        <w:tc>
          <w:tcPr>
            <w:tcW w:w="960" w:type="dxa"/>
            <w:tcBorders>
              <w:top w:val="nil"/>
              <w:left w:val="nil"/>
              <w:bottom w:val="nil"/>
              <w:right w:val="nil"/>
            </w:tcBorders>
            <w:shd w:val="clear" w:color="auto" w:fill="auto"/>
            <w:noWrap/>
            <w:vAlign w:val="bottom"/>
            <w:hideMark/>
          </w:tcPr>
          <w:p w14:paraId="110AB333" w14:textId="77777777" w:rsidR="004C575F" w:rsidRPr="00D42B88" w:rsidRDefault="004C575F" w:rsidP="00E977D5">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628958A2" w14:textId="77777777" w:rsidR="004C575F" w:rsidRPr="00D42B88" w:rsidRDefault="004C575F" w:rsidP="00E977D5">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4A1A2607" w14:textId="77777777" w:rsidR="004C575F" w:rsidRPr="00D42B88" w:rsidRDefault="004C575F" w:rsidP="00E977D5">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831B8F3"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56913D62" w14:textId="77777777" w:rsidR="004C575F" w:rsidRPr="00D42B88" w:rsidRDefault="004C575F" w:rsidP="00E977D5">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1CECC327" w14:textId="77777777" w:rsidR="004C575F" w:rsidRPr="00D42B88" w:rsidRDefault="004C575F" w:rsidP="00E977D5">
            <w:pPr>
              <w:spacing w:after="0"/>
              <w:jc w:val="center"/>
              <w:rPr>
                <w:color w:val="000000"/>
              </w:rPr>
            </w:pPr>
            <w:r w:rsidRPr="00D42B88">
              <w:rPr>
                <w:color w:val="000000"/>
              </w:rPr>
              <w:t>32,811</w:t>
            </w:r>
          </w:p>
        </w:tc>
      </w:tr>
      <w:tr w:rsidR="004C575F" w:rsidRPr="005362B1" w14:paraId="46AB9969" w14:textId="77777777" w:rsidTr="00E977D5">
        <w:trPr>
          <w:trHeight w:val="300"/>
        </w:trPr>
        <w:tc>
          <w:tcPr>
            <w:tcW w:w="960" w:type="dxa"/>
            <w:tcBorders>
              <w:top w:val="nil"/>
              <w:left w:val="nil"/>
              <w:bottom w:val="nil"/>
              <w:right w:val="nil"/>
            </w:tcBorders>
            <w:shd w:val="clear" w:color="auto" w:fill="auto"/>
            <w:noWrap/>
            <w:vAlign w:val="bottom"/>
            <w:hideMark/>
          </w:tcPr>
          <w:p w14:paraId="320F5237" w14:textId="77777777" w:rsidR="004C575F" w:rsidRPr="00D42B88" w:rsidRDefault="004C575F" w:rsidP="00E977D5">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10D1DD07" w14:textId="77777777" w:rsidR="004C575F" w:rsidRPr="00D42B88" w:rsidRDefault="004C575F" w:rsidP="00E977D5">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5E190F3C" w14:textId="77777777" w:rsidR="004C575F" w:rsidRPr="00D42B88" w:rsidRDefault="004C575F" w:rsidP="00E977D5">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026A6BC2"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7B4A7B9" w14:textId="77777777" w:rsidR="004C575F" w:rsidRPr="00D42B88" w:rsidRDefault="004C575F" w:rsidP="00E977D5">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8935187" w14:textId="77777777" w:rsidR="004C575F" w:rsidRPr="00D42B88" w:rsidRDefault="004C575F" w:rsidP="00E977D5">
            <w:pPr>
              <w:spacing w:after="0"/>
              <w:jc w:val="center"/>
              <w:rPr>
                <w:color w:val="000000"/>
              </w:rPr>
            </w:pPr>
            <w:r w:rsidRPr="00D42B88">
              <w:rPr>
                <w:color w:val="000000"/>
              </w:rPr>
              <w:t>24,634</w:t>
            </w:r>
          </w:p>
        </w:tc>
      </w:tr>
      <w:tr w:rsidR="004C575F" w:rsidRPr="005362B1" w14:paraId="42656CF4" w14:textId="77777777" w:rsidTr="00E977D5">
        <w:trPr>
          <w:trHeight w:val="300"/>
        </w:trPr>
        <w:tc>
          <w:tcPr>
            <w:tcW w:w="960" w:type="dxa"/>
            <w:tcBorders>
              <w:top w:val="nil"/>
              <w:left w:val="nil"/>
              <w:right w:val="nil"/>
            </w:tcBorders>
            <w:shd w:val="clear" w:color="auto" w:fill="auto"/>
            <w:noWrap/>
            <w:vAlign w:val="bottom"/>
            <w:hideMark/>
          </w:tcPr>
          <w:p w14:paraId="4029243E" w14:textId="77777777" w:rsidR="004C575F" w:rsidRPr="00D42B88" w:rsidRDefault="004C575F" w:rsidP="00E977D5">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056022DD" w14:textId="77777777" w:rsidR="004C575F" w:rsidRPr="00D42B88" w:rsidRDefault="004C575F" w:rsidP="00E977D5">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54261E93" w14:textId="77777777" w:rsidR="004C575F" w:rsidRPr="00D42B88" w:rsidRDefault="004C575F" w:rsidP="00E977D5">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556FC046"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3B301339" w14:textId="77777777" w:rsidR="004C575F" w:rsidRPr="00D42B88" w:rsidRDefault="004C575F" w:rsidP="00E977D5">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3E5E4AB9" w14:textId="77777777" w:rsidR="004C575F" w:rsidRPr="00D42B88" w:rsidRDefault="004C575F" w:rsidP="00E977D5">
            <w:pPr>
              <w:spacing w:after="0"/>
              <w:jc w:val="center"/>
              <w:rPr>
                <w:color w:val="000000"/>
              </w:rPr>
            </w:pPr>
            <w:r w:rsidRPr="00D42B88">
              <w:rPr>
                <w:color w:val="000000"/>
              </w:rPr>
              <w:t>32,272</w:t>
            </w:r>
          </w:p>
        </w:tc>
      </w:tr>
      <w:tr w:rsidR="004C575F" w:rsidRPr="005362B1" w14:paraId="62C487B1" w14:textId="77777777" w:rsidTr="00E977D5">
        <w:trPr>
          <w:trHeight w:val="300"/>
        </w:trPr>
        <w:tc>
          <w:tcPr>
            <w:tcW w:w="960" w:type="dxa"/>
            <w:tcBorders>
              <w:top w:val="nil"/>
              <w:left w:val="nil"/>
              <w:right w:val="nil"/>
            </w:tcBorders>
            <w:shd w:val="clear" w:color="auto" w:fill="auto"/>
            <w:noWrap/>
            <w:vAlign w:val="bottom"/>
          </w:tcPr>
          <w:p w14:paraId="4811AD00" w14:textId="77777777" w:rsidR="004C575F" w:rsidRPr="00D42B88" w:rsidRDefault="004C575F" w:rsidP="00E977D5">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6926A31A" w14:textId="77777777" w:rsidR="004C575F" w:rsidRPr="00D42B88" w:rsidRDefault="004C575F" w:rsidP="00E977D5">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0A4C0EF0" w14:textId="77777777" w:rsidR="004C575F" w:rsidRPr="00D42B88" w:rsidRDefault="004C575F" w:rsidP="00E977D5">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22E5D5A5"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6641E737" w14:textId="77777777" w:rsidR="004C575F" w:rsidRPr="00D42B88" w:rsidRDefault="004C575F" w:rsidP="00E977D5">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095025BD" w14:textId="77777777" w:rsidR="004C575F" w:rsidRPr="00D42B88" w:rsidRDefault="004C575F" w:rsidP="00E977D5">
            <w:pPr>
              <w:spacing w:after="0"/>
              <w:jc w:val="center"/>
              <w:rPr>
                <w:color w:val="000000"/>
              </w:rPr>
            </w:pPr>
            <w:r w:rsidRPr="00D42B88">
              <w:rPr>
                <w:color w:val="000000"/>
              </w:rPr>
              <w:t>32,141</w:t>
            </w:r>
          </w:p>
        </w:tc>
      </w:tr>
      <w:tr w:rsidR="004C575F" w:rsidRPr="005362B1" w14:paraId="0DDA0870"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28968ECF" w14:textId="77777777" w:rsidR="004C575F" w:rsidRPr="00D42B88" w:rsidRDefault="004C575F" w:rsidP="00E977D5">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32F15831" w14:textId="77777777" w:rsidR="004C575F" w:rsidRPr="00D42B88" w:rsidRDefault="004C575F" w:rsidP="00E977D5">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6FD12418" w14:textId="77777777" w:rsidR="004C575F" w:rsidRPr="00D42B88" w:rsidRDefault="004C575F" w:rsidP="00E977D5">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456293D2" w14:textId="77777777" w:rsidR="004C575F" w:rsidRPr="00D42B88" w:rsidRDefault="004C575F" w:rsidP="00E977D5">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1CDB6BA" w14:textId="77777777" w:rsidR="004C575F" w:rsidRPr="00D42B88" w:rsidRDefault="004C575F" w:rsidP="00E977D5">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7BE7FCCC" w14:textId="77777777" w:rsidR="004C575F" w:rsidRPr="00D42B88" w:rsidRDefault="004C575F" w:rsidP="00E977D5">
            <w:pPr>
              <w:spacing w:after="0"/>
              <w:jc w:val="center"/>
              <w:rPr>
                <w:i/>
                <w:iCs/>
                <w:color w:val="000000"/>
              </w:rPr>
            </w:pPr>
            <w:r w:rsidRPr="00D42B88">
              <w:rPr>
                <w:i/>
                <w:iCs/>
                <w:color w:val="000000"/>
              </w:rPr>
              <w:t>41,520</w:t>
            </w:r>
          </w:p>
        </w:tc>
      </w:tr>
    </w:tbl>
    <w:p w14:paraId="00825A94" w14:textId="77777777" w:rsidR="004C575F" w:rsidRPr="005362B1" w:rsidRDefault="004C575F" w:rsidP="004C575F">
      <w:pPr>
        <w:spacing w:line="259" w:lineRule="auto"/>
      </w:pPr>
      <w:r w:rsidRPr="005362B1">
        <w:br w:type="page"/>
      </w:r>
    </w:p>
    <w:p w14:paraId="23D9817C" w14:textId="77777777" w:rsidR="004C575F" w:rsidRPr="005362B1" w:rsidRDefault="004C575F" w:rsidP="004C575F">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4C575F" w:rsidRPr="005362B1" w14:paraId="40D18CE5" w14:textId="77777777" w:rsidTr="00E977D5">
        <w:trPr>
          <w:trHeight w:val="225"/>
        </w:trPr>
        <w:tc>
          <w:tcPr>
            <w:tcW w:w="1111" w:type="dxa"/>
            <w:tcBorders>
              <w:top w:val="nil"/>
              <w:left w:val="nil"/>
              <w:bottom w:val="single" w:sz="4" w:space="0" w:color="auto"/>
              <w:right w:val="nil"/>
            </w:tcBorders>
            <w:shd w:val="clear" w:color="auto" w:fill="auto"/>
            <w:noWrap/>
            <w:vAlign w:val="center"/>
            <w:hideMark/>
          </w:tcPr>
          <w:p w14:paraId="6A4941D8"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76FF1F8" w14:textId="77777777" w:rsidR="004C575F" w:rsidRPr="005362B1" w:rsidRDefault="004C575F" w:rsidP="00E977D5">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3CA287DE" w14:textId="77777777" w:rsidR="004C575F" w:rsidRPr="005362B1" w:rsidRDefault="004C575F" w:rsidP="00E977D5">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2432225" w14:textId="77777777" w:rsidR="004C575F" w:rsidRPr="005362B1" w:rsidRDefault="004C575F" w:rsidP="00E977D5">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2481BEC2" w14:textId="77777777" w:rsidR="004C575F" w:rsidRPr="005362B1" w:rsidRDefault="004C575F" w:rsidP="00E977D5">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07FDFBC" w14:textId="77777777" w:rsidR="004C575F" w:rsidRPr="005362B1" w:rsidRDefault="004C575F" w:rsidP="00E977D5">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64B6FF2B" w14:textId="77777777" w:rsidR="004C575F" w:rsidRPr="005362B1" w:rsidRDefault="004C575F" w:rsidP="00E977D5">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B680696" w14:textId="77777777" w:rsidR="004C575F" w:rsidRPr="005362B1" w:rsidRDefault="004C575F" w:rsidP="00E977D5">
            <w:pPr>
              <w:spacing w:after="0"/>
              <w:jc w:val="center"/>
              <w:rPr>
                <w:color w:val="000000"/>
                <w:sz w:val="18"/>
                <w:szCs w:val="18"/>
              </w:rPr>
            </w:pPr>
            <w:r w:rsidRPr="005362B1">
              <w:rPr>
                <w:color w:val="000000"/>
                <w:sz w:val="18"/>
                <w:szCs w:val="18"/>
              </w:rPr>
              <w:t>Scenario 7</w:t>
            </w:r>
          </w:p>
        </w:tc>
      </w:tr>
      <w:tr w:rsidR="004C575F" w:rsidRPr="005362B1" w14:paraId="38E5BE0E" w14:textId="77777777" w:rsidTr="00E977D5">
        <w:trPr>
          <w:trHeight w:val="225"/>
        </w:trPr>
        <w:tc>
          <w:tcPr>
            <w:tcW w:w="1111" w:type="dxa"/>
            <w:tcBorders>
              <w:top w:val="single" w:sz="4" w:space="0" w:color="auto"/>
              <w:left w:val="nil"/>
              <w:bottom w:val="nil"/>
              <w:right w:val="nil"/>
            </w:tcBorders>
            <w:shd w:val="clear" w:color="auto" w:fill="auto"/>
            <w:noWrap/>
            <w:vAlign w:val="center"/>
            <w:hideMark/>
          </w:tcPr>
          <w:p w14:paraId="42171651" w14:textId="77777777" w:rsidR="004C575F" w:rsidRPr="005362B1" w:rsidRDefault="004C575F" w:rsidP="00E977D5">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ABFF53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12E5BD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A86881E"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620E38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C4B3C9"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33223BF"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5924ECB"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7F81C79A" w14:textId="77777777" w:rsidTr="00E977D5">
        <w:trPr>
          <w:trHeight w:val="225"/>
        </w:trPr>
        <w:tc>
          <w:tcPr>
            <w:tcW w:w="1111" w:type="dxa"/>
            <w:tcBorders>
              <w:top w:val="nil"/>
              <w:left w:val="nil"/>
              <w:bottom w:val="nil"/>
              <w:right w:val="nil"/>
            </w:tcBorders>
            <w:shd w:val="clear" w:color="auto" w:fill="auto"/>
            <w:noWrap/>
            <w:vAlign w:val="bottom"/>
            <w:hideMark/>
          </w:tcPr>
          <w:p w14:paraId="60B8DFAC"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2F69B95B"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05F892CE"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2C24ABE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5E35FD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EE060F2"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0F3F357"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9CB18C2" w14:textId="77777777" w:rsidR="004C575F" w:rsidRPr="00317407" w:rsidRDefault="004C575F" w:rsidP="00E977D5">
            <w:pPr>
              <w:spacing w:after="0"/>
              <w:jc w:val="center"/>
              <w:rPr>
                <w:color w:val="000000"/>
                <w:sz w:val="20"/>
                <w:szCs w:val="20"/>
              </w:rPr>
            </w:pPr>
            <w:r w:rsidRPr="00317407">
              <w:rPr>
                <w:color w:val="000000"/>
                <w:sz w:val="20"/>
                <w:szCs w:val="20"/>
              </w:rPr>
              <w:t>32,141</w:t>
            </w:r>
          </w:p>
        </w:tc>
      </w:tr>
      <w:tr w:rsidR="004C575F" w:rsidRPr="005362B1" w14:paraId="346554AA" w14:textId="77777777" w:rsidTr="00E977D5">
        <w:trPr>
          <w:trHeight w:val="225"/>
        </w:trPr>
        <w:tc>
          <w:tcPr>
            <w:tcW w:w="1111" w:type="dxa"/>
            <w:tcBorders>
              <w:top w:val="nil"/>
              <w:left w:val="nil"/>
              <w:bottom w:val="nil"/>
              <w:right w:val="nil"/>
            </w:tcBorders>
            <w:shd w:val="clear" w:color="auto" w:fill="auto"/>
            <w:noWrap/>
            <w:vAlign w:val="bottom"/>
            <w:hideMark/>
          </w:tcPr>
          <w:p w14:paraId="30D36C56"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9EFEFCA"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44CEFC56"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53B354EB" w14:textId="77777777" w:rsidR="004C575F" w:rsidRPr="00317407" w:rsidRDefault="004C575F" w:rsidP="00E977D5">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21CDA7DF" w14:textId="77777777" w:rsidR="004C575F" w:rsidRPr="00317407" w:rsidRDefault="004C575F" w:rsidP="00E977D5">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69ADCA1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B2E910C" w14:textId="77777777" w:rsidR="004C575F" w:rsidRPr="00317407" w:rsidRDefault="004C575F" w:rsidP="00E977D5">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547F5825" w14:textId="77777777" w:rsidR="004C575F" w:rsidRPr="00317407" w:rsidRDefault="004C575F" w:rsidP="00E977D5">
            <w:pPr>
              <w:spacing w:after="0"/>
              <w:jc w:val="center"/>
              <w:rPr>
                <w:color w:val="000000"/>
                <w:sz w:val="20"/>
                <w:szCs w:val="20"/>
              </w:rPr>
            </w:pPr>
            <w:r w:rsidRPr="00317407">
              <w:rPr>
                <w:color w:val="000000"/>
                <w:sz w:val="20"/>
                <w:szCs w:val="20"/>
              </w:rPr>
              <w:t>41,520</w:t>
            </w:r>
          </w:p>
        </w:tc>
      </w:tr>
      <w:tr w:rsidR="004C575F" w:rsidRPr="005362B1" w14:paraId="33E799F1" w14:textId="77777777" w:rsidTr="00E977D5">
        <w:trPr>
          <w:trHeight w:val="225"/>
        </w:trPr>
        <w:tc>
          <w:tcPr>
            <w:tcW w:w="1111" w:type="dxa"/>
            <w:tcBorders>
              <w:top w:val="nil"/>
              <w:left w:val="nil"/>
              <w:bottom w:val="nil"/>
              <w:right w:val="nil"/>
            </w:tcBorders>
            <w:shd w:val="clear" w:color="auto" w:fill="auto"/>
            <w:noWrap/>
            <w:vAlign w:val="bottom"/>
            <w:hideMark/>
          </w:tcPr>
          <w:p w14:paraId="2E6DD3B4"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65F60FB"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541846B0"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425CAF0B" w14:textId="77777777" w:rsidR="004C575F" w:rsidRPr="00317407" w:rsidRDefault="004C575F" w:rsidP="00E977D5">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78B4226B" w14:textId="77777777" w:rsidR="004C575F" w:rsidRPr="00317407" w:rsidRDefault="004C575F" w:rsidP="00E977D5">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3199528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1FF5E4E" w14:textId="77777777" w:rsidR="004C575F" w:rsidRPr="00317407" w:rsidRDefault="004C575F" w:rsidP="00E977D5">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1CD1B3B3" w14:textId="77777777" w:rsidR="004C575F" w:rsidRPr="00317407" w:rsidRDefault="004C575F" w:rsidP="00E977D5">
            <w:pPr>
              <w:spacing w:after="0"/>
              <w:jc w:val="center"/>
              <w:rPr>
                <w:color w:val="000000"/>
                <w:sz w:val="20"/>
                <w:szCs w:val="20"/>
              </w:rPr>
            </w:pPr>
            <w:r w:rsidRPr="00317407">
              <w:rPr>
                <w:color w:val="000000"/>
                <w:sz w:val="20"/>
                <w:szCs w:val="20"/>
              </w:rPr>
              <w:t>32,209</w:t>
            </w:r>
          </w:p>
        </w:tc>
      </w:tr>
      <w:tr w:rsidR="004C575F" w:rsidRPr="005362B1" w14:paraId="310A5B53" w14:textId="77777777" w:rsidTr="00E977D5">
        <w:trPr>
          <w:trHeight w:val="225"/>
        </w:trPr>
        <w:tc>
          <w:tcPr>
            <w:tcW w:w="1111" w:type="dxa"/>
            <w:tcBorders>
              <w:top w:val="nil"/>
              <w:left w:val="nil"/>
              <w:bottom w:val="nil"/>
              <w:right w:val="nil"/>
            </w:tcBorders>
            <w:shd w:val="clear" w:color="auto" w:fill="auto"/>
            <w:noWrap/>
            <w:vAlign w:val="bottom"/>
            <w:hideMark/>
          </w:tcPr>
          <w:p w14:paraId="57098A11"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4028E03"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110EC8C8"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7F396344" w14:textId="77777777" w:rsidR="004C575F" w:rsidRPr="00317407" w:rsidRDefault="004C575F" w:rsidP="00E977D5">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57A213E6" w14:textId="77777777" w:rsidR="004C575F" w:rsidRPr="00317407" w:rsidRDefault="004C575F" w:rsidP="00E977D5">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7FE2437B"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643B93A" w14:textId="77777777" w:rsidR="004C575F" w:rsidRPr="00317407" w:rsidRDefault="004C575F" w:rsidP="00E977D5">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0F259D25" w14:textId="77777777" w:rsidR="004C575F" w:rsidRPr="00317407" w:rsidRDefault="004C575F" w:rsidP="00E977D5">
            <w:pPr>
              <w:spacing w:after="0"/>
              <w:jc w:val="center"/>
              <w:rPr>
                <w:color w:val="000000"/>
                <w:sz w:val="20"/>
                <w:szCs w:val="20"/>
              </w:rPr>
            </w:pPr>
            <w:r w:rsidRPr="00317407">
              <w:rPr>
                <w:color w:val="000000"/>
                <w:sz w:val="20"/>
                <w:szCs w:val="20"/>
              </w:rPr>
              <w:t>39,691</w:t>
            </w:r>
          </w:p>
        </w:tc>
      </w:tr>
      <w:tr w:rsidR="004C575F" w:rsidRPr="005362B1" w14:paraId="6D23984F" w14:textId="77777777" w:rsidTr="00E977D5">
        <w:trPr>
          <w:trHeight w:val="225"/>
        </w:trPr>
        <w:tc>
          <w:tcPr>
            <w:tcW w:w="1111" w:type="dxa"/>
            <w:tcBorders>
              <w:top w:val="nil"/>
              <w:left w:val="nil"/>
              <w:bottom w:val="nil"/>
              <w:right w:val="nil"/>
            </w:tcBorders>
            <w:shd w:val="clear" w:color="auto" w:fill="auto"/>
            <w:noWrap/>
            <w:vAlign w:val="bottom"/>
            <w:hideMark/>
          </w:tcPr>
          <w:p w14:paraId="755E528B"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E91A511"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4765FB4"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C42771F" w14:textId="77777777" w:rsidR="004C575F" w:rsidRPr="00317407" w:rsidRDefault="004C575F" w:rsidP="00E977D5">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1CE0CE7C" w14:textId="77777777" w:rsidR="004C575F" w:rsidRPr="00317407" w:rsidRDefault="004C575F" w:rsidP="00E977D5">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775E2603"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1E53F6B" w14:textId="77777777" w:rsidR="004C575F" w:rsidRPr="00317407" w:rsidRDefault="004C575F" w:rsidP="00E977D5">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02BECF4E" w14:textId="77777777" w:rsidR="004C575F" w:rsidRPr="00317407" w:rsidRDefault="004C575F" w:rsidP="00E977D5">
            <w:pPr>
              <w:spacing w:after="0"/>
              <w:jc w:val="center"/>
              <w:rPr>
                <w:color w:val="000000"/>
                <w:sz w:val="20"/>
                <w:szCs w:val="20"/>
              </w:rPr>
            </w:pPr>
            <w:r w:rsidRPr="00317407">
              <w:rPr>
                <w:color w:val="000000"/>
                <w:sz w:val="20"/>
                <w:szCs w:val="20"/>
              </w:rPr>
              <w:t>53,219</w:t>
            </w:r>
          </w:p>
        </w:tc>
      </w:tr>
      <w:tr w:rsidR="004C575F" w:rsidRPr="005362B1" w14:paraId="11E4684F" w14:textId="77777777" w:rsidTr="00E977D5">
        <w:trPr>
          <w:trHeight w:val="225"/>
        </w:trPr>
        <w:tc>
          <w:tcPr>
            <w:tcW w:w="1111" w:type="dxa"/>
            <w:tcBorders>
              <w:top w:val="nil"/>
              <w:left w:val="nil"/>
              <w:bottom w:val="nil"/>
              <w:right w:val="nil"/>
            </w:tcBorders>
            <w:shd w:val="clear" w:color="auto" w:fill="auto"/>
            <w:noWrap/>
            <w:vAlign w:val="bottom"/>
            <w:hideMark/>
          </w:tcPr>
          <w:p w14:paraId="0996F8A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7FCDE31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188D49E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7F585836" w14:textId="77777777" w:rsidR="004C575F" w:rsidRPr="00317407" w:rsidRDefault="004C575F" w:rsidP="00E977D5">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7B3D0C25" w14:textId="77777777" w:rsidR="004C575F" w:rsidRPr="00317407" w:rsidRDefault="004C575F" w:rsidP="00E977D5">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7007E37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9AD7DED" w14:textId="77777777" w:rsidR="004C575F" w:rsidRPr="00317407" w:rsidRDefault="004C575F" w:rsidP="00E977D5">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0FC4F47F" w14:textId="77777777" w:rsidR="004C575F" w:rsidRPr="00317407" w:rsidRDefault="004C575F" w:rsidP="00E977D5">
            <w:pPr>
              <w:spacing w:after="0"/>
              <w:jc w:val="center"/>
              <w:rPr>
                <w:color w:val="000000"/>
                <w:sz w:val="20"/>
                <w:szCs w:val="20"/>
              </w:rPr>
            </w:pPr>
            <w:r w:rsidRPr="00317407">
              <w:rPr>
                <w:color w:val="000000"/>
                <w:sz w:val="20"/>
                <w:szCs w:val="20"/>
              </w:rPr>
              <w:t>76,927</w:t>
            </w:r>
          </w:p>
        </w:tc>
      </w:tr>
      <w:tr w:rsidR="004C575F" w:rsidRPr="005362B1" w14:paraId="5C201FC2" w14:textId="77777777" w:rsidTr="00E977D5">
        <w:trPr>
          <w:trHeight w:val="225"/>
        </w:trPr>
        <w:tc>
          <w:tcPr>
            <w:tcW w:w="1111" w:type="dxa"/>
            <w:tcBorders>
              <w:top w:val="nil"/>
              <w:left w:val="nil"/>
              <w:bottom w:val="nil"/>
              <w:right w:val="nil"/>
            </w:tcBorders>
            <w:shd w:val="clear" w:color="auto" w:fill="auto"/>
            <w:noWrap/>
            <w:vAlign w:val="bottom"/>
            <w:hideMark/>
          </w:tcPr>
          <w:p w14:paraId="02824CB6"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5BC58375"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43511931"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194036AF" w14:textId="77777777" w:rsidR="004C575F" w:rsidRPr="00317407" w:rsidRDefault="004C575F" w:rsidP="00E977D5">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4F7E8ECC" w14:textId="77777777" w:rsidR="004C575F" w:rsidRPr="00317407" w:rsidRDefault="004C575F" w:rsidP="00E977D5">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4538FCEE"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64C019D" w14:textId="77777777" w:rsidR="004C575F" w:rsidRPr="00317407" w:rsidRDefault="004C575F" w:rsidP="00E977D5">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1CE6C4FF" w14:textId="77777777" w:rsidR="004C575F" w:rsidRPr="00317407" w:rsidRDefault="004C575F" w:rsidP="00E977D5">
            <w:pPr>
              <w:spacing w:after="0"/>
              <w:jc w:val="center"/>
              <w:rPr>
                <w:color w:val="000000"/>
                <w:sz w:val="20"/>
                <w:szCs w:val="20"/>
              </w:rPr>
            </w:pPr>
            <w:r w:rsidRPr="00317407">
              <w:rPr>
                <w:color w:val="000000"/>
                <w:sz w:val="20"/>
                <w:szCs w:val="20"/>
              </w:rPr>
              <w:t>83,896</w:t>
            </w:r>
          </w:p>
        </w:tc>
      </w:tr>
      <w:tr w:rsidR="004C575F" w:rsidRPr="005362B1" w14:paraId="2690D35F" w14:textId="77777777" w:rsidTr="00E977D5">
        <w:trPr>
          <w:trHeight w:val="225"/>
        </w:trPr>
        <w:tc>
          <w:tcPr>
            <w:tcW w:w="1111" w:type="dxa"/>
            <w:tcBorders>
              <w:top w:val="nil"/>
              <w:left w:val="nil"/>
              <w:bottom w:val="nil"/>
              <w:right w:val="nil"/>
            </w:tcBorders>
            <w:shd w:val="clear" w:color="auto" w:fill="auto"/>
            <w:noWrap/>
            <w:vAlign w:val="bottom"/>
            <w:hideMark/>
          </w:tcPr>
          <w:p w14:paraId="576F4D5C"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3F7B43C"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0CA5EA1"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5E9D117D" w14:textId="77777777" w:rsidR="004C575F" w:rsidRPr="00317407" w:rsidRDefault="004C575F" w:rsidP="00E977D5">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4AB4E1CB" w14:textId="77777777" w:rsidR="004C575F" w:rsidRPr="00317407" w:rsidRDefault="004C575F" w:rsidP="00E977D5">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18470C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8B67517" w14:textId="77777777" w:rsidR="004C575F" w:rsidRPr="00317407" w:rsidRDefault="004C575F" w:rsidP="00E977D5">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0AB6EC38" w14:textId="77777777" w:rsidR="004C575F" w:rsidRPr="00317407" w:rsidRDefault="004C575F" w:rsidP="00E977D5">
            <w:pPr>
              <w:spacing w:after="0"/>
              <w:jc w:val="center"/>
              <w:rPr>
                <w:color w:val="000000"/>
                <w:sz w:val="20"/>
                <w:szCs w:val="20"/>
              </w:rPr>
            </w:pPr>
            <w:r w:rsidRPr="00317407">
              <w:rPr>
                <w:color w:val="000000"/>
                <w:sz w:val="20"/>
                <w:szCs w:val="20"/>
              </w:rPr>
              <w:t>86,627</w:t>
            </w:r>
          </w:p>
        </w:tc>
      </w:tr>
      <w:tr w:rsidR="004C575F" w:rsidRPr="005362B1" w14:paraId="62F9A76F" w14:textId="77777777" w:rsidTr="00E977D5">
        <w:trPr>
          <w:trHeight w:val="225"/>
        </w:trPr>
        <w:tc>
          <w:tcPr>
            <w:tcW w:w="1111" w:type="dxa"/>
            <w:tcBorders>
              <w:top w:val="nil"/>
              <w:left w:val="nil"/>
              <w:bottom w:val="nil"/>
              <w:right w:val="nil"/>
            </w:tcBorders>
            <w:shd w:val="clear" w:color="auto" w:fill="auto"/>
            <w:noWrap/>
            <w:vAlign w:val="bottom"/>
            <w:hideMark/>
          </w:tcPr>
          <w:p w14:paraId="1D09B1BD"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17F46B6A"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16C98D7D"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4D45AEEE" w14:textId="77777777" w:rsidR="004C575F" w:rsidRPr="00317407" w:rsidRDefault="004C575F" w:rsidP="00E977D5">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0554B4FC" w14:textId="77777777" w:rsidR="004C575F" w:rsidRPr="00317407" w:rsidRDefault="004C575F" w:rsidP="00E977D5">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1DAFD6D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DD14E17" w14:textId="77777777" w:rsidR="004C575F" w:rsidRPr="00317407" w:rsidRDefault="004C575F" w:rsidP="00E977D5">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61ADC8B5" w14:textId="77777777" w:rsidR="004C575F" w:rsidRPr="00317407" w:rsidRDefault="004C575F" w:rsidP="00E977D5">
            <w:pPr>
              <w:spacing w:after="0"/>
              <w:jc w:val="center"/>
              <w:rPr>
                <w:color w:val="000000"/>
                <w:sz w:val="20"/>
                <w:szCs w:val="20"/>
              </w:rPr>
            </w:pPr>
            <w:r w:rsidRPr="00317407">
              <w:rPr>
                <w:color w:val="000000"/>
                <w:sz w:val="20"/>
                <w:szCs w:val="20"/>
              </w:rPr>
              <w:t>87,548</w:t>
            </w:r>
          </w:p>
        </w:tc>
      </w:tr>
      <w:tr w:rsidR="004C575F" w:rsidRPr="005362B1" w14:paraId="33414ECA" w14:textId="77777777" w:rsidTr="00E977D5">
        <w:trPr>
          <w:trHeight w:val="225"/>
        </w:trPr>
        <w:tc>
          <w:tcPr>
            <w:tcW w:w="1111" w:type="dxa"/>
            <w:tcBorders>
              <w:top w:val="nil"/>
              <w:left w:val="nil"/>
              <w:bottom w:val="nil"/>
              <w:right w:val="nil"/>
            </w:tcBorders>
            <w:shd w:val="clear" w:color="auto" w:fill="auto"/>
            <w:noWrap/>
            <w:vAlign w:val="bottom"/>
            <w:hideMark/>
          </w:tcPr>
          <w:p w14:paraId="1E994BC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9FDE8B0"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1CD49363"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222702BA" w14:textId="77777777" w:rsidR="004C575F" w:rsidRPr="00317407" w:rsidRDefault="004C575F" w:rsidP="00E977D5">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4DA0512B" w14:textId="77777777" w:rsidR="004C575F" w:rsidRPr="00317407" w:rsidRDefault="004C575F" w:rsidP="00E977D5">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1A56AFE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AA7A749" w14:textId="77777777" w:rsidR="004C575F" w:rsidRPr="00317407" w:rsidRDefault="004C575F" w:rsidP="00E977D5">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5CC957FC" w14:textId="77777777" w:rsidR="004C575F" w:rsidRPr="00317407" w:rsidRDefault="004C575F" w:rsidP="00E977D5">
            <w:pPr>
              <w:spacing w:after="0"/>
              <w:jc w:val="center"/>
              <w:rPr>
                <w:color w:val="000000"/>
                <w:sz w:val="20"/>
                <w:szCs w:val="20"/>
              </w:rPr>
            </w:pPr>
            <w:r w:rsidRPr="00317407">
              <w:rPr>
                <w:color w:val="000000"/>
                <w:sz w:val="20"/>
                <w:szCs w:val="20"/>
              </w:rPr>
              <w:t>87,849</w:t>
            </w:r>
          </w:p>
        </w:tc>
      </w:tr>
      <w:tr w:rsidR="004C575F" w:rsidRPr="005362B1" w14:paraId="14F6C75E" w14:textId="77777777" w:rsidTr="00E977D5">
        <w:trPr>
          <w:trHeight w:val="225"/>
        </w:trPr>
        <w:tc>
          <w:tcPr>
            <w:tcW w:w="1111" w:type="dxa"/>
            <w:tcBorders>
              <w:top w:val="nil"/>
              <w:left w:val="nil"/>
              <w:bottom w:val="nil"/>
              <w:right w:val="nil"/>
            </w:tcBorders>
            <w:shd w:val="clear" w:color="auto" w:fill="auto"/>
            <w:noWrap/>
            <w:vAlign w:val="bottom"/>
            <w:hideMark/>
          </w:tcPr>
          <w:p w14:paraId="6B7878F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07C596EB"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423B5A29"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79FEB7D9" w14:textId="77777777" w:rsidR="004C575F" w:rsidRPr="00317407" w:rsidRDefault="004C575F" w:rsidP="00E977D5">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3BE001AF" w14:textId="77777777" w:rsidR="004C575F" w:rsidRPr="00317407" w:rsidRDefault="004C575F" w:rsidP="00E977D5">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1BAD682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6823267" w14:textId="77777777" w:rsidR="004C575F" w:rsidRPr="00317407" w:rsidRDefault="004C575F" w:rsidP="00E977D5">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2BD49221" w14:textId="77777777" w:rsidR="004C575F" w:rsidRPr="00317407" w:rsidRDefault="004C575F" w:rsidP="00E977D5">
            <w:pPr>
              <w:spacing w:after="0"/>
              <w:jc w:val="center"/>
              <w:rPr>
                <w:color w:val="000000"/>
                <w:sz w:val="20"/>
                <w:szCs w:val="20"/>
              </w:rPr>
            </w:pPr>
            <w:r w:rsidRPr="00317407">
              <w:rPr>
                <w:color w:val="000000"/>
                <w:sz w:val="20"/>
                <w:szCs w:val="20"/>
              </w:rPr>
              <w:t>87,959</w:t>
            </w:r>
          </w:p>
        </w:tc>
      </w:tr>
      <w:tr w:rsidR="004C575F" w:rsidRPr="005362B1" w14:paraId="34018C6F" w14:textId="77777777" w:rsidTr="00E977D5">
        <w:trPr>
          <w:trHeight w:val="225"/>
        </w:trPr>
        <w:tc>
          <w:tcPr>
            <w:tcW w:w="1111" w:type="dxa"/>
            <w:tcBorders>
              <w:top w:val="nil"/>
              <w:left w:val="nil"/>
              <w:bottom w:val="nil"/>
              <w:right w:val="nil"/>
            </w:tcBorders>
            <w:shd w:val="clear" w:color="auto" w:fill="auto"/>
            <w:noWrap/>
            <w:vAlign w:val="bottom"/>
            <w:hideMark/>
          </w:tcPr>
          <w:p w14:paraId="5A4B30A5"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11961F6F"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4740919B"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131ECE90" w14:textId="77777777" w:rsidR="004C575F" w:rsidRPr="00317407" w:rsidRDefault="004C575F" w:rsidP="00E977D5">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1FE72954" w14:textId="77777777" w:rsidR="004C575F" w:rsidRPr="00317407" w:rsidRDefault="004C575F" w:rsidP="00E977D5">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02294C2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55AC5A4" w14:textId="77777777" w:rsidR="004C575F" w:rsidRPr="00317407" w:rsidRDefault="004C575F" w:rsidP="00E977D5">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065CDFC7" w14:textId="77777777" w:rsidR="004C575F" w:rsidRPr="00317407" w:rsidRDefault="004C575F" w:rsidP="00E977D5">
            <w:pPr>
              <w:spacing w:after="0"/>
              <w:jc w:val="center"/>
              <w:rPr>
                <w:color w:val="000000"/>
                <w:sz w:val="20"/>
                <w:szCs w:val="20"/>
              </w:rPr>
            </w:pPr>
            <w:r w:rsidRPr="00317407">
              <w:rPr>
                <w:color w:val="000000"/>
                <w:sz w:val="20"/>
                <w:szCs w:val="20"/>
              </w:rPr>
              <w:t>87,994</w:t>
            </w:r>
          </w:p>
        </w:tc>
      </w:tr>
      <w:tr w:rsidR="004C575F" w:rsidRPr="005362B1" w14:paraId="2F42B438" w14:textId="77777777" w:rsidTr="00E977D5">
        <w:trPr>
          <w:trHeight w:val="225"/>
        </w:trPr>
        <w:tc>
          <w:tcPr>
            <w:tcW w:w="1111" w:type="dxa"/>
            <w:tcBorders>
              <w:top w:val="nil"/>
              <w:left w:val="nil"/>
              <w:bottom w:val="nil"/>
              <w:right w:val="nil"/>
            </w:tcBorders>
            <w:shd w:val="clear" w:color="auto" w:fill="auto"/>
            <w:noWrap/>
            <w:vAlign w:val="bottom"/>
            <w:hideMark/>
          </w:tcPr>
          <w:p w14:paraId="3A753CEB"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3EAED7F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549FFB5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187A25EE" w14:textId="77777777" w:rsidR="004C575F" w:rsidRPr="00317407" w:rsidRDefault="004C575F" w:rsidP="00E977D5">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210DCF77" w14:textId="77777777" w:rsidR="004C575F" w:rsidRPr="00317407" w:rsidRDefault="004C575F" w:rsidP="00E977D5">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29DCBDF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4701C8D" w14:textId="77777777" w:rsidR="004C575F" w:rsidRPr="00317407" w:rsidRDefault="004C575F" w:rsidP="00E977D5">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2C03F7B5" w14:textId="77777777" w:rsidR="004C575F" w:rsidRPr="00317407" w:rsidRDefault="004C575F" w:rsidP="00E977D5">
            <w:pPr>
              <w:spacing w:after="0"/>
              <w:jc w:val="center"/>
              <w:rPr>
                <w:color w:val="000000"/>
                <w:sz w:val="20"/>
                <w:szCs w:val="20"/>
              </w:rPr>
            </w:pPr>
            <w:r w:rsidRPr="00317407">
              <w:rPr>
                <w:color w:val="000000"/>
                <w:sz w:val="20"/>
                <w:szCs w:val="20"/>
              </w:rPr>
              <w:t>88,003</w:t>
            </w:r>
          </w:p>
        </w:tc>
      </w:tr>
      <w:tr w:rsidR="004C575F" w:rsidRPr="005362B1" w14:paraId="3627C4AB" w14:textId="77777777" w:rsidTr="00E977D5">
        <w:trPr>
          <w:trHeight w:val="225"/>
        </w:trPr>
        <w:tc>
          <w:tcPr>
            <w:tcW w:w="1111" w:type="dxa"/>
            <w:tcBorders>
              <w:top w:val="nil"/>
              <w:left w:val="nil"/>
              <w:bottom w:val="nil"/>
              <w:right w:val="nil"/>
            </w:tcBorders>
            <w:shd w:val="clear" w:color="auto" w:fill="auto"/>
            <w:noWrap/>
            <w:vAlign w:val="bottom"/>
            <w:hideMark/>
          </w:tcPr>
          <w:p w14:paraId="2D089D8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3E907EC4"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485BF18E"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0A4EB1F3" w14:textId="77777777" w:rsidR="004C575F" w:rsidRPr="00317407" w:rsidRDefault="004C575F" w:rsidP="00E977D5">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080D7732" w14:textId="77777777" w:rsidR="004C575F" w:rsidRPr="00317407" w:rsidRDefault="004C575F" w:rsidP="00E977D5">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07A26A5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CD58541" w14:textId="77777777" w:rsidR="004C575F" w:rsidRPr="00317407" w:rsidRDefault="004C575F" w:rsidP="00E977D5">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26661B08" w14:textId="77777777" w:rsidR="004C575F" w:rsidRPr="00317407" w:rsidRDefault="004C575F" w:rsidP="00E977D5">
            <w:pPr>
              <w:spacing w:after="0"/>
              <w:jc w:val="center"/>
              <w:rPr>
                <w:color w:val="000000"/>
                <w:sz w:val="20"/>
                <w:szCs w:val="20"/>
              </w:rPr>
            </w:pPr>
            <w:r w:rsidRPr="00317407">
              <w:rPr>
                <w:color w:val="000000"/>
                <w:sz w:val="20"/>
                <w:szCs w:val="20"/>
              </w:rPr>
              <w:t>88,005</w:t>
            </w:r>
          </w:p>
        </w:tc>
      </w:tr>
      <w:tr w:rsidR="004C575F" w:rsidRPr="005362B1" w14:paraId="6D110682" w14:textId="77777777" w:rsidTr="00E977D5">
        <w:trPr>
          <w:trHeight w:val="225"/>
        </w:trPr>
        <w:tc>
          <w:tcPr>
            <w:tcW w:w="1111" w:type="dxa"/>
            <w:tcBorders>
              <w:top w:val="nil"/>
              <w:left w:val="nil"/>
              <w:bottom w:val="nil"/>
              <w:right w:val="nil"/>
            </w:tcBorders>
            <w:shd w:val="clear" w:color="auto" w:fill="auto"/>
            <w:noWrap/>
            <w:vAlign w:val="center"/>
            <w:hideMark/>
          </w:tcPr>
          <w:p w14:paraId="2EB0A7E4" w14:textId="77777777" w:rsidR="004C575F" w:rsidRPr="005362B1" w:rsidRDefault="004C575F" w:rsidP="00E977D5">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4A25B28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3E3F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62570F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56C29A6"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1867E5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A918C2"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27A5D0"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3D09341B" w14:textId="77777777" w:rsidTr="00E977D5">
        <w:trPr>
          <w:trHeight w:val="225"/>
        </w:trPr>
        <w:tc>
          <w:tcPr>
            <w:tcW w:w="1111" w:type="dxa"/>
            <w:tcBorders>
              <w:top w:val="nil"/>
              <w:left w:val="nil"/>
              <w:bottom w:val="nil"/>
              <w:right w:val="nil"/>
            </w:tcBorders>
            <w:shd w:val="clear" w:color="auto" w:fill="auto"/>
            <w:noWrap/>
            <w:vAlign w:val="bottom"/>
            <w:hideMark/>
          </w:tcPr>
          <w:p w14:paraId="4133A349"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750BFD4F"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801BF1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60C3404"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3D34377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74000E2"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0D6EAA3B"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98561E3" w14:textId="77777777" w:rsidR="004C575F" w:rsidRPr="00317407" w:rsidRDefault="004C575F" w:rsidP="00E977D5">
            <w:pPr>
              <w:spacing w:after="0"/>
              <w:jc w:val="center"/>
              <w:rPr>
                <w:color w:val="000000"/>
                <w:sz w:val="20"/>
                <w:szCs w:val="20"/>
              </w:rPr>
            </w:pPr>
            <w:r w:rsidRPr="00317407">
              <w:rPr>
                <w:color w:val="000000"/>
                <w:sz w:val="20"/>
                <w:szCs w:val="20"/>
              </w:rPr>
              <w:t>0.4</w:t>
            </w:r>
          </w:p>
        </w:tc>
      </w:tr>
      <w:tr w:rsidR="004C575F" w:rsidRPr="005362B1" w14:paraId="0E389E08" w14:textId="77777777" w:rsidTr="00E977D5">
        <w:trPr>
          <w:trHeight w:val="225"/>
        </w:trPr>
        <w:tc>
          <w:tcPr>
            <w:tcW w:w="1111" w:type="dxa"/>
            <w:tcBorders>
              <w:top w:val="nil"/>
              <w:left w:val="nil"/>
              <w:bottom w:val="nil"/>
              <w:right w:val="nil"/>
            </w:tcBorders>
            <w:shd w:val="clear" w:color="auto" w:fill="auto"/>
            <w:noWrap/>
            <w:vAlign w:val="bottom"/>
            <w:hideMark/>
          </w:tcPr>
          <w:p w14:paraId="2520C634"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75607CEC"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A5673E"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76729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816E61F" w14:textId="77777777" w:rsidR="004C575F" w:rsidRPr="00317407" w:rsidRDefault="004C575F" w:rsidP="00E977D5">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7186EFE0"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0AD628D" w14:textId="77777777" w:rsidR="004C575F" w:rsidRPr="00317407" w:rsidRDefault="004C575F" w:rsidP="00E977D5">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76AAB6ED" w14:textId="77777777" w:rsidR="004C575F" w:rsidRPr="00317407" w:rsidRDefault="004C575F" w:rsidP="00E977D5">
            <w:pPr>
              <w:spacing w:after="0"/>
              <w:jc w:val="center"/>
              <w:rPr>
                <w:color w:val="000000"/>
                <w:sz w:val="20"/>
                <w:szCs w:val="20"/>
              </w:rPr>
            </w:pPr>
            <w:r w:rsidRPr="00317407">
              <w:rPr>
                <w:color w:val="000000"/>
                <w:sz w:val="20"/>
                <w:szCs w:val="20"/>
              </w:rPr>
              <w:t>0.54</w:t>
            </w:r>
          </w:p>
        </w:tc>
      </w:tr>
      <w:tr w:rsidR="004C575F" w:rsidRPr="005362B1" w14:paraId="2988648E" w14:textId="77777777" w:rsidTr="00E977D5">
        <w:trPr>
          <w:trHeight w:val="225"/>
        </w:trPr>
        <w:tc>
          <w:tcPr>
            <w:tcW w:w="1111" w:type="dxa"/>
            <w:tcBorders>
              <w:top w:val="nil"/>
              <w:left w:val="nil"/>
              <w:bottom w:val="nil"/>
              <w:right w:val="nil"/>
            </w:tcBorders>
            <w:shd w:val="clear" w:color="auto" w:fill="auto"/>
            <w:noWrap/>
            <w:vAlign w:val="bottom"/>
            <w:hideMark/>
          </w:tcPr>
          <w:p w14:paraId="2D135D2B"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AEA004E"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5E1A8754"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3AC676EF"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CD8B5C"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6A682EC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D74091"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D4BDF7" w14:textId="77777777" w:rsidR="004C575F" w:rsidRPr="00317407" w:rsidRDefault="004C575F" w:rsidP="00E977D5">
            <w:pPr>
              <w:spacing w:after="0"/>
              <w:jc w:val="center"/>
              <w:rPr>
                <w:color w:val="000000"/>
                <w:sz w:val="20"/>
                <w:szCs w:val="20"/>
              </w:rPr>
            </w:pPr>
            <w:r w:rsidRPr="00317407">
              <w:rPr>
                <w:color w:val="000000"/>
                <w:sz w:val="20"/>
                <w:szCs w:val="20"/>
              </w:rPr>
              <w:t>0.47</w:t>
            </w:r>
          </w:p>
        </w:tc>
      </w:tr>
      <w:tr w:rsidR="004C575F" w:rsidRPr="005362B1" w14:paraId="085B9B86" w14:textId="77777777" w:rsidTr="00E977D5">
        <w:trPr>
          <w:trHeight w:val="225"/>
        </w:trPr>
        <w:tc>
          <w:tcPr>
            <w:tcW w:w="1111" w:type="dxa"/>
            <w:tcBorders>
              <w:top w:val="nil"/>
              <w:left w:val="nil"/>
              <w:bottom w:val="nil"/>
              <w:right w:val="nil"/>
            </w:tcBorders>
            <w:shd w:val="clear" w:color="auto" w:fill="auto"/>
            <w:noWrap/>
            <w:vAlign w:val="bottom"/>
            <w:hideMark/>
          </w:tcPr>
          <w:p w14:paraId="70865B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6D6E3525"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37F9B079"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0F3D852"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5BE6468"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141EC0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ACACD5D" w14:textId="77777777" w:rsidR="004C575F" w:rsidRPr="00317407" w:rsidRDefault="004C575F" w:rsidP="00E977D5">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51356474" w14:textId="77777777" w:rsidR="004C575F" w:rsidRPr="00317407" w:rsidRDefault="004C575F" w:rsidP="00E977D5">
            <w:pPr>
              <w:spacing w:after="0"/>
              <w:jc w:val="center"/>
              <w:rPr>
                <w:color w:val="000000"/>
                <w:sz w:val="20"/>
                <w:szCs w:val="20"/>
              </w:rPr>
            </w:pPr>
            <w:r w:rsidRPr="00317407">
              <w:rPr>
                <w:color w:val="000000"/>
                <w:sz w:val="20"/>
                <w:szCs w:val="20"/>
              </w:rPr>
              <w:t>0.57</w:t>
            </w:r>
          </w:p>
        </w:tc>
      </w:tr>
      <w:tr w:rsidR="004C575F" w:rsidRPr="005362B1" w14:paraId="483382D1" w14:textId="77777777" w:rsidTr="00E977D5">
        <w:trPr>
          <w:trHeight w:val="225"/>
        </w:trPr>
        <w:tc>
          <w:tcPr>
            <w:tcW w:w="1111" w:type="dxa"/>
            <w:tcBorders>
              <w:top w:val="nil"/>
              <w:left w:val="nil"/>
              <w:bottom w:val="nil"/>
              <w:right w:val="nil"/>
            </w:tcBorders>
            <w:shd w:val="clear" w:color="auto" w:fill="auto"/>
            <w:noWrap/>
            <w:vAlign w:val="bottom"/>
            <w:hideMark/>
          </w:tcPr>
          <w:p w14:paraId="3D6A0DF1"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28A59B1D"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743C62BA"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4BA46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CFAD40A" w14:textId="77777777" w:rsidR="004C575F" w:rsidRPr="00317407" w:rsidRDefault="004C575F" w:rsidP="00E977D5">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3DA57F6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115E20C" w14:textId="77777777" w:rsidR="004C575F" w:rsidRPr="00317407" w:rsidRDefault="004C575F" w:rsidP="00E977D5">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0F8DA65A" w14:textId="77777777" w:rsidR="004C575F" w:rsidRPr="00317407" w:rsidRDefault="004C575F" w:rsidP="00E977D5">
            <w:pPr>
              <w:spacing w:after="0"/>
              <w:jc w:val="center"/>
              <w:rPr>
                <w:color w:val="000000"/>
                <w:sz w:val="20"/>
                <w:szCs w:val="20"/>
              </w:rPr>
            </w:pPr>
            <w:r w:rsidRPr="00317407">
              <w:rPr>
                <w:color w:val="000000"/>
                <w:sz w:val="20"/>
                <w:szCs w:val="20"/>
              </w:rPr>
              <w:t>0.66</w:t>
            </w:r>
          </w:p>
        </w:tc>
      </w:tr>
      <w:tr w:rsidR="004C575F" w:rsidRPr="005362B1" w14:paraId="056435AA" w14:textId="77777777" w:rsidTr="00E977D5">
        <w:trPr>
          <w:trHeight w:val="225"/>
        </w:trPr>
        <w:tc>
          <w:tcPr>
            <w:tcW w:w="1111" w:type="dxa"/>
            <w:tcBorders>
              <w:top w:val="nil"/>
              <w:left w:val="nil"/>
              <w:bottom w:val="nil"/>
              <w:right w:val="nil"/>
            </w:tcBorders>
            <w:shd w:val="clear" w:color="auto" w:fill="auto"/>
            <w:noWrap/>
            <w:vAlign w:val="bottom"/>
            <w:hideMark/>
          </w:tcPr>
          <w:p w14:paraId="7B2E67A2"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3E4ABEA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4807F1B"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0990D5E"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A2B1D4"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E8CF451"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085D39F" w14:textId="77777777" w:rsidR="004C575F" w:rsidRPr="00317407" w:rsidRDefault="004C575F" w:rsidP="00E977D5">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2914288B" w14:textId="77777777" w:rsidR="004C575F" w:rsidRPr="00317407" w:rsidRDefault="004C575F" w:rsidP="00E977D5">
            <w:pPr>
              <w:spacing w:after="0"/>
              <w:jc w:val="center"/>
              <w:rPr>
                <w:color w:val="000000"/>
                <w:sz w:val="20"/>
                <w:szCs w:val="20"/>
              </w:rPr>
            </w:pPr>
            <w:r w:rsidRPr="00317407">
              <w:rPr>
                <w:color w:val="000000"/>
                <w:sz w:val="20"/>
                <w:szCs w:val="20"/>
              </w:rPr>
              <w:t>0.82</w:t>
            </w:r>
          </w:p>
        </w:tc>
      </w:tr>
      <w:tr w:rsidR="004C575F" w:rsidRPr="005362B1" w14:paraId="2305E66F" w14:textId="77777777" w:rsidTr="00E977D5">
        <w:trPr>
          <w:trHeight w:val="225"/>
        </w:trPr>
        <w:tc>
          <w:tcPr>
            <w:tcW w:w="1111" w:type="dxa"/>
            <w:tcBorders>
              <w:top w:val="nil"/>
              <w:left w:val="nil"/>
              <w:bottom w:val="nil"/>
              <w:right w:val="nil"/>
            </w:tcBorders>
            <w:shd w:val="clear" w:color="auto" w:fill="auto"/>
            <w:noWrap/>
            <w:vAlign w:val="bottom"/>
            <w:hideMark/>
          </w:tcPr>
          <w:p w14:paraId="706B7F94"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670A378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E0127B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D5D39A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C79688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8ACBB7F"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5A1BB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8A4BD7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5DE306A2" w14:textId="77777777" w:rsidTr="00E977D5">
        <w:trPr>
          <w:trHeight w:val="225"/>
        </w:trPr>
        <w:tc>
          <w:tcPr>
            <w:tcW w:w="1111" w:type="dxa"/>
            <w:tcBorders>
              <w:top w:val="nil"/>
              <w:left w:val="nil"/>
              <w:bottom w:val="nil"/>
              <w:right w:val="nil"/>
            </w:tcBorders>
            <w:shd w:val="clear" w:color="auto" w:fill="auto"/>
            <w:noWrap/>
            <w:vAlign w:val="bottom"/>
            <w:hideMark/>
          </w:tcPr>
          <w:p w14:paraId="3466067E"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4913E54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B4F453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B1EE47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B3047E7"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64367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2E55EDA"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474BF7E"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8F0E734" w14:textId="77777777" w:rsidTr="00E977D5">
        <w:trPr>
          <w:trHeight w:val="225"/>
        </w:trPr>
        <w:tc>
          <w:tcPr>
            <w:tcW w:w="1111" w:type="dxa"/>
            <w:tcBorders>
              <w:top w:val="nil"/>
              <w:left w:val="nil"/>
              <w:bottom w:val="nil"/>
              <w:right w:val="nil"/>
            </w:tcBorders>
            <w:shd w:val="clear" w:color="auto" w:fill="auto"/>
            <w:noWrap/>
            <w:vAlign w:val="bottom"/>
            <w:hideMark/>
          </w:tcPr>
          <w:p w14:paraId="69826817"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4AE0222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8A3BC9"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92441C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3EFCF64B"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981642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3EBFBE4"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F2B3DD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CA03DE" w14:textId="77777777" w:rsidTr="00E977D5">
        <w:trPr>
          <w:trHeight w:val="225"/>
        </w:trPr>
        <w:tc>
          <w:tcPr>
            <w:tcW w:w="1111" w:type="dxa"/>
            <w:tcBorders>
              <w:top w:val="nil"/>
              <w:left w:val="nil"/>
              <w:bottom w:val="nil"/>
              <w:right w:val="nil"/>
            </w:tcBorders>
            <w:shd w:val="clear" w:color="auto" w:fill="auto"/>
            <w:noWrap/>
            <w:vAlign w:val="bottom"/>
            <w:hideMark/>
          </w:tcPr>
          <w:p w14:paraId="5CE29E44"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CDE7183"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CB5B47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1D9E9AA"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FE5F8E5"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48A56BD"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A2E59B7"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F349F2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E9090C8" w14:textId="77777777" w:rsidTr="00E977D5">
        <w:trPr>
          <w:trHeight w:val="225"/>
        </w:trPr>
        <w:tc>
          <w:tcPr>
            <w:tcW w:w="1111" w:type="dxa"/>
            <w:tcBorders>
              <w:top w:val="nil"/>
              <w:left w:val="nil"/>
              <w:bottom w:val="nil"/>
              <w:right w:val="nil"/>
            </w:tcBorders>
            <w:shd w:val="clear" w:color="auto" w:fill="auto"/>
            <w:noWrap/>
            <w:vAlign w:val="bottom"/>
            <w:hideMark/>
          </w:tcPr>
          <w:p w14:paraId="210322AF"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10564E8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A10027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33B4C26"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4E51B22"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644EAC3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316A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7D697F6"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253C0386" w14:textId="77777777" w:rsidTr="00E977D5">
        <w:trPr>
          <w:trHeight w:val="225"/>
        </w:trPr>
        <w:tc>
          <w:tcPr>
            <w:tcW w:w="1111" w:type="dxa"/>
            <w:tcBorders>
              <w:top w:val="nil"/>
              <w:left w:val="nil"/>
              <w:bottom w:val="nil"/>
              <w:right w:val="nil"/>
            </w:tcBorders>
            <w:shd w:val="clear" w:color="auto" w:fill="auto"/>
            <w:noWrap/>
            <w:vAlign w:val="bottom"/>
            <w:hideMark/>
          </w:tcPr>
          <w:p w14:paraId="4B0F2F62"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20999D9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3E8AC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A5F02F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0144D9"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DBB1C7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E40B138"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2DB619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38BCAA9" w14:textId="77777777" w:rsidTr="00E977D5">
        <w:trPr>
          <w:trHeight w:val="225"/>
        </w:trPr>
        <w:tc>
          <w:tcPr>
            <w:tcW w:w="1111" w:type="dxa"/>
            <w:tcBorders>
              <w:top w:val="nil"/>
              <w:left w:val="nil"/>
              <w:bottom w:val="nil"/>
              <w:right w:val="nil"/>
            </w:tcBorders>
            <w:shd w:val="clear" w:color="auto" w:fill="auto"/>
            <w:noWrap/>
            <w:vAlign w:val="bottom"/>
            <w:hideMark/>
          </w:tcPr>
          <w:p w14:paraId="0A5FF676"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1E7ECAF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13DEF4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114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1C83A1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96A406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C358F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DD0EFC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22B77E" w14:textId="77777777" w:rsidTr="00E977D5">
        <w:trPr>
          <w:trHeight w:val="225"/>
        </w:trPr>
        <w:tc>
          <w:tcPr>
            <w:tcW w:w="1111" w:type="dxa"/>
            <w:tcBorders>
              <w:top w:val="nil"/>
              <w:left w:val="nil"/>
              <w:bottom w:val="nil"/>
              <w:right w:val="nil"/>
            </w:tcBorders>
            <w:shd w:val="clear" w:color="auto" w:fill="auto"/>
            <w:noWrap/>
            <w:vAlign w:val="bottom"/>
            <w:hideMark/>
          </w:tcPr>
          <w:p w14:paraId="14EA8AA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04D66A5D"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0BB13A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EDCB6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4A1112D"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21CAE4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155FB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AA53D0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06F51DE0" w14:textId="77777777" w:rsidTr="00E977D5">
        <w:trPr>
          <w:trHeight w:val="225"/>
        </w:trPr>
        <w:tc>
          <w:tcPr>
            <w:tcW w:w="1111" w:type="dxa"/>
            <w:tcBorders>
              <w:top w:val="nil"/>
              <w:left w:val="nil"/>
              <w:bottom w:val="nil"/>
              <w:right w:val="nil"/>
            </w:tcBorders>
            <w:shd w:val="clear" w:color="auto" w:fill="auto"/>
            <w:noWrap/>
            <w:vAlign w:val="center"/>
            <w:hideMark/>
          </w:tcPr>
          <w:p w14:paraId="0EE62BFA" w14:textId="77777777" w:rsidR="004C575F" w:rsidRPr="005362B1" w:rsidRDefault="004C575F" w:rsidP="00E977D5">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2F31C91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FB9AA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66977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728997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B94B3A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2BC57A5"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E7B3034"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5A7DD3C8" w14:textId="77777777" w:rsidTr="00E977D5">
        <w:trPr>
          <w:trHeight w:val="225"/>
        </w:trPr>
        <w:tc>
          <w:tcPr>
            <w:tcW w:w="1111" w:type="dxa"/>
            <w:tcBorders>
              <w:top w:val="nil"/>
              <w:left w:val="nil"/>
              <w:bottom w:val="nil"/>
              <w:right w:val="nil"/>
            </w:tcBorders>
            <w:shd w:val="clear" w:color="auto" w:fill="auto"/>
            <w:noWrap/>
            <w:vAlign w:val="bottom"/>
            <w:hideMark/>
          </w:tcPr>
          <w:p w14:paraId="0487CBE8"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68A6393A"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4BEE5DE1"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2946B97"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62F03414"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40AD442"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E7DBE85"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902C649" w14:textId="77777777" w:rsidR="004C575F" w:rsidRPr="00317407" w:rsidRDefault="004C575F" w:rsidP="00E977D5">
            <w:pPr>
              <w:spacing w:after="0"/>
              <w:jc w:val="center"/>
              <w:rPr>
                <w:color w:val="000000"/>
                <w:sz w:val="20"/>
                <w:szCs w:val="20"/>
              </w:rPr>
            </w:pPr>
            <w:r w:rsidRPr="00317407">
              <w:rPr>
                <w:color w:val="000000"/>
                <w:sz w:val="20"/>
                <w:szCs w:val="20"/>
              </w:rPr>
              <w:t>54,728</w:t>
            </w:r>
          </w:p>
        </w:tc>
      </w:tr>
      <w:tr w:rsidR="004C575F" w:rsidRPr="005362B1" w14:paraId="742A4F98" w14:textId="77777777" w:rsidTr="00E977D5">
        <w:trPr>
          <w:trHeight w:val="225"/>
        </w:trPr>
        <w:tc>
          <w:tcPr>
            <w:tcW w:w="1111" w:type="dxa"/>
            <w:tcBorders>
              <w:top w:val="nil"/>
              <w:left w:val="nil"/>
              <w:bottom w:val="nil"/>
              <w:right w:val="nil"/>
            </w:tcBorders>
            <w:shd w:val="clear" w:color="auto" w:fill="auto"/>
            <w:noWrap/>
            <w:vAlign w:val="bottom"/>
            <w:hideMark/>
          </w:tcPr>
          <w:p w14:paraId="283283C3"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4F59D18"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D985F9C"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998BEDB"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23DED9F0"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375B81C3"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C8DEACF"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B75E049" w14:textId="77777777" w:rsidR="004C575F" w:rsidRPr="00317407" w:rsidRDefault="004C575F" w:rsidP="00E977D5">
            <w:pPr>
              <w:spacing w:after="0"/>
              <w:jc w:val="center"/>
              <w:rPr>
                <w:color w:val="000000"/>
                <w:sz w:val="20"/>
                <w:szCs w:val="20"/>
              </w:rPr>
            </w:pPr>
            <w:r w:rsidRPr="00317407">
              <w:rPr>
                <w:color w:val="000000"/>
                <w:sz w:val="20"/>
                <w:szCs w:val="20"/>
              </w:rPr>
              <w:t>52,772</w:t>
            </w:r>
          </w:p>
        </w:tc>
      </w:tr>
      <w:tr w:rsidR="004C575F" w:rsidRPr="005362B1" w14:paraId="6B9748CC" w14:textId="77777777" w:rsidTr="00E977D5">
        <w:trPr>
          <w:trHeight w:val="225"/>
        </w:trPr>
        <w:tc>
          <w:tcPr>
            <w:tcW w:w="1111" w:type="dxa"/>
            <w:tcBorders>
              <w:top w:val="nil"/>
              <w:left w:val="nil"/>
              <w:bottom w:val="nil"/>
              <w:right w:val="nil"/>
            </w:tcBorders>
            <w:shd w:val="clear" w:color="auto" w:fill="auto"/>
            <w:noWrap/>
            <w:vAlign w:val="bottom"/>
            <w:hideMark/>
          </w:tcPr>
          <w:p w14:paraId="163C7CD2"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298D4ED8"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D16840B"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53D47016" w14:textId="77777777" w:rsidR="004C575F" w:rsidRPr="00317407" w:rsidRDefault="004C575F" w:rsidP="00E977D5">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17DCF0E2" w14:textId="77777777" w:rsidR="004C575F" w:rsidRPr="00317407" w:rsidRDefault="004C575F" w:rsidP="00E977D5">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1211CF5E" w14:textId="77777777" w:rsidR="004C575F" w:rsidRPr="00317407" w:rsidRDefault="004C575F" w:rsidP="00E977D5">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504D04A4" w14:textId="77777777" w:rsidR="004C575F" w:rsidRPr="00317407" w:rsidRDefault="004C575F" w:rsidP="00E977D5">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35B7E9F6" w14:textId="77777777" w:rsidR="004C575F" w:rsidRPr="00317407" w:rsidRDefault="004C575F" w:rsidP="00E977D5">
            <w:pPr>
              <w:spacing w:after="0"/>
              <w:jc w:val="center"/>
              <w:rPr>
                <w:color w:val="000000"/>
                <w:sz w:val="20"/>
                <w:szCs w:val="20"/>
              </w:rPr>
            </w:pPr>
            <w:r w:rsidRPr="00317407">
              <w:rPr>
                <w:color w:val="000000"/>
                <w:sz w:val="20"/>
                <w:szCs w:val="20"/>
              </w:rPr>
              <w:t>45,838</w:t>
            </w:r>
          </w:p>
        </w:tc>
      </w:tr>
      <w:tr w:rsidR="004C575F" w:rsidRPr="005362B1" w14:paraId="047CA05A" w14:textId="77777777" w:rsidTr="00E977D5">
        <w:trPr>
          <w:trHeight w:val="225"/>
        </w:trPr>
        <w:tc>
          <w:tcPr>
            <w:tcW w:w="1111" w:type="dxa"/>
            <w:tcBorders>
              <w:top w:val="nil"/>
              <w:left w:val="nil"/>
              <w:bottom w:val="nil"/>
              <w:right w:val="nil"/>
            </w:tcBorders>
            <w:shd w:val="clear" w:color="auto" w:fill="auto"/>
            <w:noWrap/>
            <w:vAlign w:val="bottom"/>
            <w:hideMark/>
          </w:tcPr>
          <w:p w14:paraId="25D0B0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520CF1E1"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55A82BFD"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2FAC6E4A" w14:textId="77777777" w:rsidR="004C575F" w:rsidRPr="00317407" w:rsidRDefault="004C575F" w:rsidP="00E977D5">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050FDD82" w14:textId="77777777" w:rsidR="004C575F" w:rsidRPr="00317407" w:rsidRDefault="004C575F" w:rsidP="00E977D5">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4CB188C9" w14:textId="77777777" w:rsidR="004C575F" w:rsidRPr="00317407" w:rsidRDefault="004C575F" w:rsidP="00E977D5">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51D96893" w14:textId="77777777" w:rsidR="004C575F" w:rsidRPr="00317407" w:rsidRDefault="004C575F" w:rsidP="00E977D5">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1C8DBC47" w14:textId="77777777" w:rsidR="004C575F" w:rsidRPr="00317407" w:rsidRDefault="004C575F" w:rsidP="00E977D5">
            <w:pPr>
              <w:spacing w:after="0"/>
              <w:jc w:val="center"/>
              <w:rPr>
                <w:color w:val="000000"/>
                <w:sz w:val="20"/>
                <w:szCs w:val="20"/>
              </w:rPr>
            </w:pPr>
            <w:r w:rsidRPr="00317407">
              <w:rPr>
                <w:color w:val="000000"/>
                <w:sz w:val="20"/>
                <w:szCs w:val="20"/>
              </w:rPr>
              <w:t>45,359</w:t>
            </w:r>
          </w:p>
        </w:tc>
      </w:tr>
      <w:tr w:rsidR="004C575F" w:rsidRPr="005362B1" w14:paraId="44E78746" w14:textId="77777777" w:rsidTr="00E977D5">
        <w:trPr>
          <w:trHeight w:val="225"/>
        </w:trPr>
        <w:tc>
          <w:tcPr>
            <w:tcW w:w="1111" w:type="dxa"/>
            <w:tcBorders>
              <w:top w:val="nil"/>
              <w:left w:val="nil"/>
              <w:bottom w:val="nil"/>
              <w:right w:val="nil"/>
            </w:tcBorders>
            <w:shd w:val="clear" w:color="auto" w:fill="auto"/>
            <w:noWrap/>
            <w:vAlign w:val="bottom"/>
            <w:hideMark/>
          </w:tcPr>
          <w:p w14:paraId="3C2044C8"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CFB8D50"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19691C0B"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70658DA3" w14:textId="77777777" w:rsidR="004C575F" w:rsidRPr="00317407" w:rsidRDefault="004C575F" w:rsidP="00E977D5">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02F79689" w14:textId="77777777" w:rsidR="004C575F" w:rsidRPr="00317407" w:rsidRDefault="004C575F" w:rsidP="00E977D5">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6F56C408" w14:textId="77777777" w:rsidR="004C575F" w:rsidRPr="00317407" w:rsidRDefault="004C575F" w:rsidP="00E977D5">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6EAB64EF" w14:textId="77777777" w:rsidR="004C575F" w:rsidRPr="00317407" w:rsidRDefault="004C575F" w:rsidP="00E977D5">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404C29AC" w14:textId="77777777" w:rsidR="004C575F" w:rsidRPr="00317407" w:rsidRDefault="004C575F" w:rsidP="00E977D5">
            <w:pPr>
              <w:spacing w:after="0"/>
              <w:jc w:val="center"/>
              <w:rPr>
                <w:color w:val="000000"/>
                <w:sz w:val="20"/>
                <w:szCs w:val="20"/>
              </w:rPr>
            </w:pPr>
            <w:r w:rsidRPr="00317407">
              <w:rPr>
                <w:color w:val="000000"/>
                <w:sz w:val="20"/>
                <w:szCs w:val="20"/>
              </w:rPr>
              <w:t>52,016</w:t>
            </w:r>
          </w:p>
        </w:tc>
      </w:tr>
      <w:tr w:rsidR="004C575F" w:rsidRPr="005362B1" w14:paraId="4A22709A" w14:textId="77777777" w:rsidTr="00E977D5">
        <w:trPr>
          <w:trHeight w:val="225"/>
        </w:trPr>
        <w:tc>
          <w:tcPr>
            <w:tcW w:w="1111" w:type="dxa"/>
            <w:tcBorders>
              <w:top w:val="nil"/>
              <w:left w:val="nil"/>
              <w:bottom w:val="nil"/>
              <w:right w:val="nil"/>
            </w:tcBorders>
            <w:shd w:val="clear" w:color="auto" w:fill="auto"/>
            <w:noWrap/>
            <w:vAlign w:val="bottom"/>
            <w:hideMark/>
          </w:tcPr>
          <w:p w14:paraId="013D4F7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281E4333"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2C04D37F"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5032778E" w14:textId="77777777" w:rsidR="004C575F" w:rsidRPr="00317407" w:rsidRDefault="004C575F" w:rsidP="00E977D5">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3B215E90" w14:textId="77777777" w:rsidR="004C575F" w:rsidRPr="00317407" w:rsidRDefault="004C575F" w:rsidP="00E977D5">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0A357F8D" w14:textId="77777777" w:rsidR="004C575F" w:rsidRPr="00317407" w:rsidRDefault="004C575F" w:rsidP="00E977D5">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416AF168" w14:textId="77777777" w:rsidR="004C575F" w:rsidRPr="00317407" w:rsidRDefault="004C575F" w:rsidP="00E977D5">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3EBBEA90" w14:textId="77777777" w:rsidR="004C575F" w:rsidRPr="00317407" w:rsidRDefault="004C575F" w:rsidP="00E977D5">
            <w:pPr>
              <w:spacing w:after="0"/>
              <w:jc w:val="center"/>
              <w:rPr>
                <w:color w:val="000000"/>
                <w:sz w:val="20"/>
                <w:szCs w:val="20"/>
              </w:rPr>
            </w:pPr>
            <w:r w:rsidRPr="00317407">
              <w:rPr>
                <w:color w:val="000000"/>
                <w:sz w:val="20"/>
                <w:szCs w:val="20"/>
              </w:rPr>
              <w:t>63,394</w:t>
            </w:r>
          </w:p>
        </w:tc>
      </w:tr>
      <w:tr w:rsidR="004C575F" w:rsidRPr="005362B1" w14:paraId="59669062" w14:textId="77777777" w:rsidTr="00E977D5">
        <w:trPr>
          <w:trHeight w:val="225"/>
        </w:trPr>
        <w:tc>
          <w:tcPr>
            <w:tcW w:w="1111" w:type="dxa"/>
            <w:tcBorders>
              <w:top w:val="nil"/>
              <w:left w:val="nil"/>
              <w:bottom w:val="nil"/>
              <w:right w:val="nil"/>
            </w:tcBorders>
            <w:shd w:val="clear" w:color="auto" w:fill="auto"/>
            <w:noWrap/>
            <w:vAlign w:val="bottom"/>
            <w:hideMark/>
          </w:tcPr>
          <w:p w14:paraId="26469911"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7D6AE1D6"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0866C595"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69B69BE6" w14:textId="77777777" w:rsidR="004C575F" w:rsidRPr="00317407" w:rsidRDefault="004C575F" w:rsidP="00E977D5">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1D87BE4B" w14:textId="77777777" w:rsidR="004C575F" w:rsidRPr="00317407" w:rsidRDefault="004C575F" w:rsidP="00E977D5">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7B9C00C2" w14:textId="77777777" w:rsidR="004C575F" w:rsidRPr="00317407" w:rsidRDefault="004C575F" w:rsidP="00E977D5">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2AD6178D" w14:textId="77777777" w:rsidR="004C575F" w:rsidRPr="00317407" w:rsidRDefault="004C575F" w:rsidP="00E977D5">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72524679" w14:textId="77777777" w:rsidR="004C575F" w:rsidRPr="00317407" w:rsidRDefault="004C575F" w:rsidP="00E977D5">
            <w:pPr>
              <w:spacing w:after="0"/>
              <w:jc w:val="center"/>
              <w:rPr>
                <w:color w:val="000000"/>
                <w:sz w:val="20"/>
                <w:szCs w:val="20"/>
              </w:rPr>
            </w:pPr>
            <w:r w:rsidRPr="00317407">
              <w:rPr>
                <w:color w:val="000000"/>
                <w:sz w:val="20"/>
                <w:szCs w:val="20"/>
              </w:rPr>
              <w:t>69,418</w:t>
            </w:r>
          </w:p>
        </w:tc>
      </w:tr>
      <w:tr w:rsidR="004C575F" w:rsidRPr="005362B1" w14:paraId="4BE791EB" w14:textId="77777777" w:rsidTr="00E977D5">
        <w:trPr>
          <w:trHeight w:val="225"/>
        </w:trPr>
        <w:tc>
          <w:tcPr>
            <w:tcW w:w="1111" w:type="dxa"/>
            <w:tcBorders>
              <w:top w:val="nil"/>
              <w:left w:val="nil"/>
              <w:bottom w:val="nil"/>
              <w:right w:val="nil"/>
            </w:tcBorders>
            <w:shd w:val="clear" w:color="auto" w:fill="auto"/>
            <w:noWrap/>
            <w:vAlign w:val="bottom"/>
            <w:hideMark/>
          </w:tcPr>
          <w:p w14:paraId="4EBDE654"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639FF7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5A0AD8C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D2BA5AE" w14:textId="77777777" w:rsidR="004C575F" w:rsidRPr="00317407" w:rsidRDefault="004C575F" w:rsidP="00E977D5">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3E7FFE6B" w14:textId="77777777" w:rsidR="004C575F" w:rsidRPr="00317407" w:rsidRDefault="004C575F" w:rsidP="00E977D5">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4F50329A" w14:textId="77777777" w:rsidR="004C575F" w:rsidRPr="00317407" w:rsidRDefault="004C575F" w:rsidP="00E977D5">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52B20EB8" w14:textId="77777777" w:rsidR="004C575F" w:rsidRPr="00317407" w:rsidRDefault="004C575F" w:rsidP="00E977D5">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13EB7B58" w14:textId="77777777" w:rsidR="004C575F" w:rsidRPr="00317407" w:rsidRDefault="004C575F" w:rsidP="00E977D5">
            <w:pPr>
              <w:spacing w:after="0"/>
              <w:jc w:val="center"/>
              <w:rPr>
                <w:color w:val="000000"/>
                <w:sz w:val="20"/>
                <w:szCs w:val="20"/>
              </w:rPr>
            </w:pPr>
            <w:r w:rsidRPr="00317407">
              <w:rPr>
                <w:color w:val="000000"/>
                <w:sz w:val="20"/>
                <w:szCs w:val="20"/>
              </w:rPr>
              <w:t>72,148</w:t>
            </w:r>
          </w:p>
        </w:tc>
      </w:tr>
      <w:tr w:rsidR="004C575F" w:rsidRPr="005362B1" w14:paraId="4487EF03" w14:textId="77777777" w:rsidTr="00E977D5">
        <w:trPr>
          <w:trHeight w:val="225"/>
        </w:trPr>
        <w:tc>
          <w:tcPr>
            <w:tcW w:w="1111" w:type="dxa"/>
            <w:tcBorders>
              <w:top w:val="nil"/>
              <w:left w:val="nil"/>
              <w:bottom w:val="nil"/>
              <w:right w:val="nil"/>
            </w:tcBorders>
            <w:shd w:val="clear" w:color="auto" w:fill="auto"/>
            <w:noWrap/>
            <w:vAlign w:val="bottom"/>
            <w:hideMark/>
          </w:tcPr>
          <w:p w14:paraId="0DD5D1FF"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5EE5CD25"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30FBF669"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4D28D82F" w14:textId="77777777" w:rsidR="004C575F" w:rsidRPr="00317407" w:rsidRDefault="004C575F" w:rsidP="00E977D5">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32FA6C33" w14:textId="77777777" w:rsidR="004C575F" w:rsidRPr="00317407" w:rsidRDefault="004C575F" w:rsidP="00E977D5">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4C15B44C" w14:textId="77777777" w:rsidR="004C575F" w:rsidRPr="00317407" w:rsidRDefault="004C575F" w:rsidP="00E977D5">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77B2A44B" w14:textId="77777777" w:rsidR="004C575F" w:rsidRPr="00317407" w:rsidRDefault="004C575F" w:rsidP="00E977D5">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1B55C58A" w14:textId="77777777" w:rsidR="004C575F" w:rsidRPr="00317407" w:rsidRDefault="004C575F" w:rsidP="00E977D5">
            <w:pPr>
              <w:spacing w:after="0"/>
              <w:jc w:val="center"/>
              <w:rPr>
                <w:color w:val="000000"/>
                <w:sz w:val="20"/>
                <w:szCs w:val="20"/>
              </w:rPr>
            </w:pPr>
            <w:r w:rsidRPr="00317407">
              <w:rPr>
                <w:color w:val="000000"/>
                <w:sz w:val="20"/>
                <w:szCs w:val="20"/>
              </w:rPr>
              <w:t>73,128</w:t>
            </w:r>
          </w:p>
        </w:tc>
      </w:tr>
      <w:tr w:rsidR="004C575F" w:rsidRPr="005362B1" w14:paraId="410A1407" w14:textId="77777777" w:rsidTr="00E977D5">
        <w:trPr>
          <w:trHeight w:val="225"/>
        </w:trPr>
        <w:tc>
          <w:tcPr>
            <w:tcW w:w="1111" w:type="dxa"/>
            <w:tcBorders>
              <w:top w:val="nil"/>
              <w:left w:val="nil"/>
              <w:bottom w:val="nil"/>
              <w:right w:val="nil"/>
            </w:tcBorders>
            <w:shd w:val="clear" w:color="auto" w:fill="auto"/>
            <w:noWrap/>
            <w:vAlign w:val="bottom"/>
            <w:hideMark/>
          </w:tcPr>
          <w:p w14:paraId="2DE9228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63DF5A9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0AA3CEE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945C258" w14:textId="77777777" w:rsidR="004C575F" w:rsidRPr="00317407" w:rsidRDefault="004C575F" w:rsidP="00E977D5">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143D93EC" w14:textId="77777777" w:rsidR="004C575F" w:rsidRPr="00317407" w:rsidRDefault="004C575F" w:rsidP="00E977D5">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19607212" w14:textId="77777777" w:rsidR="004C575F" w:rsidRPr="00317407" w:rsidRDefault="004C575F" w:rsidP="00E977D5">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2404CBE5" w14:textId="77777777" w:rsidR="004C575F" w:rsidRPr="00317407" w:rsidRDefault="004C575F" w:rsidP="00E977D5">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670EE23C" w14:textId="77777777" w:rsidR="004C575F" w:rsidRPr="00317407" w:rsidRDefault="004C575F" w:rsidP="00E977D5">
            <w:pPr>
              <w:spacing w:after="0"/>
              <w:jc w:val="center"/>
              <w:rPr>
                <w:color w:val="000000"/>
                <w:sz w:val="20"/>
                <w:szCs w:val="20"/>
              </w:rPr>
            </w:pPr>
            <w:r w:rsidRPr="00317407">
              <w:rPr>
                <w:color w:val="000000"/>
                <w:sz w:val="20"/>
                <w:szCs w:val="20"/>
              </w:rPr>
              <w:t>73,466</w:t>
            </w:r>
          </w:p>
        </w:tc>
      </w:tr>
      <w:tr w:rsidR="004C575F" w:rsidRPr="005362B1" w14:paraId="5230FA62" w14:textId="77777777" w:rsidTr="00E977D5">
        <w:trPr>
          <w:trHeight w:val="225"/>
        </w:trPr>
        <w:tc>
          <w:tcPr>
            <w:tcW w:w="1111" w:type="dxa"/>
            <w:tcBorders>
              <w:top w:val="nil"/>
              <w:left w:val="nil"/>
              <w:bottom w:val="nil"/>
              <w:right w:val="nil"/>
            </w:tcBorders>
            <w:shd w:val="clear" w:color="auto" w:fill="auto"/>
            <w:noWrap/>
            <w:vAlign w:val="bottom"/>
            <w:hideMark/>
          </w:tcPr>
          <w:p w14:paraId="3AAF308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6DE578A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175318D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69ED5037" w14:textId="77777777" w:rsidR="004C575F" w:rsidRPr="00317407" w:rsidRDefault="004C575F" w:rsidP="00E977D5">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502B32D5" w14:textId="77777777" w:rsidR="004C575F" w:rsidRPr="00317407" w:rsidRDefault="004C575F" w:rsidP="00E977D5">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244A01F4" w14:textId="77777777" w:rsidR="004C575F" w:rsidRPr="00317407" w:rsidRDefault="004C575F" w:rsidP="00E977D5">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4639A8AF" w14:textId="77777777" w:rsidR="004C575F" w:rsidRPr="00317407" w:rsidRDefault="004C575F" w:rsidP="00E977D5">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2D092083" w14:textId="77777777" w:rsidR="004C575F" w:rsidRPr="00317407" w:rsidRDefault="004C575F" w:rsidP="00E977D5">
            <w:pPr>
              <w:spacing w:after="0"/>
              <w:jc w:val="center"/>
              <w:rPr>
                <w:color w:val="000000"/>
                <w:sz w:val="20"/>
                <w:szCs w:val="20"/>
              </w:rPr>
            </w:pPr>
            <w:r w:rsidRPr="00317407">
              <w:rPr>
                <w:color w:val="000000"/>
                <w:sz w:val="20"/>
                <w:szCs w:val="20"/>
              </w:rPr>
              <w:t>73,596</w:t>
            </w:r>
          </w:p>
        </w:tc>
      </w:tr>
      <w:tr w:rsidR="004C575F" w:rsidRPr="005362B1" w14:paraId="70FBAB99" w14:textId="77777777" w:rsidTr="00E977D5">
        <w:trPr>
          <w:trHeight w:val="225"/>
        </w:trPr>
        <w:tc>
          <w:tcPr>
            <w:tcW w:w="1111" w:type="dxa"/>
            <w:tcBorders>
              <w:top w:val="nil"/>
              <w:left w:val="nil"/>
              <w:bottom w:val="nil"/>
              <w:right w:val="nil"/>
            </w:tcBorders>
            <w:shd w:val="clear" w:color="auto" w:fill="auto"/>
            <w:noWrap/>
            <w:vAlign w:val="bottom"/>
            <w:hideMark/>
          </w:tcPr>
          <w:p w14:paraId="3C0275AB"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4568E275"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3C48B54"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0621F3C7" w14:textId="77777777" w:rsidR="004C575F" w:rsidRPr="00317407" w:rsidRDefault="004C575F" w:rsidP="00E977D5">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5F91E019" w14:textId="77777777" w:rsidR="004C575F" w:rsidRPr="00317407" w:rsidRDefault="004C575F" w:rsidP="00E977D5">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7A4F11DE" w14:textId="77777777" w:rsidR="004C575F" w:rsidRPr="00317407" w:rsidRDefault="004C575F" w:rsidP="00E977D5">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466D7C57" w14:textId="77777777" w:rsidR="004C575F" w:rsidRPr="00317407" w:rsidRDefault="004C575F" w:rsidP="00E977D5">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7147F7D5" w14:textId="77777777" w:rsidR="004C575F" w:rsidRPr="00317407" w:rsidRDefault="004C575F" w:rsidP="00E977D5">
            <w:pPr>
              <w:spacing w:after="0"/>
              <w:jc w:val="center"/>
              <w:rPr>
                <w:color w:val="000000"/>
                <w:sz w:val="20"/>
                <w:szCs w:val="20"/>
              </w:rPr>
            </w:pPr>
            <w:r w:rsidRPr="00317407">
              <w:rPr>
                <w:color w:val="000000"/>
                <w:sz w:val="20"/>
                <w:szCs w:val="20"/>
              </w:rPr>
              <w:t>73,638</w:t>
            </w:r>
          </w:p>
        </w:tc>
      </w:tr>
      <w:tr w:rsidR="004C575F" w:rsidRPr="005362B1" w14:paraId="3A033BF3" w14:textId="77777777" w:rsidTr="00E977D5">
        <w:trPr>
          <w:trHeight w:val="225"/>
        </w:trPr>
        <w:tc>
          <w:tcPr>
            <w:tcW w:w="1111" w:type="dxa"/>
            <w:tcBorders>
              <w:top w:val="nil"/>
              <w:left w:val="nil"/>
              <w:right w:val="nil"/>
            </w:tcBorders>
            <w:shd w:val="clear" w:color="auto" w:fill="auto"/>
            <w:noWrap/>
            <w:vAlign w:val="bottom"/>
            <w:hideMark/>
          </w:tcPr>
          <w:p w14:paraId="01F30B4A"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6404CF5A"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279395C0"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63E4C05D" w14:textId="77777777" w:rsidR="004C575F" w:rsidRPr="00317407" w:rsidRDefault="004C575F" w:rsidP="00E977D5">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59B492EA" w14:textId="77777777" w:rsidR="004C575F" w:rsidRPr="00317407" w:rsidRDefault="004C575F" w:rsidP="00E977D5">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7F7500C2" w14:textId="77777777" w:rsidR="004C575F" w:rsidRPr="00317407" w:rsidRDefault="004C575F" w:rsidP="00E977D5">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46AB05F1" w14:textId="77777777" w:rsidR="004C575F" w:rsidRPr="00317407" w:rsidRDefault="004C575F" w:rsidP="00E977D5">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2A0FC4F2" w14:textId="77777777" w:rsidR="004C575F" w:rsidRPr="00317407" w:rsidRDefault="004C575F" w:rsidP="00E977D5">
            <w:pPr>
              <w:spacing w:after="0"/>
              <w:jc w:val="center"/>
              <w:rPr>
                <w:color w:val="000000"/>
                <w:sz w:val="20"/>
                <w:szCs w:val="20"/>
              </w:rPr>
            </w:pPr>
            <w:r w:rsidRPr="00317407">
              <w:rPr>
                <w:color w:val="000000"/>
                <w:sz w:val="20"/>
                <w:szCs w:val="20"/>
              </w:rPr>
              <w:t>73,648</w:t>
            </w:r>
          </w:p>
        </w:tc>
      </w:tr>
      <w:tr w:rsidR="004C575F" w:rsidRPr="005362B1" w14:paraId="07C5B9C7" w14:textId="77777777" w:rsidTr="00E977D5">
        <w:trPr>
          <w:trHeight w:val="225"/>
        </w:trPr>
        <w:tc>
          <w:tcPr>
            <w:tcW w:w="1111" w:type="dxa"/>
            <w:tcBorders>
              <w:top w:val="nil"/>
              <w:left w:val="nil"/>
              <w:bottom w:val="single" w:sz="4" w:space="0" w:color="auto"/>
              <w:right w:val="nil"/>
            </w:tcBorders>
            <w:shd w:val="clear" w:color="auto" w:fill="auto"/>
            <w:noWrap/>
            <w:vAlign w:val="bottom"/>
            <w:hideMark/>
          </w:tcPr>
          <w:p w14:paraId="291FB06C"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3FBFDC3A"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3E70715D"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7AB9E3E2" w14:textId="77777777" w:rsidR="004C575F" w:rsidRPr="00317407" w:rsidRDefault="004C575F" w:rsidP="00E977D5">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486852E8" w14:textId="77777777" w:rsidR="004C575F" w:rsidRPr="00317407" w:rsidRDefault="004C575F" w:rsidP="00E977D5">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65416738" w14:textId="77777777" w:rsidR="004C575F" w:rsidRPr="00317407" w:rsidRDefault="004C575F" w:rsidP="00E977D5">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1921C07D" w14:textId="77777777" w:rsidR="004C575F" w:rsidRPr="00317407" w:rsidRDefault="004C575F" w:rsidP="00E977D5">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3EE23987" w14:textId="77777777" w:rsidR="004C575F" w:rsidRPr="00317407" w:rsidRDefault="004C575F" w:rsidP="00E977D5">
            <w:pPr>
              <w:spacing w:after="0"/>
              <w:jc w:val="center"/>
              <w:rPr>
                <w:color w:val="000000"/>
                <w:sz w:val="20"/>
                <w:szCs w:val="20"/>
              </w:rPr>
            </w:pPr>
            <w:r w:rsidRPr="00317407">
              <w:rPr>
                <w:color w:val="000000"/>
                <w:sz w:val="20"/>
                <w:szCs w:val="20"/>
              </w:rPr>
              <w:t>73,652</w:t>
            </w:r>
          </w:p>
        </w:tc>
      </w:tr>
    </w:tbl>
    <w:p w14:paraId="4774B094" w14:textId="77777777" w:rsidR="004C575F" w:rsidRPr="005362B1" w:rsidRDefault="004C575F" w:rsidP="004C575F">
      <w:r w:rsidRPr="005362B1">
        <w:br w:type="page"/>
      </w:r>
    </w:p>
    <w:p w14:paraId="62A6FAD3" w14:textId="77777777" w:rsidR="004C575F" w:rsidRPr="005362B1" w:rsidRDefault="004C575F" w:rsidP="004C575F">
      <w:pPr>
        <w:pStyle w:val="Heading1"/>
        <w:pBdr>
          <w:top w:val="nil"/>
          <w:left w:val="nil"/>
          <w:bottom w:val="nil"/>
          <w:right w:val="nil"/>
          <w:between w:val="nil"/>
        </w:pBdr>
      </w:pPr>
      <w:r w:rsidRPr="005362B1">
        <w:lastRenderedPageBreak/>
        <w:t>Figures</w:t>
      </w:r>
    </w:p>
    <w:p w14:paraId="3AF1616C" w14:textId="77777777" w:rsidR="004C575F" w:rsidRPr="005362B1" w:rsidRDefault="004C575F" w:rsidP="004C575F"/>
    <w:p w14:paraId="59332DDF" w14:textId="77777777" w:rsidR="004C575F" w:rsidRPr="005362B1" w:rsidRDefault="004C575F" w:rsidP="004C575F"/>
    <w:p w14:paraId="1B73A259" w14:textId="77777777" w:rsidR="004C575F" w:rsidRPr="005362B1" w:rsidRDefault="004C575F" w:rsidP="004C575F">
      <w:r>
        <w:rPr>
          <w:noProof/>
        </w:rPr>
        <w:drawing>
          <wp:inline distT="0" distB="0" distL="0" distR="0" wp14:anchorId="4FD58BF1" wp14:editId="4E6676D7">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E27FE1C" w14:textId="77777777" w:rsidR="004C575F" w:rsidRPr="005362B1" w:rsidRDefault="004C575F" w:rsidP="004C575F">
      <w:pPr>
        <w:pStyle w:val="Heading5"/>
      </w:pPr>
      <w:r w:rsidRPr="00316666">
        <w:t>Figure 2.1.</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w:t>
      </w:r>
      <w:r>
        <w:t>5</w:t>
      </w:r>
      <w:r w:rsidRPr="005362B1">
        <w:t>. Note that 202</w:t>
      </w:r>
      <w:r>
        <w:t>5</w:t>
      </w:r>
      <w:r w:rsidRPr="005362B1">
        <w:t xml:space="preserve"> catch was through </w:t>
      </w:r>
      <w:r>
        <w:t>December 8</w:t>
      </w:r>
      <w:r w:rsidRPr="005362B1">
        <w:t>.</w:t>
      </w:r>
    </w:p>
    <w:p w14:paraId="4B526D06" w14:textId="77777777" w:rsidR="004C575F" w:rsidRPr="005362B1" w:rsidRDefault="004C575F" w:rsidP="004C575F"/>
    <w:p w14:paraId="342D5DD1" w14:textId="77777777" w:rsidR="004C575F" w:rsidRPr="005362B1" w:rsidRDefault="004C575F" w:rsidP="004C575F">
      <w:r>
        <w:rPr>
          <w:noProof/>
        </w:rPr>
        <w:lastRenderedPageBreak/>
        <w:drawing>
          <wp:inline distT="0" distB="0" distL="0" distR="0" wp14:anchorId="4BE9EB39" wp14:editId="67F1D0BB">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7"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4B74DE36" w14:textId="77777777" w:rsidR="004C575F" w:rsidRPr="005362B1" w:rsidRDefault="004C575F" w:rsidP="004C575F">
      <w:pPr>
        <w:pStyle w:val="Heading5"/>
      </w:pPr>
      <w:r w:rsidRPr="0024156B">
        <w:t>Figure 2.2.</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3B80D665" w14:textId="77777777" w:rsidR="004C575F" w:rsidRPr="005362B1" w:rsidRDefault="004C575F" w:rsidP="004C575F"/>
    <w:p w14:paraId="58ADC4A5" w14:textId="77777777" w:rsidR="004C575F" w:rsidRPr="005362B1" w:rsidRDefault="004C575F" w:rsidP="004C575F">
      <w:r>
        <w:rPr>
          <w:noProof/>
        </w:rPr>
        <w:lastRenderedPageBreak/>
        <w:drawing>
          <wp:inline distT="0" distB="0" distL="0" distR="0" wp14:anchorId="42E18CC5" wp14:editId="61E23E8D">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D5DD39F" w14:textId="77777777" w:rsidR="004C575F" w:rsidRDefault="004C575F" w:rsidP="004C575F">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p>
    <w:p w14:paraId="338C40E5" w14:textId="77777777" w:rsidR="004C575F" w:rsidRPr="008A072F" w:rsidRDefault="004C575F" w:rsidP="004C575F"/>
    <w:p w14:paraId="26A26BA2" w14:textId="77777777" w:rsidR="004C575F" w:rsidRPr="005362B1" w:rsidRDefault="004C575F" w:rsidP="004C575F">
      <w:r>
        <w:rPr>
          <w:noProof/>
        </w:rPr>
        <w:lastRenderedPageBreak/>
        <w:drawing>
          <wp:inline distT="0" distB="0" distL="0" distR="0" wp14:anchorId="3F869106" wp14:editId="52BC9D16">
            <wp:extent cx="5663943" cy="609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66812" cy="6099088"/>
                    </a:xfrm>
                    <a:prstGeom prst="rect">
                      <a:avLst/>
                    </a:prstGeom>
                    <a:noFill/>
                    <a:ln>
                      <a:noFill/>
                    </a:ln>
                  </pic:spPr>
                </pic:pic>
              </a:graphicData>
            </a:graphic>
          </wp:inline>
        </w:drawing>
      </w:r>
    </w:p>
    <w:p w14:paraId="4007E28B" w14:textId="77777777" w:rsidR="004C575F" w:rsidRDefault="004C575F" w:rsidP="004C575F">
      <w:pPr>
        <w:pStyle w:val="Heading5"/>
      </w:pPr>
      <w:r w:rsidRPr="008A072F">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98ACD49" w14:textId="77777777" w:rsidR="004C575F" w:rsidRPr="008A072F" w:rsidRDefault="004C575F" w:rsidP="004C575F"/>
    <w:p w14:paraId="2CF21461" w14:textId="77777777" w:rsidR="004C575F" w:rsidRPr="005362B1" w:rsidRDefault="004C575F" w:rsidP="004C575F">
      <w:r>
        <w:rPr>
          <w:noProof/>
        </w:rPr>
        <w:lastRenderedPageBreak/>
        <w:drawing>
          <wp:inline distT="0" distB="0" distL="0" distR="0" wp14:anchorId="5F3ECD25" wp14:editId="0750FC1B">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20"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5E04A32E" w14:textId="77777777" w:rsidR="004C575F" w:rsidRDefault="004C575F" w:rsidP="004C575F">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72F502A9" w14:textId="77777777" w:rsidR="004C575F" w:rsidRPr="00C85F6A" w:rsidRDefault="004C575F" w:rsidP="004C575F"/>
    <w:p w14:paraId="3C73FD43" w14:textId="77777777" w:rsidR="004C575F" w:rsidRPr="005362B1" w:rsidRDefault="004C575F" w:rsidP="004C575F">
      <w:r>
        <w:rPr>
          <w:noProof/>
        </w:rPr>
        <w:lastRenderedPageBreak/>
        <w:drawing>
          <wp:inline distT="0" distB="0" distL="0" distR="0" wp14:anchorId="48E44E5B" wp14:editId="799EDBE3">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21"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48C7D486" w14:textId="77777777" w:rsidR="004C575F" w:rsidRPr="005362B1" w:rsidRDefault="004C575F" w:rsidP="004C575F">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0552C56B" w14:textId="77777777" w:rsidR="004C575F" w:rsidRPr="005362B1" w:rsidRDefault="004C575F" w:rsidP="004C575F"/>
    <w:p w14:paraId="536C4D6C" w14:textId="77777777" w:rsidR="004C575F" w:rsidRPr="005362B1" w:rsidRDefault="004C575F" w:rsidP="004C575F">
      <w:pPr>
        <w:rPr>
          <w:noProof/>
        </w:rPr>
      </w:pPr>
      <w:r>
        <w:rPr>
          <w:noProof/>
        </w:rPr>
        <w:lastRenderedPageBreak/>
        <w:drawing>
          <wp:inline distT="0" distB="0" distL="0" distR="0" wp14:anchorId="5E6683B5" wp14:editId="3B1383B5">
            <wp:extent cx="5660571" cy="609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4243" cy="6099955"/>
                    </a:xfrm>
                    <a:prstGeom prst="rect">
                      <a:avLst/>
                    </a:prstGeom>
                    <a:noFill/>
                    <a:ln>
                      <a:noFill/>
                    </a:ln>
                  </pic:spPr>
                </pic:pic>
              </a:graphicData>
            </a:graphic>
          </wp:inline>
        </w:drawing>
      </w:r>
    </w:p>
    <w:p w14:paraId="7CE300DF" w14:textId="77777777" w:rsidR="004C575F" w:rsidRDefault="004C575F" w:rsidP="004C575F">
      <w:pPr>
        <w:pStyle w:val="Heading5"/>
      </w:pPr>
      <w:r w:rsidRPr="00C85F6A">
        <w:t>Figure 2.7.</w:t>
      </w:r>
      <w:r w:rsidRPr="005362B1">
        <w:t xml:space="preserve">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2BA566A5" w14:textId="77777777" w:rsidR="004C575F" w:rsidRPr="00F5778E" w:rsidRDefault="004C575F" w:rsidP="004C575F"/>
    <w:p w14:paraId="035F96B2" w14:textId="77777777" w:rsidR="004C575F" w:rsidRPr="00F5778E" w:rsidRDefault="004C575F" w:rsidP="004C575F">
      <w:r>
        <w:rPr>
          <w:noProof/>
        </w:rPr>
        <w:lastRenderedPageBreak/>
        <w:drawing>
          <wp:inline distT="0" distB="0" distL="0" distR="0" wp14:anchorId="7268622A" wp14:editId="298ACE89">
            <wp:extent cx="5943600"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524DA79" w14:textId="525A46C6" w:rsidR="004C575F" w:rsidRDefault="004C575F" w:rsidP="004C575F">
      <w:pPr>
        <w:pStyle w:val="Heading5"/>
      </w:pPr>
      <w:r w:rsidRPr="00485C65">
        <w:t>Figure 2.</w:t>
      </w:r>
      <w:r w:rsidRPr="00485C65">
        <w:rPr>
          <w:noProof/>
        </w:rPr>
        <w:t>8.</w:t>
      </w:r>
      <w:r w:rsidRPr="00485C65">
        <w:t xml:space="preserve"> </w:t>
      </w:r>
      <w:r>
        <w:t>Comparison of post-2000 recruitment and spawning biomass estimated from Model 24.0 as applied in 2024 and with updated data in 2025 (including 95% confidence intervals)</w:t>
      </w:r>
      <w:r w:rsidRPr="005362B1">
        <w:t>.</w:t>
      </w:r>
    </w:p>
    <w:p w14:paraId="71DE0316" w14:textId="77777777" w:rsidR="004C575F" w:rsidRDefault="004C575F" w:rsidP="004C575F"/>
    <w:p w14:paraId="6D29467F" w14:textId="77777777" w:rsidR="004C575F" w:rsidRPr="005362B1" w:rsidRDefault="004C575F" w:rsidP="004C575F">
      <w:pPr>
        <w:rPr>
          <w:noProof/>
        </w:rPr>
      </w:pPr>
      <w:r>
        <w:rPr>
          <w:noProof/>
        </w:rPr>
        <w:lastRenderedPageBreak/>
        <w:drawing>
          <wp:inline distT="0" distB="0" distL="0" distR="0" wp14:anchorId="4D221930" wp14:editId="302D21DA">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382585E" w14:textId="77777777" w:rsidR="004C575F" w:rsidRDefault="004C575F" w:rsidP="004C575F">
      <w:pPr>
        <w:pStyle w:val="Heading5"/>
      </w:pPr>
      <w:r w:rsidRPr="00485C65">
        <w:t>Figure 2.</w:t>
      </w:r>
      <w:r>
        <w:rPr>
          <w:noProof/>
        </w:rPr>
        <w:t>9</w:t>
      </w:r>
      <w:r w:rsidRPr="00485C65">
        <w:rPr>
          <w:noProof/>
        </w:rPr>
        <w:t>.</w:t>
      </w:r>
      <w:r w:rsidRPr="00485C65">
        <w:t xml:space="preserve"> Retrospective</w:t>
      </w:r>
      <w:r w:rsidRPr="005362B1">
        <w:t xml:space="preserve"> analysis of spawning biomass upon removing data from </w:t>
      </w:r>
      <w:r>
        <w:t xml:space="preserve">Model 24.0 </w:t>
      </w:r>
      <w:r w:rsidRPr="005362B1">
        <w:t xml:space="preserve">(top panel) </w:t>
      </w:r>
      <w:proofErr w:type="gramStart"/>
      <w:r w:rsidRPr="005362B1">
        <w:t xml:space="preserve">and in comparison </w:t>
      </w:r>
      <w:proofErr w:type="gramEnd"/>
      <w:r w:rsidRPr="005362B1">
        <w:t xml:space="preserve">to previously accepted models (bottom panel). The shaded region is the 95% confidence intervals from </w:t>
      </w:r>
      <w:r>
        <w:t>Model 24.0</w:t>
      </w:r>
      <w:r w:rsidRPr="005362B1">
        <w:t>.</w:t>
      </w:r>
    </w:p>
    <w:p w14:paraId="1A84ED16" w14:textId="77777777" w:rsidR="004C575F" w:rsidRDefault="004C575F" w:rsidP="004C575F"/>
    <w:p w14:paraId="78881DC9" w14:textId="77777777" w:rsidR="004C575F" w:rsidRPr="005362B1" w:rsidRDefault="004C575F" w:rsidP="004C575F">
      <w:pPr>
        <w:jc w:val="center"/>
      </w:pPr>
      <w:r>
        <w:rPr>
          <w:noProof/>
        </w:rPr>
        <w:lastRenderedPageBreak/>
        <w:drawing>
          <wp:inline distT="0" distB="0" distL="0" distR="0" wp14:anchorId="4E7872C0" wp14:editId="7DD6FF52">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8EB9C16" w14:textId="77777777" w:rsidR="004C575F" w:rsidRDefault="004C575F" w:rsidP="004C575F">
      <w:pPr>
        <w:pStyle w:val="Heading5"/>
      </w:pPr>
      <w:r w:rsidRPr="00485C65">
        <w:t>Figure 2.</w:t>
      </w:r>
      <w:r>
        <w:rPr>
          <w:noProof/>
        </w:rPr>
        <w:t>10</w:t>
      </w:r>
      <w:r w:rsidRPr="00485C65">
        <w:rPr>
          <w:noProof/>
        </w:rPr>
        <w:t>.</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1CFB968" w14:textId="77777777" w:rsidR="004C575F" w:rsidRDefault="004C575F" w:rsidP="004C575F"/>
    <w:p w14:paraId="39089436" w14:textId="77777777" w:rsidR="004C575F" w:rsidRPr="005362B1" w:rsidRDefault="004C575F" w:rsidP="004C575F">
      <w:r>
        <w:rPr>
          <w:noProof/>
        </w:rPr>
        <w:lastRenderedPageBreak/>
        <w:drawing>
          <wp:inline distT="0" distB="0" distL="0" distR="0" wp14:anchorId="3C0DE93F" wp14:editId="7CB9E47C">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92AB5C2" w14:textId="77777777" w:rsidR="004C575F" w:rsidRPr="005362B1" w:rsidRDefault="004C575F" w:rsidP="004C575F">
      <w:pPr>
        <w:pStyle w:val="Heading5"/>
      </w:pPr>
      <w:r w:rsidRPr="00485C65">
        <w:t>Figure 2.</w:t>
      </w:r>
      <w:r w:rsidRPr="00485C65">
        <w:rPr>
          <w:noProof/>
        </w:rPr>
        <w:t>1</w:t>
      </w:r>
      <w:r>
        <w:rPr>
          <w:noProof/>
        </w:rPr>
        <w:t>1</w:t>
      </w:r>
      <w:r w:rsidRPr="00485C65">
        <w:rPr>
          <w:noProof/>
        </w:rPr>
        <w:t>.</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168B9AA9" w14:textId="77777777" w:rsidR="004C575F" w:rsidRPr="005362B1" w:rsidRDefault="004C575F" w:rsidP="004C575F"/>
    <w:p w14:paraId="04B90E4E" w14:textId="77777777" w:rsidR="004C575F" w:rsidRPr="005362B1" w:rsidRDefault="004C575F" w:rsidP="004C575F">
      <w:r>
        <w:rPr>
          <w:noProof/>
        </w:rPr>
        <w:lastRenderedPageBreak/>
        <w:drawing>
          <wp:inline distT="0" distB="0" distL="0" distR="0" wp14:anchorId="027F57A5" wp14:editId="6A520C50">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A666FB2" w14:textId="77777777" w:rsidR="004C575F" w:rsidRPr="005362B1" w:rsidRDefault="004C575F" w:rsidP="004C575F">
      <w:pPr>
        <w:pStyle w:val="Heading5"/>
      </w:pPr>
      <w:r w:rsidRPr="00485C65">
        <w:t>Figure 2.</w:t>
      </w:r>
      <w:r w:rsidRPr="00485C65">
        <w:rPr>
          <w:noProof/>
        </w:rPr>
        <w:t>1</w:t>
      </w:r>
      <w:r>
        <w:rPr>
          <w:noProof/>
        </w:rPr>
        <w:t>2</w:t>
      </w:r>
      <w:r w:rsidRPr="00485C65">
        <w:rPr>
          <w:noProof/>
        </w:rPr>
        <w:t>.</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56D7E3B1" w14:textId="77777777" w:rsidR="004C575F" w:rsidRPr="005362B1" w:rsidRDefault="004C575F" w:rsidP="004C575F"/>
    <w:p w14:paraId="3346E9F3" w14:textId="77777777" w:rsidR="004C575F" w:rsidRPr="005362B1" w:rsidRDefault="004C575F" w:rsidP="004C575F">
      <w:pPr>
        <w:rPr>
          <w:noProof/>
        </w:rPr>
      </w:pPr>
      <w:r>
        <w:rPr>
          <w:noProof/>
        </w:rPr>
        <w:lastRenderedPageBreak/>
        <w:drawing>
          <wp:inline distT="0" distB="0" distL="0" distR="0" wp14:anchorId="68AF3BD1" wp14:editId="2596C134">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289D14A" w14:textId="77777777" w:rsidR="004C575F" w:rsidRPr="005362B1" w:rsidRDefault="004C575F" w:rsidP="004C575F">
      <w:pPr>
        <w:pStyle w:val="Heading5"/>
        <w:rPr>
          <w:noProof/>
        </w:rPr>
      </w:pPr>
      <w:r w:rsidRPr="008D75A1">
        <w:t>Figure 2.</w:t>
      </w:r>
      <w:r w:rsidRPr="008D75A1">
        <w:rPr>
          <w:noProof/>
        </w:rPr>
        <w:t>1</w:t>
      </w:r>
      <w:r>
        <w:rPr>
          <w:noProof/>
        </w:rPr>
        <w:t>3</w:t>
      </w:r>
      <w:r w:rsidRPr="008D75A1">
        <w:rPr>
          <w:noProof/>
        </w:rPr>
        <w:t>.</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3C2EDEB2" w14:textId="77777777" w:rsidR="004C575F" w:rsidRPr="005362B1" w:rsidRDefault="004C575F" w:rsidP="004C575F"/>
    <w:p w14:paraId="6D223232" w14:textId="77777777" w:rsidR="004C575F" w:rsidRPr="005362B1" w:rsidRDefault="004C575F" w:rsidP="004C575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53EC98B5" w14:textId="77777777" w:rsidR="004C575F" w:rsidRPr="005362B1" w:rsidRDefault="004C575F" w:rsidP="004C575F">
      <w:pPr>
        <w:rPr>
          <w:b/>
          <w:noProof/>
        </w:rPr>
      </w:pPr>
      <w:r>
        <w:rPr>
          <w:noProof/>
        </w:rPr>
        <w:lastRenderedPageBreak/>
        <w:drawing>
          <wp:inline distT="0" distB="0" distL="0" distR="0" wp14:anchorId="237EC088" wp14:editId="50ACF6AD">
            <wp:extent cx="5943600"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AB2B00" w14:textId="77777777" w:rsidR="004C575F" w:rsidRPr="005362B1" w:rsidRDefault="004C575F" w:rsidP="004C575F">
      <w:pPr>
        <w:pStyle w:val="Heading5"/>
        <w:rPr>
          <w:noProof/>
        </w:rPr>
      </w:pPr>
      <w:r w:rsidRPr="008D75A1">
        <w:t>Figure 2.</w:t>
      </w:r>
      <w:r w:rsidRPr="008D75A1">
        <w:rPr>
          <w:noProof/>
        </w:rPr>
        <w:t>1</w:t>
      </w:r>
      <w:r>
        <w:rPr>
          <w:noProof/>
        </w:rPr>
        <w:t>4</w:t>
      </w:r>
      <w:r w:rsidRPr="008D75A1">
        <w:rPr>
          <w:noProof/>
        </w:rPr>
        <w:t>.</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0F4ED7" w14:textId="77777777" w:rsidR="004C575F" w:rsidRPr="005362B1" w:rsidRDefault="004C575F" w:rsidP="004C575F">
      <w:pPr>
        <w:rPr>
          <w:noProof/>
        </w:rPr>
      </w:pPr>
    </w:p>
    <w:p w14:paraId="045061BB" w14:textId="77777777" w:rsidR="004C575F" w:rsidRPr="005362B1" w:rsidRDefault="004C575F" w:rsidP="004C575F">
      <w:r>
        <w:rPr>
          <w:noProof/>
        </w:rPr>
        <w:lastRenderedPageBreak/>
        <w:drawing>
          <wp:inline distT="0" distB="0" distL="0" distR="0" wp14:anchorId="16801973" wp14:editId="4B5D1902">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AC1EB53" w14:textId="77777777" w:rsidR="004C575F" w:rsidRPr="005362B1" w:rsidRDefault="004C575F" w:rsidP="004C575F">
      <w:pPr>
        <w:pStyle w:val="Heading5"/>
        <w:rPr>
          <w:noProof/>
        </w:rPr>
      </w:pPr>
      <w:r w:rsidRPr="001A7458">
        <w:t>Figure 2.</w:t>
      </w:r>
      <w:r w:rsidRPr="001A7458">
        <w:rPr>
          <w:noProof/>
        </w:rPr>
        <w:t>1</w:t>
      </w:r>
      <w:r>
        <w:rPr>
          <w:noProof/>
        </w:rPr>
        <w:t>5</w:t>
      </w:r>
      <w:r w:rsidRPr="001A7458">
        <w:rPr>
          <w:noProof/>
        </w:rPr>
        <w:t>. Sum</w:t>
      </w:r>
      <w:r w:rsidRPr="005362B1">
        <w:rPr>
          <w:noProof/>
        </w:rPr>
        <w:t xml:space="preserve"> of apical fishing mortality (top) and continuos fishing mortality by fisheries (bottom) from </w:t>
      </w:r>
      <w:r w:rsidRPr="005362B1">
        <w:t>the author’s recommended model</w:t>
      </w:r>
      <w:r w:rsidRPr="005362B1">
        <w:rPr>
          <w:noProof/>
        </w:rPr>
        <w:t>.</w:t>
      </w:r>
    </w:p>
    <w:p w14:paraId="1C6D7EF6" w14:textId="77777777" w:rsidR="004C575F" w:rsidRPr="005362B1" w:rsidRDefault="004C575F" w:rsidP="004C575F"/>
    <w:p w14:paraId="2FAC5280" w14:textId="77777777" w:rsidR="004C575F" w:rsidRPr="005362B1" w:rsidRDefault="004C575F" w:rsidP="004C575F">
      <w:pPr>
        <w:rPr>
          <w:noProof/>
        </w:rPr>
      </w:pPr>
      <w:r>
        <w:rPr>
          <w:noProof/>
        </w:rPr>
        <w:lastRenderedPageBreak/>
        <w:drawing>
          <wp:inline distT="0" distB="0" distL="0" distR="0" wp14:anchorId="4D953F76" wp14:editId="71B0749F">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E5B5A5" w14:textId="77777777" w:rsidR="004C575F" w:rsidRPr="005362B1" w:rsidRDefault="004C575F" w:rsidP="004C575F">
      <w:pPr>
        <w:pStyle w:val="Heading5"/>
      </w:pPr>
      <w:r w:rsidRPr="001A7458">
        <w:t>Figure 2.</w:t>
      </w:r>
      <w:r w:rsidRPr="001A7458">
        <w:rPr>
          <w:noProof/>
        </w:rPr>
        <w:t>1</w:t>
      </w:r>
      <w:r>
        <w:rPr>
          <w:noProof/>
        </w:rPr>
        <w:t>6</w:t>
      </w:r>
      <w:r w:rsidRPr="001A7458">
        <w:rPr>
          <w:noProof/>
        </w:rPr>
        <w:t>.</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xml:space="preserve">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69875D24" w14:textId="77777777" w:rsidR="004C575F" w:rsidRPr="005362B1" w:rsidRDefault="004C575F" w:rsidP="004C575F"/>
    <w:p w14:paraId="090D0E97" w14:textId="03588FF9" w:rsidR="004C575F" w:rsidRPr="005362B1" w:rsidRDefault="00B820E4" w:rsidP="004C575F">
      <w:pPr>
        <w:rPr>
          <w:noProof/>
        </w:rPr>
      </w:pPr>
      <w:r>
        <w:rPr>
          <w:noProof/>
        </w:rPr>
        <w:lastRenderedPageBreak/>
        <w:drawing>
          <wp:inline distT="0" distB="0" distL="0" distR="0" wp14:anchorId="6345B600" wp14:editId="25387E78">
            <wp:extent cx="5486400" cy="640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54F56888" w14:textId="77777777" w:rsidR="004C575F" w:rsidRDefault="004C575F" w:rsidP="004C575F">
      <w:pPr>
        <w:pStyle w:val="Heading5"/>
        <w:rPr>
          <w:noProof/>
        </w:rPr>
      </w:pPr>
      <w:r w:rsidRPr="00D42B88">
        <w:t>Figure 2.</w:t>
      </w:r>
      <w:r w:rsidRPr="00D42B88">
        <w:rPr>
          <w:noProof/>
        </w:rPr>
        <w:t>1</w:t>
      </w:r>
      <w:r>
        <w:rPr>
          <w:noProof/>
        </w:rPr>
        <w:t>7</w:t>
      </w:r>
      <w:r w:rsidRPr="00D42B88">
        <w:rPr>
          <w:noProof/>
        </w:rPr>
        <w:t>. Recommended</w:t>
      </w:r>
      <w:r>
        <w:rPr>
          <w:noProof/>
        </w:rPr>
        <w:t xml:space="preserve"> and status quo </w:t>
      </w:r>
      <w:r w:rsidRPr="005362B1">
        <w:rPr>
          <w:noProof/>
        </w:rPr>
        <w:t>REMA results as fit to the AFSC bottom trawl survey by area</w:t>
      </w:r>
      <w:r>
        <w:rPr>
          <w:noProof/>
        </w:rPr>
        <w:t>.</w:t>
      </w:r>
    </w:p>
    <w:p w14:paraId="65B813A7" w14:textId="77777777" w:rsidR="004C575F" w:rsidRDefault="004C575F" w:rsidP="004C575F"/>
    <w:p w14:paraId="61D6DD3C" w14:textId="77777777" w:rsidR="004C575F" w:rsidRDefault="004C575F" w:rsidP="004C575F">
      <w:r>
        <w:rPr>
          <w:noProof/>
        </w:rPr>
        <w:lastRenderedPageBreak/>
        <w:drawing>
          <wp:inline distT="0" distB="0" distL="0" distR="0" wp14:anchorId="2D6FE623" wp14:editId="38DC9745">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0AF23266" w14:textId="77777777" w:rsidR="004C575F" w:rsidRPr="002045B0" w:rsidRDefault="004C575F" w:rsidP="004C575F">
      <w:pPr>
        <w:pStyle w:val="Heading5"/>
      </w:pPr>
      <w:r w:rsidRPr="00D42B88">
        <w:t>Figure 2.</w:t>
      </w:r>
      <w:r w:rsidRPr="00D42B88">
        <w:rPr>
          <w:noProof/>
        </w:rPr>
        <w:t>1</w:t>
      </w:r>
      <w:r>
        <w:rPr>
          <w:noProof/>
        </w:rPr>
        <w:t>8</w:t>
      </w:r>
      <w:r w:rsidRPr="00D42B88">
        <w:rPr>
          <w:noProof/>
        </w:rPr>
        <w:t>.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commentRangeStart w:id="17"/>
      <w:r w:rsidR="00D91DCC" w:rsidRPr="00640F65">
        <w:rPr>
          <w:highlight w:val="yellow"/>
        </w:rPr>
        <w:fldChar w:fldCharType="begin"/>
      </w:r>
      <w:r w:rsidR="00D91DCC" w:rsidRPr="00640F65">
        <w:rPr>
          <w:highlight w:val="yellow"/>
        </w:rPr>
        <w:instrText xml:space="preserve"> HYPERLINK "https://apps-afsc.fisheries.noaa.gov/Plan_Team/2024/goapcod_app1.pdf" </w:instrText>
      </w:r>
      <w:r w:rsidR="00D91DCC" w:rsidRPr="00640F65">
        <w:rPr>
          <w:highlight w:val="yellow"/>
        </w:rPr>
        <w:fldChar w:fldCharType="separate"/>
      </w:r>
      <w:r w:rsidRPr="00640F65">
        <w:rPr>
          <w:rStyle w:val="Hyperlink"/>
          <w:highlight w:val="yellow"/>
        </w:rPr>
        <w:t>link</w:t>
      </w:r>
      <w:r w:rsidR="00D91DCC" w:rsidRPr="00640F65">
        <w:rPr>
          <w:rStyle w:val="Hyperlink"/>
          <w:highlight w:val="yellow"/>
        </w:rPr>
        <w:fldChar w:fldCharType="end"/>
      </w:r>
      <w:r>
        <w:t>.</w:t>
      </w:r>
      <w:commentRangeEnd w:id="17"/>
      <w:r w:rsidR="00B820E4">
        <w:rPr>
          <w:rStyle w:val="CommentReference"/>
        </w:rPr>
        <w:commentReference w:id="17"/>
      </w:r>
      <w:r w:rsidR="002E107F" w:rsidRPr="005362B1">
        <w:br w:type="page"/>
      </w:r>
    </w:p>
    <w:p w14:paraId="1F678E7E" w14:textId="5D849470" w:rsidR="00375290" w:rsidRPr="005362B1" w:rsidRDefault="002E107F" w:rsidP="00375290">
      <w:pPr>
        <w:pStyle w:val="Heading1"/>
      </w:pPr>
      <w:bookmarkStart w:id="18" w:name="_Hlk216784145"/>
      <w:r w:rsidRPr="00117306">
        <w:lastRenderedPageBreak/>
        <w:t>Appendix 2.2</w:t>
      </w:r>
      <w:r w:rsidRPr="005362B1">
        <w:t xml:space="preserve"> </w:t>
      </w:r>
      <w:r w:rsidR="000A5B48">
        <w:t xml:space="preserve">Analysis of the </w:t>
      </w:r>
      <w:r w:rsidR="00130C13">
        <w:t xml:space="preserve">Gulf of Alaska Bottom Trawl survey </w:t>
      </w:r>
      <w:proofErr w:type="spellStart"/>
      <w:r w:rsidR="000A5B48">
        <w:t>r</w:t>
      </w:r>
      <w:r w:rsidR="00130C13">
        <w:t>estratification</w:t>
      </w:r>
      <w:proofErr w:type="spellEnd"/>
      <w:r w:rsidR="00130C13">
        <w:t xml:space="preserve"> for Pacific cod</w:t>
      </w:r>
    </w:p>
    <w:p w14:paraId="62D22973" w14:textId="457C63FC" w:rsidR="00375290" w:rsidRPr="005362B1" w:rsidRDefault="00375290" w:rsidP="00375290">
      <w:pPr>
        <w:jc w:val="center"/>
        <w:rPr>
          <w:sz w:val="24"/>
          <w:szCs w:val="24"/>
        </w:rPr>
      </w:pPr>
      <w:r w:rsidRPr="00937A67">
        <w:rPr>
          <w:sz w:val="24"/>
          <w:szCs w:val="24"/>
        </w:rPr>
        <w:t xml:space="preserve">Pete </w:t>
      </w:r>
      <w:proofErr w:type="spellStart"/>
      <w:r w:rsidRPr="00937A67">
        <w:rPr>
          <w:sz w:val="24"/>
          <w:szCs w:val="24"/>
        </w:rPr>
        <w:t>Hulson</w:t>
      </w:r>
      <w:proofErr w:type="spellEnd"/>
      <w:r w:rsidRPr="00937A67">
        <w:rPr>
          <w:sz w:val="24"/>
          <w:szCs w:val="24"/>
        </w:rPr>
        <w:t xml:space="preserve">, </w:t>
      </w:r>
      <w:r w:rsidR="00937A67" w:rsidRPr="00937A67">
        <w:rPr>
          <w:sz w:val="24"/>
          <w:szCs w:val="24"/>
        </w:rPr>
        <w:t xml:space="preserve">Zack </w:t>
      </w:r>
      <w:proofErr w:type="spellStart"/>
      <w:r w:rsidR="00937A67" w:rsidRPr="00937A67">
        <w:rPr>
          <w:sz w:val="24"/>
          <w:szCs w:val="24"/>
        </w:rPr>
        <w:t>Oyafuso</w:t>
      </w:r>
      <w:proofErr w:type="spellEnd"/>
      <w:r w:rsidRPr="00937A67">
        <w:rPr>
          <w:sz w:val="24"/>
          <w:szCs w:val="24"/>
        </w:rPr>
        <w:t xml:space="preserve">, and </w:t>
      </w:r>
      <w:r w:rsidR="00937A67" w:rsidRPr="00937A67">
        <w:rPr>
          <w:sz w:val="24"/>
          <w:szCs w:val="24"/>
        </w:rPr>
        <w:t xml:space="preserve">Stan </w:t>
      </w:r>
      <w:proofErr w:type="spellStart"/>
      <w:r w:rsidR="00937A67" w:rsidRPr="00937A67">
        <w:rPr>
          <w:sz w:val="24"/>
          <w:szCs w:val="24"/>
        </w:rPr>
        <w:t>Kotwicki</w:t>
      </w:r>
      <w:proofErr w:type="spellEnd"/>
    </w:p>
    <w:p w14:paraId="338D0B07" w14:textId="77777777" w:rsidR="00375290" w:rsidRPr="005362B1" w:rsidRDefault="00375290" w:rsidP="00375290">
      <w:pPr>
        <w:jc w:val="center"/>
        <w:rPr>
          <w:rFonts w:ascii="Cambria" w:hAnsi="Cambria"/>
          <w:sz w:val="24"/>
          <w:szCs w:val="24"/>
        </w:rPr>
      </w:pPr>
    </w:p>
    <w:bookmarkEnd w:id="18"/>
    <w:p w14:paraId="65BE6909" w14:textId="77777777" w:rsidR="00640F65" w:rsidRPr="005362B1" w:rsidRDefault="00640F65" w:rsidP="00640F65">
      <w:pPr>
        <w:pStyle w:val="Heading2"/>
      </w:pPr>
      <w:r w:rsidRPr="005362B1">
        <w:t>Executive Summary</w:t>
      </w:r>
    </w:p>
    <w:p w14:paraId="54D06BE4" w14:textId="475FF7BF" w:rsidR="00640F65" w:rsidRDefault="00640F65" w:rsidP="00640F65">
      <w:r>
        <w:t>In 2025, the Alaska Fisheries Science Center’s (AFSC) Gulf of Alaska (GOA) bottom trawl survey transitioned to a new stratified random design. The survey design from 1990-2023 consisted of 59 strata defined by INPFC management area, depth, and general habitat type (shelf, gully, and slope). The development of a new survey design started in 2019, and has undergone extensive simulation evaluation (</w:t>
      </w:r>
      <w:proofErr w:type="spellStart"/>
      <w:r>
        <w:t>Oyafuso</w:t>
      </w:r>
      <w:proofErr w:type="spellEnd"/>
      <w:r>
        <w:t xml:space="preserve"> et al. 2021, 2022) and review by management bodies (e.g., NPFMC </w:t>
      </w:r>
      <w:r w:rsidR="00B820E4">
        <w:t xml:space="preserve">Groundfish </w:t>
      </w:r>
      <w:r>
        <w:t>Plan Team and SSC) prior to implementation in 2025. This new survey design was implemented to increase sampling efficiency while maintaining unbiased estimates of population indices and composition data that are used within stock assessments conducted by the AFSC.</w:t>
      </w:r>
      <w:r w:rsidRPr="00952D91">
        <w:t xml:space="preserve"> </w:t>
      </w:r>
      <w:r>
        <w:t xml:space="preserve">The new survey design now consists of 28 strata defined by NMFS management area and depth. </w:t>
      </w:r>
    </w:p>
    <w:p w14:paraId="5AC7D9B3" w14:textId="77777777" w:rsidR="00640F65" w:rsidRPr="005362B1" w:rsidRDefault="00640F65" w:rsidP="00640F65">
      <w:r>
        <w:t>In this appendix we compared the historical bottom trawl survey’s time-series of design-based estimates of biomass and abundance to what the estimates could have been had historical stations been post-stratified under the new survey design. We use GOA Pacific cod as an example species because it is well sampled and consistently distributed across the continental shelf of the GOA. We find that the historical indices of biomass and abundance are remarkably similar when post-stratified under the new survey design. We conclude that the new survey design of the GOA bottom trawl survey provides consistent estimates with the historical time-series of important indices in both magnitude and trend. Furthermore, the 2025 estimates of biomass and abundance for Pacific cod under the new survey design follow and continue the recent trends observed in the population. We emphasize that the new survey design maintains a robust time-series of indices provided by the GOA bottom trawl survey that are based upon unbiased sampling designs and provide our best information available to understand population trends for stocks assessed within the GOA.</w:t>
      </w:r>
    </w:p>
    <w:p w14:paraId="3FF799FE" w14:textId="77777777" w:rsidR="00640F65" w:rsidRPr="005362B1" w:rsidRDefault="00640F65" w:rsidP="00640F65">
      <w:pPr>
        <w:pStyle w:val="Heading2"/>
      </w:pPr>
      <w:r w:rsidRPr="005362B1">
        <w:t>Data</w:t>
      </w:r>
    </w:p>
    <w:p w14:paraId="18DB89AE" w14:textId="77777777" w:rsidR="00640F65" w:rsidRPr="00130C13" w:rsidRDefault="00640F65" w:rsidP="00640F65">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2001-2023.</w:t>
      </w:r>
    </w:p>
    <w:p w14:paraId="393D9AF9" w14:textId="77777777" w:rsidR="00640F65" w:rsidRPr="005362B1" w:rsidRDefault="00640F65" w:rsidP="00640F65">
      <w:pPr>
        <w:pStyle w:val="Heading2"/>
      </w:pPr>
      <w:r w:rsidRPr="005362B1">
        <w:t>Analytic Approach</w:t>
      </w:r>
    </w:p>
    <w:p w14:paraId="0B6F163B" w14:textId="57EE71E8" w:rsidR="00640F65" w:rsidRDefault="00640F65" w:rsidP="00640F65">
      <w:r>
        <w:t xml:space="preserve">To assess how the </w:t>
      </w:r>
      <w:proofErr w:type="spellStart"/>
      <w:r>
        <w:t>restratified</w:t>
      </w:r>
      <w:proofErr w:type="spellEnd"/>
      <w:r>
        <w:t xml:space="preserve"> survey design might have impacted historical biomass and abundance indices for GOA Pacific cod, we employed a two-step reanalysis. First, historical hauls were spatially reassigned to the strata under the new survey design. Second, we utilized the “survey” R package </w:t>
      </w:r>
      <w:r w:rsidRPr="00640F65">
        <w:t>(Lumley 2024)</w:t>
      </w:r>
      <w:r>
        <w:t xml:space="preserve"> to re-calculate total survey biomass/abundance and associated variances using post-stratified weights to correctly account for differences in stratum inclusion probabilities of the post-stratified stations. We recalculated total survey biomass and abundance across the GOA-wide region as well as GOA management subregions (Western, Central, and Eastern GOA). </w:t>
      </w:r>
    </w:p>
    <w:p w14:paraId="3FB48BC2" w14:textId="77777777" w:rsidR="00640F65" w:rsidRPr="005362B1" w:rsidRDefault="00640F65" w:rsidP="00640F65">
      <w:pPr>
        <w:pStyle w:val="Heading2"/>
      </w:pPr>
      <w:r w:rsidRPr="005362B1">
        <w:lastRenderedPageBreak/>
        <w:t>Results</w:t>
      </w:r>
    </w:p>
    <w:p w14:paraId="0C625F68" w14:textId="77777777" w:rsidR="00640F65" w:rsidRDefault="00640F65" w:rsidP="00640F65">
      <w:r>
        <w:t>Reanalysis of the historical GOA bottom trawl survey time-series reveals high consistency between the original time-series and the original time-series post-stratified under the new design (Figures 2.2.1 and 2.2.2). GOA-wide biomass and abundance estimates (Figure 2.2.1) align most closely during periods of lower magnitude (e.g., 1990–2007 and 2015–2023), with minor divergence occurring during peak years (2009–2013), though given the high overlap in the 95% confidence intervals, these divergences do not appear to be statistically meaningful. Since 2015, the two time-series have been nearly indistinguishable. The 2025 indices under the new design continue the established historical trends in both magnitude and direction.</w:t>
      </w:r>
    </w:p>
    <w:p w14:paraId="34F2C8A9" w14:textId="33AB28A4" w:rsidR="00640F65" w:rsidRDefault="00640F65" w:rsidP="00640F65">
      <w:r>
        <w:t xml:space="preserve">The consistencies between the two time-series also persist at the subregional scale (Figure 2.2.2). With </w:t>
      </w:r>
      <w:r w:rsidR="00B820E4">
        <w:t xml:space="preserve">the exception of some </w:t>
      </w:r>
      <w:r>
        <w:t>slight divergences in the point estimates in the Western GOA (1996, 2009), Central GOA (2009) and the Eastern GOA (1990, 2015), the subregional indices were also very similar between the original and post-stratified time series. Furthermore, in the cases of these years with slight divergences, the high overlap in their 95% confidence intervals suggest these differences are not statistically meaningful. The 2025 Eastern GOA index, while lower than recent years, remains within the historical range of biomass estimates in this subregion.</w:t>
      </w:r>
    </w:p>
    <w:p w14:paraId="6108D7DB" w14:textId="77777777" w:rsidR="00640F65" w:rsidRPr="005362B1" w:rsidRDefault="00640F65" w:rsidP="00640F65">
      <w:r>
        <w:t xml:space="preserve">The remarkable consistency observed in well-sampled stocks like Pacific cod demonstrates that the new design continues an unbiased design for the GOA bottom trawl survey and is functioning as intended. Mismatches between the original and post-stratified estimators are to be expected given the random nature of the sampling process. For species with inherently patchy distributions (e.g., rockfish), no stratification design can fully overcome inherent sampling variability that then translates through to survey indices. Furthermore, for such species, within a reanalysis of historical survey data like undertaken for Pacific cod it is statistically impossible to disentangle the effects of the </w:t>
      </w:r>
      <w:proofErr w:type="spellStart"/>
      <w:r>
        <w:t>restratified</w:t>
      </w:r>
      <w:proofErr w:type="spellEnd"/>
      <w:r>
        <w:t xml:space="preserve"> survey design from the natural variability and "zero-heavy" skewed catch data associated with their distributions.</w:t>
      </w:r>
      <w:r w:rsidRPr="005362B1">
        <w:t xml:space="preserve"> </w:t>
      </w:r>
      <w:r w:rsidRPr="005362B1">
        <w:br w:type="page"/>
      </w:r>
    </w:p>
    <w:p w14:paraId="2B4DCBF2" w14:textId="77777777" w:rsidR="00640F65" w:rsidRPr="005362B1" w:rsidRDefault="00640F65" w:rsidP="00640F65">
      <w:pPr>
        <w:pStyle w:val="Heading2"/>
      </w:pPr>
      <w:r w:rsidRPr="00640F65">
        <w:lastRenderedPageBreak/>
        <w:t>Literature Cited</w:t>
      </w:r>
    </w:p>
    <w:p w14:paraId="25D33CDF" w14:textId="4816CC7E" w:rsidR="00640F65" w:rsidRDefault="00640F65" w:rsidP="00640F65">
      <w:pPr>
        <w:ind w:left="720" w:hanging="720"/>
      </w:pPr>
      <w:bookmarkStart w:id="19" w:name="ref-Oyafuso2021"/>
      <w:r w:rsidRPr="00251327">
        <w:t>Lumley</w:t>
      </w:r>
      <w:r>
        <w:t>,</w:t>
      </w:r>
      <w:r w:rsidRPr="00251327">
        <w:t xml:space="preserve"> </w:t>
      </w:r>
      <w:proofErr w:type="gramStart"/>
      <w:r w:rsidRPr="00251327">
        <w:t>T</w:t>
      </w:r>
      <w:r>
        <w:t>.</w:t>
      </w:r>
      <w:r w:rsidR="00B820E4">
        <w:t>.</w:t>
      </w:r>
      <w:proofErr w:type="gramEnd"/>
      <w:r w:rsidR="00B820E4">
        <w:t xml:space="preserve"> </w:t>
      </w:r>
      <w:r w:rsidRPr="00251327">
        <w:t>2024. “survey: analysis of complex survey samples.” R package version 4.4.</w:t>
      </w:r>
    </w:p>
    <w:p w14:paraId="33D2FA99" w14:textId="6889464C" w:rsidR="00640F65" w:rsidRDefault="00640F65" w:rsidP="00640F65">
      <w:pPr>
        <w:ind w:left="720" w:hanging="720"/>
      </w:pPr>
      <w:proofErr w:type="spellStart"/>
      <w:r>
        <w:t>Oyafuso</w:t>
      </w:r>
      <w:proofErr w:type="spellEnd"/>
      <w:r>
        <w:t xml:space="preserve">, Z. S., </w:t>
      </w:r>
      <w:r w:rsidR="00B820E4">
        <w:t xml:space="preserve">L. A. K. </w:t>
      </w:r>
      <w:r>
        <w:t xml:space="preserve">Barnett, and </w:t>
      </w:r>
      <w:r w:rsidR="00B820E4">
        <w:t xml:space="preserve">S. </w:t>
      </w:r>
      <w:proofErr w:type="spellStart"/>
      <w:r>
        <w:t>Kotwicki</w:t>
      </w:r>
      <w:proofErr w:type="spellEnd"/>
      <w:r>
        <w:t xml:space="preserve">. 2021. Incorporating spatiotemporal variability in multispecies survey design optimization addresses trade-offs in uncertainty. </w:t>
      </w:r>
      <w:r w:rsidRPr="00640F65">
        <w:t>ICES Journal of Marine Science</w:t>
      </w:r>
      <w:r>
        <w:t xml:space="preserve"> 78, 1288–1300.</w:t>
      </w:r>
    </w:p>
    <w:p w14:paraId="68AD9C5D" w14:textId="12C4DC54" w:rsidR="00640F65" w:rsidRDefault="00640F65" w:rsidP="00640F65">
      <w:pPr>
        <w:ind w:left="720" w:hanging="720"/>
      </w:pPr>
      <w:bookmarkStart w:id="20" w:name="ref-oyafuso2022flexible"/>
      <w:bookmarkEnd w:id="19"/>
      <w:proofErr w:type="spellStart"/>
      <w:r>
        <w:t>Oyafuso</w:t>
      </w:r>
      <w:proofErr w:type="spellEnd"/>
      <w:r>
        <w:t>, Z.,</w:t>
      </w:r>
      <w:r w:rsidR="00B820E4">
        <w:t xml:space="preserve"> L. A. K. </w:t>
      </w:r>
      <w:r>
        <w:t xml:space="preserve"> Barnett, </w:t>
      </w:r>
      <w:r w:rsidR="00B820E4">
        <w:t xml:space="preserve">M. </w:t>
      </w:r>
      <w:proofErr w:type="spellStart"/>
      <w:r>
        <w:t>Siple</w:t>
      </w:r>
      <w:proofErr w:type="spellEnd"/>
      <w:r>
        <w:t xml:space="preserve">, and </w:t>
      </w:r>
      <w:r w:rsidR="00B820E4">
        <w:t xml:space="preserve">S. </w:t>
      </w:r>
      <w:proofErr w:type="spellStart"/>
      <w:r>
        <w:t>Kotwicki</w:t>
      </w:r>
      <w:proofErr w:type="spellEnd"/>
      <w:r>
        <w:t xml:space="preserve">. 2022. A flexible approach to optimizing the </w:t>
      </w:r>
      <w:r w:rsidR="00B820E4">
        <w:t>G</w:t>
      </w:r>
      <w:r>
        <w:t xml:space="preserve">ulf of </w:t>
      </w:r>
      <w:r w:rsidR="00B820E4">
        <w:t>A</w:t>
      </w:r>
      <w:r>
        <w:t>laska groundfish bottom trawl survey design for abundance estimation. NOAA technical memorandum NMFS-</w:t>
      </w:r>
      <w:proofErr w:type="gramStart"/>
      <w:r>
        <w:t>AFSC ;</w:t>
      </w:r>
      <w:proofErr w:type="gramEnd"/>
      <w:r>
        <w:t xml:space="preserve"> 434.</w:t>
      </w:r>
    </w:p>
    <w:bookmarkEnd w:id="20"/>
    <w:p w14:paraId="3EF2E083" w14:textId="77777777" w:rsidR="00640F65" w:rsidRPr="005362B1" w:rsidRDefault="00640F65" w:rsidP="00640F65"/>
    <w:p w14:paraId="069BD3A4" w14:textId="77777777" w:rsidR="00640F65" w:rsidRPr="005362B1" w:rsidRDefault="00640F65" w:rsidP="00640F65"/>
    <w:p w14:paraId="2312EA16" w14:textId="77777777" w:rsidR="00640F65" w:rsidRPr="005362B1" w:rsidRDefault="00640F65" w:rsidP="00640F65"/>
    <w:p w14:paraId="27AB079D" w14:textId="77777777" w:rsidR="00640F65" w:rsidRPr="005362B1" w:rsidRDefault="00640F65" w:rsidP="00640F65">
      <w:r w:rsidRPr="005362B1">
        <w:br w:type="page"/>
      </w:r>
    </w:p>
    <w:p w14:paraId="674FDFA9" w14:textId="77777777" w:rsidR="00640F65" w:rsidRPr="005362B1" w:rsidRDefault="00640F65" w:rsidP="00640F65">
      <w:pPr>
        <w:pStyle w:val="Heading2"/>
      </w:pPr>
      <w:r w:rsidRPr="004E7655">
        <w:lastRenderedPageBreak/>
        <w:t>Figures</w:t>
      </w:r>
    </w:p>
    <w:p w14:paraId="7E443720" w14:textId="77777777" w:rsidR="00640F65" w:rsidRPr="005362B1" w:rsidRDefault="00640F65" w:rsidP="00640F65"/>
    <w:p w14:paraId="1A03B393" w14:textId="77777777" w:rsidR="00640F65" w:rsidRDefault="00640F65" w:rsidP="00640F65">
      <w:pPr>
        <w:rPr>
          <w:sz w:val="24"/>
          <w:szCs w:val="24"/>
        </w:rPr>
      </w:pPr>
    </w:p>
    <w:p w14:paraId="1B0CC614" w14:textId="77777777" w:rsidR="00640F65" w:rsidRPr="005362B1" w:rsidRDefault="00640F65" w:rsidP="00640F65">
      <w:pPr>
        <w:rPr>
          <w:sz w:val="24"/>
          <w:szCs w:val="24"/>
        </w:rPr>
      </w:pPr>
      <w:r>
        <w:rPr>
          <w:noProof/>
          <w:sz w:val="24"/>
          <w:szCs w:val="24"/>
        </w:rPr>
        <w:drawing>
          <wp:inline distT="0" distB="0" distL="0" distR="0" wp14:anchorId="2007CFDF" wp14:editId="66BE578E">
            <wp:extent cx="5943600"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54179F2B" w14:textId="463235A9" w:rsidR="00640F65" w:rsidRDefault="00640F65" w:rsidP="00640F65">
      <w:pPr>
        <w:pStyle w:val="Heading5"/>
      </w:pPr>
      <w:r w:rsidRPr="005362B1">
        <w:t xml:space="preserve">Figure 2.2.1. </w:t>
      </w:r>
      <w:r>
        <w:t>GOA bottom trawl survey population indices for Pacific cod from the original design-based estimates</w:t>
      </w:r>
      <w:r w:rsidR="00B820E4">
        <w:t xml:space="preserve"> (ORIG)</w:t>
      </w:r>
      <w:r>
        <w:t xml:space="preserve"> and the reanalyzed design-based estimates</w:t>
      </w:r>
      <w:r w:rsidR="00B820E4">
        <w:t xml:space="preserve"> (PS)</w:t>
      </w:r>
      <w:r>
        <w:t xml:space="preserve"> under the new survey design.</w:t>
      </w:r>
    </w:p>
    <w:p w14:paraId="29420D6A" w14:textId="77777777" w:rsidR="00640F65" w:rsidRPr="004E7655" w:rsidRDefault="00640F65" w:rsidP="00640F65"/>
    <w:p w14:paraId="66095859" w14:textId="77777777" w:rsidR="00640F65" w:rsidRDefault="00640F65" w:rsidP="00640F65"/>
    <w:p w14:paraId="0F8F3B0E" w14:textId="77777777" w:rsidR="00640F65" w:rsidRDefault="00640F65" w:rsidP="00640F65">
      <w:r>
        <w:rPr>
          <w:noProof/>
        </w:rPr>
        <w:lastRenderedPageBreak/>
        <w:drawing>
          <wp:inline distT="0" distB="0" distL="0" distR="0" wp14:anchorId="2F31CF9C" wp14:editId="24F6522A">
            <wp:extent cx="5943600" cy="3782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4D95112" w14:textId="2138C6A3" w:rsidR="00640F65" w:rsidRDefault="00640F65" w:rsidP="00640F65">
      <w:pPr>
        <w:pStyle w:val="Heading5"/>
      </w:pPr>
      <w:r w:rsidRPr="005362B1">
        <w:t>Figure 2.2.</w:t>
      </w:r>
      <w:r>
        <w:t>2</w:t>
      </w:r>
      <w:r w:rsidRPr="005362B1">
        <w:t xml:space="preserve">. </w:t>
      </w:r>
      <w:r>
        <w:t>GOA subregion bottom trawl survey biomass indices for Pacific cod from the original design-based estimates</w:t>
      </w:r>
      <w:r w:rsidR="00B820E4">
        <w:t xml:space="preserve"> (ORIG)</w:t>
      </w:r>
      <w:r>
        <w:t xml:space="preserve"> and the reanalyzed design-based estimates </w:t>
      </w:r>
      <w:r w:rsidR="00B820E4">
        <w:t xml:space="preserve">(PS) </w:t>
      </w:r>
      <w:r>
        <w:t>under the new survey design.</w:t>
      </w:r>
    </w:p>
    <w:p w14:paraId="783A78F9" w14:textId="77777777" w:rsidR="004E7655" w:rsidRPr="004E7655" w:rsidRDefault="004E7655" w:rsidP="004E7655"/>
    <w:sectPr w:rsidR="004E7655" w:rsidRPr="004E7655">
      <w:footerReference w:type="default" r:id="rId3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te.Hulson" w:date="2026-01-07T09:20:00Z" w:initials="P">
    <w:p w14:paraId="4AD40DF5" w14:textId="518BDD85" w:rsidR="00455E47" w:rsidRDefault="00455E47">
      <w:pPr>
        <w:pStyle w:val="CommentText"/>
      </w:pPr>
      <w:r>
        <w:rPr>
          <w:rStyle w:val="CommentReference"/>
        </w:rPr>
        <w:annotationRef/>
      </w:r>
      <w:r>
        <w:t>Not exactly sure what month-year to put here, I’m sure Sara/Council will provide guidance</w:t>
      </w:r>
    </w:p>
  </w:comment>
  <w:comment w:id="2" w:author="Steve Barbeaux" w:date="2026-01-07T15:45:00Z" w:initials="SB">
    <w:p w14:paraId="0BD0A650" w14:textId="218AAC49" w:rsidR="005127C7" w:rsidRDefault="005127C7">
      <w:pPr>
        <w:pStyle w:val="CommentText"/>
      </w:pPr>
      <w:r>
        <w:rPr>
          <w:rStyle w:val="CommentReference"/>
        </w:rPr>
        <w:annotationRef/>
      </w:r>
      <w:r>
        <w:t>larger? Or were they large even in comparison with pre-heatwave surveys?</w:t>
      </w:r>
    </w:p>
  </w:comment>
  <w:comment w:id="12" w:author="Steve Barbeaux" w:date="2026-01-07T16:13:00Z" w:initials="SB">
    <w:p w14:paraId="7F58A068" w14:textId="2D401AE7" w:rsidR="00516A14" w:rsidRDefault="00516A14">
      <w:pPr>
        <w:pStyle w:val="CommentText"/>
      </w:pPr>
      <w:r>
        <w:rPr>
          <w:rStyle w:val="CommentReference"/>
        </w:rPr>
        <w:annotationRef/>
      </w:r>
      <w:r>
        <w:t>Indicating female spawning biomass is important. I ran into a publication recently where they compared spawning biomass levels among different stocks, they hadn’t noticed that the Canadian Atlantic cod fisheries use total spawning biomass while Europe and the North Pacific use female spawning biomass.</w:t>
      </w:r>
    </w:p>
  </w:comment>
  <w:comment w:id="15" w:author="Steve Barbeaux" w:date="2026-01-07T16:24:00Z" w:initials="SB">
    <w:p w14:paraId="4184E53F" w14:textId="03D72B5B" w:rsidR="003D6677" w:rsidRDefault="003D6677">
      <w:pPr>
        <w:pStyle w:val="CommentText"/>
      </w:pPr>
      <w:r>
        <w:rPr>
          <w:rStyle w:val="CommentReference"/>
        </w:rPr>
        <w:annotationRef/>
      </w:r>
      <w:r>
        <w:t xml:space="preserve">The </w:t>
      </w:r>
      <w:proofErr w:type="gramStart"/>
      <w:r>
        <w:t>2020 and 2021 year</w:t>
      </w:r>
      <w:proofErr w:type="gramEnd"/>
      <w:r>
        <w:t xml:space="preserve"> classes seem well estimated in this model. The weaker 2023 and 2024 aren’t however.</w:t>
      </w:r>
      <w:r>
        <w:rPr>
          <w:noProof/>
        </w:rPr>
        <w:drawing>
          <wp:inline distT="0" distB="0" distL="0" distR="0" wp14:anchorId="3B009736" wp14:editId="4AEAB73F">
            <wp:extent cx="5943600" cy="4260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4260850"/>
                    </a:xfrm>
                    <a:prstGeom prst="rect">
                      <a:avLst/>
                    </a:prstGeom>
                  </pic:spPr>
                </pic:pic>
              </a:graphicData>
            </a:graphic>
          </wp:inline>
        </w:drawing>
      </w:r>
    </w:p>
  </w:comment>
  <w:comment w:id="17" w:author="Pete.Hulson" w:date="2026-01-07T12:57:00Z" w:initials="P">
    <w:p w14:paraId="7797F6C8" w14:textId="2A5C5EB0" w:rsidR="00B820E4" w:rsidRDefault="00B820E4">
      <w:pPr>
        <w:pStyle w:val="CommentText"/>
      </w:pPr>
      <w:r>
        <w:rPr>
          <w:rStyle w:val="CommentReference"/>
        </w:rPr>
        <w:annotationRef/>
      </w:r>
      <w:r>
        <w:t>Note that this link isn’t live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D40DF5" w15:done="0"/>
  <w15:commentEx w15:paraId="0BD0A650" w15:done="0"/>
  <w15:commentEx w15:paraId="7F58A068" w15:done="0"/>
  <w15:commentEx w15:paraId="4184E53F" w15:done="0"/>
  <w15:commentEx w15:paraId="7797F6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D08A3E0" w16cex:dateUtc="2026-01-07T18:20:00Z"/>
  <w16cex:commentExtensible w16cex:durableId="2D08FE1A" w16cex:dateUtc="2026-01-07T23:45:00Z"/>
  <w16cex:commentExtensible w16cex:durableId="2D09049B" w16cex:dateUtc="2026-01-08T00:13:00Z"/>
  <w16cex:commentExtensible w16cex:durableId="2D09073A" w16cex:dateUtc="2026-01-08T00:24:00Z"/>
  <w16cex:commentExtensible w16cex:durableId="2D08D6AC" w16cex:dateUtc="2026-01-07T2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D40DF5" w16cid:durableId="2D08A3E0"/>
  <w16cid:commentId w16cid:paraId="0BD0A650" w16cid:durableId="2D08FE1A"/>
  <w16cid:commentId w16cid:paraId="7F58A068" w16cid:durableId="2D09049B"/>
  <w16cid:commentId w16cid:paraId="4184E53F" w16cid:durableId="2D09073A"/>
  <w16cid:commentId w16cid:paraId="7797F6C8" w16cid:durableId="2D08D6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6751B" w14:textId="77777777" w:rsidR="00223FAF" w:rsidRDefault="00223FAF">
      <w:pPr>
        <w:spacing w:after="0"/>
      </w:pPr>
      <w:r>
        <w:separator/>
      </w:r>
    </w:p>
  </w:endnote>
  <w:endnote w:type="continuationSeparator" w:id="0">
    <w:p w14:paraId="2B023E7C" w14:textId="77777777" w:rsidR="00223FAF" w:rsidRDefault="00223FA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altName w:val="Sylfaen"/>
    <w:panose1 w:val="02020603050405020304"/>
    <w:charset w:val="00"/>
    <w:family w:val="roman"/>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4000ACFF" w:usb2="00000001"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F3161" w14:textId="77777777" w:rsidR="00223FAF" w:rsidRDefault="00223FAF">
      <w:pPr>
        <w:spacing w:after="0"/>
      </w:pPr>
      <w:r>
        <w:separator/>
      </w:r>
    </w:p>
  </w:footnote>
  <w:footnote w:type="continuationSeparator" w:id="0">
    <w:p w14:paraId="1B09ED19" w14:textId="77777777" w:rsidR="00223FAF" w:rsidRDefault="00223FA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241C3"/>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8"/>
  </w:num>
  <w:num w:numId="4">
    <w:abstractNumId w:val="10"/>
  </w:num>
  <w:num w:numId="5">
    <w:abstractNumId w:val="4"/>
  </w:num>
  <w:num w:numId="6">
    <w:abstractNumId w:val="8"/>
  </w:num>
  <w:num w:numId="7">
    <w:abstractNumId w:val="15"/>
  </w:num>
  <w:num w:numId="8">
    <w:abstractNumId w:val="11"/>
  </w:num>
  <w:num w:numId="9">
    <w:abstractNumId w:val="7"/>
  </w:num>
  <w:num w:numId="10">
    <w:abstractNumId w:val="19"/>
  </w:num>
  <w:num w:numId="11">
    <w:abstractNumId w:val="6"/>
  </w:num>
  <w:num w:numId="12">
    <w:abstractNumId w:val="17"/>
  </w:num>
  <w:num w:numId="13">
    <w:abstractNumId w:val="3"/>
  </w:num>
  <w:num w:numId="14">
    <w:abstractNumId w:val="9"/>
  </w:num>
  <w:num w:numId="15">
    <w:abstractNumId w:val="13"/>
  </w:num>
  <w:num w:numId="16">
    <w:abstractNumId w:val="1"/>
  </w:num>
  <w:num w:numId="17">
    <w:abstractNumId w:val="2"/>
  </w:num>
  <w:num w:numId="18">
    <w:abstractNumId w:val="0"/>
  </w:num>
  <w:num w:numId="19">
    <w:abstractNumId w:val="5"/>
  </w:num>
  <w:num w:numId="20">
    <w:abstractNumId w:val="1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Hulson">
    <w15:presenceInfo w15:providerId="AD" w15:userId="S-1-5-21-1625102663-4013227018-1311561448-33216"/>
  </w15:person>
  <w15:person w15:author="Steve Barbeaux">
    <w15:presenceInfo w15:providerId="AD" w15:userId="S-1-5-21-1625102663-4013227018-1311561448-33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27"/>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277E5"/>
    <w:rsid w:val="000330DF"/>
    <w:rsid w:val="0003794F"/>
    <w:rsid w:val="00040797"/>
    <w:rsid w:val="000564D6"/>
    <w:rsid w:val="000607F8"/>
    <w:rsid w:val="0006253A"/>
    <w:rsid w:val="00064238"/>
    <w:rsid w:val="00074A44"/>
    <w:rsid w:val="00075D5A"/>
    <w:rsid w:val="00081529"/>
    <w:rsid w:val="0009133E"/>
    <w:rsid w:val="00097443"/>
    <w:rsid w:val="000A0728"/>
    <w:rsid w:val="000A5B48"/>
    <w:rsid w:val="000B09C6"/>
    <w:rsid w:val="000B798F"/>
    <w:rsid w:val="000C4870"/>
    <w:rsid w:val="000D1E54"/>
    <w:rsid w:val="000D7A09"/>
    <w:rsid w:val="000E1150"/>
    <w:rsid w:val="000E3797"/>
    <w:rsid w:val="00104A6B"/>
    <w:rsid w:val="00107B7B"/>
    <w:rsid w:val="00110449"/>
    <w:rsid w:val="00116030"/>
    <w:rsid w:val="00117306"/>
    <w:rsid w:val="00120239"/>
    <w:rsid w:val="00120BDA"/>
    <w:rsid w:val="00124DD0"/>
    <w:rsid w:val="001304DC"/>
    <w:rsid w:val="00130C13"/>
    <w:rsid w:val="00131C77"/>
    <w:rsid w:val="001347D1"/>
    <w:rsid w:val="001360E7"/>
    <w:rsid w:val="001361A5"/>
    <w:rsid w:val="001416C6"/>
    <w:rsid w:val="00143EBA"/>
    <w:rsid w:val="0014699C"/>
    <w:rsid w:val="00146C80"/>
    <w:rsid w:val="00153194"/>
    <w:rsid w:val="00156A59"/>
    <w:rsid w:val="00157804"/>
    <w:rsid w:val="001618F6"/>
    <w:rsid w:val="00162C8A"/>
    <w:rsid w:val="00164108"/>
    <w:rsid w:val="00176042"/>
    <w:rsid w:val="00176DF2"/>
    <w:rsid w:val="00180754"/>
    <w:rsid w:val="00180E9E"/>
    <w:rsid w:val="001823A9"/>
    <w:rsid w:val="00182A42"/>
    <w:rsid w:val="0018415D"/>
    <w:rsid w:val="00186486"/>
    <w:rsid w:val="00194339"/>
    <w:rsid w:val="0019730A"/>
    <w:rsid w:val="001977B8"/>
    <w:rsid w:val="001A0714"/>
    <w:rsid w:val="001A1DB1"/>
    <w:rsid w:val="001A7BD0"/>
    <w:rsid w:val="001B2046"/>
    <w:rsid w:val="001B2557"/>
    <w:rsid w:val="001C0340"/>
    <w:rsid w:val="001C42D8"/>
    <w:rsid w:val="001C75BB"/>
    <w:rsid w:val="001D22FB"/>
    <w:rsid w:val="001D631E"/>
    <w:rsid w:val="001D75A3"/>
    <w:rsid w:val="001E0783"/>
    <w:rsid w:val="001E0DE7"/>
    <w:rsid w:val="001E135E"/>
    <w:rsid w:val="001E644C"/>
    <w:rsid w:val="001F052F"/>
    <w:rsid w:val="001F1E45"/>
    <w:rsid w:val="001F5A6B"/>
    <w:rsid w:val="001F6A29"/>
    <w:rsid w:val="00203737"/>
    <w:rsid w:val="0020431B"/>
    <w:rsid w:val="00205BE1"/>
    <w:rsid w:val="00210326"/>
    <w:rsid w:val="002103D8"/>
    <w:rsid w:val="00211474"/>
    <w:rsid w:val="002115AE"/>
    <w:rsid w:val="00212DDD"/>
    <w:rsid w:val="0021320C"/>
    <w:rsid w:val="0021371B"/>
    <w:rsid w:val="00216E2F"/>
    <w:rsid w:val="00217EFA"/>
    <w:rsid w:val="00222DCD"/>
    <w:rsid w:val="00223FAF"/>
    <w:rsid w:val="002258C0"/>
    <w:rsid w:val="00225CFA"/>
    <w:rsid w:val="00233F57"/>
    <w:rsid w:val="0024038A"/>
    <w:rsid w:val="002416F7"/>
    <w:rsid w:val="00250CA4"/>
    <w:rsid w:val="0025184D"/>
    <w:rsid w:val="00253685"/>
    <w:rsid w:val="002539D3"/>
    <w:rsid w:val="00254710"/>
    <w:rsid w:val="00257486"/>
    <w:rsid w:val="00257E6D"/>
    <w:rsid w:val="00264996"/>
    <w:rsid w:val="002668AA"/>
    <w:rsid w:val="002738A6"/>
    <w:rsid w:val="00274668"/>
    <w:rsid w:val="0027468E"/>
    <w:rsid w:val="00274A62"/>
    <w:rsid w:val="00275016"/>
    <w:rsid w:val="00280C7A"/>
    <w:rsid w:val="00287050"/>
    <w:rsid w:val="002934EA"/>
    <w:rsid w:val="002A1E8D"/>
    <w:rsid w:val="002A417A"/>
    <w:rsid w:val="002A6527"/>
    <w:rsid w:val="002B2F29"/>
    <w:rsid w:val="002B3282"/>
    <w:rsid w:val="002B35E8"/>
    <w:rsid w:val="002B423B"/>
    <w:rsid w:val="002B4FAD"/>
    <w:rsid w:val="002C1F3B"/>
    <w:rsid w:val="002C5062"/>
    <w:rsid w:val="002C50C4"/>
    <w:rsid w:val="002C5C9A"/>
    <w:rsid w:val="002D09FE"/>
    <w:rsid w:val="002D1211"/>
    <w:rsid w:val="002D23FE"/>
    <w:rsid w:val="002D2482"/>
    <w:rsid w:val="002D602C"/>
    <w:rsid w:val="002D6720"/>
    <w:rsid w:val="002D7F7F"/>
    <w:rsid w:val="002E0AF4"/>
    <w:rsid w:val="002E0FF7"/>
    <w:rsid w:val="002E107F"/>
    <w:rsid w:val="002F1805"/>
    <w:rsid w:val="002F39DF"/>
    <w:rsid w:val="00302657"/>
    <w:rsid w:val="00303341"/>
    <w:rsid w:val="003111EC"/>
    <w:rsid w:val="0031318B"/>
    <w:rsid w:val="00320AF9"/>
    <w:rsid w:val="00321F63"/>
    <w:rsid w:val="003274DC"/>
    <w:rsid w:val="003316A8"/>
    <w:rsid w:val="0033602B"/>
    <w:rsid w:val="00336F55"/>
    <w:rsid w:val="00347F15"/>
    <w:rsid w:val="003518CA"/>
    <w:rsid w:val="00352F97"/>
    <w:rsid w:val="003546F3"/>
    <w:rsid w:val="003547A6"/>
    <w:rsid w:val="00356CD3"/>
    <w:rsid w:val="00357A8E"/>
    <w:rsid w:val="00357FD4"/>
    <w:rsid w:val="003608E9"/>
    <w:rsid w:val="00361719"/>
    <w:rsid w:val="00364B45"/>
    <w:rsid w:val="00367C6E"/>
    <w:rsid w:val="00375290"/>
    <w:rsid w:val="00375425"/>
    <w:rsid w:val="00383528"/>
    <w:rsid w:val="00384D22"/>
    <w:rsid w:val="0038742E"/>
    <w:rsid w:val="00390C71"/>
    <w:rsid w:val="003918CA"/>
    <w:rsid w:val="0039326F"/>
    <w:rsid w:val="003A39BB"/>
    <w:rsid w:val="003A6D04"/>
    <w:rsid w:val="003A7E1F"/>
    <w:rsid w:val="003B030B"/>
    <w:rsid w:val="003C3479"/>
    <w:rsid w:val="003C7772"/>
    <w:rsid w:val="003D568E"/>
    <w:rsid w:val="003D6677"/>
    <w:rsid w:val="003D7BC1"/>
    <w:rsid w:val="003E05E5"/>
    <w:rsid w:val="003E0EF6"/>
    <w:rsid w:val="003E5A05"/>
    <w:rsid w:val="003E70D9"/>
    <w:rsid w:val="003E7CED"/>
    <w:rsid w:val="003F0123"/>
    <w:rsid w:val="003F1CB5"/>
    <w:rsid w:val="003F2FA6"/>
    <w:rsid w:val="003F50BA"/>
    <w:rsid w:val="003F51CB"/>
    <w:rsid w:val="003F793C"/>
    <w:rsid w:val="003F7AF2"/>
    <w:rsid w:val="00400B64"/>
    <w:rsid w:val="0040597A"/>
    <w:rsid w:val="00406878"/>
    <w:rsid w:val="00407113"/>
    <w:rsid w:val="0041087D"/>
    <w:rsid w:val="00410D6D"/>
    <w:rsid w:val="0041284F"/>
    <w:rsid w:val="00412A34"/>
    <w:rsid w:val="00424F29"/>
    <w:rsid w:val="00431FD9"/>
    <w:rsid w:val="004344B4"/>
    <w:rsid w:val="00444E81"/>
    <w:rsid w:val="00455E47"/>
    <w:rsid w:val="00460317"/>
    <w:rsid w:val="0046471D"/>
    <w:rsid w:val="0046662A"/>
    <w:rsid w:val="004678F0"/>
    <w:rsid w:val="00470B95"/>
    <w:rsid w:val="00472884"/>
    <w:rsid w:val="00480C51"/>
    <w:rsid w:val="004822FA"/>
    <w:rsid w:val="0048557F"/>
    <w:rsid w:val="00487760"/>
    <w:rsid w:val="0049235D"/>
    <w:rsid w:val="00492DFB"/>
    <w:rsid w:val="0049396D"/>
    <w:rsid w:val="0049484E"/>
    <w:rsid w:val="004977BB"/>
    <w:rsid w:val="004A062A"/>
    <w:rsid w:val="004A13D7"/>
    <w:rsid w:val="004A5D1B"/>
    <w:rsid w:val="004B306F"/>
    <w:rsid w:val="004B63F6"/>
    <w:rsid w:val="004C03F2"/>
    <w:rsid w:val="004C09BB"/>
    <w:rsid w:val="004C575F"/>
    <w:rsid w:val="004C7F2E"/>
    <w:rsid w:val="004D149F"/>
    <w:rsid w:val="004D2515"/>
    <w:rsid w:val="004D283B"/>
    <w:rsid w:val="004D2CB2"/>
    <w:rsid w:val="004D33BA"/>
    <w:rsid w:val="004D36A6"/>
    <w:rsid w:val="004D6504"/>
    <w:rsid w:val="004D6B62"/>
    <w:rsid w:val="004D7B57"/>
    <w:rsid w:val="004E389B"/>
    <w:rsid w:val="004E3BEE"/>
    <w:rsid w:val="004E4A3D"/>
    <w:rsid w:val="004E709D"/>
    <w:rsid w:val="004E73E4"/>
    <w:rsid w:val="004E7655"/>
    <w:rsid w:val="004F25BE"/>
    <w:rsid w:val="004F3509"/>
    <w:rsid w:val="004F531B"/>
    <w:rsid w:val="00500026"/>
    <w:rsid w:val="00501321"/>
    <w:rsid w:val="0050793D"/>
    <w:rsid w:val="005127C7"/>
    <w:rsid w:val="00516A14"/>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167B"/>
    <w:rsid w:val="005C29C7"/>
    <w:rsid w:val="005C2D78"/>
    <w:rsid w:val="005D7AF0"/>
    <w:rsid w:val="005E3F44"/>
    <w:rsid w:val="005E434F"/>
    <w:rsid w:val="005E4FA2"/>
    <w:rsid w:val="005F14DE"/>
    <w:rsid w:val="005F2F8D"/>
    <w:rsid w:val="005F406B"/>
    <w:rsid w:val="005F4537"/>
    <w:rsid w:val="005F5C72"/>
    <w:rsid w:val="005F629A"/>
    <w:rsid w:val="005F645C"/>
    <w:rsid w:val="00603FB7"/>
    <w:rsid w:val="006112BF"/>
    <w:rsid w:val="0061571F"/>
    <w:rsid w:val="006170D0"/>
    <w:rsid w:val="006234C7"/>
    <w:rsid w:val="0062500D"/>
    <w:rsid w:val="006306BF"/>
    <w:rsid w:val="00636368"/>
    <w:rsid w:val="00636EE5"/>
    <w:rsid w:val="00640F65"/>
    <w:rsid w:val="00643A7E"/>
    <w:rsid w:val="00647F90"/>
    <w:rsid w:val="00651B73"/>
    <w:rsid w:val="0066299C"/>
    <w:rsid w:val="00665361"/>
    <w:rsid w:val="0066734E"/>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3726"/>
    <w:rsid w:val="006B502A"/>
    <w:rsid w:val="006B7278"/>
    <w:rsid w:val="006C3629"/>
    <w:rsid w:val="006C48F6"/>
    <w:rsid w:val="006D0CD0"/>
    <w:rsid w:val="006D4B00"/>
    <w:rsid w:val="006D7DD7"/>
    <w:rsid w:val="006E1FC9"/>
    <w:rsid w:val="006E5969"/>
    <w:rsid w:val="006E7370"/>
    <w:rsid w:val="006E74B7"/>
    <w:rsid w:val="006F0B0C"/>
    <w:rsid w:val="006F218E"/>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4779"/>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1923"/>
    <w:rsid w:val="008B3273"/>
    <w:rsid w:val="008B697F"/>
    <w:rsid w:val="008B6E5F"/>
    <w:rsid w:val="008B7AE6"/>
    <w:rsid w:val="008C745D"/>
    <w:rsid w:val="008C75B8"/>
    <w:rsid w:val="008D48D9"/>
    <w:rsid w:val="008D7C9F"/>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6FF0"/>
    <w:rsid w:val="009611C1"/>
    <w:rsid w:val="00962FAD"/>
    <w:rsid w:val="00963080"/>
    <w:rsid w:val="00964FD0"/>
    <w:rsid w:val="00967110"/>
    <w:rsid w:val="00970242"/>
    <w:rsid w:val="0097111F"/>
    <w:rsid w:val="00976D8A"/>
    <w:rsid w:val="009802D9"/>
    <w:rsid w:val="00980305"/>
    <w:rsid w:val="009809AC"/>
    <w:rsid w:val="00980F53"/>
    <w:rsid w:val="009831BE"/>
    <w:rsid w:val="00983696"/>
    <w:rsid w:val="0099160C"/>
    <w:rsid w:val="00992AB7"/>
    <w:rsid w:val="00992C57"/>
    <w:rsid w:val="00994A10"/>
    <w:rsid w:val="009A4C3B"/>
    <w:rsid w:val="009B0CEB"/>
    <w:rsid w:val="009B1A89"/>
    <w:rsid w:val="009B2F81"/>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053D4"/>
    <w:rsid w:val="00A1233C"/>
    <w:rsid w:val="00A159D7"/>
    <w:rsid w:val="00A16521"/>
    <w:rsid w:val="00A17F10"/>
    <w:rsid w:val="00A2196C"/>
    <w:rsid w:val="00A23E72"/>
    <w:rsid w:val="00A26229"/>
    <w:rsid w:val="00A279A2"/>
    <w:rsid w:val="00A32727"/>
    <w:rsid w:val="00A33758"/>
    <w:rsid w:val="00A350EC"/>
    <w:rsid w:val="00A3553A"/>
    <w:rsid w:val="00A416BB"/>
    <w:rsid w:val="00A46120"/>
    <w:rsid w:val="00A54C70"/>
    <w:rsid w:val="00A5625F"/>
    <w:rsid w:val="00A622CE"/>
    <w:rsid w:val="00A665E8"/>
    <w:rsid w:val="00A71893"/>
    <w:rsid w:val="00A76CA0"/>
    <w:rsid w:val="00A77E18"/>
    <w:rsid w:val="00A81B15"/>
    <w:rsid w:val="00A829B3"/>
    <w:rsid w:val="00A8479F"/>
    <w:rsid w:val="00A85278"/>
    <w:rsid w:val="00A9397F"/>
    <w:rsid w:val="00A9478E"/>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07CD"/>
    <w:rsid w:val="00B24776"/>
    <w:rsid w:val="00B24A9D"/>
    <w:rsid w:val="00B30D6F"/>
    <w:rsid w:val="00B329CD"/>
    <w:rsid w:val="00B349E4"/>
    <w:rsid w:val="00B37179"/>
    <w:rsid w:val="00B4367E"/>
    <w:rsid w:val="00B44031"/>
    <w:rsid w:val="00B44265"/>
    <w:rsid w:val="00B44A5D"/>
    <w:rsid w:val="00B50199"/>
    <w:rsid w:val="00B616A2"/>
    <w:rsid w:val="00B667A0"/>
    <w:rsid w:val="00B73B34"/>
    <w:rsid w:val="00B74A6A"/>
    <w:rsid w:val="00B8000A"/>
    <w:rsid w:val="00B820E4"/>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0404"/>
    <w:rsid w:val="00C818BB"/>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B708C"/>
    <w:rsid w:val="00CE0FD5"/>
    <w:rsid w:val="00CE5413"/>
    <w:rsid w:val="00CF1DA3"/>
    <w:rsid w:val="00CF32C5"/>
    <w:rsid w:val="00CF3668"/>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1DCC"/>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23D"/>
    <w:rsid w:val="00DD6467"/>
    <w:rsid w:val="00DE040E"/>
    <w:rsid w:val="00DE2A65"/>
    <w:rsid w:val="00DE5B60"/>
    <w:rsid w:val="00DF0EC6"/>
    <w:rsid w:val="00DF51AC"/>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250D"/>
    <w:rsid w:val="00E7408D"/>
    <w:rsid w:val="00E76DAD"/>
    <w:rsid w:val="00E9106B"/>
    <w:rsid w:val="00E91E38"/>
    <w:rsid w:val="00E927BB"/>
    <w:rsid w:val="00E9437F"/>
    <w:rsid w:val="00E97D8D"/>
    <w:rsid w:val="00EA3773"/>
    <w:rsid w:val="00EA50CC"/>
    <w:rsid w:val="00EB4700"/>
    <w:rsid w:val="00EC08E1"/>
    <w:rsid w:val="00ED2645"/>
    <w:rsid w:val="00ED5550"/>
    <w:rsid w:val="00EE287A"/>
    <w:rsid w:val="00EE32B7"/>
    <w:rsid w:val="00EE5ACF"/>
    <w:rsid w:val="00EE6281"/>
    <w:rsid w:val="00EE7378"/>
    <w:rsid w:val="00EF01C1"/>
    <w:rsid w:val="00EF0B74"/>
    <w:rsid w:val="00EF3B97"/>
    <w:rsid w:val="00EF495A"/>
    <w:rsid w:val="00F010D7"/>
    <w:rsid w:val="00F0528D"/>
    <w:rsid w:val="00F1205A"/>
    <w:rsid w:val="00F311B8"/>
    <w:rsid w:val="00F31AFB"/>
    <w:rsid w:val="00F3205C"/>
    <w:rsid w:val="00F342B1"/>
    <w:rsid w:val="00F40D36"/>
    <w:rsid w:val="00F52476"/>
    <w:rsid w:val="00F546AC"/>
    <w:rsid w:val="00F561FC"/>
    <w:rsid w:val="00F70B6B"/>
    <w:rsid w:val="00F7328D"/>
    <w:rsid w:val="00F84F75"/>
    <w:rsid w:val="00F87683"/>
    <w:rsid w:val="00F9441C"/>
    <w:rsid w:val="00F94848"/>
    <w:rsid w:val="00FA1DA2"/>
    <w:rsid w:val="00FA1F75"/>
    <w:rsid w:val="00FA57A0"/>
    <w:rsid w:val="00FA7773"/>
    <w:rsid w:val="00FB1F41"/>
    <w:rsid w:val="00FB5E5D"/>
    <w:rsid w:val="00FC3DFF"/>
    <w:rsid w:val="00FC4B93"/>
    <w:rsid w:val="00FD205A"/>
    <w:rsid w:val="00FD3E1A"/>
    <w:rsid w:val="00FD4E8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169681890">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036006952">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2.png"/></Relationship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jpe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www.npfmc.org/library/safe-reports/"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iles.npfmc.org/SAFE/2024/GOApcod.pdf"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afsc-assessments.github.io/goapcod/2025_Assessment/January_Mode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53</Pages>
  <Words>11661</Words>
  <Characters>66469</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77975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Steve Barbeaux</cp:lastModifiedBy>
  <cp:revision>3</cp:revision>
  <dcterms:created xsi:type="dcterms:W3CDTF">2026-01-08T00:29:00Z</dcterms:created>
  <dcterms:modified xsi:type="dcterms:W3CDTF">2026-01-08T00:53:00Z</dcterms:modified>
</cp:coreProperties>
</file>